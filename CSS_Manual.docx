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0BEE6E" w14:textId="77777777" w:rsidR="005E7977" w:rsidRPr="0002681C" w:rsidRDefault="005E7977" w:rsidP="00253FB5">
      <w:pPr>
        <w:pStyle w:val="a3"/>
        <w:spacing w:line="360" w:lineRule="auto"/>
        <w:rPr>
          <w:rFonts w:ascii="Times New Roman"/>
          <w:sz w:val="20"/>
          <w:lang w:val="uk-UA"/>
        </w:rPr>
      </w:pPr>
    </w:p>
    <w:p w14:paraId="49C6BF96" w14:textId="77777777" w:rsidR="005E7977" w:rsidRDefault="005E7977" w:rsidP="00253FB5">
      <w:pPr>
        <w:pStyle w:val="a3"/>
        <w:spacing w:line="360" w:lineRule="auto"/>
        <w:rPr>
          <w:rFonts w:ascii="Times New Roman"/>
          <w:sz w:val="20"/>
        </w:rPr>
      </w:pPr>
    </w:p>
    <w:p w14:paraId="68B0BE39" w14:textId="77777777" w:rsidR="005E7977" w:rsidRDefault="005E7977" w:rsidP="00253FB5">
      <w:pPr>
        <w:pStyle w:val="a3"/>
        <w:spacing w:line="360" w:lineRule="auto"/>
        <w:rPr>
          <w:rFonts w:ascii="Times New Roman"/>
          <w:sz w:val="20"/>
        </w:rPr>
      </w:pPr>
    </w:p>
    <w:p w14:paraId="5F7E7DA7" w14:textId="77777777" w:rsidR="005E7977" w:rsidRDefault="005E7977" w:rsidP="00253FB5">
      <w:pPr>
        <w:pStyle w:val="a3"/>
        <w:spacing w:line="360" w:lineRule="auto"/>
        <w:rPr>
          <w:rFonts w:ascii="Times New Roman"/>
          <w:sz w:val="20"/>
        </w:rPr>
      </w:pPr>
    </w:p>
    <w:p w14:paraId="12A74D8E" w14:textId="77777777" w:rsidR="005E7977" w:rsidRDefault="005E7977" w:rsidP="00253FB5">
      <w:pPr>
        <w:pStyle w:val="a3"/>
        <w:spacing w:line="360" w:lineRule="auto"/>
        <w:rPr>
          <w:rFonts w:ascii="Times New Roman"/>
          <w:sz w:val="25"/>
        </w:rPr>
      </w:pPr>
    </w:p>
    <w:p w14:paraId="37570AEA" w14:textId="562BF1B7" w:rsidR="005E7977" w:rsidRDefault="00767651" w:rsidP="00253FB5">
      <w:pPr>
        <w:pStyle w:val="a3"/>
        <w:spacing w:line="360" w:lineRule="auto"/>
        <w:jc w:val="center"/>
        <w:rPr>
          <w:rFonts w:ascii="Times New Roman"/>
          <w:sz w:val="20"/>
        </w:rPr>
      </w:pPr>
      <w:r>
        <w:rPr>
          <w:rFonts w:ascii="Times New Roman"/>
          <w:noProof/>
          <w:sz w:val="20"/>
          <w:lang w:val="uk-UA" w:eastAsia="uk-UA" w:bidi="ar-SA"/>
        </w:rPr>
        <mc:AlternateContent>
          <mc:Choice Requires="wpg">
            <w:drawing>
              <wp:inline distT="0" distB="0" distL="0" distR="0" wp14:anchorId="69357F84" wp14:editId="20040B23">
                <wp:extent cx="3836035" cy="3840480"/>
                <wp:effectExtent l="6350" t="3175" r="5715" b="4445"/>
                <wp:docPr id="126"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6035" cy="3840480"/>
                          <a:chOff x="0" y="0"/>
                          <a:chExt cx="6041" cy="6048"/>
                        </a:xfrm>
                      </wpg:grpSpPr>
                      <wps:wsp>
                        <wps:cNvPr id="128" name="AutoShape 324"/>
                        <wps:cNvSpPr>
                          <a:spLocks/>
                        </wps:cNvSpPr>
                        <wps:spPr bwMode="auto">
                          <a:xfrm>
                            <a:off x="0" y="0"/>
                            <a:ext cx="6041" cy="6048"/>
                          </a:xfrm>
                          <a:custGeom>
                            <a:avLst/>
                            <a:gdLst>
                              <a:gd name="T0" fmla="*/ 3455 w 6041"/>
                              <a:gd name="T1" fmla="*/ 5435 h 6048"/>
                              <a:gd name="T2" fmla="*/ 3836 w 6041"/>
                              <a:gd name="T3" fmla="*/ 5337 h 6048"/>
                              <a:gd name="T4" fmla="*/ 2850 w 6041"/>
                              <a:gd name="T5" fmla="*/ 4882 h 6048"/>
                              <a:gd name="T6" fmla="*/ 3210 w 6041"/>
                              <a:gd name="T7" fmla="*/ 4533 h 6048"/>
                              <a:gd name="T8" fmla="*/ 4581 w 6041"/>
                              <a:gd name="T9" fmla="*/ 5435 h 6048"/>
                              <a:gd name="T10" fmla="*/ 3528 w 6041"/>
                              <a:gd name="T11" fmla="*/ 4226 h 6048"/>
                              <a:gd name="T12" fmla="*/ 603 w 6041"/>
                              <a:gd name="T13" fmla="*/ 2565 h 6048"/>
                              <a:gd name="T14" fmla="*/ 969 w 6041"/>
                              <a:gd name="T15" fmla="*/ 5325 h 6048"/>
                              <a:gd name="T16" fmla="*/ 1714 w 6041"/>
                              <a:gd name="T17" fmla="*/ 4580 h 6048"/>
                              <a:gd name="T18" fmla="*/ 1023 w 6041"/>
                              <a:gd name="T19" fmla="*/ 2677 h 6048"/>
                              <a:gd name="T20" fmla="*/ 2116 w 6041"/>
                              <a:gd name="T21" fmla="*/ 2444 h 6048"/>
                              <a:gd name="T22" fmla="*/ 1224 w 6041"/>
                              <a:gd name="T23" fmla="*/ 2205 h 6048"/>
                              <a:gd name="T24" fmla="*/ 4179 w 6041"/>
                              <a:gd name="T25" fmla="*/ 4504 h 6048"/>
                              <a:gd name="T26" fmla="*/ 5091 w 6041"/>
                              <a:gd name="T27" fmla="*/ 4920 h 6048"/>
                              <a:gd name="T28" fmla="*/ 4760 w 6041"/>
                              <a:gd name="T29" fmla="*/ 3289 h 6048"/>
                              <a:gd name="T30" fmla="*/ 4935 w 6041"/>
                              <a:gd name="T31" fmla="*/ 3741 h 6048"/>
                              <a:gd name="T32" fmla="*/ 4903 w 6041"/>
                              <a:gd name="T33" fmla="*/ 4601 h 6048"/>
                              <a:gd name="T34" fmla="*/ 4595 w 6041"/>
                              <a:gd name="T35" fmla="*/ 4920 h 6048"/>
                              <a:gd name="T36" fmla="*/ 5003 w 6041"/>
                              <a:gd name="T37" fmla="*/ 4179 h 6048"/>
                              <a:gd name="T38" fmla="*/ 6040 w 6041"/>
                              <a:gd name="T39" fmla="*/ 3632 h 6048"/>
                              <a:gd name="T40" fmla="*/ 5024 w 6041"/>
                              <a:gd name="T41" fmla="*/ 3360 h 6048"/>
                              <a:gd name="T42" fmla="*/ 1023 w 6041"/>
                              <a:gd name="T43" fmla="*/ 2677 h 6048"/>
                              <a:gd name="T44" fmla="*/ 1454 w 6041"/>
                              <a:gd name="T45" fmla="*/ 4309 h 6048"/>
                              <a:gd name="T46" fmla="*/ 3528 w 6041"/>
                              <a:gd name="T47" fmla="*/ 4226 h 6048"/>
                              <a:gd name="T48" fmla="*/ 2370 w 6041"/>
                              <a:gd name="T49" fmla="*/ 3924 h 6048"/>
                              <a:gd name="T50" fmla="*/ 1918 w 6041"/>
                              <a:gd name="T51" fmla="*/ 2917 h 6048"/>
                              <a:gd name="T52" fmla="*/ 2757 w 6041"/>
                              <a:gd name="T53" fmla="*/ 2751 h 6048"/>
                              <a:gd name="T54" fmla="*/ 2902 w 6041"/>
                              <a:gd name="T55" fmla="*/ 3393 h 6048"/>
                              <a:gd name="T56" fmla="*/ 3303 w 6041"/>
                              <a:gd name="T57" fmla="*/ 3393 h 6048"/>
                              <a:gd name="T58" fmla="*/ 5946 w 6041"/>
                              <a:gd name="T59" fmla="*/ 3998 h 6048"/>
                              <a:gd name="T60" fmla="*/ 1918 w 6041"/>
                              <a:gd name="T61" fmla="*/ 2917 h 6048"/>
                              <a:gd name="T62" fmla="*/ 2642 w 6041"/>
                              <a:gd name="T63" fmla="*/ 3653 h 6048"/>
                              <a:gd name="T64" fmla="*/ 3277 w 6041"/>
                              <a:gd name="T65" fmla="*/ 3298 h 6048"/>
                              <a:gd name="T66" fmla="*/ 4539 w 6041"/>
                              <a:gd name="T67" fmla="*/ 3230 h 6048"/>
                              <a:gd name="T68" fmla="*/ 3378 w 6041"/>
                              <a:gd name="T69" fmla="*/ 2917 h 6048"/>
                              <a:gd name="T70" fmla="*/ 5024 w 6041"/>
                              <a:gd name="T71" fmla="*/ 3360 h 6048"/>
                              <a:gd name="T72" fmla="*/ 4308 w 6041"/>
                              <a:gd name="T73" fmla="*/ 2370 h 6048"/>
                              <a:gd name="T74" fmla="*/ 4510 w 6041"/>
                              <a:gd name="T75" fmla="*/ 3120 h 6048"/>
                              <a:gd name="T76" fmla="*/ 2553 w 6041"/>
                              <a:gd name="T77" fmla="*/ 2007 h 6048"/>
                              <a:gd name="T78" fmla="*/ 3641 w 6041"/>
                              <a:gd name="T79" fmla="*/ 2654 h 6048"/>
                              <a:gd name="T80" fmla="*/ 4379 w 6041"/>
                              <a:gd name="T81" fmla="*/ 1912 h 6048"/>
                              <a:gd name="T82" fmla="*/ 3118 w 6041"/>
                              <a:gd name="T83" fmla="*/ 2654 h 6048"/>
                              <a:gd name="T84" fmla="*/ 4308 w 6041"/>
                              <a:gd name="T85" fmla="*/ 2370 h 6048"/>
                              <a:gd name="T86" fmla="*/ 2703 w 6041"/>
                              <a:gd name="T87" fmla="*/ 1114 h 6048"/>
                              <a:gd name="T88" fmla="*/ 1596 w 6041"/>
                              <a:gd name="T89" fmla="*/ 2444 h 6048"/>
                              <a:gd name="T90" fmla="*/ 2942 w 6041"/>
                              <a:gd name="T91" fmla="*/ 2007 h 6048"/>
                              <a:gd name="T92" fmla="*/ 4484 w 6041"/>
                              <a:gd name="T93" fmla="*/ 1809 h 6048"/>
                              <a:gd name="T94" fmla="*/ 2703 w 6041"/>
                              <a:gd name="T95" fmla="*/ 1114 h 6048"/>
                              <a:gd name="T96" fmla="*/ 2205 w 6041"/>
                              <a:gd name="T97" fmla="*/ 697 h 6048"/>
                              <a:gd name="T98" fmla="*/ 2320 w 6041"/>
                              <a:gd name="T99" fmla="*/ 1114 h 6048"/>
                              <a:gd name="T100" fmla="*/ 4129 w 6041"/>
                              <a:gd name="T101" fmla="*/ 1017 h 6048"/>
                              <a:gd name="T102" fmla="*/ 4129 w 6041"/>
                              <a:gd name="T103" fmla="*/ 1017 h 6048"/>
                              <a:gd name="T104" fmla="*/ 3954 w 6041"/>
                              <a:gd name="T105" fmla="*/ 1809 h 6048"/>
                              <a:gd name="T106" fmla="*/ 4968 w 6041"/>
                              <a:gd name="T107" fmla="*/ 1708 h 6048"/>
                              <a:gd name="T108" fmla="*/ 4616 w 6041"/>
                              <a:gd name="T109" fmla="*/ 1147 h 6048"/>
                              <a:gd name="T110" fmla="*/ 4616 w 6041"/>
                              <a:gd name="T111" fmla="*/ 1147 h 6048"/>
                              <a:gd name="T112" fmla="*/ 5056 w 6041"/>
                              <a:gd name="T113" fmla="*/ 709 h 6048"/>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6041" h="6048">
                                <a:moveTo>
                                  <a:pt x="2850" y="4882"/>
                                </a:moveTo>
                                <a:lnTo>
                                  <a:pt x="1413" y="4882"/>
                                </a:lnTo>
                                <a:lnTo>
                                  <a:pt x="3455" y="5435"/>
                                </a:lnTo>
                                <a:lnTo>
                                  <a:pt x="3623" y="6048"/>
                                </a:lnTo>
                                <a:lnTo>
                                  <a:pt x="3998" y="5940"/>
                                </a:lnTo>
                                <a:lnTo>
                                  <a:pt x="3836" y="5337"/>
                                </a:lnTo>
                                <a:lnTo>
                                  <a:pt x="4164" y="5012"/>
                                </a:lnTo>
                                <a:lnTo>
                                  <a:pt x="3339" y="5012"/>
                                </a:lnTo>
                                <a:lnTo>
                                  <a:pt x="2850" y="4882"/>
                                </a:lnTo>
                                <a:close/>
                                <a:moveTo>
                                  <a:pt x="3528" y="4226"/>
                                </a:moveTo>
                                <a:lnTo>
                                  <a:pt x="2069" y="4226"/>
                                </a:lnTo>
                                <a:lnTo>
                                  <a:pt x="3210" y="4533"/>
                                </a:lnTo>
                                <a:lnTo>
                                  <a:pt x="3339" y="5012"/>
                                </a:lnTo>
                                <a:lnTo>
                                  <a:pt x="4164" y="5012"/>
                                </a:lnTo>
                                <a:lnTo>
                                  <a:pt x="4581" y="5435"/>
                                </a:lnTo>
                                <a:lnTo>
                                  <a:pt x="5050" y="4962"/>
                                </a:lnTo>
                                <a:lnTo>
                                  <a:pt x="3726" y="4962"/>
                                </a:lnTo>
                                <a:lnTo>
                                  <a:pt x="3528" y="4226"/>
                                </a:lnTo>
                                <a:close/>
                                <a:moveTo>
                                  <a:pt x="98" y="2042"/>
                                </a:moveTo>
                                <a:lnTo>
                                  <a:pt x="0" y="2403"/>
                                </a:lnTo>
                                <a:lnTo>
                                  <a:pt x="603" y="2565"/>
                                </a:lnTo>
                                <a:lnTo>
                                  <a:pt x="1153" y="4616"/>
                                </a:lnTo>
                                <a:lnTo>
                                  <a:pt x="703" y="5059"/>
                                </a:lnTo>
                                <a:lnTo>
                                  <a:pt x="969" y="5325"/>
                                </a:lnTo>
                                <a:lnTo>
                                  <a:pt x="1413" y="4882"/>
                                </a:lnTo>
                                <a:lnTo>
                                  <a:pt x="2850" y="4882"/>
                                </a:lnTo>
                                <a:lnTo>
                                  <a:pt x="1714" y="4580"/>
                                </a:lnTo>
                                <a:lnTo>
                                  <a:pt x="1986" y="4309"/>
                                </a:lnTo>
                                <a:lnTo>
                                  <a:pt x="1454" y="4309"/>
                                </a:lnTo>
                                <a:lnTo>
                                  <a:pt x="1023" y="2677"/>
                                </a:lnTo>
                                <a:lnTo>
                                  <a:pt x="2477" y="2677"/>
                                </a:lnTo>
                                <a:lnTo>
                                  <a:pt x="2007" y="2553"/>
                                </a:lnTo>
                                <a:lnTo>
                                  <a:pt x="2116" y="2444"/>
                                </a:lnTo>
                                <a:lnTo>
                                  <a:pt x="1596" y="2444"/>
                                </a:lnTo>
                                <a:lnTo>
                                  <a:pt x="1114" y="2314"/>
                                </a:lnTo>
                                <a:lnTo>
                                  <a:pt x="1224" y="2205"/>
                                </a:lnTo>
                                <a:lnTo>
                                  <a:pt x="697" y="2205"/>
                                </a:lnTo>
                                <a:lnTo>
                                  <a:pt x="98" y="2042"/>
                                </a:lnTo>
                                <a:close/>
                                <a:moveTo>
                                  <a:pt x="4179" y="4504"/>
                                </a:moveTo>
                                <a:lnTo>
                                  <a:pt x="3726" y="4962"/>
                                </a:lnTo>
                                <a:lnTo>
                                  <a:pt x="5050" y="4962"/>
                                </a:lnTo>
                                <a:lnTo>
                                  <a:pt x="5091" y="4920"/>
                                </a:lnTo>
                                <a:lnTo>
                                  <a:pt x="4595" y="4920"/>
                                </a:lnTo>
                                <a:lnTo>
                                  <a:pt x="4179" y="4504"/>
                                </a:lnTo>
                                <a:close/>
                                <a:moveTo>
                                  <a:pt x="4760" y="3289"/>
                                </a:moveTo>
                                <a:lnTo>
                                  <a:pt x="3277" y="3289"/>
                                </a:lnTo>
                                <a:lnTo>
                                  <a:pt x="4947" y="3732"/>
                                </a:lnTo>
                                <a:lnTo>
                                  <a:pt x="4935" y="3741"/>
                                </a:lnTo>
                                <a:lnTo>
                                  <a:pt x="4947" y="3741"/>
                                </a:lnTo>
                                <a:lnTo>
                                  <a:pt x="4492" y="4190"/>
                                </a:lnTo>
                                <a:lnTo>
                                  <a:pt x="4903" y="4601"/>
                                </a:lnTo>
                                <a:lnTo>
                                  <a:pt x="4900" y="4607"/>
                                </a:lnTo>
                                <a:lnTo>
                                  <a:pt x="4903" y="4613"/>
                                </a:lnTo>
                                <a:lnTo>
                                  <a:pt x="4595" y="4920"/>
                                </a:lnTo>
                                <a:lnTo>
                                  <a:pt x="5091" y="4920"/>
                                </a:lnTo>
                                <a:lnTo>
                                  <a:pt x="5414" y="4595"/>
                                </a:lnTo>
                                <a:lnTo>
                                  <a:pt x="5003" y="4179"/>
                                </a:lnTo>
                                <a:lnTo>
                                  <a:pt x="5346" y="3836"/>
                                </a:lnTo>
                                <a:lnTo>
                                  <a:pt x="5988" y="3836"/>
                                </a:lnTo>
                                <a:lnTo>
                                  <a:pt x="6040" y="3632"/>
                                </a:lnTo>
                                <a:lnTo>
                                  <a:pt x="5435" y="3469"/>
                                </a:lnTo>
                                <a:lnTo>
                                  <a:pt x="5406" y="3360"/>
                                </a:lnTo>
                                <a:lnTo>
                                  <a:pt x="5024" y="3360"/>
                                </a:lnTo>
                                <a:lnTo>
                                  <a:pt x="4760" y="3289"/>
                                </a:lnTo>
                                <a:close/>
                                <a:moveTo>
                                  <a:pt x="2477" y="2677"/>
                                </a:moveTo>
                                <a:lnTo>
                                  <a:pt x="1023" y="2677"/>
                                </a:lnTo>
                                <a:lnTo>
                                  <a:pt x="1501" y="2807"/>
                                </a:lnTo>
                                <a:lnTo>
                                  <a:pt x="1809" y="3954"/>
                                </a:lnTo>
                                <a:lnTo>
                                  <a:pt x="1454" y="4309"/>
                                </a:lnTo>
                                <a:lnTo>
                                  <a:pt x="1986" y="4309"/>
                                </a:lnTo>
                                <a:lnTo>
                                  <a:pt x="2069" y="4226"/>
                                </a:lnTo>
                                <a:lnTo>
                                  <a:pt x="3528" y="4226"/>
                                </a:lnTo>
                                <a:lnTo>
                                  <a:pt x="3500" y="4123"/>
                                </a:lnTo>
                                <a:lnTo>
                                  <a:pt x="3100" y="4123"/>
                                </a:lnTo>
                                <a:lnTo>
                                  <a:pt x="2370" y="3924"/>
                                </a:lnTo>
                                <a:lnTo>
                                  <a:pt x="2642" y="3653"/>
                                </a:lnTo>
                                <a:lnTo>
                                  <a:pt x="2116" y="3653"/>
                                </a:lnTo>
                                <a:lnTo>
                                  <a:pt x="1918" y="2917"/>
                                </a:lnTo>
                                <a:lnTo>
                                  <a:pt x="3378" y="2917"/>
                                </a:lnTo>
                                <a:lnTo>
                                  <a:pt x="3543" y="2751"/>
                                </a:lnTo>
                                <a:lnTo>
                                  <a:pt x="2757" y="2751"/>
                                </a:lnTo>
                                <a:lnTo>
                                  <a:pt x="2477" y="2677"/>
                                </a:lnTo>
                                <a:close/>
                                <a:moveTo>
                                  <a:pt x="3303" y="3393"/>
                                </a:moveTo>
                                <a:lnTo>
                                  <a:pt x="2902" y="3393"/>
                                </a:lnTo>
                                <a:lnTo>
                                  <a:pt x="3100" y="4123"/>
                                </a:lnTo>
                                <a:lnTo>
                                  <a:pt x="3500" y="4123"/>
                                </a:lnTo>
                                <a:lnTo>
                                  <a:pt x="3303" y="3393"/>
                                </a:lnTo>
                                <a:close/>
                                <a:moveTo>
                                  <a:pt x="5988" y="3836"/>
                                </a:moveTo>
                                <a:lnTo>
                                  <a:pt x="5346" y="3836"/>
                                </a:lnTo>
                                <a:lnTo>
                                  <a:pt x="5946" y="3998"/>
                                </a:lnTo>
                                <a:lnTo>
                                  <a:pt x="5988" y="3836"/>
                                </a:lnTo>
                                <a:close/>
                                <a:moveTo>
                                  <a:pt x="3378" y="2917"/>
                                </a:moveTo>
                                <a:lnTo>
                                  <a:pt x="1918" y="2917"/>
                                </a:lnTo>
                                <a:lnTo>
                                  <a:pt x="2654" y="3118"/>
                                </a:lnTo>
                                <a:lnTo>
                                  <a:pt x="2116" y="3653"/>
                                </a:lnTo>
                                <a:lnTo>
                                  <a:pt x="2642" y="3653"/>
                                </a:lnTo>
                                <a:lnTo>
                                  <a:pt x="2902" y="3393"/>
                                </a:lnTo>
                                <a:lnTo>
                                  <a:pt x="3303" y="3393"/>
                                </a:lnTo>
                                <a:lnTo>
                                  <a:pt x="3277" y="3298"/>
                                </a:lnTo>
                                <a:lnTo>
                                  <a:pt x="3277" y="3289"/>
                                </a:lnTo>
                                <a:lnTo>
                                  <a:pt x="4760" y="3289"/>
                                </a:lnTo>
                                <a:lnTo>
                                  <a:pt x="4539" y="3230"/>
                                </a:lnTo>
                                <a:lnTo>
                                  <a:pt x="4510" y="3120"/>
                                </a:lnTo>
                                <a:lnTo>
                                  <a:pt x="4123" y="3120"/>
                                </a:lnTo>
                                <a:lnTo>
                                  <a:pt x="3378" y="2917"/>
                                </a:lnTo>
                                <a:close/>
                                <a:moveTo>
                                  <a:pt x="4968" y="1708"/>
                                </a:moveTo>
                                <a:lnTo>
                                  <a:pt x="4587" y="1708"/>
                                </a:lnTo>
                                <a:lnTo>
                                  <a:pt x="5024" y="3360"/>
                                </a:lnTo>
                                <a:lnTo>
                                  <a:pt x="5406" y="3360"/>
                                </a:lnTo>
                                <a:lnTo>
                                  <a:pt x="4968" y="1708"/>
                                </a:lnTo>
                                <a:close/>
                                <a:moveTo>
                                  <a:pt x="4308" y="2370"/>
                                </a:moveTo>
                                <a:lnTo>
                                  <a:pt x="3924" y="2370"/>
                                </a:lnTo>
                                <a:lnTo>
                                  <a:pt x="4123" y="3120"/>
                                </a:lnTo>
                                <a:lnTo>
                                  <a:pt x="4510" y="3120"/>
                                </a:lnTo>
                                <a:lnTo>
                                  <a:pt x="4308" y="2370"/>
                                </a:lnTo>
                                <a:close/>
                                <a:moveTo>
                                  <a:pt x="2942" y="2007"/>
                                </a:moveTo>
                                <a:lnTo>
                                  <a:pt x="2553" y="2007"/>
                                </a:lnTo>
                                <a:lnTo>
                                  <a:pt x="2757" y="2751"/>
                                </a:lnTo>
                                <a:lnTo>
                                  <a:pt x="3543" y="2751"/>
                                </a:lnTo>
                                <a:lnTo>
                                  <a:pt x="3641" y="2654"/>
                                </a:lnTo>
                                <a:lnTo>
                                  <a:pt x="3118" y="2654"/>
                                </a:lnTo>
                                <a:lnTo>
                                  <a:pt x="2942" y="2007"/>
                                </a:lnTo>
                                <a:close/>
                                <a:moveTo>
                                  <a:pt x="4379" y="1912"/>
                                </a:moveTo>
                                <a:lnTo>
                                  <a:pt x="2917" y="1912"/>
                                </a:lnTo>
                                <a:lnTo>
                                  <a:pt x="3653" y="2110"/>
                                </a:lnTo>
                                <a:lnTo>
                                  <a:pt x="3118" y="2654"/>
                                </a:lnTo>
                                <a:lnTo>
                                  <a:pt x="3641" y="2654"/>
                                </a:lnTo>
                                <a:lnTo>
                                  <a:pt x="3924" y="2370"/>
                                </a:lnTo>
                                <a:lnTo>
                                  <a:pt x="4308" y="2370"/>
                                </a:lnTo>
                                <a:lnTo>
                                  <a:pt x="4226" y="2063"/>
                                </a:lnTo>
                                <a:lnTo>
                                  <a:pt x="4379" y="1912"/>
                                </a:lnTo>
                                <a:close/>
                                <a:moveTo>
                                  <a:pt x="2703" y="1114"/>
                                </a:moveTo>
                                <a:lnTo>
                                  <a:pt x="2320" y="1114"/>
                                </a:lnTo>
                                <a:lnTo>
                                  <a:pt x="2444" y="1596"/>
                                </a:lnTo>
                                <a:lnTo>
                                  <a:pt x="1596" y="2444"/>
                                </a:lnTo>
                                <a:lnTo>
                                  <a:pt x="2116" y="2444"/>
                                </a:lnTo>
                                <a:lnTo>
                                  <a:pt x="2553" y="2007"/>
                                </a:lnTo>
                                <a:lnTo>
                                  <a:pt x="2942" y="2007"/>
                                </a:lnTo>
                                <a:lnTo>
                                  <a:pt x="2917" y="1912"/>
                                </a:lnTo>
                                <a:lnTo>
                                  <a:pt x="4379" y="1912"/>
                                </a:lnTo>
                                <a:lnTo>
                                  <a:pt x="4484" y="1809"/>
                                </a:lnTo>
                                <a:lnTo>
                                  <a:pt x="3954" y="1809"/>
                                </a:lnTo>
                                <a:lnTo>
                                  <a:pt x="2805" y="1495"/>
                                </a:lnTo>
                                <a:lnTo>
                                  <a:pt x="2703" y="1114"/>
                                </a:lnTo>
                                <a:close/>
                                <a:moveTo>
                                  <a:pt x="2403" y="0"/>
                                </a:moveTo>
                                <a:lnTo>
                                  <a:pt x="2042" y="95"/>
                                </a:lnTo>
                                <a:lnTo>
                                  <a:pt x="2205" y="697"/>
                                </a:lnTo>
                                <a:lnTo>
                                  <a:pt x="697" y="2205"/>
                                </a:lnTo>
                                <a:lnTo>
                                  <a:pt x="1224" y="2205"/>
                                </a:lnTo>
                                <a:lnTo>
                                  <a:pt x="2320" y="1114"/>
                                </a:lnTo>
                                <a:lnTo>
                                  <a:pt x="2703" y="1114"/>
                                </a:lnTo>
                                <a:lnTo>
                                  <a:pt x="2678" y="1017"/>
                                </a:lnTo>
                                <a:lnTo>
                                  <a:pt x="4129" y="1017"/>
                                </a:lnTo>
                                <a:lnTo>
                                  <a:pt x="2565" y="600"/>
                                </a:lnTo>
                                <a:lnTo>
                                  <a:pt x="2403" y="0"/>
                                </a:lnTo>
                                <a:close/>
                                <a:moveTo>
                                  <a:pt x="4129" y="1017"/>
                                </a:moveTo>
                                <a:lnTo>
                                  <a:pt x="2678" y="1017"/>
                                </a:lnTo>
                                <a:lnTo>
                                  <a:pt x="4309" y="1454"/>
                                </a:lnTo>
                                <a:lnTo>
                                  <a:pt x="3954" y="1809"/>
                                </a:lnTo>
                                <a:lnTo>
                                  <a:pt x="4484" y="1809"/>
                                </a:lnTo>
                                <a:lnTo>
                                  <a:pt x="4587" y="1708"/>
                                </a:lnTo>
                                <a:lnTo>
                                  <a:pt x="4968" y="1708"/>
                                </a:lnTo>
                                <a:lnTo>
                                  <a:pt x="4888" y="1407"/>
                                </a:lnTo>
                                <a:lnTo>
                                  <a:pt x="5148" y="1147"/>
                                </a:lnTo>
                                <a:lnTo>
                                  <a:pt x="4616" y="1147"/>
                                </a:lnTo>
                                <a:lnTo>
                                  <a:pt x="4129" y="1017"/>
                                </a:lnTo>
                                <a:close/>
                                <a:moveTo>
                                  <a:pt x="5056" y="709"/>
                                </a:moveTo>
                                <a:lnTo>
                                  <a:pt x="4616" y="1147"/>
                                </a:lnTo>
                                <a:lnTo>
                                  <a:pt x="5148" y="1147"/>
                                </a:lnTo>
                                <a:lnTo>
                                  <a:pt x="5319" y="975"/>
                                </a:lnTo>
                                <a:lnTo>
                                  <a:pt x="5056" y="709"/>
                                </a:lnTo>
                                <a:close/>
                              </a:path>
                            </a:pathLst>
                          </a:custGeom>
                          <a:solidFill>
                            <a:srgbClr val="16568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AA8226E" id="Group 323" o:spid="_x0000_s1026" style="width:302.05pt;height:302.4pt;mso-position-horizontal-relative:char;mso-position-vertical-relative:line" coordsize="6041,6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">
                <v:shape id="AutoShape 324" o:spid="_x0000_s1027" style="position:absolute;width:6041;height:6048;visibility:visible;mso-wrap-style:square;v-text-anchor:top" coordsize="6041,6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" path="m2850,4882r-1437,l3455,5435r168,613l3998,5940,3836,5337r328,-325l3339,5012,2850,4882xm3528,4226r-1459,l3210,4533r129,479l4164,5012r417,423l5050,4962r-1324,l3528,4226xm98,2042l,2403r603,162l1153,4616,703,5059r266,266l1413,4882r1437,l1714,4580r272,-271l1454,4309,1023,2677r1454,l2007,2553r109,-109l1596,2444,1114,2314r110,-109l697,2205,98,2042xm4179,4504r-453,458l5050,4962r41,-42l4595,4920,4179,4504xm4760,3289r-1483,l4947,3732r-12,9l4947,3741r-455,449l4903,4601r-3,6l4903,4613r-308,307l5091,4920r323,-325l5003,4179r343,-343l5988,3836r52,-204l5435,3469r-29,-109l5024,3360r-264,-71xm2477,2677r-1454,l1501,2807r308,1147l1454,4309r532,l2069,4226r1459,l3500,4123r-400,l2370,3924r272,-271l2116,3653,1918,2917r1460,l3543,2751r-786,l2477,2677xm3303,3393r-401,l3100,4123r400,l3303,3393xm5988,3836r-642,l5946,3998r42,-162xm3378,2917r-1460,l2654,3118r-538,535l2642,3653r260,-260l3303,3393r-26,-95l3277,3289r1483,l4539,3230r-29,-110l4123,3120,3378,2917xm4968,1708r-381,l5024,3360r382,l4968,1708xm4308,2370r-384,l4123,3120r387,l4308,2370xm2942,2007r-389,l2757,2751r786,l3641,2654r-523,l2942,2007xm4379,1912r-1462,l3653,2110r-535,544l3641,2654r283,-284l4308,2370r-82,-307l4379,1912xm2703,1114r-383,l2444,1596r-848,848l2116,2444r437,-437l2942,2007r-25,-95l4379,1912r105,-103l3954,1809,2805,1495,2703,1114xm2403,l2042,95r163,602l697,2205r527,l2320,1114r383,l2678,1017r1451,l2565,600,2403,xm4129,1017r-1451,l4309,1454r-355,355l4484,1809r103,-101l4968,1708r-80,-301l5148,1147r-532,l4129,1017xm5056,709r-440,438l5148,1147,5319,975,5056,709xe" fillcolor="#165689" stroked="f">
                  <v:path arrowok="t" o:connecttype="custom" o:connectlocs="3455,5435;3836,5337;2850,4882;3210,4533;4581,5435;3528,4226;603,2565;969,5325;1714,4580;1023,2677;2116,2444;1224,2205;4179,4504;5091,4920;4760,3289;4935,3741;4903,4601;4595,4920;5003,4179;6040,3632;5024,3360;1023,2677;1454,4309;3528,4226;2370,3924;1918,2917;2757,2751;2902,3393;3303,3393;5946,3998;1918,2917;2642,3653;3277,3298;4539,3230;3378,2917;5024,3360;4308,2370;4510,3120;2553,2007;3641,2654;4379,1912;3118,2654;4308,2370;2703,1114;1596,2444;2942,2007;4484,1809;2703,1114;2205,697;2320,1114;4129,1017;4129,1017;3954,1809;4968,1708;4616,1147;4616,1147;5056,709" o:connectangles="0,0,0,0,0,0,0,0,0,0,0,0,0,0,0,0,0,0,0,0,0,0,0,0,0,0,0,0,0,0,0,0,0,0,0,0,0,0,0,0,0,0,0,0,0,0,0,0,0,0,0,0,0,0,0,0,0"/>
                </v:shape>
                <w10:anchorlock/>
              </v:group>
            </w:pict>
          </mc:Fallback>
        </mc:AlternateContent>
      </w:r>
    </w:p>
    <w:p w14:paraId="214A940B" w14:textId="77777777" w:rsidR="005E7977" w:rsidRDefault="005E7977" w:rsidP="00253FB5">
      <w:pPr>
        <w:pStyle w:val="a3"/>
        <w:spacing w:line="360" w:lineRule="auto"/>
        <w:jc w:val="center"/>
        <w:rPr>
          <w:rFonts w:ascii="Times New Roman"/>
          <w:sz w:val="20"/>
        </w:rPr>
      </w:pPr>
    </w:p>
    <w:p w14:paraId="451E2617" w14:textId="77777777" w:rsidR="005E7977" w:rsidRDefault="00C542A1" w:rsidP="00253FB5">
      <w:pPr>
        <w:spacing w:line="360" w:lineRule="auto"/>
        <w:jc w:val="center"/>
        <w:rPr>
          <w:b/>
          <w:sz w:val="67"/>
        </w:rPr>
      </w:pPr>
      <w:r>
        <w:rPr>
          <w:b/>
          <w:sz w:val="67"/>
        </w:rPr>
        <w:t>Само</w:t>
      </w:r>
      <w:r w:rsidR="00EB5600">
        <w:rPr>
          <w:b/>
          <w:sz w:val="67"/>
          <w:lang w:val="uk-UA"/>
        </w:rPr>
        <w:t>вчитель</w:t>
      </w:r>
      <w:r>
        <w:rPr>
          <w:b/>
          <w:sz w:val="67"/>
        </w:rPr>
        <w:t xml:space="preserve"> CSS</w:t>
      </w:r>
    </w:p>
    <w:p w14:paraId="30A80DC2" w14:textId="77777777" w:rsidR="005E7977" w:rsidRDefault="005E7977" w:rsidP="00253FB5">
      <w:pPr>
        <w:pStyle w:val="a3"/>
        <w:spacing w:line="360" w:lineRule="auto"/>
        <w:rPr>
          <w:b/>
          <w:sz w:val="20"/>
        </w:rPr>
      </w:pPr>
    </w:p>
    <w:p w14:paraId="3A24974E" w14:textId="77777777" w:rsidR="005E7977" w:rsidRDefault="005E7977" w:rsidP="00253FB5">
      <w:pPr>
        <w:pStyle w:val="a3"/>
        <w:spacing w:line="360" w:lineRule="auto"/>
        <w:rPr>
          <w:b/>
          <w:sz w:val="20"/>
        </w:rPr>
      </w:pPr>
    </w:p>
    <w:p w14:paraId="28CD5E49" w14:textId="77777777" w:rsidR="005E7977" w:rsidRDefault="005E7977" w:rsidP="00253FB5">
      <w:pPr>
        <w:pStyle w:val="a3"/>
        <w:spacing w:line="360" w:lineRule="auto"/>
        <w:rPr>
          <w:b/>
          <w:sz w:val="20"/>
        </w:rPr>
      </w:pPr>
    </w:p>
    <w:p w14:paraId="69A6CCEA" w14:textId="77777777" w:rsidR="005E7977" w:rsidRDefault="005E7977" w:rsidP="00253FB5">
      <w:pPr>
        <w:pStyle w:val="a3"/>
        <w:spacing w:line="360" w:lineRule="auto"/>
        <w:rPr>
          <w:b/>
          <w:sz w:val="20"/>
        </w:rPr>
      </w:pPr>
    </w:p>
    <w:p w14:paraId="3F102844" w14:textId="77777777" w:rsidR="005E7977" w:rsidRDefault="005E7977" w:rsidP="00253FB5">
      <w:pPr>
        <w:pStyle w:val="a3"/>
        <w:spacing w:line="360" w:lineRule="auto"/>
        <w:rPr>
          <w:b/>
          <w:sz w:val="20"/>
        </w:rPr>
      </w:pPr>
    </w:p>
    <w:p w14:paraId="69E58AD3" w14:textId="77777777" w:rsidR="005E7977" w:rsidRDefault="005E7977" w:rsidP="00253FB5">
      <w:pPr>
        <w:pStyle w:val="a3"/>
        <w:spacing w:line="360" w:lineRule="auto"/>
        <w:rPr>
          <w:b/>
          <w:sz w:val="20"/>
        </w:rPr>
      </w:pPr>
    </w:p>
    <w:p w14:paraId="260B9D7E" w14:textId="77777777" w:rsidR="005E7977" w:rsidRDefault="005E7977" w:rsidP="00253FB5">
      <w:pPr>
        <w:pStyle w:val="a3"/>
        <w:spacing w:line="360" w:lineRule="auto"/>
        <w:rPr>
          <w:b/>
          <w:sz w:val="20"/>
        </w:rPr>
      </w:pPr>
    </w:p>
    <w:p w14:paraId="26A5A046" w14:textId="77777777" w:rsidR="005E7977" w:rsidRDefault="005E7977" w:rsidP="00253FB5">
      <w:pPr>
        <w:pStyle w:val="a3"/>
        <w:spacing w:line="360" w:lineRule="auto"/>
        <w:rPr>
          <w:b/>
          <w:sz w:val="20"/>
        </w:rPr>
      </w:pPr>
    </w:p>
    <w:p w14:paraId="3B026B6E" w14:textId="77777777" w:rsidR="005E7977" w:rsidRDefault="005E7977" w:rsidP="00253FB5">
      <w:pPr>
        <w:pStyle w:val="a3"/>
        <w:spacing w:line="360" w:lineRule="auto"/>
        <w:rPr>
          <w:b/>
          <w:sz w:val="20"/>
        </w:rPr>
      </w:pPr>
    </w:p>
    <w:p w14:paraId="66E0382B" w14:textId="77777777" w:rsidR="005E7977" w:rsidRDefault="005E7977" w:rsidP="00253FB5">
      <w:pPr>
        <w:pStyle w:val="a3"/>
        <w:spacing w:line="360" w:lineRule="auto"/>
        <w:rPr>
          <w:b/>
          <w:sz w:val="20"/>
        </w:rPr>
      </w:pPr>
    </w:p>
    <w:p w14:paraId="42D7C853" w14:textId="77777777" w:rsidR="005E7977" w:rsidRDefault="005E7977" w:rsidP="00253FB5">
      <w:pPr>
        <w:pStyle w:val="a3"/>
        <w:spacing w:line="360" w:lineRule="auto"/>
        <w:rPr>
          <w:b/>
          <w:sz w:val="20"/>
        </w:rPr>
      </w:pPr>
    </w:p>
    <w:p w14:paraId="6B2CF7E9" w14:textId="77777777" w:rsidR="005E7977" w:rsidRDefault="005E7977" w:rsidP="00253FB5">
      <w:pPr>
        <w:pStyle w:val="a3"/>
        <w:spacing w:line="360" w:lineRule="auto"/>
        <w:rPr>
          <w:b/>
          <w:sz w:val="20"/>
        </w:rPr>
      </w:pPr>
    </w:p>
    <w:p w14:paraId="372F84BB" w14:textId="6CC67DC2" w:rsidR="005E7977" w:rsidRDefault="00767651" w:rsidP="00253FB5">
      <w:pPr>
        <w:pStyle w:val="a3"/>
        <w:spacing w:line="360" w:lineRule="auto"/>
        <w:rPr>
          <w:rFonts w:ascii="Times New Roman"/>
        </w:rPr>
      </w:pPr>
      <w:r>
        <w:rPr>
          <w:noProof/>
          <w:lang w:val="uk-UA" w:eastAsia="uk-UA" w:bidi="ar-SA"/>
        </w:rPr>
        <mc:AlternateContent>
          <mc:Choice Requires="wps">
            <w:drawing>
              <wp:anchor distT="0" distB="0" distL="114300" distR="114300" simplePos="0" relativeHeight="251664384" behindDoc="0" locked="0" layoutInCell="1" allowOverlap="1" wp14:anchorId="2DE2558B" wp14:editId="1DF8CC68">
                <wp:simplePos x="0" y="0"/>
                <wp:positionH relativeFrom="page">
                  <wp:posOffset>3611880</wp:posOffset>
                </wp:positionH>
                <wp:positionV relativeFrom="page">
                  <wp:posOffset>9672320</wp:posOffset>
                </wp:positionV>
                <wp:extent cx="280035" cy="617220"/>
                <wp:effectExtent l="0" t="0" r="0" b="0"/>
                <wp:wrapNone/>
                <wp:docPr id="385" name="WordArt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21540000">
                          <a:off x="0" y="0"/>
                          <a:ext cx="280035" cy="617220"/>
                        </a:xfrm>
                        <a:prstGeom prst="rect">
                          <a:avLst/>
                        </a:prstGeom>
                      </wps:spPr>
                      <wps:txbx>
                        <w:txbxContent>
                          <w:p w14:paraId="73C812C4" w14:textId="77777777" w:rsidR="000A2EAA" w:rsidRDefault="000A2EAA" w:rsidP="0025185A">
                            <w:pPr>
                              <w:pStyle w:val="ad"/>
                              <w:spacing w:before="0" w:beforeAutospacing="0" w:after="0" w:afterAutospacing="0"/>
                              <w:jc w:val="center"/>
                            </w:pPr>
                            <w:r>
                              <w:rPr>
                                <w:rFonts w:ascii="&amp;quot" w:hAnsi="&amp;quot"/>
                                <w:color w:val="FFFFFF"/>
                                <w:sz w:val="72"/>
                                <w:szCs w:val="72"/>
                                <w:lang w:val="en-US"/>
                              </w:rPr>
                              <w:t>F</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DE2558B" id="_x0000_t202" coordsize="21600,21600" o:spt="202" path="m,l,21600r21600,l21600,xe">
                <v:stroke joinstyle="miter"/>
                <v:path gradientshapeok="t" o:connecttype="rect"/>
              </v:shapetype>
              <v:shape id="WordArt 305" o:spid="_x0000_s1026" type="#_x0000_t202" style="position:absolute;margin-left:284.4pt;margin-top:761.6pt;width:22.05pt;height:48.6pt;rotation:-1;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" filled="f" stroked="f">
                <o:lock v:ext="edit" shapetype="t"/>
                <v:textbox style="mso-fit-shape-to-text:t">
                  <w:txbxContent>
                    <w:p w14:paraId="73C812C4" w14:textId="77777777" w:rsidR="000A2EAA" w:rsidRDefault="000A2EAA" w:rsidP="0025185A">
                      <w:pPr>
                        <w:pStyle w:val="ad"/>
                        <w:spacing w:before="0" w:beforeAutospacing="0" w:after="0" w:afterAutospacing="0"/>
                        <w:jc w:val="center"/>
                      </w:pPr>
                      <w:r>
                        <w:rPr>
                          <w:rFonts w:ascii="&amp;quot" w:hAnsi="&amp;quot"/>
                          <w:color w:val="FFFFFF"/>
                          <w:sz w:val="72"/>
                          <w:szCs w:val="72"/>
                          <w:lang w:val="en-US"/>
                        </w:rPr>
                        <w:t>F</w:t>
                      </w:r>
                    </w:p>
                  </w:txbxContent>
                </v:textbox>
                <w10:wrap anchorx="page" anchory="page"/>
              </v:shape>
            </w:pict>
          </mc:Fallback>
        </mc:AlternateContent>
      </w:r>
      <w:bookmarkStart w:id="0" w:name="Авторские_права"/>
      <w:bookmarkEnd w:id="0"/>
    </w:p>
    <w:p w14:paraId="3503C0BE" w14:textId="77777777" w:rsidR="00253FB5" w:rsidRDefault="005645AD" w:rsidP="00253FB5">
      <w:pPr>
        <w:pStyle w:val="3"/>
        <w:tabs>
          <w:tab w:val="center" w:pos="4868"/>
        </w:tabs>
        <w:spacing w:before="0" w:line="360" w:lineRule="auto"/>
        <w:ind w:right="1427"/>
        <w:jc w:val="left"/>
      </w:pPr>
      <w:r>
        <w:tab/>
      </w:r>
      <w:r w:rsidR="00253FB5">
        <w:br w:type="page"/>
      </w:r>
    </w:p>
    <w:p w14:paraId="6C060573" w14:textId="77777777" w:rsidR="005E7977" w:rsidRDefault="00C542A1" w:rsidP="00253FB5">
      <w:pPr>
        <w:pStyle w:val="3"/>
        <w:tabs>
          <w:tab w:val="center" w:pos="4868"/>
        </w:tabs>
        <w:spacing w:before="0" w:line="360" w:lineRule="auto"/>
        <w:ind w:right="1427"/>
      </w:pPr>
      <w:r>
        <w:lastRenderedPageBreak/>
        <w:t>Авторск</w:t>
      </w:r>
      <w:r w:rsidR="00A06305">
        <w:rPr>
          <w:lang w:val="uk-UA"/>
        </w:rPr>
        <w:t>і</w:t>
      </w:r>
      <w:r>
        <w:t xml:space="preserve"> права</w:t>
      </w:r>
    </w:p>
    <w:p w14:paraId="3E0BF11B" w14:textId="77777777" w:rsidR="00A06305" w:rsidRDefault="00A06305" w:rsidP="00253FB5">
      <w:pPr>
        <w:pStyle w:val="a3"/>
        <w:spacing w:line="360" w:lineRule="auto"/>
        <w:ind w:left="108"/>
      </w:pPr>
      <w:r w:rsidRPr="00A06305">
        <w:t>Самовчитель CSS (далі твір) поширюється на умовах такої ліцензії Creative Commons:</w:t>
      </w:r>
    </w:p>
    <w:p w14:paraId="6B2D7B0A" w14:textId="77777777" w:rsidR="005E7977" w:rsidRDefault="00A06305" w:rsidP="00253FB5">
      <w:pPr>
        <w:pStyle w:val="a3"/>
        <w:spacing w:line="360" w:lineRule="auto"/>
        <w:ind w:left="108"/>
      </w:pPr>
      <w:r w:rsidRPr="00A06305">
        <w:t>«Зазначення авторства - Некомерційне використання - Без похідних</w:t>
      </w:r>
      <w:r w:rsidR="00C542A1">
        <w:t>» (Attribution-NonCommercial-NoDerivs 2.5 Generic (CC BY-NC-ND 2.5)).</w:t>
      </w:r>
    </w:p>
    <w:p w14:paraId="4AD60D7E" w14:textId="77777777" w:rsidR="00DC00E1" w:rsidRDefault="00DC00E1" w:rsidP="00253FB5">
      <w:pPr>
        <w:pStyle w:val="a3"/>
        <w:spacing w:line="360" w:lineRule="auto"/>
        <w:ind w:left="105"/>
        <w:rPr>
          <w:ins w:id="1" w:author="МАРІЯ БРЕНЬ" w:date="2019-12-19T02:43:00Z"/>
          <w:rFonts w:ascii="Arial Black" w:hAnsi="Arial Black"/>
        </w:rPr>
      </w:pPr>
    </w:p>
    <w:p w14:paraId="10D0731E" w14:textId="77777777" w:rsidR="005E7977" w:rsidRDefault="00C542A1" w:rsidP="00253FB5">
      <w:pPr>
        <w:pStyle w:val="a3"/>
        <w:spacing w:line="360" w:lineRule="auto"/>
        <w:ind w:left="105"/>
        <w:rPr>
          <w:rFonts w:ascii="Arial Black" w:hAnsi="Arial Black"/>
          <w:lang w:val="uk-UA"/>
        </w:rPr>
      </w:pPr>
      <w:r>
        <w:rPr>
          <w:rFonts w:ascii="Arial Black" w:hAnsi="Arial Black"/>
        </w:rPr>
        <w:t>В</w:t>
      </w:r>
      <w:r w:rsidR="00A06305">
        <w:rPr>
          <w:rFonts w:ascii="Arial Black" w:hAnsi="Arial Black"/>
          <w:lang w:val="uk-UA"/>
        </w:rPr>
        <w:t>и</w:t>
      </w:r>
      <w:r>
        <w:rPr>
          <w:rFonts w:ascii="Arial Black" w:hAnsi="Arial Black"/>
        </w:rPr>
        <w:t xml:space="preserve"> </w:t>
      </w:r>
      <w:r w:rsidR="00A06305">
        <w:rPr>
          <w:rFonts w:ascii="Arial Black" w:hAnsi="Arial Black"/>
          <w:lang w:val="uk-UA"/>
        </w:rPr>
        <w:t>з</w:t>
      </w:r>
      <w:r>
        <w:rPr>
          <w:rFonts w:ascii="Arial Black" w:hAnsi="Arial Black"/>
        </w:rPr>
        <w:t xml:space="preserve">можете </w:t>
      </w:r>
      <w:r w:rsidR="00A06305">
        <w:rPr>
          <w:rFonts w:ascii="Arial Black" w:hAnsi="Arial Black"/>
          <w:lang w:val="uk-UA"/>
        </w:rPr>
        <w:t>вільно</w:t>
      </w:r>
    </w:p>
    <w:p w14:paraId="27DCFF4C" w14:textId="77777777" w:rsidR="00253FB5" w:rsidRPr="00A06305" w:rsidRDefault="00253FB5" w:rsidP="00253FB5">
      <w:pPr>
        <w:pStyle w:val="a3"/>
        <w:spacing w:line="360" w:lineRule="auto"/>
        <w:ind w:left="105"/>
        <w:rPr>
          <w:rFonts w:ascii="Arial Black" w:hAnsi="Arial Black"/>
          <w:lang w:val="uk-UA"/>
        </w:rPr>
      </w:pPr>
    </w:p>
    <w:p w14:paraId="643ABF54" w14:textId="77777777" w:rsidR="00A06305" w:rsidRDefault="00C542A1" w:rsidP="00253FB5">
      <w:pPr>
        <w:pStyle w:val="a5"/>
        <w:numPr>
          <w:ilvl w:val="0"/>
          <w:numId w:val="3"/>
        </w:numPr>
        <w:tabs>
          <w:tab w:val="left" w:pos="898"/>
        </w:tabs>
        <w:spacing w:before="0" w:line="360" w:lineRule="auto"/>
        <w:rPr>
          <w:sz w:val="18"/>
        </w:rPr>
      </w:pPr>
      <w:r>
        <w:rPr>
          <w:noProof/>
          <w:lang w:val="en-US" w:eastAsia="en-US" w:bidi="ar-SA"/>
        </w:rPr>
        <w:drawing>
          <wp:anchor distT="0" distB="0" distL="0" distR="0" simplePos="0" relativeHeight="251666432" behindDoc="0" locked="0" layoutInCell="1" allowOverlap="1" wp14:anchorId="5EF872A3" wp14:editId="7C52B971">
            <wp:simplePos x="0" y="0"/>
            <wp:positionH relativeFrom="page">
              <wp:posOffset>778292</wp:posOffset>
            </wp:positionH>
            <wp:positionV relativeFrom="paragraph">
              <wp:posOffset>-89117</wp:posOffset>
            </wp:positionV>
            <wp:extent cx="339951" cy="339951"/>
            <wp:effectExtent l="0" t="0" r="0" b="0"/>
            <wp:wrapNone/>
            <wp:docPr id="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png"/>
                    <pic:cNvPicPr/>
                  </pic:nvPicPr>
                  <pic:blipFill>
                    <a:blip r:embed="rId8" cstate="print"/>
                    <a:stretch>
                      <a:fillRect/>
                    </a:stretch>
                  </pic:blipFill>
                  <pic:spPr>
                    <a:xfrm>
                      <a:off x="0" y="0"/>
                      <a:ext cx="339951" cy="339951"/>
                    </a:xfrm>
                    <a:prstGeom prst="rect">
                      <a:avLst/>
                    </a:prstGeom>
                  </pic:spPr>
                </pic:pic>
              </a:graphicData>
            </a:graphic>
          </wp:anchor>
        </w:drawing>
      </w:r>
      <w:r w:rsidR="00A06305" w:rsidRPr="00A06305">
        <w:rPr>
          <w:sz w:val="18"/>
        </w:rPr>
        <w:t>копіювати, поширювати і передавати твір.</w:t>
      </w:r>
    </w:p>
    <w:p w14:paraId="3CCAE69D" w14:textId="77777777" w:rsidR="00A06305" w:rsidRDefault="00A06305" w:rsidP="00253FB5">
      <w:pPr>
        <w:tabs>
          <w:tab w:val="left" w:pos="898"/>
        </w:tabs>
        <w:spacing w:line="360" w:lineRule="auto"/>
        <w:rPr>
          <w:rFonts w:ascii="Arial Black" w:hAnsi="Arial Black"/>
        </w:rPr>
      </w:pPr>
    </w:p>
    <w:p w14:paraId="4EFDDA7E" w14:textId="77777777" w:rsidR="005E7977" w:rsidRPr="00A06305" w:rsidRDefault="00A06305" w:rsidP="00253FB5">
      <w:pPr>
        <w:tabs>
          <w:tab w:val="left" w:pos="898"/>
        </w:tabs>
        <w:spacing w:line="360" w:lineRule="auto"/>
        <w:rPr>
          <w:sz w:val="17"/>
          <w:szCs w:val="17"/>
        </w:rPr>
      </w:pPr>
      <w:r>
        <w:rPr>
          <w:rFonts w:ascii="Arial Black" w:hAnsi="Arial Black"/>
          <w:sz w:val="17"/>
          <w:szCs w:val="17"/>
          <w:lang w:val="uk-UA"/>
        </w:rPr>
        <w:t xml:space="preserve">  </w:t>
      </w:r>
      <w:r w:rsidRPr="00A06305">
        <w:rPr>
          <w:rFonts w:ascii="Arial Black" w:hAnsi="Arial Black"/>
          <w:sz w:val="17"/>
          <w:szCs w:val="17"/>
        </w:rPr>
        <w:t>На наступних умовах</w:t>
      </w:r>
    </w:p>
    <w:p w14:paraId="7BB3FC38" w14:textId="77777777" w:rsidR="00A06305" w:rsidRDefault="00A06305" w:rsidP="00253FB5">
      <w:pPr>
        <w:pStyle w:val="a3"/>
        <w:spacing w:line="360" w:lineRule="auto"/>
        <w:rPr>
          <w:rFonts w:ascii="Arial Black"/>
          <w:sz w:val="22"/>
        </w:rPr>
      </w:pPr>
    </w:p>
    <w:p w14:paraId="42DFF87D" w14:textId="77777777" w:rsidR="005E7977" w:rsidRPr="00A06305" w:rsidRDefault="00C542A1" w:rsidP="00253FB5">
      <w:pPr>
        <w:pStyle w:val="a5"/>
        <w:numPr>
          <w:ilvl w:val="0"/>
          <w:numId w:val="3"/>
        </w:numPr>
        <w:tabs>
          <w:tab w:val="left" w:pos="898"/>
        </w:tabs>
        <w:spacing w:before="0" w:line="360" w:lineRule="auto"/>
        <w:rPr>
          <w:sz w:val="17"/>
          <w:szCs w:val="17"/>
        </w:rPr>
      </w:pPr>
      <w:r w:rsidRPr="00A06305">
        <w:rPr>
          <w:noProof/>
          <w:sz w:val="17"/>
          <w:szCs w:val="17"/>
          <w:lang w:val="en-US" w:eastAsia="en-US" w:bidi="ar-SA"/>
        </w:rPr>
        <w:drawing>
          <wp:anchor distT="0" distB="0" distL="0" distR="0" simplePos="0" relativeHeight="251658240" behindDoc="0" locked="0" layoutInCell="1" allowOverlap="1" wp14:anchorId="0CA12947" wp14:editId="1DB93AC6">
            <wp:simplePos x="0" y="0"/>
            <wp:positionH relativeFrom="page">
              <wp:posOffset>778292</wp:posOffset>
            </wp:positionH>
            <wp:positionV relativeFrom="paragraph">
              <wp:posOffset>-89116</wp:posOffset>
            </wp:positionV>
            <wp:extent cx="339951" cy="339951"/>
            <wp:effectExtent l="0" t="0" r="0" b="0"/>
            <wp:wrapNone/>
            <wp:docPr id="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png"/>
                    <pic:cNvPicPr/>
                  </pic:nvPicPr>
                  <pic:blipFill>
                    <a:blip r:embed="rId9" cstate="print"/>
                    <a:stretch>
                      <a:fillRect/>
                    </a:stretch>
                  </pic:blipFill>
                  <pic:spPr>
                    <a:xfrm>
                      <a:off x="0" y="0"/>
                      <a:ext cx="339951" cy="339951"/>
                    </a:xfrm>
                    <a:prstGeom prst="rect">
                      <a:avLst/>
                    </a:prstGeom>
                  </pic:spPr>
                </pic:pic>
              </a:graphicData>
            </a:graphic>
          </wp:anchor>
        </w:drawing>
      </w:r>
      <w:r w:rsidR="00A06305" w:rsidRPr="0002681C">
        <w:rPr>
          <w:noProof/>
          <w:sz w:val="17"/>
          <w:szCs w:val="17"/>
          <w:lang w:eastAsia="en-US" w:bidi="ar-SA"/>
        </w:rPr>
        <w:t>обов'язково вказувати автора твору (Влад Мержевіч).</w:t>
      </w:r>
    </w:p>
    <w:p w14:paraId="254CAEE6" w14:textId="77777777" w:rsidR="005E7977" w:rsidRDefault="005E7977" w:rsidP="00253FB5">
      <w:pPr>
        <w:pStyle w:val="a3"/>
        <w:spacing w:line="360" w:lineRule="auto"/>
        <w:rPr>
          <w:sz w:val="18"/>
        </w:rPr>
      </w:pPr>
    </w:p>
    <w:p w14:paraId="09DE7F15" w14:textId="77777777" w:rsidR="005E7977" w:rsidRPr="00A06305" w:rsidRDefault="00C542A1" w:rsidP="00253FB5">
      <w:pPr>
        <w:pStyle w:val="a5"/>
        <w:numPr>
          <w:ilvl w:val="0"/>
          <w:numId w:val="3"/>
        </w:numPr>
        <w:tabs>
          <w:tab w:val="left" w:pos="898"/>
        </w:tabs>
        <w:spacing w:before="0" w:line="360" w:lineRule="auto"/>
        <w:rPr>
          <w:sz w:val="17"/>
          <w:szCs w:val="17"/>
        </w:rPr>
      </w:pPr>
      <w:r w:rsidRPr="00A06305">
        <w:rPr>
          <w:noProof/>
          <w:sz w:val="17"/>
          <w:szCs w:val="17"/>
          <w:lang w:val="en-US" w:eastAsia="en-US" w:bidi="ar-SA"/>
        </w:rPr>
        <w:drawing>
          <wp:anchor distT="0" distB="0" distL="0" distR="0" simplePos="0" relativeHeight="251660288" behindDoc="0" locked="0" layoutInCell="1" allowOverlap="1" wp14:anchorId="66107753" wp14:editId="20BE8A3D">
            <wp:simplePos x="0" y="0"/>
            <wp:positionH relativeFrom="page">
              <wp:posOffset>778292</wp:posOffset>
            </wp:positionH>
            <wp:positionV relativeFrom="paragraph">
              <wp:posOffset>-89116</wp:posOffset>
            </wp:positionV>
            <wp:extent cx="339951" cy="339951"/>
            <wp:effectExtent l="0" t="0" r="0" b="0"/>
            <wp:wrapNone/>
            <wp:docPr id="5"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png"/>
                    <pic:cNvPicPr/>
                  </pic:nvPicPr>
                  <pic:blipFill>
                    <a:blip r:embed="rId10" cstate="print"/>
                    <a:stretch>
                      <a:fillRect/>
                    </a:stretch>
                  </pic:blipFill>
                  <pic:spPr>
                    <a:xfrm>
                      <a:off x="0" y="0"/>
                      <a:ext cx="339951" cy="339951"/>
                    </a:xfrm>
                    <a:prstGeom prst="rect">
                      <a:avLst/>
                    </a:prstGeom>
                  </pic:spPr>
                </pic:pic>
              </a:graphicData>
            </a:graphic>
          </wp:anchor>
        </w:drawing>
      </w:r>
      <w:r w:rsidR="00A06305" w:rsidRPr="00A06305">
        <w:rPr>
          <w:sz w:val="17"/>
          <w:szCs w:val="17"/>
        </w:rPr>
        <w:t xml:space="preserve"> </w:t>
      </w:r>
      <w:r w:rsidR="00A06305" w:rsidRPr="0002681C">
        <w:rPr>
          <w:noProof/>
          <w:sz w:val="17"/>
          <w:szCs w:val="17"/>
          <w:lang w:eastAsia="en-US" w:bidi="ar-SA"/>
        </w:rPr>
        <w:t>не можна використовувати твір для заробітку</w:t>
      </w:r>
      <w:r w:rsidRPr="00A06305">
        <w:rPr>
          <w:sz w:val="17"/>
          <w:szCs w:val="17"/>
        </w:rPr>
        <w:t>.</w:t>
      </w:r>
    </w:p>
    <w:p w14:paraId="37BDEDB8" w14:textId="77777777" w:rsidR="005E7977" w:rsidRDefault="005E7977" w:rsidP="00253FB5">
      <w:pPr>
        <w:pStyle w:val="a3"/>
        <w:spacing w:line="360" w:lineRule="auto"/>
        <w:rPr>
          <w:sz w:val="18"/>
        </w:rPr>
      </w:pPr>
    </w:p>
    <w:p w14:paraId="0C558251" w14:textId="77777777" w:rsidR="005E7977" w:rsidRPr="00391811" w:rsidRDefault="00C542A1" w:rsidP="00253FB5">
      <w:pPr>
        <w:pStyle w:val="a5"/>
        <w:numPr>
          <w:ilvl w:val="0"/>
          <w:numId w:val="3"/>
        </w:numPr>
        <w:tabs>
          <w:tab w:val="left" w:pos="898"/>
        </w:tabs>
        <w:spacing w:before="0" w:line="360" w:lineRule="auto"/>
        <w:rPr>
          <w:sz w:val="17"/>
          <w:szCs w:val="17"/>
        </w:rPr>
      </w:pPr>
      <w:r w:rsidRPr="00391811">
        <w:rPr>
          <w:noProof/>
          <w:sz w:val="17"/>
          <w:szCs w:val="17"/>
          <w:lang w:val="en-US" w:eastAsia="en-US" w:bidi="ar-SA"/>
        </w:rPr>
        <w:drawing>
          <wp:anchor distT="0" distB="0" distL="0" distR="0" simplePos="0" relativeHeight="251662336" behindDoc="0" locked="0" layoutInCell="1" allowOverlap="1" wp14:anchorId="48CA0CE4" wp14:editId="0A5D72A7">
            <wp:simplePos x="0" y="0"/>
            <wp:positionH relativeFrom="page">
              <wp:posOffset>778292</wp:posOffset>
            </wp:positionH>
            <wp:positionV relativeFrom="paragraph">
              <wp:posOffset>-88482</wp:posOffset>
            </wp:positionV>
            <wp:extent cx="339951" cy="339951"/>
            <wp:effectExtent l="0" t="0" r="0" b="0"/>
            <wp:wrapNone/>
            <wp:docPr id="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png"/>
                    <pic:cNvPicPr/>
                  </pic:nvPicPr>
                  <pic:blipFill>
                    <a:blip r:embed="rId11" cstate="print"/>
                    <a:stretch>
                      <a:fillRect/>
                    </a:stretch>
                  </pic:blipFill>
                  <pic:spPr>
                    <a:xfrm>
                      <a:off x="0" y="0"/>
                      <a:ext cx="339951" cy="339951"/>
                    </a:xfrm>
                    <a:prstGeom prst="rect">
                      <a:avLst/>
                    </a:prstGeom>
                  </pic:spPr>
                </pic:pic>
              </a:graphicData>
            </a:graphic>
          </wp:anchor>
        </w:drawing>
      </w:r>
      <w:r w:rsidR="00391811" w:rsidRPr="00391811">
        <w:rPr>
          <w:sz w:val="17"/>
          <w:szCs w:val="17"/>
        </w:rPr>
        <w:t xml:space="preserve"> </w:t>
      </w:r>
      <w:r w:rsidR="00391811" w:rsidRPr="0002681C">
        <w:rPr>
          <w:noProof/>
          <w:sz w:val="17"/>
          <w:szCs w:val="17"/>
          <w:lang w:eastAsia="en-US" w:bidi="ar-SA"/>
        </w:rPr>
        <w:t>забороняється змінювати твір або створювати інші з його допомогою</w:t>
      </w:r>
      <w:r w:rsidRPr="00391811">
        <w:rPr>
          <w:sz w:val="17"/>
          <w:szCs w:val="17"/>
        </w:rPr>
        <w:t>.</w:t>
      </w:r>
    </w:p>
    <w:p w14:paraId="47750211" w14:textId="77777777" w:rsidR="005E7977" w:rsidRDefault="005E7977" w:rsidP="00253FB5">
      <w:pPr>
        <w:spacing w:line="360" w:lineRule="auto"/>
        <w:rPr>
          <w:sz w:val="17"/>
        </w:rPr>
        <w:sectPr w:rsidR="005E7977" w:rsidSect="002A255F">
          <w:type w:val="nextColumn"/>
          <w:pgSz w:w="11900" w:h="16840"/>
          <w:pgMar w:top="1134" w:right="1134" w:bottom="1134" w:left="1134" w:header="720" w:footer="720" w:gutter="0"/>
          <w:cols w:space="720"/>
        </w:sectPr>
      </w:pPr>
    </w:p>
    <w:p w14:paraId="6EDD1932" w14:textId="77777777" w:rsidR="005E7977" w:rsidRPr="0055709F" w:rsidRDefault="0055709F" w:rsidP="00253FB5">
      <w:pPr>
        <w:pStyle w:val="3"/>
        <w:spacing w:before="0" w:line="360" w:lineRule="auto"/>
        <w:ind w:left="1422" w:right="1432"/>
        <w:rPr>
          <w:lang w:val="uk-UA"/>
        </w:rPr>
      </w:pPr>
      <w:bookmarkStart w:id="2" w:name="Обозначения_"/>
      <w:bookmarkEnd w:id="2"/>
      <w:r>
        <w:rPr>
          <w:lang w:val="uk-UA"/>
        </w:rPr>
        <w:lastRenderedPageBreak/>
        <w:t>Позначення</w:t>
      </w:r>
    </w:p>
    <w:p w14:paraId="331C76E5" w14:textId="77777777" w:rsidR="005E7977" w:rsidRDefault="0055709F" w:rsidP="00253FB5">
      <w:pPr>
        <w:pStyle w:val="a3"/>
        <w:spacing w:line="360" w:lineRule="auto"/>
        <w:ind w:left="105"/>
      </w:pPr>
      <w:r w:rsidRPr="0055709F">
        <w:t>Для зручності і наочного подання матеріалу використовується поділ за кольорами різних елементів</w:t>
      </w:r>
      <w:r w:rsidR="00C542A1">
        <w:t>.</w:t>
      </w:r>
    </w:p>
    <w:p w14:paraId="660A0009" w14:textId="77777777" w:rsidR="005E7977" w:rsidDel="00677EE2" w:rsidRDefault="005E7977" w:rsidP="00253FB5">
      <w:pPr>
        <w:pStyle w:val="a3"/>
        <w:spacing w:line="360" w:lineRule="auto"/>
        <w:rPr>
          <w:del w:id="3" w:author="МАРІЯ БРЕНЬ" w:date="2019-12-19T09:04:00Z"/>
          <w:sz w:val="18"/>
        </w:rPr>
      </w:pPr>
    </w:p>
    <w:p w14:paraId="28B05919" w14:textId="77777777" w:rsidR="005E7977" w:rsidRDefault="00C542A1" w:rsidP="00253FB5">
      <w:pPr>
        <w:spacing w:line="360" w:lineRule="auto"/>
        <w:ind w:left="105"/>
        <w:rPr>
          <w:sz w:val="17"/>
        </w:rPr>
      </w:pPr>
      <w:r>
        <w:rPr>
          <w:rFonts w:ascii="Courier New" w:hAnsi="Courier New"/>
          <w:b/>
          <w:color w:val="006699"/>
          <w:sz w:val="17"/>
        </w:rPr>
        <w:t>&lt;strong&gt;</w:t>
      </w:r>
      <w:r>
        <w:rPr>
          <w:rFonts w:ascii="Courier New" w:hAnsi="Courier New"/>
          <w:b/>
          <w:color w:val="006699"/>
          <w:spacing w:val="-54"/>
          <w:sz w:val="17"/>
        </w:rPr>
        <w:t xml:space="preserve"> </w:t>
      </w:r>
      <w:r>
        <w:rPr>
          <w:sz w:val="17"/>
        </w:rPr>
        <w:t>— тег.</w:t>
      </w:r>
    </w:p>
    <w:p w14:paraId="1056E947" w14:textId="77777777" w:rsidR="005E7977" w:rsidDel="00677EE2" w:rsidRDefault="005E7977" w:rsidP="00253FB5">
      <w:pPr>
        <w:pStyle w:val="a3"/>
        <w:spacing w:line="360" w:lineRule="auto"/>
        <w:rPr>
          <w:del w:id="4" w:author="МАРІЯ БРЕНЬ" w:date="2019-12-19T09:05:00Z"/>
          <w:sz w:val="18"/>
        </w:rPr>
      </w:pPr>
    </w:p>
    <w:p w14:paraId="7140106C" w14:textId="77777777" w:rsidR="0055709F" w:rsidRDefault="00C542A1" w:rsidP="00253FB5">
      <w:pPr>
        <w:pStyle w:val="a3"/>
        <w:spacing w:line="360" w:lineRule="auto"/>
        <w:ind w:left="105" w:right="3434"/>
      </w:pPr>
      <w:r>
        <w:rPr>
          <w:color w:val="B61039"/>
        </w:rPr>
        <w:t xml:space="preserve">align </w:t>
      </w:r>
      <w:r>
        <w:t>—</w:t>
      </w:r>
      <w:r w:rsidR="0055709F">
        <w:rPr>
          <w:lang w:val="uk-UA"/>
        </w:rPr>
        <w:t xml:space="preserve"> </w:t>
      </w:r>
      <w:r w:rsidR="0055709F" w:rsidRPr="0055709F">
        <w:t>атрибут тега, стильова властивість, ключове слово або виділення</w:t>
      </w:r>
      <w:r>
        <w:t xml:space="preserve">. </w:t>
      </w:r>
    </w:p>
    <w:p w14:paraId="41C2F1F3" w14:textId="77777777" w:rsidR="005E7977" w:rsidRDefault="00C542A1" w:rsidP="00253FB5">
      <w:pPr>
        <w:pStyle w:val="a3"/>
        <w:spacing w:line="360" w:lineRule="auto"/>
        <w:ind w:left="105" w:right="3434"/>
      </w:pPr>
      <w:r>
        <w:rPr>
          <w:color w:val="39892F"/>
        </w:rPr>
        <w:t xml:space="preserve">right </w:t>
      </w:r>
      <w:r>
        <w:t>—</w:t>
      </w:r>
      <w:r>
        <w:rPr>
          <w:spacing w:val="-1"/>
        </w:rPr>
        <w:t xml:space="preserve"> </w:t>
      </w:r>
      <w:r w:rsidR="0055709F">
        <w:rPr>
          <w:lang w:val="uk-UA"/>
        </w:rPr>
        <w:t>значення</w:t>
      </w:r>
      <w:r>
        <w:t>.</w:t>
      </w:r>
    </w:p>
    <w:p w14:paraId="6EC8D4B6" w14:textId="77777777" w:rsidR="005E7977" w:rsidRDefault="00C542A1" w:rsidP="00253FB5">
      <w:pPr>
        <w:pStyle w:val="a3"/>
        <w:spacing w:line="360" w:lineRule="auto"/>
        <w:ind w:left="105"/>
      </w:pPr>
      <w:r>
        <w:rPr>
          <w:rFonts w:ascii="Courier New" w:hAnsi="Courier New"/>
        </w:rPr>
        <w:t xml:space="preserve">layer </w:t>
      </w:r>
      <w:r>
        <w:t xml:space="preserve">— </w:t>
      </w:r>
      <w:r w:rsidR="0055709F" w:rsidRPr="0055709F">
        <w:t>ім'я класу або ідентифікатора.</w:t>
      </w:r>
    </w:p>
    <w:p w14:paraId="2995375D" w14:textId="77777777" w:rsidR="005E7977" w:rsidRDefault="005E7977" w:rsidP="00253FB5">
      <w:pPr>
        <w:pStyle w:val="a3"/>
        <w:spacing w:line="360" w:lineRule="auto"/>
        <w:rPr>
          <w:sz w:val="8"/>
        </w:rPr>
      </w:pPr>
    </w:p>
    <w:p w14:paraId="5C79BE54" w14:textId="77777777" w:rsidR="005E7977" w:rsidRDefault="00C542A1" w:rsidP="00253FB5">
      <w:pPr>
        <w:pStyle w:val="a3"/>
        <w:spacing w:line="360" w:lineRule="auto"/>
        <w:ind w:left="127"/>
      </w:pPr>
      <w:r>
        <w:rPr>
          <w:shd w:val="clear" w:color="auto" w:fill="F8F6E3"/>
        </w:rPr>
        <w:t>File &gt; Open</w:t>
      </w:r>
      <w:r>
        <w:t xml:space="preserve"> — </w:t>
      </w:r>
      <w:r w:rsidR="0055709F" w:rsidRPr="0055709F">
        <w:t>пункт меню зазначеної програми.</w:t>
      </w:r>
    </w:p>
    <w:p w14:paraId="45878AA9" w14:textId="77777777" w:rsidR="005E7977" w:rsidRDefault="005E7977" w:rsidP="00253FB5">
      <w:pPr>
        <w:pStyle w:val="a3"/>
        <w:spacing w:line="360" w:lineRule="auto"/>
        <w:rPr>
          <w:sz w:val="10"/>
        </w:rPr>
      </w:pPr>
    </w:p>
    <w:p w14:paraId="7BDF4FAE" w14:textId="466154A5" w:rsidR="005E7977" w:rsidRDefault="00767651" w:rsidP="00253FB5">
      <w:pPr>
        <w:pStyle w:val="a3"/>
        <w:spacing w:line="360" w:lineRule="auto"/>
        <w:ind w:left="533"/>
      </w:pPr>
      <w:r>
        <w:rPr>
          <w:noProof/>
          <w:lang w:val="uk-UA" w:eastAsia="uk-UA" w:bidi="ar-SA"/>
        </w:rPr>
        <mc:AlternateContent>
          <mc:Choice Requires="wpg">
            <w:drawing>
              <wp:anchor distT="0" distB="0" distL="114300" distR="114300" simplePos="0" relativeHeight="251671552" behindDoc="0" locked="0" layoutInCell="1" allowOverlap="1" wp14:anchorId="3E0432C1" wp14:editId="1EEB5D27">
                <wp:simplePos x="0" y="0"/>
                <wp:positionH relativeFrom="page">
                  <wp:posOffset>778510</wp:posOffset>
                </wp:positionH>
                <wp:positionV relativeFrom="paragraph">
                  <wp:posOffset>60325</wp:posOffset>
                </wp:positionV>
                <wp:extent cx="245110" cy="136525"/>
                <wp:effectExtent l="19050" t="19050" r="0" b="0"/>
                <wp:wrapNone/>
                <wp:docPr id="382"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5110" cy="136525"/>
                          <a:chOff x="1226" y="95"/>
                          <a:chExt cx="386" cy="215"/>
                        </a:xfrm>
                      </wpg:grpSpPr>
                      <pic:pic xmlns:pic="http://schemas.openxmlformats.org/drawingml/2006/picture">
                        <pic:nvPicPr>
                          <pic:cNvPr id="383" name="Picture 303"/>
                          <pic:cNvPicPr>
                            <a:picLocks noChangeAspect="1" noChangeArrowheads="1"/>
                          </pic:cNvPicPr>
                        </pic:nvPicPr>
                        <pic:blipFill>
                          <a:blip r:embed="rId12"/>
                          <a:srcRect/>
                          <a:stretch>
                            <a:fillRect/>
                          </a:stretch>
                        </pic:blipFill>
                        <pic:spPr bwMode="auto">
                          <a:xfrm>
                            <a:off x="1225" y="94"/>
                            <a:ext cx="386" cy="215"/>
                          </a:xfrm>
                          <a:prstGeom prst="rect">
                            <a:avLst/>
                          </a:prstGeom>
                          <a:noFill/>
                        </pic:spPr>
                      </pic:pic>
                      <wps:wsp>
                        <wps:cNvPr id="384" name="Text Box 302"/>
                        <wps:cNvSpPr txBox="1">
                          <a:spLocks noChangeArrowheads="1"/>
                        </wps:cNvSpPr>
                        <wps:spPr bwMode="auto">
                          <a:xfrm>
                            <a:off x="1225" y="94"/>
                            <a:ext cx="386" cy="215"/>
                          </a:xfrm>
                          <a:prstGeom prst="rect">
                            <a:avLst/>
                          </a:prstGeom>
                          <a:noFill/>
                          <a:ln>
                            <a:noFill/>
                          </a:ln>
                        </wps:spPr>
                        <wps:txbx>
                          <w:txbxContent>
                            <w:p w14:paraId="4B9413A3" w14:textId="77777777" w:rsidR="000A2EAA" w:rsidRDefault="000A2EAA">
                              <w:pPr>
                                <w:spacing w:before="10"/>
                                <w:ind w:left="53"/>
                                <w:rPr>
                                  <w:sz w:val="16"/>
                                </w:rPr>
                              </w:pPr>
                              <w:r>
                                <w:rPr>
                                  <w:color w:val="303030"/>
                                  <w:sz w:val="16"/>
                                </w:rPr>
                                <w:t>Tab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0432C1" id="Group 301" o:spid="_x0000_s1027" style="position:absolute;left:0;text-align:left;margin-left:61.3pt;margin-top:4.75pt;width:19.3pt;height:10.75pt;z-index:251671552;mso-position-horizontal-relative:page" coordorigin="1226,95" coordsize="386,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3" o:spid="_x0000_s1028" type="#_x0000_t75" style="position:absolute;left:1225;top:94;width:386;height: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">
                  <v:imagedata r:id="rId13" o:title=""/>
                </v:shape>
                <v:shape id="Text Box 302" o:spid="_x0000_s1029" type="#_x0000_t202" style="position:absolute;left:1225;top:94;width:386;height: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jpXxQAAANwAAAAPAAAAZHJzL2Rvd25yZXYueG1sRI9Ba8JA&#10;FITvBf/D8gRvdaMt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De8jpXxQAAANwAAAAP&#10;AAAAAAAAAAAAAAAAAAcCAABkcnMvZG93bnJldi54bWxQSwUGAAAAAAMAAwC3AAAA+QIAAAAA&#10;" filled="f" stroked="f">
                  <v:textbox inset="0,0,0,0">
                    <w:txbxContent>
                      <w:p w14:paraId="4B9413A3" w14:textId="77777777" w:rsidR="000A2EAA" w:rsidRDefault="000A2EAA">
                        <w:pPr>
                          <w:spacing w:before="10"/>
                          <w:ind w:left="53"/>
                          <w:rPr>
                            <w:sz w:val="16"/>
                          </w:rPr>
                        </w:pPr>
                        <w:r>
                          <w:rPr>
                            <w:color w:val="303030"/>
                            <w:sz w:val="16"/>
                          </w:rPr>
                          <w:t>Tab</w:t>
                        </w:r>
                      </w:p>
                    </w:txbxContent>
                  </v:textbox>
                </v:shape>
                <w10:wrap anchorx="page"/>
              </v:group>
            </w:pict>
          </mc:Fallback>
        </mc:AlternateContent>
      </w:r>
      <w:r w:rsidR="00C542A1">
        <w:t xml:space="preserve">— </w:t>
      </w:r>
      <w:r w:rsidR="0055709F" w:rsidRPr="0055709F">
        <w:t>клавіша на клавіатурі</w:t>
      </w:r>
      <w:r w:rsidR="00C542A1">
        <w:t>.</w:t>
      </w:r>
    </w:p>
    <w:p w14:paraId="4100C1B1" w14:textId="77777777" w:rsidR="005E7977" w:rsidRDefault="005E7977" w:rsidP="00253FB5">
      <w:pPr>
        <w:pStyle w:val="a3"/>
        <w:spacing w:line="360" w:lineRule="auto"/>
        <w:rPr>
          <w:sz w:val="23"/>
        </w:rPr>
      </w:pPr>
    </w:p>
    <w:p w14:paraId="55138A54" w14:textId="77777777" w:rsidR="005E7977" w:rsidRPr="0055709F" w:rsidRDefault="00C542A1" w:rsidP="00253FB5">
      <w:pPr>
        <w:pStyle w:val="a3"/>
        <w:spacing w:line="360" w:lineRule="auto"/>
        <w:ind w:left="105"/>
        <w:rPr>
          <w:lang w:val="uk-UA"/>
        </w:rPr>
      </w:pPr>
      <w:r>
        <w:rPr>
          <w:noProof/>
          <w:position w:val="-13"/>
          <w:lang w:val="en-US" w:eastAsia="en-US" w:bidi="ar-SA"/>
        </w:rPr>
        <w:drawing>
          <wp:inline distT="0" distB="0" distL="0" distR="0" wp14:anchorId="421BF7E5" wp14:editId="4601E79B">
            <wp:extent cx="217568" cy="217568"/>
            <wp:effectExtent l="0" t="0" r="0" b="0"/>
            <wp:docPr id="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png"/>
                    <pic:cNvPicPr/>
                  </pic:nvPicPr>
                  <pic:blipFill>
                    <a:blip r:embed="rId14" cstate="print"/>
                    <a:stretch>
                      <a:fillRect/>
                    </a:stretch>
                  </pic:blipFill>
                  <pic:spPr>
                    <a:xfrm>
                      <a:off x="0" y="0"/>
                      <a:ext cx="217568" cy="217568"/>
                    </a:xfrm>
                    <a:prstGeom prst="rect">
                      <a:avLst/>
                    </a:prstGeom>
                  </pic:spPr>
                </pic:pic>
              </a:graphicData>
            </a:graphic>
          </wp:inline>
        </w:drawing>
      </w:r>
      <w:r>
        <w:rPr>
          <w:rFonts w:ascii="Times New Roman" w:hAnsi="Times New Roman"/>
          <w:sz w:val="20"/>
        </w:rPr>
        <w:t xml:space="preserve">   </w:t>
      </w:r>
      <w:r>
        <w:rPr>
          <w:rFonts w:ascii="Times New Roman" w:hAnsi="Times New Roman"/>
          <w:spacing w:val="-8"/>
          <w:sz w:val="20"/>
        </w:rPr>
        <w:t xml:space="preserve"> </w:t>
      </w:r>
      <w:r w:rsidR="0055709F" w:rsidRPr="0055709F">
        <w:t xml:space="preserve">Цей символ покликаний привернути увагу до деякого зауваження </w:t>
      </w:r>
      <w:r w:rsidR="0055709F">
        <w:rPr>
          <w:lang w:val="uk-UA"/>
        </w:rPr>
        <w:t>в</w:t>
      </w:r>
      <w:r w:rsidR="0055709F" w:rsidRPr="0055709F">
        <w:t xml:space="preserve"> текс</w:t>
      </w:r>
      <w:r w:rsidR="0055709F">
        <w:rPr>
          <w:lang w:val="uk-UA"/>
        </w:rPr>
        <w:t>ті.</w:t>
      </w:r>
    </w:p>
    <w:p w14:paraId="69AE88FD" w14:textId="77777777" w:rsidR="002A255F" w:rsidRDefault="002A255F" w:rsidP="00253FB5">
      <w:pPr>
        <w:pStyle w:val="5"/>
        <w:spacing w:line="360" w:lineRule="auto"/>
        <w:rPr>
          <w:color w:val="BD2026"/>
        </w:rPr>
      </w:pPr>
    </w:p>
    <w:p w14:paraId="67CA2EE5" w14:textId="77777777" w:rsidR="005E7977" w:rsidRPr="0055709F" w:rsidRDefault="00C542A1" w:rsidP="00253FB5">
      <w:pPr>
        <w:pStyle w:val="5"/>
        <w:spacing w:line="360" w:lineRule="auto"/>
        <w:rPr>
          <w:lang w:val="uk-UA"/>
        </w:rPr>
      </w:pPr>
      <w:r>
        <w:rPr>
          <w:color w:val="BD2026"/>
        </w:rPr>
        <w:t>Браузер</w:t>
      </w:r>
      <w:r w:rsidR="0055709F">
        <w:rPr>
          <w:color w:val="BD2026"/>
          <w:lang w:val="uk-UA"/>
        </w:rPr>
        <w:t>и</w:t>
      </w:r>
    </w:p>
    <w:p w14:paraId="5275F0FD" w14:textId="77777777" w:rsidR="005E7977" w:rsidRDefault="0055709F" w:rsidP="00253FB5">
      <w:pPr>
        <w:pStyle w:val="a3"/>
        <w:spacing w:line="360" w:lineRule="auto"/>
        <w:ind w:left="105"/>
      </w:pPr>
      <w:r w:rsidRPr="0055709F">
        <w:t>У таблиці з браузерами зустрічаються такі зображення:</w:t>
      </w:r>
    </w:p>
    <w:p w14:paraId="11AB0609" w14:textId="77777777" w:rsidR="005E7977" w:rsidRDefault="005E7977" w:rsidP="00253FB5">
      <w:pPr>
        <w:pStyle w:val="a3"/>
        <w:spacing w:line="360" w:lineRule="auto"/>
        <w:rPr>
          <w:sz w:val="10"/>
        </w:rPr>
      </w:pPr>
    </w:p>
    <w:p w14:paraId="69133EDD" w14:textId="77777777" w:rsidR="005E7977" w:rsidRDefault="00C542A1" w:rsidP="00253FB5">
      <w:pPr>
        <w:pStyle w:val="a3"/>
        <w:spacing w:line="360" w:lineRule="auto"/>
        <w:ind w:left="105"/>
      </w:pPr>
      <w:r>
        <w:rPr>
          <w:noProof/>
          <w:position w:val="-2"/>
          <w:lang w:val="en-US" w:eastAsia="en-US" w:bidi="ar-SA"/>
        </w:rPr>
        <w:drawing>
          <wp:inline distT="0" distB="0" distL="0" distR="0" wp14:anchorId="521EEFDD" wp14:editId="07E4C0DD">
            <wp:extent cx="108788" cy="115582"/>
            <wp:effectExtent l="0" t="0" r="0" b="0"/>
            <wp:docPr id="1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png"/>
                    <pic:cNvPicPr/>
                  </pic:nvPicPr>
                  <pic:blipFill>
                    <a:blip r:embed="rId15" cstate="print"/>
                    <a:stretch>
                      <a:fillRect/>
                    </a:stretch>
                  </pic:blipFill>
                  <pic:spPr>
                    <a:xfrm>
                      <a:off x="0" y="0"/>
                      <a:ext cx="108788" cy="115582"/>
                    </a:xfrm>
                    <a:prstGeom prst="rect">
                      <a:avLst/>
                    </a:prstGeom>
                  </pic:spPr>
                </pic:pic>
              </a:graphicData>
            </a:graphic>
          </wp:inline>
        </w:drawing>
      </w:r>
      <w:r>
        <w:rPr>
          <w:rFonts w:ascii="Times New Roman" w:hAnsi="Times New Roman"/>
          <w:spacing w:val="-8"/>
          <w:sz w:val="20"/>
        </w:rPr>
        <w:t xml:space="preserve"> </w:t>
      </w:r>
      <w:r>
        <w:t xml:space="preserve">— </w:t>
      </w:r>
      <w:r w:rsidR="0055709F" w:rsidRPr="0055709F">
        <w:t>властивість повністю підтримується браузером з усіма допустимими значеннями;</w:t>
      </w:r>
    </w:p>
    <w:p w14:paraId="225F9BF3" w14:textId="77777777" w:rsidR="005E7977" w:rsidRDefault="005E7977" w:rsidP="00253FB5">
      <w:pPr>
        <w:pStyle w:val="a3"/>
        <w:spacing w:line="360" w:lineRule="auto"/>
        <w:rPr>
          <w:sz w:val="10"/>
        </w:rPr>
      </w:pPr>
    </w:p>
    <w:p w14:paraId="48EE6FD3" w14:textId="77777777" w:rsidR="005E7977" w:rsidRDefault="00C542A1" w:rsidP="00253FB5">
      <w:pPr>
        <w:pStyle w:val="a3"/>
        <w:spacing w:line="360" w:lineRule="auto"/>
        <w:ind w:left="105"/>
      </w:pPr>
      <w:r>
        <w:rPr>
          <w:noProof/>
          <w:position w:val="-2"/>
          <w:lang w:val="en-US" w:eastAsia="en-US" w:bidi="ar-SA"/>
        </w:rPr>
        <w:drawing>
          <wp:inline distT="0" distB="0" distL="0" distR="0" wp14:anchorId="6DC78E03" wp14:editId="1B9FFDFB">
            <wp:extent cx="108788" cy="115582"/>
            <wp:effectExtent l="0" t="0" r="0" b="0"/>
            <wp:docPr id="1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png"/>
                    <pic:cNvPicPr/>
                  </pic:nvPicPr>
                  <pic:blipFill>
                    <a:blip r:embed="rId16" cstate="print"/>
                    <a:stretch>
                      <a:fillRect/>
                    </a:stretch>
                  </pic:blipFill>
                  <pic:spPr>
                    <a:xfrm>
                      <a:off x="0" y="0"/>
                      <a:ext cx="108788" cy="115582"/>
                    </a:xfrm>
                    <a:prstGeom prst="rect">
                      <a:avLst/>
                    </a:prstGeom>
                  </pic:spPr>
                </pic:pic>
              </a:graphicData>
            </a:graphic>
          </wp:inline>
        </w:drawing>
      </w:r>
      <w:r>
        <w:rPr>
          <w:rFonts w:ascii="Times New Roman" w:hAnsi="Times New Roman"/>
          <w:spacing w:val="-8"/>
          <w:sz w:val="20"/>
        </w:rPr>
        <w:t xml:space="preserve"> </w:t>
      </w:r>
      <w:r>
        <w:t xml:space="preserve">— </w:t>
      </w:r>
      <w:r w:rsidR="0055709F" w:rsidRPr="0055709F">
        <w:t>властивість браузером не сприймається і ігнорується</w:t>
      </w:r>
      <w:r>
        <w:t>;</w:t>
      </w:r>
    </w:p>
    <w:p w14:paraId="7E44D47B" w14:textId="77777777" w:rsidR="005E7977" w:rsidRDefault="005E7977" w:rsidP="00253FB5">
      <w:pPr>
        <w:pStyle w:val="a3"/>
        <w:spacing w:line="360" w:lineRule="auto"/>
        <w:rPr>
          <w:sz w:val="10"/>
        </w:rPr>
      </w:pPr>
    </w:p>
    <w:p w14:paraId="319862ED" w14:textId="77777777" w:rsidR="005E7977" w:rsidRDefault="00C542A1" w:rsidP="00253FB5">
      <w:pPr>
        <w:pStyle w:val="a3"/>
        <w:spacing w:line="360" w:lineRule="auto"/>
        <w:ind w:left="105"/>
      </w:pPr>
      <w:r>
        <w:rPr>
          <w:noProof/>
          <w:position w:val="-2"/>
          <w:lang w:val="en-US" w:eastAsia="en-US" w:bidi="ar-SA"/>
        </w:rPr>
        <w:drawing>
          <wp:inline distT="0" distB="0" distL="0" distR="0" wp14:anchorId="63DF4772" wp14:editId="07C4C246">
            <wp:extent cx="108788" cy="115582"/>
            <wp:effectExtent l="0" t="0" r="0" b="0"/>
            <wp:docPr id="1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png"/>
                    <pic:cNvPicPr/>
                  </pic:nvPicPr>
                  <pic:blipFill>
                    <a:blip r:embed="rId17" cstate="print"/>
                    <a:stretch>
                      <a:fillRect/>
                    </a:stretch>
                  </pic:blipFill>
                  <pic:spPr>
                    <a:xfrm>
                      <a:off x="0" y="0"/>
                      <a:ext cx="108788" cy="115582"/>
                    </a:xfrm>
                    <a:prstGeom prst="rect">
                      <a:avLst/>
                    </a:prstGeom>
                  </pic:spPr>
                </pic:pic>
              </a:graphicData>
            </a:graphic>
          </wp:inline>
        </w:drawing>
      </w:r>
      <w:r>
        <w:rPr>
          <w:rFonts w:ascii="Times New Roman" w:hAnsi="Times New Roman"/>
          <w:spacing w:val="-8"/>
          <w:sz w:val="20"/>
        </w:rPr>
        <w:t xml:space="preserve"> </w:t>
      </w:r>
      <w:r>
        <w:t xml:space="preserve">— </w:t>
      </w:r>
      <w:r w:rsidR="0055709F" w:rsidRPr="0055709F">
        <w:t>властивість підтримується лише частково, наприклад, не всі допустимі значення діють або властивість застосовується не до всіх елементів, які вказані в специфікації;</w:t>
      </w:r>
    </w:p>
    <w:p w14:paraId="3E17FBD5" w14:textId="77777777" w:rsidR="005E7977" w:rsidRDefault="005E7977" w:rsidP="00253FB5">
      <w:pPr>
        <w:pStyle w:val="a3"/>
        <w:spacing w:line="360" w:lineRule="auto"/>
        <w:rPr>
          <w:sz w:val="15"/>
        </w:rPr>
      </w:pPr>
    </w:p>
    <w:p w14:paraId="3924FD23" w14:textId="77777777" w:rsidR="005E7977" w:rsidRDefault="00C542A1" w:rsidP="00253FB5">
      <w:pPr>
        <w:pStyle w:val="a3"/>
        <w:spacing w:line="360" w:lineRule="auto"/>
        <w:ind w:left="105" w:right="208"/>
      </w:pPr>
      <w:r>
        <w:rPr>
          <w:noProof/>
          <w:position w:val="-2"/>
          <w:lang w:val="en-US" w:eastAsia="en-US" w:bidi="ar-SA"/>
        </w:rPr>
        <w:drawing>
          <wp:inline distT="0" distB="0" distL="0" distR="0" wp14:anchorId="225DB373" wp14:editId="7FBA0935">
            <wp:extent cx="108788" cy="115582"/>
            <wp:effectExtent l="0" t="0" r="0" b="0"/>
            <wp:docPr id="1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png"/>
                    <pic:cNvPicPr/>
                  </pic:nvPicPr>
                  <pic:blipFill>
                    <a:blip r:embed="rId18" cstate="print"/>
                    <a:stretch>
                      <a:fillRect/>
                    </a:stretch>
                  </pic:blipFill>
                  <pic:spPr>
                    <a:xfrm>
                      <a:off x="0" y="0"/>
                      <a:ext cx="108788" cy="115582"/>
                    </a:xfrm>
                    <a:prstGeom prst="rect">
                      <a:avLst/>
                    </a:prstGeom>
                  </pic:spPr>
                </pic:pic>
              </a:graphicData>
            </a:graphic>
          </wp:inline>
        </w:drawing>
      </w:r>
      <w:r>
        <w:rPr>
          <w:rFonts w:ascii="Times New Roman" w:hAnsi="Times New Roman"/>
          <w:spacing w:val="-8"/>
          <w:sz w:val="20"/>
        </w:rPr>
        <w:t xml:space="preserve"> </w:t>
      </w:r>
      <w:r>
        <w:t xml:space="preserve">— </w:t>
      </w:r>
      <w:r w:rsidR="0055709F" w:rsidRPr="0055709F">
        <w:t>властивість розуміється браузером, але при його роботі можлива поява різних помилок. У примітці зазвичай вказується, якого роду помилки виявляються в браузері</w:t>
      </w:r>
      <w:r>
        <w:t>.</w:t>
      </w:r>
    </w:p>
    <w:p w14:paraId="5B0FEAA0" w14:textId="77777777" w:rsidR="002A255F" w:rsidRDefault="002A255F" w:rsidP="00253FB5">
      <w:pPr>
        <w:pStyle w:val="5"/>
        <w:spacing w:line="360" w:lineRule="auto"/>
        <w:rPr>
          <w:color w:val="BD2026"/>
          <w:lang w:val="uk-UA"/>
        </w:rPr>
      </w:pPr>
    </w:p>
    <w:p w14:paraId="0CA8DDD6" w14:textId="77777777" w:rsidR="005E7977" w:rsidRPr="0055709F" w:rsidRDefault="0055709F" w:rsidP="00253FB5">
      <w:pPr>
        <w:pStyle w:val="5"/>
        <w:spacing w:line="360" w:lineRule="auto"/>
        <w:rPr>
          <w:lang w:val="uk-UA"/>
        </w:rPr>
      </w:pPr>
      <w:r>
        <w:rPr>
          <w:color w:val="BD2026"/>
          <w:lang w:val="uk-UA"/>
        </w:rPr>
        <w:t>Приклади</w:t>
      </w:r>
    </w:p>
    <w:p w14:paraId="455308D3" w14:textId="77777777" w:rsidR="005E7977" w:rsidRDefault="0055709F" w:rsidP="00253FB5">
      <w:pPr>
        <w:pStyle w:val="a3"/>
        <w:spacing w:line="360" w:lineRule="auto"/>
        <w:ind w:left="105"/>
      </w:pPr>
      <w:r w:rsidRPr="0055709F">
        <w:t>Як правило, приклади містять список браузерів, в яких перевірявся код. Для скорочення місця браузери позначаються двома буквами з номером версії</w:t>
      </w:r>
      <w:r w:rsidR="00C542A1">
        <w:t>.</w:t>
      </w:r>
    </w:p>
    <w:p w14:paraId="1D865554" w14:textId="77777777" w:rsidR="005E7977" w:rsidRDefault="005E7977" w:rsidP="00253FB5">
      <w:pPr>
        <w:pStyle w:val="a3"/>
        <w:spacing w:line="360" w:lineRule="auto"/>
        <w:rPr>
          <w:sz w:val="15"/>
        </w:rPr>
      </w:pPr>
    </w:p>
    <w:p w14:paraId="458446B7" w14:textId="0DB2D9DA" w:rsidR="005E7977" w:rsidRPr="00EB5600" w:rsidRDefault="00767651" w:rsidP="00253FB5">
      <w:pPr>
        <w:pStyle w:val="a3"/>
        <w:spacing w:line="360" w:lineRule="auto"/>
        <w:ind w:left="533" w:right="7318"/>
        <w:rPr>
          <w:lang w:val="en-US"/>
        </w:rPr>
      </w:pPr>
      <w:r>
        <w:rPr>
          <w:noProof/>
          <w:lang w:val="uk-UA" w:eastAsia="uk-UA" w:bidi="ar-SA"/>
        </w:rPr>
        <mc:AlternateContent>
          <mc:Choice Requires="wps">
            <w:drawing>
              <wp:anchor distT="0" distB="0" distL="114300" distR="114300" simplePos="0" relativeHeight="251672576" behindDoc="0" locked="0" layoutInCell="1" allowOverlap="1" wp14:anchorId="1F002C91" wp14:editId="1AD58DEF">
                <wp:simplePos x="0" y="0"/>
                <wp:positionH relativeFrom="page">
                  <wp:posOffset>941705</wp:posOffset>
                </wp:positionH>
                <wp:positionV relativeFrom="paragraph">
                  <wp:posOffset>53975</wp:posOffset>
                </wp:positionV>
                <wp:extent cx="34290" cy="34290"/>
                <wp:effectExtent l="0" t="0" r="0" b="0"/>
                <wp:wrapNone/>
                <wp:docPr id="381" name="Freeform 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34290"/>
                        </a:xfrm>
                        <a:custGeom>
                          <a:avLst/>
                          <a:gdLst>
                            <a:gd name="T0" fmla="+- 0 1509 1483"/>
                            <a:gd name="T1" fmla="*/ T0 w 54"/>
                            <a:gd name="T2" fmla="+- 0 85 85"/>
                            <a:gd name="T3" fmla="*/ 85 h 54"/>
                            <a:gd name="T4" fmla="+- 0 1491 1483"/>
                            <a:gd name="T5" fmla="*/ T4 w 54"/>
                            <a:gd name="T6" fmla="+- 0 91 85"/>
                            <a:gd name="T7" fmla="*/ 91 h 54"/>
                            <a:gd name="T8" fmla="+- 0 1483 1483"/>
                            <a:gd name="T9" fmla="*/ T8 w 54"/>
                            <a:gd name="T10" fmla="+- 0 111 85"/>
                            <a:gd name="T11" fmla="*/ 111 h 54"/>
                            <a:gd name="T12" fmla="+- 0 1491 1483"/>
                            <a:gd name="T13" fmla="*/ T12 w 54"/>
                            <a:gd name="T14" fmla="+- 0 131 85"/>
                            <a:gd name="T15" fmla="*/ 131 h 54"/>
                            <a:gd name="T16" fmla="+- 0 1509 1483"/>
                            <a:gd name="T17" fmla="*/ T16 w 54"/>
                            <a:gd name="T18" fmla="+- 0 138 85"/>
                            <a:gd name="T19" fmla="*/ 138 h 54"/>
                            <a:gd name="T20" fmla="+- 0 1528 1483"/>
                            <a:gd name="T21" fmla="*/ T20 w 54"/>
                            <a:gd name="T22" fmla="+- 0 131 85"/>
                            <a:gd name="T23" fmla="*/ 131 h 54"/>
                            <a:gd name="T24" fmla="+- 0 1536 1483"/>
                            <a:gd name="T25" fmla="*/ T24 w 54"/>
                            <a:gd name="T26" fmla="+- 0 111 85"/>
                            <a:gd name="T27" fmla="*/ 111 h 54"/>
                            <a:gd name="T28" fmla="+- 0 1528 1483"/>
                            <a:gd name="T29" fmla="*/ T28 w 54"/>
                            <a:gd name="T30" fmla="+- 0 91 85"/>
                            <a:gd name="T31" fmla="*/ 91 h 54"/>
                            <a:gd name="T32" fmla="+- 0 1509 1483"/>
                            <a:gd name="T33" fmla="*/ T32 w 54"/>
                            <a:gd name="T34" fmla="+- 0 85 85"/>
                            <a:gd name="T35" fmla="*/ 85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 h="54">
                              <a:moveTo>
                                <a:pt x="26" y="0"/>
                              </a:moveTo>
                              <a:lnTo>
                                <a:pt x="8" y="6"/>
                              </a:lnTo>
                              <a:lnTo>
                                <a:pt x="0" y="26"/>
                              </a:lnTo>
                              <a:lnTo>
                                <a:pt x="8" y="46"/>
                              </a:lnTo>
                              <a:lnTo>
                                <a:pt x="26" y="53"/>
                              </a:lnTo>
                              <a:lnTo>
                                <a:pt x="45" y="46"/>
                              </a:lnTo>
                              <a:lnTo>
                                <a:pt x="53" y="26"/>
                              </a:lnTo>
                              <a:lnTo>
                                <a:pt x="45" y="6"/>
                              </a:lnTo>
                              <a:lnTo>
                                <a:pt x="26" y="0"/>
                              </a:lnTo>
                              <a:close/>
                            </a:path>
                          </a:pathLst>
                        </a:custGeom>
                        <a:solidFill>
                          <a:srgbClr val="00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F22DBE" id="Freeform 300" o:spid="_x0000_s1026" style="position:absolute;margin-left:74.15pt;margin-top:4.25pt;width:2.7pt;height:2.7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" path="m26,l8,6,,26,8,46r18,7l45,46,53,26,45,6,26,xe" fillcolor="black" stroked="f">
                <v:path arrowok="t" o:connecttype="custom" o:connectlocs="16510,53975;5080,57785;0,70485;5080,83185;16510,87630;28575,83185;33655,70485;28575,57785;16510,53975" o:connectangles="0,0,0,0,0,0,0,0,0"/>
                <w10:wrap anchorx="page"/>
              </v:shape>
            </w:pict>
          </mc:Fallback>
        </mc:AlternateContent>
      </w:r>
      <w:r>
        <w:rPr>
          <w:noProof/>
          <w:lang w:val="uk-UA" w:eastAsia="uk-UA" w:bidi="ar-SA"/>
        </w:rPr>
        <mc:AlternateContent>
          <mc:Choice Requires="wps">
            <w:drawing>
              <wp:anchor distT="0" distB="0" distL="114300" distR="114300" simplePos="0" relativeHeight="251673600" behindDoc="0" locked="0" layoutInCell="1" allowOverlap="1" wp14:anchorId="64BA8952" wp14:editId="2B0DB714">
                <wp:simplePos x="0" y="0"/>
                <wp:positionH relativeFrom="page">
                  <wp:posOffset>941705</wp:posOffset>
                </wp:positionH>
                <wp:positionV relativeFrom="paragraph">
                  <wp:posOffset>257810</wp:posOffset>
                </wp:positionV>
                <wp:extent cx="34290" cy="34290"/>
                <wp:effectExtent l="0" t="0" r="0" b="0"/>
                <wp:wrapNone/>
                <wp:docPr id="380" name="Freeform 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34290"/>
                        </a:xfrm>
                        <a:custGeom>
                          <a:avLst/>
                          <a:gdLst>
                            <a:gd name="T0" fmla="+- 0 1509 1483"/>
                            <a:gd name="T1" fmla="*/ T0 w 54"/>
                            <a:gd name="T2" fmla="+- 0 406 406"/>
                            <a:gd name="T3" fmla="*/ 406 h 54"/>
                            <a:gd name="T4" fmla="+- 0 1491 1483"/>
                            <a:gd name="T5" fmla="*/ T4 w 54"/>
                            <a:gd name="T6" fmla="+- 0 412 406"/>
                            <a:gd name="T7" fmla="*/ 412 h 54"/>
                            <a:gd name="T8" fmla="+- 0 1483 1483"/>
                            <a:gd name="T9" fmla="*/ T8 w 54"/>
                            <a:gd name="T10" fmla="+- 0 432 406"/>
                            <a:gd name="T11" fmla="*/ 432 h 54"/>
                            <a:gd name="T12" fmla="+- 0 1491 1483"/>
                            <a:gd name="T13" fmla="*/ T12 w 54"/>
                            <a:gd name="T14" fmla="+- 0 453 406"/>
                            <a:gd name="T15" fmla="*/ 453 h 54"/>
                            <a:gd name="T16" fmla="+- 0 1509 1483"/>
                            <a:gd name="T17" fmla="*/ T16 w 54"/>
                            <a:gd name="T18" fmla="+- 0 459 406"/>
                            <a:gd name="T19" fmla="*/ 459 h 54"/>
                            <a:gd name="T20" fmla="+- 0 1528 1483"/>
                            <a:gd name="T21" fmla="*/ T20 w 54"/>
                            <a:gd name="T22" fmla="+- 0 453 406"/>
                            <a:gd name="T23" fmla="*/ 453 h 54"/>
                            <a:gd name="T24" fmla="+- 0 1536 1483"/>
                            <a:gd name="T25" fmla="*/ T24 w 54"/>
                            <a:gd name="T26" fmla="+- 0 432 406"/>
                            <a:gd name="T27" fmla="*/ 432 h 54"/>
                            <a:gd name="T28" fmla="+- 0 1528 1483"/>
                            <a:gd name="T29" fmla="*/ T28 w 54"/>
                            <a:gd name="T30" fmla="+- 0 412 406"/>
                            <a:gd name="T31" fmla="*/ 412 h 54"/>
                            <a:gd name="T32" fmla="+- 0 1509 1483"/>
                            <a:gd name="T33" fmla="*/ T32 w 54"/>
                            <a:gd name="T34" fmla="+- 0 406 406"/>
                            <a:gd name="T35" fmla="*/ 406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 h="54">
                              <a:moveTo>
                                <a:pt x="26" y="0"/>
                              </a:moveTo>
                              <a:lnTo>
                                <a:pt x="8" y="6"/>
                              </a:lnTo>
                              <a:lnTo>
                                <a:pt x="0" y="26"/>
                              </a:lnTo>
                              <a:lnTo>
                                <a:pt x="8" y="47"/>
                              </a:lnTo>
                              <a:lnTo>
                                <a:pt x="26" y="53"/>
                              </a:lnTo>
                              <a:lnTo>
                                <a:pt x="45" y="47"/>
                              </a:lnTo>
                              <a:lnTo>
                                <a:pt x="53" y="26"/>
                              </a:lnTo>
                              <a:lnTo>
                                <a:pt x="45" y="6"/>
                              </a:lnTo>
                              <a:lnTo>
                                <a:pt x="26" y="0"/>
                              </a:lnTo>
                              <a:close/>
                            </a:path>
                          </a:pathLst>
                        </a:custGeom>
                        <a:solidFill>
                          <a:srgbClr val="00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5AEAE1" id="Freeform 299" o:spid="_x0000_s1026" style="position:absolute;margin-left:74.15pt;margin-top:20.3pt;width:2.7pt;height:2.7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" path="m26,l8,6,,26,8,47r18,6l45,47,53,26,45,6,26,xe" fillcolor="black" stroked="f">
                <v:path arrowok="t" o:connecttype="custom" o:connectlocs="16510,257810;5080,261620;0,274320;5080,287655;16510,291465;28575,287655;33655,274320;28575,261620;16510,257810" o:connectangles="0,0,0,0,0,0,0,0,0"/>
                <w10:wrap anchorx="page"/>
              </v:shape>
            </w:pict>
          </mc:Fallback>
        </mc:AlternateContent>
      </w:r>
      <w:r>
        <w:rPr>
          <w:noProof/>
          <w:lang w:val="uk-UA" w:eastAsia="uk-UA" w:bidi="ar-SA"/>
        </w:rPr>
        <mc:AlternateContent>
          <mc:Choice Requires="wps">
            <w:drawing>
              <wp:anchor distT="0" distB="0" distL="114300" distR="114300" simplePos="0" relativeHeight="251674624" behindDoc="0" locked="0" layoutInCell="1" allowOverlap="1" wp14:anchorId="6332F60A" wp14:editId="525C94BC">
                <wp:simplePos x="0" y="0"/>
                <wp:positionH relativeFrom="page">
                  <wp:posOffset>941705</wp:posOffset>
                </wp:positionH>
                <wp:positionV relativeFrom="paragraph">
                  <wp:posOffset>461645</wp:posOffset>
                </wp:positionV>
                <wp:extent cx="34290" cy="34290"/>
                <wp:effectExtent l="0" t="0" r="0" b="0"/>
                <wp:wrapNone/>
                <wp:docPr id="379" name="Freeform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34290"/>
                        </a:xfrm>
                        <a:custGeom>
                          <a:avLst/>
                          <a:gdLst>
                            <a:gd name="T0" fmla="+- 0 1509 1483"/>
                            <a:gd name="T1" fmla="*/ T0 w 54"/>
                            <a:gd name="T2" fmla="+- 0 727 727"/>
                            <a:gd name="T3" fmla="*/ 727 h 54"/>
                            <a:gd name="T4" fmla="+- 0 1491 1483"/>
                            <a:gd name="T5" fmla="*/ T4 w 54"/>
                            <a:gd name="T6" fmla="+- 0 734 727"/>
                            <a:gd name="T7" fmla="*/ 734 h 54"/>
                            <a:gd name="T8" fmla="+- 0 1483 1483"/>
                            <a:gd name="T9" fmla="*/ T8 w 54"/>
                            <a:gd name="T10" fmla="+- 0 754 727"/>
                            <a:gd name="T11" fmla="*/ 754 h 54"/>
                            <a:gd name="T12" fmla="+- 0 1491 1483"/>
                            <a:gd name="T13" fmla="*/ T12 w 54"/>
                            <a:gd name="T14" fmla="+- 0 774 727"/>
                            <a:gd name="T15" fmla="*/ 774 h 54"/>
                            <a:gd name="T16" fmla="+- 0 1509 1483"/>
                            <a:gd name="T17" fmla="*/ T16 w 54"/>
                            <a:gd name="T18" fmla="+- 0 780 727"/>
                            <a:gd name="T19" fmla="*/ 780 h 54"/>
                            <a:gd name="T20" fmla="+- 0 1528 1483"/>
                            <a:gd name="T21" fmla="*/ T20 w 54"/>
                            <a:gd name="T22" fmla="+- 0 774 727"/>
                            <a:gd name="T23" fmla="*/ 774 h 54"/>
                            <a:gd name="T24" fmla="+- 0 1536 1483"/>
                            <a:gd name="T25" fmla="*/ T24 w 54"/>
                            <a:gd name="T26" fmla="+- 0 754 727"/>
                            <a:gd name="T27" fmla="*/ 754 h 54"/>
                            <a:gd name="T28" fmla="+- 0 1528 1483"/>
                            <a:gd name="T29" fmla="*/ T28 w 54"/>
                            <a:gd name="T30" fmla="+- 0 734 727"/>
                            <a:gd name="T31" fmla="*/ 734 h 54"/>
                            <a:gd name="T32" fmla="+- 0 1509 1483"/>
                            <a:gd name="T33" fmla="*/ T32 w 54"/>
                            <a:gd name="T34" fmla="+- 0 727 727"/>
                            <a:gd name="T35" fmla="*/ 727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 h="54">
                              <a:moveTo>
                                <a:pt x="26" y="0"/>
                              </a:moveTo>
                              <a:lnTo>
                                <a:pt x="8" y="7"/>
                              </a:lnTo>
                              <a:lnTo>
                                <a:pt x="0" y="27"/>
                              </a:lnTo>
                              <a:lnTo>
                                <a:pt x="8" y="47"/>
                              </a:lnTo>
                              <a:lnTo>
                                <a:pt x="26" y="53"/>
                              </a:lnTo>
                              <a:lnTo>
                                <a:pt x="45" y="47"/>
                              </a:lnTo>
                              <a:lnTo>
                                <a:pt x="53" y="27"/>
                              </a:lnTo>
                              <a:lnTo>
                                <a:pt x="45" y="7"/>
                              </a:lnTo>
                              <a:lnTo>
                                <a:pt x="26" y="0"/>
                              </a:lnTo>
                              <a:close/>
                            </a:path>
                          </a:pathLst>
                        </a:custGeom>
                        <a:solidFill>
                          <a:srgbClr val="00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3A4C1" id="Freeform 298" o:spid="_x0000_s1026" style="position:absolute;margin-left:74.15pt;margin-top:36.35pt;width:2.7pt;height:2.7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" path="m26,l8,7,,27,8,47r18,6l45,47,53,27,45,7,26,xe" fillcolor="black" stroked="f">
                <v:path arrowok="t" o:connecttype="custom" o:connectlocs="16510,461645;5080,466090;0,478790;5080,491490;16510,495300;28575,491490;33655,478790;28575,466090;16510,461645" o:connectangles="0,0,0,0,0,0,0,0,0"/>
                <w10:wrap anchorx="page"/>
              </v:shape>
            </w:pict>
          </mc:Fallback>
        </mc:AlternateContent>
      </w:r>
      <w:r w:rsidR="00C542A1" w:rsidRPr="00EB5600">
        <w:rPr>
          <w:lang w:val="en-US"/>
        </w:rPr>
        <w:t>IE — Internet Explorer. Cr — Google Chrome. Op — Opera.</w:t>
      </w:r>
    </w:p>
    <w:p w14:paraId="7E99B417" w14:textId="52DC6E4B" w:rsidR="005E7977" w:rsidRPr="0002681C" w:rsidRDefault="00767651" w:rsidP="00253FB5">
      <w:pPr>
        <w:pStyle w:val="a3"/>
        <w:spacing w:line="360" w:lineRule="auto"/>
        <w:ind w:left="533" w:right="7590"/>
        <w:rPr>
          <w:lang w:val="en-US"/>
        </w:rPr>
      </w:pPr>
      <w:r>
        <w:rPr>
          <w:noProof/>
          <w:lang w:val="uk-UA" w:eastAsia="uk-UA" w:bidi="ar-SA"/>
        </w:rPr>
        <mc:AlternateContent>
          <mc:Choice Requires="wps">
            <w:drawing>
              <wp:anchor distT="0" distB="0" distL="114300" distR="114300" simplePos="0" relativeHeight="251675648" behindDoc="0" locked="0" layoutInCell="1" allowOverlap="1" wp14:anchorId="3515C303" wp14:editId="63DA903D">
                <wp:simplePos x="0" y="0"/>
                <wp:positionH relativeFrom="page">
                  <wp:posOffset>941705</wp:posOffset>
                </wp:positionH>
                <wp:positionV relativeFrom="paragraph">
                  <wp:posOffset>55245</wp:posOffset>
                </wp:positionV>
                <wp:extent cx="34290" cy="34290"/>
                <wp:effectExtent l="0" t="0" r="0" b="0"/>
                <wp:wrapNone/>
                <wp:docPr id="378" name="Freeform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34290"/>
                        </a:xfrm>
                        <a:custGeom>
                          <a:avLst/>
                          <a:gdLst>
                            <a:gd name="T0" fmla="+- 0 1509 1483"/>
                            <a:gd name="T1" fmla="*/ T0 w 54"/>
                            <a:gd name="T2" fmla="+- 0 87 87"/>
                            <a:gd name="T3" fmla="*/ 87 h 54"/>
                            <a:gd name="T4" fmla="+- 0 1491 1483"/>
                            <a:gd name="T5" fmla="*/ T4 w 54"/>
                            <a:gd name="T6" fmla="+- 0 93 87"/>
                            <a:gd name="T7" fmla="*/ 93 h 54"/>
                            <a:gd name="T8" fmla="+- 0 1483 1483"/>
                            <a:gd name="T9" fmla="*/ T8 w 54"/>
                            <a:gd name="T10" fmla="+- 0 113 87"/>
                            <a:gd name="T11" fmla="*/ 113 h 54"/>
                            <a:gd name="T12" fmla="+- 0 1491 1483"/>
                            <a:gd name="T13" fmla="*/ T12 w 54"/>
                            <a:gd name="T14" fmla="+- 0 133 87"/>
                            <a:gd name="T15" fmla="*/ 133 h 54"/>
                            <a:gd name="T16" fmla="+- 0 1509 1483"/>
                            <a:gd name="T17" fmla="*/ T16 w 54"/>
                            <a:gd name="T18" fmla="+- 0 140 87"/>
                            <a:gd name="T19" fmla="*/ 140 h 54"/>
                            <a:gd name="T20" fmla="+- 0 1528 1483"/>
                            <a:gd name="T21" fmla="*/ T20 w 54"/>
                            <a:gd name="T22" fmla="+- 0 133 87"/>
                            <a:gd name="T23" fmla="*/ 133 h 54"/>
                            <a:gd name="T24" fmla="+- 0 1536 1483"/>
                            <a:gd name="T25" fmla="*/ T24 w 54"/>
                            <a:gd name="T26" fmla="+- 0 113 87"/>
                            <a:gd name="T27" fmla="*/ 113 h 54"/>
                            <a:gd name="T28" fmla="+- 0 1528 1483"/>
                            <a:gd name="T29" fmla="*/ T28 w 54"/>
                            <a:gd name="T30" fmla="+- 0 93 87"/>
                            <a:gd name="T31" fmla="*/ 93 h 54"/>
                            <a:gd name="T32" fmla="+- 0 1509 1483"/>
                            <a:gd name="T33" fmla="*/ T32 w 54"/>
                            <a:gd name="T34" fmla="+- 0 87 87"/>
                            <a:gd name="T35" fmla="*/ 87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 h="54">
                              <a:moveTo>
                                <a:pt x="26" y="0"/>
                              </a:moveTo>
                              <a:lnTo>
                                <a:pt x="8" y="6"/>
                              </a:lnTo>
                              <a:lnTo>
                                <a:pt x="0" y="26"/>
                              </a:lnTo>
                              <a:lnTo>
                                <a:pt x="8" y="46"/>
                              </a:lnTo>
                              <a:lnTo>
                                <a:pt x="26" y="53"/>
                              </a:lnTo>
                              <a:lnTo>
                                <a:pt x="45" y="46"/>
                              </a:lnTo>
                              <a:lnTo>
                                <a:pt x="53" y="26"/>
                              </a:lnTo>
                              <a:lnTo>
                                <a:pt x="45" y="6"/>
                              </a:lnTo>
                              <a:lnTo>
                                <a:pt x="26" y="0"/>
                              </a:lnTo>
                              <a:close/>
                            </a:path>
                          </a:pathLst>
                        </a:custGeom>
                        <a:solidFill>
                          <a:srgbClr val="00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BA37C8" id="Freeform 297" o:spid="_x0000_s1026" style="position:absolute;margin-left:74.15pt;margin-top:4.35pt;width:2.7pt;height:2.7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" path="m26,l8,6,,26,8,46r18,7l45,46,53,26,45,6,26,xe" fillcolor="black" stroked="f">
                <v:path arrowok="t" o:connecttype="custom" o:connectlocs="16510,55245;5080,59055;0,71755;5080,84455;16510,88900;28575,84455;33655,71755;28575,59055;16510,55245" o:connectangles="0,0,0,0,0,0,0,0,0"/>
                <w10:wrap anchorx="page"/>
              </v:shape>
            </w:pict>
          </mc:Fallback>
        </mc:AlternateContent>
      </w:r>
      <w:r>
        <w:rPr>
          <w:noProof/>
          <w:lang w:val="uk-UA" w:eastAsia="uk-UA" w:bidi="ar-SA"/>
        </w:rPr>
        <mc:AlternateContent>
          <mc:Choice Requires="wps">
            <w:drawing>
              <wp:anchor distT="0" distB="0" distL="114300" distR="114300" simplePos="0" relativeHeight="251676672" behindDoc="0" locked="0" layoutInCell="1" allowOverlap="1" wp14:anchorId="1EE71AB7" wp14:editId="580ECFC2">
                <wp:simplePos x="0" y="0"/>
                <wp:positionH relativeFrom="page">
                  <wp:posOffset>941705</wp:posOffset>
                </wp:positionH>
                <wp:positionV relativeFrom="paragraph">
                  <wp:posOffset>259080</wp:posOffset>
                </wp:positionV>
                <wp:extent cx="34290" cy="34290"/>
                <wp:effectExtent l="0" t="0" r="0" b="0"/>
                <wp:wrapNone/>
                <wp:docPr id="377" name="Freeform 2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290" cy="34290"/>
                        </a:xfrm>
                        <a:custGeom>
                          <a:avLst/>
                          <a:gdLst>
                            <a:gd name="T0" fmla="+- 0 1509 1483"/>
                            <a:gd name="T1" fmla="*/ T0 w 54"/>
                            <a:gd name="T2" fmla="+- 0 408 408"/>
                            <a:gd name="T3" fmla="*/ 408 h 54"/>
                            <a:gd name="T4" fmla="+- 0 1491 1483"/>
                            <a:gd name="T5" fmla="*/ T4 w 54"/>
                            <a:gd name="T6" fmla="+- 0 414 408"/>
                            <a:gd name="T7" fmla="*/ 414 h 54"/>
                            <a:gd name="T8" fmla="+- 0 1483 1483"/>
                            <a:gd name="T9" fmla="*/ T8 w 54"/>
                            <a:gd name="T10" fmla="+- 0 434 408"/>
                            <a:gd name="T11" fmla="*/ 434 h 54"/>
                            <a:gd name="T12" fmla="+- 0 1491 1483"/>
                            <a:gd name="T13" fmla="*/ T12 w 54"/>
                            <a:gd name="T14" fmla="+- 0 455 408"/>
                            <a:gd name="T15" fmla="*/ 455 h 54"/>
                            <a:gd name="T16" fmla="+- 0 1509 1483"/>
                            <a:gd name="T17" fmla="*/ T16 w 54"/>
                            <a:gd name="T18" fmla="+- 0 461 408"/>
                            <a:gd name="T19" fmla="*/ 461 h 54"/>
                            <a:gd name="T20" fmla="+- 0 1528 1483"/>
                            <a:gd name="T21" fmla="*/ T20 w 54"/>
                            <a:gd name="T22" fmla="+- 0 455 408"/>
                            <a:gd name="T23" fmla="*/ 455 h 54"/>
                            <a:gd name="T24" fmla="+- 0 1536 1483"/>
                            <a:gd name="T25" fmla="*/ T24 w 54"/>
                            <a:gd name="T26" fmla="+- 0 434 408"/>
                            <a:gd name="T27" fmla="*/ 434 h 54"/>
                            <a:gd name="T28" fmla="+- 0 1528 1483"/>
                            <a:gd name="T29" fmla="*/ T28 w 54"/>
                            <a:gd name="T30" fmla="+- 0 414 408"/>
                            <a:gd name="T31" fmla="*/ 414 h 54"/>
                            <a:gd name="T32" fmla="+- 0 1509 1483"/>
                            <a:gd name="T33" fmla="*/ T32 w 54"/>
                            <a:gd name="T34" fmla="+- 0 408 408"/>
                            <a:gd name="T35" fmla="*/ 408 h 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4" h="54">
                              <a:moveTo>
                                <a:pt x="26" y="0"/>
                              </a:moveTo>
                              <a:lnTo>
                                <a:pt x="8" y="6"/>
                              </a:lnTo>
                              <a:lnTo>
                                <a:pt x="0" y="26"/>
                              </a:lnTo>
                              <a:lnTo>
                                <a:pt x="8" y="47"/>
                              </a:lnTo>
                              <a:lnTo>
                                <a:pt x="26" y="53"/>
                              </a:lnTo>
                              <a:lnTo>
                                <a:pt x="45" y="47"/>
                              </a:lnTo>
                              <a:lnTo>
                                <a:pt x="53" y="26"/>
                              </a:lnTo>
                              <a:lnTo>
                                <a:pt x="45" y="6"/>
                              </a:lnTo>
                              <a:lnTo>
                                <a:pt x="26" y="0"/>
                              </a:lnTo>
                              <a:close/>
                            </a:path>
                          </a:pathLst>
                        </a:custGeom>
                        <a:solidFill>
                          <a:srgbClr val="000000"/>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77FC6C" id="Freeform 296" o:spid="_x0000_s1026" style="position:absolute;margin-left:74.15pt;margin-top:20.4pt;width:2.7pt;height:2.7pt;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" path="m26,l8,6,,26,8,47r18,6l45,47,53,26,45,6,26,xe" fillcolor="black" stroked="f">
                <v:path arrowok="t" o:connecttype="custom" o:connectlocs="16510,259080;5080,262890;0,275590;5080,288925;16510,292735;28575,288925;33655,275590;28575,262890;16510,259080" o:connectangles="0,0,0,0,0,0,0,0,0"/>
                <w10:wrap anchorx="page"/>
              </v:shape>
            </w:pict>
          </mc:Fallback>
        </mc:AlternateContent>
      </w:r>
      <w:r w:rsidR="00C542A1" w:rsidRPr="00EB5600">
        <w:rPr>
          <w:lang w:val="en-US"/>
        </w:rPr>
        <w:t xml:space="preserve">Sa — Apple Safari. </w:t>
      </w:r>
      <w:r w:rsidR="00C542A1" w:rsidRPr="0002681C">
        <w:rPr>
          <w:lang w:val="en-US"/>
        </w:rPr>
        <w:t>Fx — Mozilla Firefox.</w:t>
      </w:r>
    </w:p>
    <w:p w14:paraId="699EDFD9" w14:textId="77777777" w:rsidR="005E7977" w:rsidRPr="0002681C" w:rsidRDefault="0055709F" w:rsidP="00253FB5">
      <w:pPr>
        <w:pStyle w:val="a3"/>
        <w:spacing w:line="360" w:lineRule="auto"/>
        <w:ind w:left="105"/>
        <w:rPr>
          <w:lang w:val="en-US"/>
        </w:rPr>
      </w:pPr>
      <w:r w:rsidRPr="0055709F">
        <w:t>Працездатність</w:t>
      </w:r>
      <w:r w:rsidRPr="0002681C">
        <w:rPr>
          <w:lang w:val="en-US"/>
        </w:rPr>
        <w:t xml:space="preserve"> </w:t>
      </w:r>
      <w:r w:rsidRPr="0055709F">
        <w:t>прикладу</w:t>
      </w:r>
      <w:r w:rsidRPr="0002681C">
        <w:rPr>
          <w:lang w:val="en-US"/>
        </w:rPr>
        <w:t xml:space="preserve"> </w:t>
      </w:r>
      <w:r w:rsidRPr="0055709F">
        <w:t>в</w:t>
      </w:r>
      <w:r w:rsidRPr="0002681C">
        <w:rPr>
          <w:lang w:val="en-US"/>
        </w:rPr>
        <w:t xml:space="preserve"> </w:t>
      </w:r>
      <w:r w:rsidRPr="0055709F">
        <w:t>браузері</w:t>
      </w:r>
      <w:r w:rsidRPr="0002681C">
        <w:rPr>
          <w:lang w:val="en-US"/>
        </w:rPr>
        <w:t xml:space="preserve"> </w:t>
      </w:r>
      <w:r w:rsidRPr="0055709F">
        <w:t>позначається</w:t>
      </w:r>
      <w:r w:rsidRPr="0002681C">
        <w:rPr>
          <w:lang w:val="en-US"/>
        </w:rPr>
        <w:t xml:space="preserve"> </w:t>
      </w:r>
      <w:r w:rsidRPr="0055709F">
        <w:t>кольором</w:t>
      </w:r>
      <w:r w:rsidRPr="0002681C">
        <w:rPr>
          <w:lang w:val="en-US"/>
        </w:rPr>
        <w:t xml:space="preserve">, </w:t>
      </w:r>
      <w:r w:rsidRPr="0055709F">
        <w:t>що</w:t>
      </w:r>
      <w:r w:rsidRPr="0002681C">
        <w:rPr>
          <w:lang w:val="en-US"/>
        </w:rPr>
        <w:t xml:space="preserve"> </w:t>
      </w:r>
      <w:r w:rsidRPr="0055709F">
        <w:t>збігається</w:t>
      </w:r>
      <w:r w:rsidRPr="0002681C">
        <w:rPr>
          <w:lang w:val="en-US"/>
        </w:rPr>
        <w:t xml:space="preserve"> </w:t>
      </w:r>
      <w:r w:rsidRPr="0055709F">
        <w:t>з</w:t>
      </w:r>
      <w:r w:rsidRPr="0002681C">
        <w:rPr>
          <w:lang w:val="en-US"/>
        </w:rPr>
        <w:t xml:space="preserve"> </w:t>
      </w:r>
      <w:r>
        <w:rPr>
          <w:lang w:val="uk-UA"/>
        </w:rPr>
        <w:t>кольорами</w:t>
      </w:r>
      <w:r w:rsidRPr="0002681C">
        <w:rPr>
          <w:lang w:val="en-US"/>
        </w:rPr>
        <w:t xml:space="preserve"> </w:t>
      </w:r>
      <w:r w:rsidRPr="0055709F">
        <w:t>в</w:t>
      </w:r>
      <w:r w:rsidRPr="0002681C">
        <w:rPr>
          <w:lang w:val="en-US"/>
        </w:rPr>
        <w:t xml:space="preserve"> </w:t>
      </w:r>
      <w:r w:rsidRPr="0055709F">
        <w:t>таблиці</w:t>
      </w:r>
      <w:r w:rsidRPr="0002681C">
        <w:rPr>
          <w:lang w:val="en-US"/>
        </w:rPr>
        <w:t xml:space="preserve"> </w:t>
      </w:r>
      <w:r w:rsidRPr="0055709F">
        <w:t>з</w:t>
      </w:r>
      <w:r w:rsidRPr="0002681C">
        <w:rPr>
          <w:lang w:val="en-US"/>
        </w:rPr>
        <w:t xml:space="preserve"> </w:t>
      </w:r>
      <w:r w:rsidRPr="0055709F">
        <w:t>браузерами</w:t>
      </w:r>
      <w:r w:rsidRPr="0002681C">
        <w:rPr>
          <w:lang w:val="en-US"/>
        </w:rPr>
        <w:t>.</w:t>
      </w:r>
    </w:p>
    <w:p w14:paraId="0EFE6DAA" w14:textId="77777777" w:rsidR="002A255F" w:rsidRPr="002C57A6" w:rsidRDefault="002A255F" w:rsidP="00253FB5">
      <w:pPr>
        <w:pStyle w:val="a3"/>
        <w:spacing w:line="360" w:lineRule="auto"/>
        <w:ind w:left="108" w:right="210"/>
        <w:rPr>
          <w:lang w:val="en-US"/>
          <w:rPrChange w:id="5" w:author="Пользователь Windows" w:date="2019-12-19T05:25:00Z">
            <w:rPr/>
          </w:rPrChange>
        </w:rPr>
      </w:pPr>
      <w:bookmarkStart w:id="6" w:name="Введение_в_CSS"/>
      <w:bookmarkEnd w:id="6"/>
    </w:p>
    <w:p w14:paraId="51C1C077" w14:textId="77777777" w:rsidR="005E7977" w:rsidRDefault="008769EC" w:rsidP="00253FB5">
      <w:pPr>
        <w:pStyle w:val="a3"/>
        <w:spacing w:line="360" w:lineRule="auto"/>
        <w:ind w:left="108" w:right="210"/>
      </w:pPr>
      <w:r>
        <w:t>HTML задає основну структуру веб-сторінки, а також вказує, які елементи на ній присутні. Саме оформлення веб-сторінки, положення та вид елементів покладено на стилі або CSS (Cascading Style Sheets, каскадні таблиці стилів). Коли говорять про верстку веб-сторінок, мається на увазі синергія HTML і CSS. Що таке синергія? Сам HTML не представляє окремого інтересу, в силу своєї простоти і обмеженості. Також і CSS не грає окремої ролі, оскільки прив'язується до певних елементів коду і задає їх оформлення.</w:t>
      </w:r>
      <w:r>
        <w:rPr>
          <w:lang w:val="uk-UA"/>
        </w:rPr>
        <w:t xml:space="preserve"> </w:t>
      </w:r>
      <w:r>
        <w:t xml:space="preserve">Тому працюючи разом в одній зв'язці, вони перетворюють скромну сторінку в той документ, який придумав і намалював дизайнер. Таке взаємне посилення властивостей, </w:t>
      </w:r>
      <w:r>
        <w:rPr>
          <w:lang w:val="uk-UA"/>
        </w:rPr>
        <w:t>сумуючий</w:t>
      </w:r>
      <w:r>
        <w:t xml:space="preserve"> ефект і є синерг</w:t>
      </w:r>
      <w:r>
        <w:rPr>
          <w:lang w:val="uk-UA"/>
        </w:rPr>
        <w:t>ією</w:t>
      </w:r>
      <w:r>
        <w:t>.</w:t>
      </w:r>
    </w:p>
    <w:p w14:paraId="1101676E" w14:textId="77777777" w:rsidR="005E7977" w:rsidRDefault="005E7977" w:rsidP="00253FB5">
      <w:pPr>
        <w:pStyle w:val="a3"/>
        <w:spacing w:line="360" w:lineRule="auto"/>
        <w:rPr>
          <w:sz w:val="15"/>
        </w:rPr>
      </w:pPr>
    </w:p>
    <w:p w14:paraId="7DE9A466" w14:textId="77777777" w:rsidR="005E7977" w:rsidRPr="002A255F" w:rsidRDefault="008769EC" w:rsidP="002A255F">
      <w:pPr>
        <w:pStyle w:val="a3"/>
        <w:spacing w:line="360" w:lineRule="auto"/>
        <w:ind w:left="105" w:right="208"/>
      </w:pPr>
      <w:r w:rsidRPr="008769EC">
        <w:t>Будь-яка веб-сторінка це, по суті, комбінація HTML-коду і CSS-коду. Без основних знань цих технологій не вийде грамотно зверстати жоден документ. Тому перша глава присвячена основам CSS і його застосуванн</w:t>
      </w:r>
      <w:r>
        <w:rPr>
          <w:lang w:val="uk-UA"/>
        </w:rPr>
        <w:t>ю</w:t>
      </w:r>
      <w:r w:rsidRPr="008769EC">
        <w:t xml:space="preserve"> на практиці. Якщо ви вважаєте, що це вже вам відомо, можете пропустити цю главу і перейти до наступної.</w:t>
      </w:r>
    </w:p>
    <w:p w14:paraId="0754DB2A" w14:textId="18D22B6F" w:rsidR="002A255F" w:rsidDel="00BD3CA4" w:rsidRDefault="002A255F" w:rsidP="00253FB5">
      <w:pPr>
        <w:pStyle w:val="5"/>
        <w:spacing w:line="360" w:lineRule="auto"/>
        <w:rPr>
          <w:del w:id="7" w:author="МАРІЯ БРЕНЬ" w:date="2019-12-19T09:05:00Z"/>
          <w:color w:val="BD2026"/>
          <w:lang w:val="uk-UA"/>
        </w:rPr>
      </w:pPr>
    </w:p>
    <w:p w14:paraId="5D688258" w14:textId="77777777" w:rsidR="005E7977" w:rsidRDefault="008769EC" w:rsidP="00253FB5">
      <w:pPr>
        <w:pStyle w:val="5"/>
        <w:spacing w:line="360" w:lineRule="auto"/>
      </w:pPr>
      <w:r>
        <w:rPr>
          <w:color w:val="BD2026"/>
          <w:lang w:val="uk-UA"/>
        </w:rPr>
        <w:t>Що таке стилі</w:t>
      </w:r>
      <w:r w:rsidR="00C542A1">
        <w:rPr>
          <w:color w:val="BD2026"/>
        </w:rPr>
        <w:t>?</w:t>
      </w:r>
    </w:p>
    <w:p w14:paraId="0D5D4AA1" w14:textId="77777777" w:rsidR="008769EC" w:rsidRDefault="008769EC" w:rsidP="00253FB5">
      <w:pPr>
        <w:pStyle w:val="a3"/>
        <w:spacing w:line="360" w:lineRule="auto"/>
        <w:ind w:left="105"/>
        <w:rPr>
          <w:ins w:id="8" w:author="МАРІЯ БРЕНЬ" w:date="2019-12-18T21:14:00Z"/>
        </w:rPr>
      </w:pPr>
      <w:r w:rsidRPr="008769EC">
        <w:t>Стилі являють собою набір параметрів, керуючих видом і станом елементів веб-сторінки. Щоб стало зрозуміло, про що йде мова, подивимося на рис. 1.1.</w:t>
      </w:r>
    </w:p>
    <w:p w14:paraId="4F04C21A" w14:textId="77777777" w:rsidR="00EA4222" w:rsidRDefault="00EA4222" w:rsidP="00EA4222">
      <w:pPr>
        <w:pStyle w:val="a3"/>
        <w:spacing w:line="360" w:lineRule="auto"/>
        <w:ind w:left="108"/>
        <w:pPrChange w:id="9" w:author="МАРІЯ БРЕНЬ" w:date="2019-12-18T21:14:00Z">
          <w:pPr>
            <w:pStyle w:val="a3"/>
            <w:spacing w:before="37" w:line="288" w:lineRule="auto"/>
            <w:ind w:left="105"/>
          </w:pPr>
        </w:pPrChange>
      </w:pPr>
    </w:p>
    <w:p w14:paraId="04974175" w14:textId="77777777" w:rsidR="005E7977" w:rsidRDefault="00503C8B" w:rsidP="00253FB5">
      <w:pPr>
        <w:pStyle w:val="a3"/>
        <w:spacing w:line="360" w:lineRule="auto"/>
        <w:jc w:val="center"/>
        <w:rPr>
          <w:sz w:val="10"/>
        </w:rPr>
      </w:pPr>
      <w:r>
        <w:rPr>
          <w:noProof/>
          <w:lang w:val="en-US" w:eastAsia="en-US" w:bidi="ar-SA"/>
        </w:rPr>
        <w:drawing>
          <wp:inline distT="0" distB="0" distL="0" distR="0" wp14:anchorId="22F8A30B" wp14:editId="37939831">
            <wp:extent cx="3891915" cy="194902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3908561" cy="1957358"/>
                    </a:xfrm>
                    <a:prstGeom prst="rect">
                      <a:avLst/>
                    </a:prstGeom>
                  </pic:spPr>
                </pic:pic>
              </a:graphicData>
            </a:graphic>
          </wp:inline>
        </w:drawing>
      </w:r>
    </w:p>
    <w:p w14:paraId="39B6C918" w14:textId="77777777" w:rsidR="005E7977" w:rsidRDefault="008769EC" w:rsidP="00253FB5">
      <w:pPr>
        <w:spacing w:line="360" w:lineRule="auto"/>
        <w:ind w:left="1419" w:right="1432"/>
        <w:jc w:val="center"/>
        <w:rPr>
          <w:rFonts w:ascii="Georgia" w:hAnsi="Georgia"/>
          <w:i/>
          <w:sz w:val="17"/>
        </w:rPr>
      </w:pPr>
      <w:r w:rsidRPr="008769EC">
        <w:rPr>
          <w:rFonts w:ascii="Georgia" w:hAnsi="Georgia"/>
          <w:i/>
          <w:color w:val="666666"/>
          <w:sz w:val="17"/>
        </w:rPr>
        <w:t>Рис. 1.1. Веб-сторінка, створена тільки на HTML</w:t>
      </w:r>
    </w:p>
    <w:p w14:paraId="344D8246" w14:textId="77777777" w:rsidR="005E7977" w:rsidRDefault="00060BD8" w:rsidP="00253FB5">
      <w:pPr>
        <w:pStyle w:val="a3"/>
        <w:spacing w:line="360" w:lineRule="auto"/>
        <w:ind w:left="105"/>
        <w:rPr>
          <w:ins w:id="10" w:author="МАРІЯ БРЕНЬ" w:date="2019-12-18T20:02:00Z"/>
        </w:rPr>
      </w:pPr>
      <w:r w:rsidRPr="00060BD8">
        <w:t>Це звичайна веб-сторінка, оформлена без жодних надмірностей. Той же самий документ, але вже з додаванням стилів набуває зовсім інший вигляд (рис. 1.2).</w:t>
      </w:r>
    </w:p>
    <w:p w14:paraId="1C8B8821" w14:textId="77777777" w:rsidR="00446B52" w:rsidRDefault="00446B52" w:rsidP="00253FB5">
      <w:pPr>
        <w:pStyle w:val="a3"/>
        <w:spacing w:line="360" w:lineRule="auto"/>
        <w:ind w:left="105"/>
      </w:pPr>
    </w:p>
    <w:p w14:paraId="2FF22584" w14:textId="77777777" w:rsidR="005E7977" w:rsidRDefault="005305D0" w:rsidP="00253FB5">
      <w:pPr>
        <w:pStyle w:val="a3"/>
        <w:spacing w:line="360" w:lineRule="auto"/>
        <w:jc w:val="center"/>
        <w:rPr>
          <w:sz w:val="10"/>
        </w:rPr>
      </w:pPr>
      <w:r>
        <w:rPr>
          <w:noProof/>
          <w:lang w:val="en-US" w:eastAsia="en-US" w:bidi="ar-SA"/>
        </w:rPr>
        <w:drawing>
          <wp:inline distT="0" distB="0" distL="0" distR="0" wp14:anchorId="3442564F" wp14:editId="6FF5EB9D">
            <wp:extent cx="3880054" cy="194308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3935311" cy="1970755"/>
                    </a:xfrm>
                    <a:prstGeom prst="rect">
                      <a:avLst/>
                    </a:prstGeom>
                  </pic:spPr>
                </pic:pic>
              </a:graphicData>
            </a:graphic>
          </wp:inline>
        </w:drawing>
      </w:r>
    </w:p>
    <w:p w14:paraId="77961663" w14:textId="77777777" w:rsidR="005E7977" w:rsidRDefault="008769EC" w:rsidP="00253FB5">
      <w:pPr>
        <w:spacing w:line="360" w:lineRule="auto"/>
        <w:ind w:left="1417" w:right="1432"/>
        <w:jc w:val="center"/>
        <w:rPr>
          <w:rFonts w:ascii="Georgia" w:hAnsi="Georgia"/>
          <w:i/>
          <w:sz w:val="17"/>
        </w:rPr>
      </w:pPr>
      <w:r w:rsidRPr="008769EC">
        <w:rPr>
          <w:rFonts w:ascii="Georgia" w:hAnsi="Georgia"/>
          <w:i/>
          <w:color w:val="666666"/>
          <w:sz w:val="17"/>
        </w:rPr>
        <w:t>Рис. 1.2. Веб-сторінка, створена на HTML і CSS</w:t>
      </w:r>
    </w:p>
    <w:p w14:paraId="53E5C136" w14:textId="77777777" w:rsidR="005E7977" w:rsidRDefault="005E7977" w:rsidP="00253FB5">
      <w:pPr>
        <w:pStyle w:val="a3"/>
        <w:spacing w:line="360" w:lineRule="auto"/>
        <w:rPr>
          <w:rFonts w:ascii="Georgia"/>
          <w:i/>
          <w:sz w:val="20"/>
        </w:rPr>
      </w:pPr>
    </w:p>
    <w:p w14:paraId="3032082A" w14:textId="7B810C4A" w:rsidR="005E7977" w:rsidRDefault="00060BD8" w:rsidP="00253FB5">
      <w:pPr>
        <w:pStyle w:val="a3"/>
        <w:spacing w:line="360" w:lineRule="auto"/>
        <w:ind w:left="105"/>
        <w:rPr>
          <w:ins w:id="11" w:author="МАРІЯ БРЕНЬ" w:date="2019-12-19T09:07:00Z"/>
        </w:rPr>
      </w:pPr>
      <w:r w:rsidRPr="00060BD8">
        <w:t>Зміна разюча, тому заглянемо в код, щоб зрозуміти, в чому ж різниця (приклад 1.1).</w:t>
      </w:r>
    </w:p>
    <w:p w14:paraId="20C165C0" w14:textId="77777777" w:rsidR="00BD3CA4" w:rsidRDefault="00BD3CA4" w:rsidP="00253FB5">
      <w:pPr>
        <w:pStyle w:val="a3"/>
        <w:spacing w:line="360" w:lineRule="auto"/>
        <w:ind w:left="105"/>
      </w:pPr>
    </w:p>
    <w:tbl>
      <w:tblPr>
        <w:tblStyle w:val="TableNormal"/>
        <w:tblW w:w="9211" w:type="dxa"/>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BD3CA4" w14:paraId="0F3A264D" w14:textId="77777777" w:rsidTr="000A2EAA">
        <w:trPr>
          <w:trHeight w:val="235"/>
          <w:ins w:id="12" w:author="МАРІЯ БРЕНЬ" w:date="2019-12-19T09:05:00Z"/>
        </w:trPr>
        <w:tc>
          <w:tcPr>
            <w:tcW w:w="5177" w:type="dxa"/>
            <w:tcBorders>
              <w:right w:val="single" w:sz="6" w:space="0" w:color="666666"/>
            </w:tcBorders>
          </w:tcPr>
          <w:p w14:paraId="4DD90736" w14:textId="06EA5BD0" w:rsidR="00BD3CA4" w:rsidRPr="00BD3CA4" w:rsidRDefault="00BD3CA4" w:rsidP="000A2EAA">
            <w:pPr>
              <w:pStyle w:val="TableParagraph"/>
              <w:spacing w:line="360" w:lineRule="auto"/>
              <w:ind w:left="-1"/>
              <w:rPr>
                <w:ins w:id="13" w:author="МАРІЯ БРЕНЬ" w:date="2019-12-19T09:05:00Z"/>
                <w:rFonts w:ascii="Arial Black" w:hAnsi="Arial Black"/>
                <w:sz w:val="15"/>
                <w:lang w:val="uk-UA"/>
                <w:rPrChange w:id="14" w:author="МАРІЯ БРЕНЬ" w:date="2019-12-19T09:06:00Z">
                  <w:rPr>
                    <w:ins w:id="15" w:author="МАРІЯ БРЕНЬ" w:date="2019-12-19T09:05:00Z"/>
                    <w:rFonts w:ascii="Arial Black" w:hAnsi="Arial Black"/>
                    <w:sz w:val="15"/>
                  </w:rPr>
                </w:rPrChange>
              </w:rPr>
            </w:pPr>
            <w:ins w:id="16" w:author="МАРІЯ БРЕНЬ" w:date="2019-12-19T09:05:00Z">
              <w:r w:rsidRPr="0017086F">
                <w:rPr>
                  <w:rFonts w:ascii="Arial Black" w:hAnsi="Arial Black"/>
                  <w:color w:val="685C53"/>
                  <w:sz w:val="15"/>
                </w:rPr>
                <w:t>Приклад 1.</w:t>
              </w:r>
            </w:ins>
            <w:ins w:id="17" w:author="МАРІЯ БРЕНЬ" w:date="2019-12-19T09:06:00Z">
              <w:r>
                <w:rPr>
                  <w:rFonts w:ascii="Arial Black" w:hAnsi="Arial Black"/>
                  <w:color w:val="685C53"/>
                  <w:sz w:val="15"/>
                  <w:lang w:val="uk-UA"/>
                </w:rPr>
                <w:t>1</w:t>
              </w:r>
            </w:ins>
            <w:ins w:id="18" w:author="МАРІЯ БРЕНЬ" w:date="2019-12-19T09:05:00Z">
              <w:r w:rsidRPr="0017086F">
                <w:rPr>
                  <w:rFonts w:ascii="Arial Black" w:hAnsi="Arial Black"/>
                  <w:color w:val="685C53"/>
                  <w:sz w:val="15"/>
                </w:rPr>
                <w:t>. В</w:t>
              </w:r>
            </w:ins>
            <w:ins w:id="19" w:author="МАРІЯ БРЕНЬ" w:date="2019-12-19T09:06:00Z">
              <w:r>
                <w:rPr>
                  <w:rFonts w:ascii="Arial Black" w:hAnsi="Arial Black"/>
                  <w:color w:val="685C53"/>
                  <w:sz w:val="15"/>
                  <w:lang w:val="uk-UA"/>
                </w:rPr>
                <w:t>ихідний код документа</w:t>
              </w:r>
            </w:ins>
          </w:p>
        </w:tc>
        <w:tc>
          <w:tcPr>
            <w:tcW w:w="771" w:type="dxa"/>
            <w:tcBorders>
              <w:left w:val="single" w:sz="6" w:space="0" w:color="666666"/>
              <w:right w:val="double" w:sz="2" w:space="0" w:color="666666"/>
            </w:tcBorders>
            <w:shd w:val="clear" w:color="auto" w:fill="CEE2D3"/>
          </w:tcPr>
          <w:p w14:paraId="19F671D2" w14:textId="77777777" w:rsidR="00BD3CA4" w:rsidRDefault="00BD3CA4" w:rsidP="000A2EAA">
            <w:pPr>
              <w:pStyle w:val="TableParagraph"/>
              <w:spacing w:line="360" w:lineRule="auto"/>
              <w:rPr>
                <w:ins w:id="20" w:author="МАРІЯ БРЕНЬ" w:date="2019-12-19T09:05:00Z"/>
                <w:rFonts w:ascii="Arial"/>
                <w:sz w:val="13"/>
              </w:rPr>
            </w:pPr>
            <w:ins w:id="21" w:author="МАРІЯ БРЕНЬ" w:date="2019-12-19T09:05:00Z">
              <w:r>
                <w:rPr>
                  <w:rFonts w:ascii="Arial"/>
                  <w:sz w:val="13"/>
                </w:rPr>
                <w:t>XHTML 1.0</w:t>
              </w:r>
            </w:ins>
          </w:p>
        </w:tc>
        <w:tc>
          <w:tcPr>
            <w:tcW w:w="621" w:type="dxa"/>
            <w:tcBorders>
              <w:left w:val="double" w:sz="2" w:space="0" w:color="666666"/>
              <w:right w:val="double" w:sz="2" w:space="0" w:color="666666"/>
            </w:tcBorders>
            <w:shd w:val="clear" w:color="auto" w:fill="CEE2D3"/>
          </w:tcPr>
          <w:p w14:paraId="1E79388B" w14:textId="77777777" w:rsidR="00BD3CA4" w:rsidRDefault="00BD3CA4" w:rsidP="000A2EAA">
            <w:pPr>
              <w:pStyle w:val="TableParagraph"/>
              <w:spacing w:line="360" w:lineRule="auto"/>
              <w:ind w:left="46"/>
              <w:rPr>
                <w:ins w:id="22" w:author="МАРІЯ БРЕНЬ" w:date="2019-12-19T09:05:00Z"/>
                <w:rFonts w:ascii="Arial"/>
                <w:sz w:val="13"/>
              </w:rPr>
            </w:pPr>
            <w:ins w:id="23" w:author="МАРІЯ БРЕНЬ" w:date="2019-12-19T09:05:00Z">
              <w:r>
                <w:rPr>
                  <w:rFonts w:ascii="Arial"/>
                  <w:sz w:val="13"/>
                </w:rPr>
                <w:t>CSS 2.1</w:t>
              </w:r>
            </w:ins>
          </w:p>
        </w:tc>
        <w:tc>
          <w:tcPr>
            <w:tcW w:w="353" w:type="dxa"/>
            <w:tcBorders>
              <w:left w:val="double" w:sz="2" w:space="0" w:color="666666"/>
              <w:right w:val="single" w:sz="6" w:space="0" w:color="666666"/>
            </w:tcBorders>
            <w:shd w:val="clear" w:color="auto" w:fill="CEE2D3"/>
          </w:tcPr>
          <w:p w14:paraId="2B7AE944" w14:textId="77777777" w:rsidR="00BD3CA4" w:rsidRDefault="00BD3CA4" w:rsidP="000A2EAA">
            <w:pPr>
              <w:pStyle w:val="TableParagraph"/>
              <w:spacing w:line="360" w:lineRule="auto"/>
              <w:ind w:left="46"/>
              <w:rPr>
                <w:ins w:id="24" w:author="МАРІЯ БРЕНЬ" w:date="2019-12-19T09:05:00Z"/>
                <w:rFonts w:ascii="Arial"/>
                <w:sz w:val="13"/>
              </w:rPr>
            </w:pPr>
            <w:ins w:id="25" w:author="МАРІЯ БРЕНЬ" w:date="2019-12-19T09:05:00Z">
              <w:r>
                <w:rPr>
                  <w:rFonts w:ascii="Arial"/>
                  <w:sz w:val="13"/>
                </w:rPr>
                <w:t>IE 7</w:t>
              </w:r>
            </w:ins>
          </w:p>
        </w:tc>
        <w:tc>
          <w:tcPr>
            <w:tcW w:w="332" w:type="dxa"/>
            <w:tcBorders>
              <w:left w:val="single" w:sz="6" w:space="0" w:color="666666"/>
              <w:right w:val="single" w:sz="6" w:space="0" w:color="666666"/>
            </w:tcBorders>
            <w:shd w:val="clear" w:color="auto" w:fill="CEE2D3"/>
          </w:tcPr>
          <w:p w14:paraId="25539518" w14:textId="77777777" w:rsidR="00BD3CA4" w:rsidRDefault="00BD3CA4" w:rsidP="000A2EAA">
            <w:pPr>
              <w:pStyle w:val="TableParagraph"/>
              <w:spacing w:line="360" w:lineRule="auto"/>
              <w:rPr>
                <w:ins w:id="26" w:author="МАРІЯ БРЕНЬ" w:date="2019-12-19T09:05:00Z"/>
                <w:rFonts w:ascii="Arial"/>
                <w:sz w:val="13"/>
              </w:rPr>
            </w:pPr>
            <w:ins w:id="27" w:author="МАРІЯ БРЕНЬ" w:date="2019-12-19T09:05:00Z">
              <w:r>
                <w:rPr>
                  <w:rFonts w:ascii="Arial"/>
                  <w:sz w:val="13"/>
                </w:rPr>
                <w:t>IE 8</w:t>
              </w:r>
            </w:ins>
          </w:p>
        </w:tc>
        <w:tc>
          <w:tcPr>
            <w:tcW w:w="332" w:type="dxa"/>
            <w:tcBorders>
              <w:left w:val="single" w:sz="6" w:space="0" w:color="666666"/>
              <w:right w:val="single" w:sz="6" w:space="0" w:color="666666"/>
            </w:tcBorders>
            <w:shd w:val="clear" w:color="auto" w:fill="CEE2D3"/>
          </w:tcPr>
          <w:p w14:paraId="128B86D3" w14:textId="77777777" w:rsidR="00BD3CA4" w:rsidRDefault="00BD3CA4" w:rsidP="000A2EAA">
            <w:pPr>
              <w:pStyle w:val="TableParagraph"/>
              <w:spacing w:line="360" w:lineRule="auto"/>
              <w:rPr>
                <w:ins w:id="28" w:author="МАРІЯ БРЕНЬ" w:date="2019-12-19T09:05:00Z"/>
                <w:rFonts w:ascii="Arial"/>
                <w:sz w:val="13"/>
              </w:rPr>
            </w:pPr>
            <w:ins w:id="29" w:author="МАРІЯ БРЕНЬ" w:date="2019-12-19T09:05:00Z">
              <w:r>
                <w:rPr>
                  <w:rFonts w:ascii="Arial"/>
                  <w:sz w:val="13"/>
                </w:rPr>
                <w:t>IE 9</w:t>
              </w:r>
            </w:ins>
          </w:p>
        </w:tc>
        <w:tc>
          <w:tcPr>
            <w:tcW w:w="343" w:type="dxa"/>
            <w:tcBorders>
              <w:left w:val="single" w:sz="6" w:space="0" w:color="666666"/>
              <w:right w:val="single" w:sz="6" w:space="0" w:color="666666"/>
            </w:tcBorders>
            <w:shd w:val="clear" w:color="auto" w:fill="CEE2D3"/>
          </w:tcPr>
          <w:p w14:paraId="0DBFFC9C" w14:textId="77777777" w:rsidR="00BD3CA4" w:rsidRDefault="00BD3CA4" w:rsidP="000A2EAA">
            <w:pPr>
              <w:pStyle w:val="TableParagraph"/>
              <w:spacing w:line="360" w:lineRule="auto"/>
              <w:rPr>
                <w:ins w:id="30" w:author="МАРІЯ БРЕНЬ" w:date="2019-12-19T09:05:00Z"/>
                <w:rFonts w:ascii="Arial"/>
                <w:sz w:val="13"/>
              </w:rPr>
            </w:pPr>
            <w:ins w:id="31" w:author="МАРІЯ БРЕНЬ" w:date="2019-12-19T09:05:00Z">
              <w:r>
                <w:rPr>
                  <w:rFonts w:ascii="Arial"/>
                  <w:sz w:val="13"/>
                </w:rPr>
                <w:t>Cr 8</w:t>
              </w:r>
            </w:ins>
          </w:p>
        </w:tc>
        <w:tc>
          <w:tcPr>
            <w:tcW w:w="461" w:type="dxa"/>
            <w:tcBorders>
              <w:left w:val="single" w:sz="6" w:space="0" w:color="666666"/>
              <w:right w:val="single" w:sz="6" w:space="0" w:color="666666"/>
            </w:tcBorders>
            <w:shd w:val="clear" w:color="auto" w:fill="CEE2D3"/>
          </w:tcPr>
          <w:p w14:paraId="194AA9BE" w14:textId="77777777" w:rsidR="00BD3CA4" w:rsidRDefault="00BD3CA4" w:rsidP="000A2EAA">
            <w:pPr>
              <w:pStyle w:val="TableParagraph"/>
              <w:spacing w:line="360" w:lineRule="auto"/>
              <w:rPr>
                <w:ins w:id="32" w:author="МАРІЯ БРЕНЬ" w:date="2019-12-19T09:05:00Z"/>
                <w:rFonts w:ascii="Arial"/>
                <w:sz w:val="13"/>
              </w:rPr>
            </w:pPr>
            <w:ins w:id="33" w:author="МАРІЯ БРЕНЬ" w:date="2019-12-19T09:05:00Z">
              <w:r>
                <w:rPr>
                  <w:rFonts w:ascii="Arial"/>
                  <w:sz w:val="13"/>
                </w:rPr>
                <w:t>Op 11</w:t>
              </w:r>
            </w:ins>
          </w:p>
        </w:tc>
        <w:tc>
          <w:tcPr>
            <w:tcW w:w="365" w:type="dxa"/>
            <w:tcBorders>
              <w:left w:val="single" w:sz="6" w:space="0" w:color="666666"/>
              <w:right w:val="single" w:sz="6" w:space="0" w:color="666666"/>
            </w:tcBorders>
            <w:shd w:val="clear" w:color="auto" w:fill="CEE2D3"/>
          </w:tcPr>
          <w:p w14:paraId="605E92EC" w14:textId="77777777" w:rsidR="00BD3CA4" w:rsidRDefault="00BD3CA4" w:rsidP="000A2EAA">
            <w:pPr>
              <w:pStyle w:val="TableParagraph"/>
              <w:spacing w:line="360" w:lineRule="auto"/>
              <w:ind w:left="39"/>
              <w:rPr>
                <w:ins w:id="34" w:author="МАРІЯ БРЕНЬ" w:date="2019-12-19T09:05:00Z"/>
                <w:rFonts w:ascii="Arial"/>
                <w:sz w:val="13"/>
              </w:rPr>
            </w:pPr>
            <w:ins w:id="35" w:author="МАРІЯ БРЕНЬ" w:date="2019-12-19T09:05:00Z">
              <w:r>
                <w:rPr>
                  <w:rFonts w:ascii="Arial"/>
                  <w:sz w:val="13"/>
                </w:rPr>
                <w:t>Sa 5</w:t>
              </w:r>
            </w:ins>
          </w:p>
        </w:tc>
        <w:tc>
          <w:tcPr>
            <w:tcW w:w="456" w:type="dxa"/>
            <w:tcBorders>
              <w:left w:val="single" w:sz="6" w:space="0" w:color="666666"/>
            </w:tcBorders>
            <w:shd w:val="clear" w:color="auto" w:fill="CEE2D3"/>
          </w:tcPr>
          <w:p w14:paraId="27374AB7" w14:textId="77777777" w:rsidR="00BD3CA4" w:rsidRDefault="00BD3CA4" w:rsidP="000A2EAA">
            <w:pPr>
              <w:pStyle w:val="TableParagraph"/>
              <w:spacing w:line="360" w:lineRule="auto"/>
              <w:ind w:left="38"/>
              <w:rPr>
                <w:ins w:id="36" w:author="МАРІЯ БРЕНЬ" w:date="2019-12-19T09:05:00Z"/>
                <w:rFonts w:ascii="Arial"/>
                <w:sz w:val="13"/>
              </w:rPr>
            </w:pPr>
            <w:ins w:id="37" w:author="МАРІЯ БРЕНЬ" w:date="2019-12-19T09:05:00Z">
              <w:r>
                <w:rPr>
                  <w:rFonts w:ascii="Arial"/>
                  <w:sz w:val="13"/>
                </w:rPr>
                <w:t>Fx 3.6</w:t>
              </w:r>
            </w:ins>
          </w:p>
        </w:tc>
      </w:tr>
      <w:tr w:rsidR="00BD3CA4" w14:paraId="074B5C3B" w14:textId="77777777" w:rsidTr="000A2EAA">
        <w:trPr>
          <w:trHeight w:val="1798"/>
          <w:ins w:id="38" w:author="МАРІЯ БРЕНЬ" w:date="2019-12-19T09:05:00Z"/>
        </w:trPr>
        <w:tc>
          <w:tcPr>
            <w:tcW w:w="9211" w:type="dxa"/>
            <w:gridSpan w:val="10"/>
            <w:shd w:val="clear" w:color="auto" w:fill="F8F7F2"/>
          </w:tcPr>
          <w:p w14:paraId="1253684A" w14:textId="77777777" w:rsidR="00BD3CA4" w:rsidRPr="00EB5600" w:rsidRDefault="00BD3CA4" w:rsidP="00BD3CA4">
            <w:pPr>
              <w:spacing w:before="18" w:line="211" w:lineRule="auto"/>
              <w:ind w:left="284" w:right="4062" w:hanging="172"/>
              <w:rPr>
                <w:ins w:id="39" w:author="МАРІЯ БРЕНЬ" w:date="2019-12-19T09:06:00Z"/>
                <w:rFonts w:ascii="Courier New"/>
                <w:sz w:val="15"/>
                <w:lang w:val="en-US"/>
              </w:rPr>
            </w:pPr>
            <w:ins w:id="40" w:author="МАРІЯ БРЕНЬ" w:date="2019-12-19T09:06:00Z">
              <w:r w:rsidRPr="00EB5600">
                <w:rPr>
                  <w:rFonts w:ascii="Courier New"/>
                  <w:sz w:val="15"/>
                  <w:lang w:val="en-US"/>
                </w:rPr>
                <w:t xml:space="preserve">&lt;!DOCTYPE html PUBLIC "-//W3C//DTD XHTML 1.0 Strict//EN" </w:t>
              </w:r>
              <w:r>
                <w:fldChar w:fldCharType="begin"/>
              </w:r>
              <w:r w:rsidRPr="007D360C">
                <w:rPr>
                  <w:lang w:val="en-US"/>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7D360C">
                <w:rPr>
                  <w:lang w:val="en-US"/>
                </w:rPr>
                <w:instrText>HYPERLINK "http://www.w3.org/TR/xhtml1/DTD/xhtml1-strict.dtd" \h</w:instrText>
              </w:r>
              <w:r>
                <w:fldChar w:fldCharType="separate"/>
              </w:r>
              <w:r w:rsidRPr="00EB5600">
                <w:rPr>
                  <w:rFonts w:ascii="Courier New"/>
                  <w:sz w:val="15"/>
                  <w:lang w:val="en-US"/>
                </w:rPr>
                <w:t>strict.dtd"&gt;</w:t>
              </w:r>
              <w:r>
                <w:fldChar w:fldCharType="end"/>
              </w:r>
            </w:ins>
          </w:p>
          <w:p w14:paraId="24D488EB" w14:textId="77777777" w:rsidR="00BD3CA4" w:rsidRPr="00EB5600" w:rsidRDefault="00BD3CA4" w:rsidP="00BD3CA4">
            <w:pPr>
              <w:spacing w:line="146" w:lineRule="exact"/>
              <w:ind w:left="284"/>
              <w:rPr>
                <w:ins w:id="41" w:author="МАРІЯ БРЕНЬ" w:date="2019-12-19T09:06:00Z"/>
                <w:rFonts w:ascii="Courier New"/>
                <w:sz w:val="15"/>
                <w:lang w:val="en-US"/>
              </w:rPr>
            </w:pPr>
            <w:ins w:id="42" w:author="МАРІЯ БРЕНЬ" w:date="2019-12-19T09:06:00Z">
              <w:r w:rsidRPr="00EB5600">
                <w:rPr>
                  <w:rFonts w:ascii="Courier New"/>
                  <w:sz w:val="15"/>
                  <w:lang w:val="en-US"/>
                </w:rPr>
                <w:t xml:space="preserve">&lt;html </w:t>
              </w:r>
              <w:r w:rsidRPr="00B55201">
                <w:rPr>
                  <w:rFonts w:ascii="Courier New"/>
                  <w:sz w:val="15"/>
                  <w:lang w:val="en-US"/>
                </w:rPr>
                <w:t>xmln</w:t>
              </w:r>
              <w:r>
                <w:rPr>
                  <w:rFonts w:ascii="Courier New"/>
                  <w:sz w:val="15"/>
                  <w:lang w:val="en-US"/>
                </w:rPr>
                <w:t>s</w:t>
              </w:r>
              <w:r w:rsidRPr="00B55201">
                <w:rPr>
                  <w:rFonts w:ascii="Courier New"/>
                  <w:sz w:val="15"/>
                  <w:lang w:val="en-US"/>
                </w:rPr>
                <w:t>="http://www.w3.org/1999/xhtml"&gt;</w:t>
              </w:r>
            </w:ins>
          </w:p>
          <w:p w14:paraId="08957564" w14:textId="77777777" w:rsidR="00BD3CA4" w:rsidRPr="00EB5600" w:rsidRDefault="00BD3CA4" w:rsidP="00BD3CA4">
            <w:pPr>
              <w:spacing w:line="150" w:lineRule="exact"/>
              <w:ind w:left="284"/>
              <w:rPr>
                <w:ins w:id="43" w:author="МАРІЯ БРЕНЬ" w:date="2019-12-19T09:06:00Z"/>
                <w:rFonts w:ascii="Courier New"/>
                <w:sz w:val="15"/>
                <w:lang w:val="en-US"/>
              </w:rPr>
            </w:pPr>
            <w:ins w:id="44" w:author="МАРІЯ БРЕНЬ" w:date="2019-12-19T09:06:00Z">
              <w:r w:rsidRPr="00EB5600">
                <w:rPr>
                  <w:rFonts w:ascii="Courier New"/>
                  <w:sz w:val="15"/>
                  <w:lang w:val="en-US"/>
                </w:rPr>
                <w:t>&lt;head&gt;</w:t>
              </w:r>
            </w:ins>
          </w:p>
          <w:p w14:paraId="68C544E2" w14:textId="77777777" w:rsidR="00BD3CA4" w:rsidRPr="00EB5600" w:rsidRDefault="00BD3CA4" w:rsidP="00BD3CA4">
            <w:pPr>
              <w:spacing w:line="150" w:lineRule="exact"/>
              <w:ind w:left="284"/>
              <w:rPr>
                <w:ins w:id="45" w:author="МАРІЯ БРЕНЬ" w:date="2019-12-19T09:06:00Z"/>
                <w:rFonts w:ascii="Courier New"/>
                <w:sz w:val="15"/>
                <w:lang w:val="en-US"/>
              </w:rPr>
            </w:pPr>
            <w:ins w:id="46" w:author="МАРІЯ БРЕНЬ" w:date="2019-12-19T09:06:00Z">
              <w:r w:rsidRPr="00EB5600">
                <w:rPr>
                  <w:rFonts w:ascii="Courier New"/>
                  <w:sz w:val="15"/>
                  <w:lang w:val="en-US"/>
                </w:rPr>
                <w:t>&lt;meta http-equiv="Content-Type" content="text/html; charset=utf-8" /&gt;</w:t>
              </w:r>
            </w:ins>
          </w:p>
          <w:p w14:paraId="72F07DD8" w14:textId="77777777" w:rsidR="00BD3CA4" w:rsidRPr="00EB5600" w:rsidRDefault="00BD3CA4" w:rsidP="00BD3CA4">
            <w:pPr>
              <w:spacing w:line="150" w:lineRule="exact"/>
              <w:ind w:left="284"/>
              <w:rPr>
                <w:ins w:id="47" w:author="МАРІЯ БРЕНЬ" w:date="2019-12-19T09:06:00Z"/>
                <w:rFonts w:ascii="Courier New" w:hAnsi="Courier New"/>
                <w:sz w:val="15"/>
                <w:lang w:val="en-US"/>
              </w:rPr>
            </w:pPr>
            <w:ins w:id="48" w:author="МАРІЯ БРЕНЬ" w:date="2019-12-19T09:06:00Z">
              <w:r w:rsidRPr="00EB5600">
                <w:rPr>
                  <w:rFonts w:ascii="Courier New" w:hAnsi="Courier New"/>
                  <w:sz w:val="15"/>
                  <w:lang w:val="en-US"/>
                </w:rPr>
                <w:t>&lt;title&gt;</w:t>
              </w:r>
              <w:r>
                <w:rPr>
                  <w:rFonts w:ascii="Courier New" w:hAnsi="Courier New"/>
                  <w:sz w:val="15"/>
                </w:rPr>
                <w:t>Флексагон</w:t>
              </w:r>
              <w:r w:rsidRPr="00EB5600">
                <w:rPr>
                  <w:rFonts w:ascii="Courier New" w:hAnsi="Courier New"/>
                  <w:sz w:val="15"/>
                  <w:lang w:val="en-US"/>
                </w:rPr>
                <w:t>&lt;/title&gt;</w:t>
              </w:r>
            </w:ins>
          </w:p>
          <w:p w14:paraId="0F18CF51" w14:textId="77777777" w:rsidR="00BD3CA4" w:rsidRPr="00EB5600" w:rsidRDefault="00BD3CA4" w:rsidP="00BD3CA4">
            <w:pPr>
              <w:spacing w:line="150" w:lineRule="exact"/>
              <w:ind w:left="284"/>
              <w:rPr>
                <w:ins w:id="49" w:author="МАРІЯ БРЕНЬ" w:date="2019-12-19T09:06:00Z"/>
                <w:rFonts w:ascii="Courier New"/>
                <w:sz w:val="15"/>
                <w:lang w:val="en-US"/>
              </w:rPr>
            </w:pPr>
            <w:ins w:id="50" w:author="МАРІЯ БРЕНЬ" w:date="2019-12-19T09:06:00Z">
              <w:r w:rsidRPr="00EB5600">
                <w:rPr>
                  <w:rFonts w:ascii="Courier New"/>
                  <w:sz w:val="15"/>
                  <w:lang w:val="en-US"/>
                </w:rPr>
                <w:t>&lt;link rel="stylesheet" href="style.css" type="text/css" /&gt;</w:t>
              </w:r>
            </w:ins>
          </w:p>
          <w:p w14:paraId="45D6160A" w14:textId="77777777" w:rsidR="00BD3CA4" w:rsidRPr="00EB5600" w:rsidRDefault="00BD3CA4" w:rsidP="00BD3CA4">
            <w:pPr>
              <w:spacing w:line="150" w:lineRule="exact"/>
              <w:ind w:left="284"/>
              <w:rPr>
                <w:ins w:id="51" w:author="МАРІЯ БРЕНЬ" w:date="2019-12-19T09:06:00Z"/>
                <w:rFonts w:ascii="Courier New"/>
                <w:sz w:val="15"/>
                <w:lang w:val="en-US"/>
              </w:rPr>
            </w:pPr>
            <w:ins w:id="52" w:author="МАРІЯ БРЕНЬ" w:date="2019-12-19T09:06:00Z">
              <w:r w:rsidRPr="00EB5600">
                <w:rPr>
                  <w:rFonts w:ascii="Courier New"/>
                  <w:sz w:val="15"/>
                  <w:lang w:val="en-US"/>
                </w:rPr>
                <w:t>&lt;/head&gt;</w:t>
              </w:r>
            </w:ins>
          </w:p>
          <w:p w14:paraId="41185FA4" w14:textId="77777777" w:rsidR="00BD3CA4" w:rsidRPr="00EB5600" w:rsidRDefault="00BD3CA4" w:rsidP="00BD3CA4">
            <w:pPr>
              <w:spacing w:line="150" w:lineRule="exact"/>
              <w:ind w:left="284"/>
              <w:rPr>
                <w:ins w:id="53" w:author="МАРІЯ БРЕНЬ" w:date="2019-12-19T09:06:00Z"/>
                <w:rFonts w:ascii="Courier New"/>
                <w:sz w:val="15"/>
                <w:lang w:val="en-US"/>
              </w:rPr>
            </w:pPr>
            <w:ins w:id="54" w:author="МАРІЯ БРЕНЬ" w:date="2019-12-19T09:06:00Z">
              <w:r w:rsidRPr="00EB5600">
                <w:rPr>
                  <w:rFonts w:ascii="Courier New"/>
                  <w:sz w:val="15"/>
                  <w:lang w:val="en-US"/>
                </w:rPr>
                <w:t>&lt;body&gt;</w:t>
              </w:r>
            </w:ins>
          </w:p>
          <w:p w14:paraId="5F19E088" w14:textId="77777777" w:rsidR="00BD3CA4" w:rsidRPr="00EB5600" w:rsidRDefault="00BD3CA4" w:rsidP="00BD3CA4">
            <w:pPr>
              <w:spacing w:line="150" w:lineRule="exact"/>
              <w:ind w:left="284"/>
              <w:rPr>
                <w:ins w:id="55" w:author="МАРІЯ БРЕНЬ" w:date="2019-12-19T09:06:00Z"/>
                <w:rFonts w:ascii="Courier New" w:hAnsi="Courier New"/>
                <w:sz w:val="15"/>
                <w:lang w:val="en-US"/>
              </w:rPr>
            </w:pPr>
            <w:ins w:id="56" w:author="МАРІЯ БРЕНЬ" w:date="2019-12-19T09:06:00Z">
              <w:r w:rsidRPr="00EB5600">
                <w:rPr>
                  <w:rFonts w:ascii="Courier New" w:hAnsi="Courier New"/>
                  <w:sz w:val="15"/>
                  <w:lang w:val="en-US"/>
                </w:rPr>
                <w:t>&lt;h1&gt;</w:t>
              </w:r>
              <w:r>
                <w:rPr>
                  <w:rFonts w:ascii="Courier New" w:hAnsi="Courier New"/>
                  <w:sz w:val="15"/>
                </w:rPr>
                <w:t>Флексагон</w:t>
              </w:r>
              <w:r w:rsidRPr="00EB5600">
                <w:rPr>
                  <w:rFonts w:ascii="Courier New" w:hAnsi="Courier New"/>
                  <w:sz w:val="15"/>
                  <w:lang w:val="en-US"/>
                </w:rPr>
                <w:t>&lt;/h1&gt;</w:t>
              </w:r>
            </w:ins>
          </w:p>
          <w:p w14:paraId="7EC7A5F5" w14:textId="77777777" w:rsidR="00BD3CA4" w:rsidRDefault="00BD3CA4" w:rsidP="00BD3CA4">
            <w:pPr>
              <w:spacing w:before="5" w:line="211" w:lineRule="auto"/>
              <w:ind w:left="284" w:right="796" w:hanging="86"/>
              <w:rPr>
                <w:ins w:id="57" w:author="МАРІЯ БРЕНЬ" w:date="2019-12-19T09:06:00Z"/>
                <w:rFonts w:ascii="Courier New" w:hAnsi="Courier New"/>
                <w:sz w:val="15"/>
              </w:rPr>
            </w:pPr>
            <w:ins w:id="58" w:author="МАРІЯ БРЕНЬ" w:date="2019-12-19T09:06:00Z">
              <w:r>
                <w:rPr>
                  <w:rFonts w:ascii="Courier New" w:hAnsi="Courier New"/>
                  <w:sz w:val="15"/>
                </w:rPr>
                <w:t>&lt;p&gt;</w:t>
              </w:r>
              <w:r w:rsidRPr="00060BD8">
                <w:rPr>
                  <w:rFonts w:ascii="Courier New" w:hAnsi="Courier New"/>
                  <w:sz w:val="15"/>
                </w:rPr>
                <w:t>Математична головоломка – багатокутники, складені зі смужок паперу прямокутної або більш складної, вигнутої форми; можуть переходити у все нові стани</w:t>
              </w:r>
              <w:r>
                <w:rPr>
                  <w:rFonts w:ascii="Courier New" w:hAnsi="Courier New"/>
                  <w:sz w:val="15"/>
                </w:rPr>
                <w:t>.&lt;/p&gt;</w:t>
              </w:r>
            </w:ins>
          </w:p>
          <w:p w14:paraId="4C369F11" w14:textId="77777777" w:rsidR="00BD3CA4" w:rsidRDefault="00BD3CA4" w:rsidP="00BD3CA4">
            <w:pPr>
              <w:spacing w:line="150" w:lineRule="exact"/>
              <w:ind w:left="284"/>
              <w:rPr>
                <w:ins w:id="59" w:author="МАРІЯ БРЕНЬ" w:date="2019-12-19T09:06:00Z"/>
                <w:rFonts w:ascii="Courier New"/>
                <w:sz w:val="15"/>
              </w:rPr>
            </w:pPr>
            <w:ins w:id="60" w:author="МАРІЯ БРЕНЬ" w:date="2019-12-19T09:06:00Z">
              <w:r>
                <w:rPr>
                  <w:rFonts w:ascii="Courier New"/>
                  <w:sz w:val="15"/>
                </w:rPr>
                <w:t>&lt;/body&gt;</w:t>
              </w:r>
            </w:ins>
          </w:p>
          <w:p w14:paraId="66811AC7" w14:textId="77777777" w:rsidR="00BD3CA4" w:rsidRDefault="00BD3CA4" w:rsidP="00BD3CA4">
            <w:pPr>
              <w:spacing w:line="160" w:lineRule="exact"/>
              <w:rPr>
                <w:ins w:id="61" w:author="МАРІЯ БРЕНЬ" w:date="2019-12-19T09:06:00Z"/>
                <w:rFonts w:ascii="Courier New"/>
                <w:sz w:val="15"/>
              </w:rPr>
            </w:pPr>
            <w:ins w:id="62" w:author="МАРІЯ БРЕНЬ" w:date="2019-12-19T09:06:00Z">
              <w:r>
                <w:rPr>
                  <w:rFonts w:ascii="Courier New"/>
                  <w:sz w:val="15"/>
                  <w:lang w:val="uk-UA"/>
                </w:rPr>
                <w:t xml:space="preserve"> </w:t>
              </w:r>
              <w:r>
                <w:rPr>
                  <w:rFonts w:ascii="Courier New"/>
                  <w:sz w:val="15"/>
                </w:rPr>
                <w:t>&lt;/html&gt;</w:t>
              </w:r>
            </w:ins>
          </w:p>
          <w:p w14:paraId="2574A785" w14:textId="61E7BD3B" w:rsidR="00BD3CA4" w:rsidRDefault="00BD3CA4" w:rsidP="000A2EAA">
            <w:pPr>
              <w:pStyle w:val="TableParagraph"/>
              <w:ind w:left="74"/>
              <w:rPr>
                <w:ins w:id="63" w:author="МАРІЯ БРЕНЬ" w:date="2019-12-19T09:05:00Z"/>
                <w:sz w:val="15"/>
              </w:rPr>
            </w:pPr>
          </w:p>
        </w:tc>
      </w:tr>
    </w:tbl>
    <w:p w14:paraId="0A6FFB0B" w14:textId="77777777" w:rsidR="00D33C80" w:rsidRDefault="00D33C80" w:rsidP="00253FB5">
      <w:pPr>
        <w:pStyle w:val="a3"/>
        <w:spacing w:line="360" w:lineRule="auto"/>
        <w:ind w:left="105"/>
      </w:pPr>
    </w:p>
    <w:p w14:paraId="04FE88ED" w14:textId="0D18DB93" w:rsidR="00B55201" w:rsidRPr="00B55201" w:rsidDel="00BD3CA4" w:rsidRDefault="00767651" w:rsidP="00253FB5">
      <w:pPr>
        <w:spacing w:line="360" w:lineRule="auto"/>
        <w:ind w:left="426"/>
        <w:rPr>
          <w:del w:id="64" w:author="МАРІЯ БРЕНЬ" w:date="2019-12-19T09:06:00Z"/>
          <w:rFonts w:ascii="Arial Black"/>
          <w:sz w:val="5"/>
          <w:lang w:val="uk-UA"/>
        </w:rPr>
      </w:pPr>
      <w:del w:id="65" w:author="МАРІЯ БРЕНЬ" w:date="2019-12-19T09:06:00Z">
        <w:r w:rsidDel="00BD3CA4">
          <w:rPr>
            <w:noProof/>
            <w:lang w:val="uk-UA" w:eastAsia="uk-UA" w:bidi="ar-SA"/>
          </w:rPr>
          <mc:AlternateContent>
            <mc:Choice Requires="wps">
              <w:drawing>
                <wp:anchor distT="0" distB="0" distL="0" distR="0" simplePos="0" relativeHeight="251908096" behindDoc="1" locked="0" layoutInCell="1" allowOverlap="1" wp14:anchorId="485CDAD9" wp14:editId="7D7F0612">
                  <wp:simplePos x="0" y="0"/>
                  <wp:positionH relativeFrom="page">
                    <wp:posOffset>982345</wp:posOffset>
                  </wp:positionH>
                  <wp:positionV relativeFrom="paragraph">
                    <wp:posOffset>173355</wp:posOffset>
                  </wp:positionV>
                  <wp:extent cx="5847715" cy="1428115"/>
                  <wp:effectExtent l="0" t="0" r="0" b="0"/>
                  <wp:wrapTopAndBottom/>
                  <wp:docPr id="124"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1428115"/>
                          </a:xfrm>
                          <a:prstGeom prst="rect">
                            <a:avLst/>
                          </a:prstGeom>
                          <a:solidFill>
                            <a:srgbClr val="F8F7F2"/>
                          </a:solidFill>
                          <a:ln>
                            <a:noFill/>
                          </a:ln>
                        </wps:spPr>
                        <wps:txbx>
                          <w:txbxContent>
                            <w:p w14:paraId="59841D31" w14:textId="77777777" w:rsidR="000A2EAA" w:rsidRPr="00EB5600" w:rsidRDefault="000A2EAA" w:rsidP="00B55201">
                              <w:pPr>
                                <w:spacing w:before="18" w:line="211" w:lineRule="auto"/>
                                <w:ind w:left="284" w:right="4062" w:hanging="172"/>
                                <w:rPr>
                                  <w:rFonts w:ascii="Courier New"/>
                                  <w:sz w:val="15"/>
                                  <w:lang w:val="en-US"/>
                                </w:rPr>
                              </w:pPr>
                              <w:r w:rsidRPr="00EB5600">
                                <w:rPr>
                                  <w:rFonts w:ascii="Courier New"/>
                                  <w:sz w:val="15"/>
                                  <w:lang w:val="en-US"/>
                                </w:rPr>
                                <w:t xml:space="preserve">&lt;!DOCTYPE html PUBLIC "-//W3C//DTD XHTML 1.0 Strict//EN" </w:t>
                              </w:r>
                              <w:r>
                                <w:fldChar w:fldCharType="begin"/>
                              </w:r>
                              <w:r w:rsidRPr="003D6273">
                                <w:rPr>
                                  <w:lang w:val="en-US"/>
                                  <w:rPrChange w:id="66" w:author="Пользователь Windows" w:date="2019-12-19T05:26:00Z">
                                    <w:rPr/>
                                  </w:rPrChange>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3D6273">
                                <w:rPr>
                                  <w:lang w:val="en-US"/>
                                  <w:rPrChange w:id="67" w:author="Пользователь Windows" w:date="2019-12-19T05:26:00Z">
                                    <w:rPr/>
                                  </w:rPrChange>
                                </w:rPr>
                                <w:instrText>HYPERLINK "http://www.w3.org/TR/xhtml1/DTD/xhtml1-strict.dtd" \h</w:instrText>
                              </w:r>
                              <w:r>
                                <w:fldChar w:fldCharType="separate"/>
                              </w:r>
                              <w:r w:rsidRPr="00EB5600">
                                <w:rPr>
                                  <w:rFonts w:ascii="Courier New"/>
                                  <w:sz w:val="15"/>
                                  <w:lang w:val="en-US"/>
                                </w:rPr>
                                <w:t>strict.dtd"&gt;</w:t>
                              </w:r>
                              <w:r>
                                <w:fldChar w:fldCharType="end"/>
                              </w:r>
                            </w:p>
                            <w:p w14:paraId="3C60CBCD" w14:textId="77777777" w:rsidR="000A2EAA" w:rsidRPr="00EB5600" w:rsidRDefault="000A2EAA" w:rsidP="00B55201">
                              <w:pPr>
                                <w:spacing w:line="146" w:lineRule="exact"/>
                                <w:ind w:left="284"/>
                                <w:rPr>
                                  <w:rFonts w:ascii="Courier New"/>
                                  <w:sz w:val="15"/>
                                  <w:lang w:val="en-US"/>
                                </w:rPr>
                              </w:pPr>
                              <w:r w:rsidRPr="00EB5600">
                                <w:rPr>
                                  <w:rFonts w:ascii="Courier New"/>
                                  <w:sz w:val="15"/>
                                  <w:lang w:val="en-US"/>
                                </w:rPr>
                                <w:t xml:space="preserve">&lt;html </w:t>
                              </w:r>
                              <w:r w:rsidRPr="00B55201">
                                <w:rPr>
                                  <w:rFonts w:ascii="Courier New"/>
                                  <w:sz w:val="15"/>
                                  <w:lang w:val="en-US"/>
                                </w:rPr>
                                <w:t>xmln</w:t>
                              </w:r>
                              <w:r>
                                <w:rPr>
                                  <w:rFonts w:ascii="Courier New"/>
                                  <w:sz w:val="15"/>
                                  <w:lang w:val="en-US"/>
                                </w:rPr>
                                <w:t>s</w:t>
                              </w:r>
                              <w:r w:rsidRPr="00B55201">
                                <w:rPr>
                                  <w:rFonts w:ascii="Courier New"/>
                                  <w:sz w:val="15"/>
                                  <w:lang w:val="en-US"/>
                                </w:rPr>
                                <w:t>="http://www.w3.org/1999/xhtml"&gt;</w:t>
                              </w:r>
                            </w:p>
                            <w:p w14:paraId="687739A2" w14:textId="77777777" w:rsidR="000A2EAA" w:rsidRPr="00EB5600" w:rsidRDefault="000A2EAA" w:rsidP="00B55201">
                              <w:pPr>
                                <w:spacing w:line="150" w:lineRule="exact"/>
                                <w:ind w:left="284"/>
                                <w:rPr>
                                  <w:rFonts w:ascii="Courier New"/>
                                  <w:sz w:val="15"/>
                                  <w:lang w:val="en-US"/>
                                </w:rPr>
                              </w:pPr>
                              <w:r w:rsidRPr="00EB5600">
                                <w:rPr>
                                  <w:rFonts w:ascii="Courier New"/>
                                  <w:sz w:val="15"/>
                                  <w:lang w:val="en-US"/>
                                </w:rPr>
                                <w:t>&lt;head&gt;</w:t>
                              </w:r>
                            </w:p>
                            <w:p w14:paraId="40EAE49A" w14:textId="77777777" w:rsidR="000A2EAA" w:rsidRPr="00EB5600" w:rsidRDefault="000A2EAA" w:rsidP="00B55201">
                              <w:pPr>
                                <w:spacing w:line="150" w:lineRule="exact"/>
                                <w:ind w:left="284"/>
                                <w:rPr>
                                  <w:rFonts w:ascii="Courier New"/>
                                  <w:sz w:val="15"/>
                                  <w:lang w:val="en-US"/>
                                </w:rPr>
                              </w:pPr>
                              <w:r w:rsidRPr="00EB5600">
                                <w:rPr>
                                  <w:rFonts w:ascii="Courier New"/>
                                  <w:sz w:val="15"/>
                                  <w:lang w:val="en-US"/>
                                </w:rPr>
                                <w:t>&lt;meta http-equiv="Content-Type" content="text/html; charset=utf-8" /&gt;</w:t>
                              </w:r>
                            </w:p>
                            <w:p w14:paraId="0E50BF3D" w14:textId="77777777" w:rsidR="000A2EAA" w:rsidRPr="00EB5600" w:rsidRDefault="000A2EAA" w:rsidP="00B55201">
                              <w:pPr>
                                <w:spacing w:line="150" w:lineRule="exact"/>
                                <w:ind w:left="284"/>
                                <w:rPr>
                                  <w:rFonts w:ascii="Courier New" w:hAnsi="Courier New"/>
                                  <w:sz w:val="15"/>
                                  <w:lang w:val="en-US"/>
                                </w:rPr>
                              </w:pPr>
                              <w:r w:rsidRPr="00EB5600">
                                <w:rPr>
                                  <w:rFonts w:ascii="Courier New" w:hAnsi="Courier New"/>
                                  <w:sz w:val="15"/>
                                  <w:lang w:val="en-US"/>
                                </w:rPr>
                                <w:t>&lt;title&gt;</w:t>
                              </w:r>
                              <w:r>
                                <w:rPr>
                                  <w:rFonts w:ascii="Courier New" w:hAnsi="Courier New"/>
                                  <w:sz w:val="15"/>
                                </w:rPr>
                                <w:t>Флексагон</w:t>
                              </w:r>
                              <w:r w:rsidRPr="00EB5600">
                                <w:rPr>
                                  <w:rFonts w:ascii="Courier New" w:hAnsi="Courier New"/>
                                  <w:sz w:val="15"/>
                                  <w:lang w:val="en-US"/>
                                </w:rPr>
                                <w:t>&lt;/title&gt;</w:t>
                              </w:r>
                            </w:p>
                            <w:p w14:paraId="4AC55217" w14:textId="77777777" w:rsidR="000A2EAA" w:rsidRPr="00EB5600" w:rsidRDefault="000A2EAA" w:rsidP="00B55201">
                              <w:pPr>
                                <w:spacing w:line="150" w:lineRule="exact"/>
                                <w:ind w:left="284"/>
                                <w:rPr>
                                  <w:rFonts w:ascii="Courier New"/>
                                  <w:sz w:val="15"/>
                                  <w:lang w:val="en-US"/>
                                </w:rPr>
                              </w:pPr>
                              <w:r w:rsidRPr="00EB5600">
                                <w:rPr>
                                  <w:rFonts w:ascii="Courier New"/>
                                  <w:sz w:val="15"/>
                                  <w:lang w:val="en-US"/>
                                </w:rPr>
                                <w:t>&lt;link rel="stylesheet" href="style.css" type="text/css" /&gt;</w:t>
                              </w:r>
                            </w:p>
                            <w:p w14:paraId="0EEB0869" w14:textId="77777777" w:rsidR="000A2EAA" w:rsidRPr="00EB5600" w:rsidRDefault="000A2EAA" w:rsidP="00B55201">
                              <w:pPr>
                                <w:spacing w:line="150" w:lineRule="exact"/>
                                <w:ind w:left="284"/>
                                <w:rPr>
                                  <w:rFonts w:ascii="Courier New"/>
                                  <w:sz w:val="15"/>
                                  <w:lang w:val="en-US"/>
                                </w:rPr>
                              </w:pPr>
                              <w:r w:rsidRPr="00EB5600">
                                <w:rPr>
                                  <w:rFonts w:ascii="Courier New"/>
                                  <w:sz w:val="15"/>
                                  <w:lang w:val="en-US"/>
                                </w:rPr>
                                <w:t>&lt;/head&gt;</w:t>
                              </w:r>
                            </w:p>
                            <w:p w14:paraId="69AE65A1" w14:textId="77777777" w:rsidR="000A2EAA" w:rsidRPr="00EB5600" w:rsidRDefault="000A2EAA" w:rsidP="00B55201">
                              <w:pPr>
                                <w:spacing w:line="150" w:lineRule="exact"/>
                                <w:ind w:left="284"/>
                                <w:rPr>
                                  <w:rFonts w:ascii="Courier New"/>
                                  <w:sz w:val="15"/>
                                  <w:lang w:val="en-US"/>
                                </w:rPr>
                              </w:pPr>
                              <w:r w:rsidRPr="00EB5600">
                                <w:rPr>
                                  <w:rFonts w:ascii="Courier New"/>
                                  <w:sz w:val="15"/>
                                  <w:lang w:val="en-US"/>
                                </w:rPr>
                                <w:t>&lt;body&gt;</w:t>
                              </w:r>
                            </w:p>
                            <w:p w14:paraId="627DC83F" w14:textId="77777777" w:rsidR="000A2EAA" w:rsidRPr="00EB5600" w:rsidRDefault="000A2EAA" w:rsidP="00B55201">
                              <w:pPr>
                                <w:spacing w:line="150" w:lineRule="exact"/>
                                <w:ind w:left="284"/>
                                <w:rPr>
                                  <w:rFonts w:ascii="Courier New" w:hAnsi="Courier New"/>
                                  <w:sz w:val="15"/>
                                  <w:lang w:val="en-US"/>
                                </w:rPr>
                              </w:pPr>
                              <w:r w:rsidRPr="00EB5600">
                                <w:rPr>
                                  <w:rFonts w:ascii="Courier New" w:hAnsi="Courier New"/>
                                  <w:sz w:val="15"/>
                                  <w:lang w:val="en-US"/>
                                </w:rPr>
                                <w:t>&lt;h1&gt;</w:t>
                              </w:r>
                              <w:r>
                                <w:rPr>
                                  <w:rFonts w:ascii="Courier New" w:hAnsi="Courier New"/>
                                  <w:sz w:val="15"/>
                                </w:rPr>
                                <w:t>Флексагон</w:t>
                              </w:r>
                              <w:r w:rsidRPr="00EB5600">
                                <w:rPr>
                                  <w:rFonts w:ascii="Courier New" w:hAnsi="Courier New"/>
                                  <w:sz w:val="15"/>
                                  <w:lang w:val="en-US"/>
                                </w:rPr>
                                <w:t>&lt;/h1&gt;</w:t>
                              </w:r>
                            </w:p>
                            <w:p w14:paraId="0E781545" w14:textId="77777777" w:rsidR="000A2EAA" w:rsidRDefault="000A2EAA" w:rsidP="00B55201">
                              <w:pPr>
                                <w:spacing w:before="5" w:line="211" w:lineRule="auto"/>
                                <w:ind w:left="284" w:right="796" w:hanging="86"/>
                                <w:rPr>
                                  <w:rFonts w:ascii="Courier New" w:hAnsi="Courier New"/>
                                  <w:sz w:val="15"/>
                                </w:rPr>
                              </w:pPr>
                              <w:r>
                                <w:rPr>
                                  <w:rFonts w:ascii="Courier New" w:hAnsi="Courier New"/>
                                  <w:sz w:val="15"/>
                                </w:rPr>
                                <w:t>&lt;p&gt;</w:t>
                              </w:r>
                              <w:r w:rsidRPr="00060BD8">
                                <w:rPr>
                                  <w:rFonts w:ascii="Courier New" w:hAnsi="Courier New"/>
                                  <w:sz w:val="15"/>
                                </w:rPr>
                                <w:t>Математична головоломка – багатокутники, складені зі смужок паперу прямокутної або більш складної, вигнутої форми; можуть переходити у все нові стани</w:t>
                              </w:r>
                              <w:r>
                                <w:rPr>
                                  <w:rFonts w:ascii="Courier New" w:hAnsi="Courier New"/>
                                  <w:sz w:val="15"/>
                                </w:rPr>
                                <w:t>.&lt;/p&gt;</w:t>
                              </w:r>
                            </w:p>
                            <w:p w14:paraId="2FD4BFA0" w14:textId="77777777" w:rsidR="000A2EAA" w:rsidRDefault="000A2EAA" w:rsidP="00B55201">
                              <w:pPr>
                                <w:spacing w:line="150" w:lineRule="exact"/>
                                <w:ind w:left="284"/>
                                <w:rPr>
                                  <w:rFonts w:ascii="Courier New"/>
                                  <w:sz w:val="15"/>
                                </w:rPr>
                              </w:pPr>
                              <w:r>
                                <w:rPr>
                                  <w:rFonts w:ascii="Courier New"/>
                                  <w:sz w:val="15"/>
                                </w:rPr>
                                <w:t>&lt;/body&gt;</w:t>
                              </w:r>
                            </w:p>
                            <w:p w14:paraId="0FC82283" w14:textId="77777777" w:rsidR="000A2EAA" w:rsidRDefault="000A2EAA" w:rsidP="00B55201">
                              <w:pPr>
                                <w:spacing w:line="160" w:lineRule="exact"/>
                                <w:rPr>
                                  <w:rFonts w:ascii="Courier New"/>
                                  <w:sz w:val="15"/>
                                </w:rPr>
                              </w:pPr>
                              <w:r>
                                <w:rPr>
                                  <w:rFonts w:ascii="Courier New"/>
                                  <w:sz w:val="15"/>
                                  <w:lang w:val="uk-UA"/>
                                </w:rPr>
                                <w:t xml:space="preserve"> </w:t>
                              </w:r>
                              <w:r>
                                <w:rPr>
                                  <w:rFonts w:ascii="Courier New"/>
                                  <w:sz w:val="15"/>
                                </w:rPr>
                                <w:t>&lt;/html&gt;</w:t>
                              </w:r>
                            </w:p>
                            <w:p w14:paraId="0BE0B6B6" w14:textId="77777777" w:rsidR="000A2EAA" w:rsidRPr="00EB5600" w:rsidRDefault="000A2EAA" w:rsidP="00B55201">
                              <w:pPr>
                                <w:spacing w:line="160" w:lineRule="exact"/>
                                <w:ind w:left="74"/>
                                <w:rPr>
                                  <w:rFonts w:ascii="Courier New"/>
                                  <w:sz w:val="15"/>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5CDAD9" id="Text Box 272" o:spid="_x0000_s1030" type="#_x0000_t202" style="position:absolute;left:0;text-align:left;margin-left:77.35pt;margin-top:13.65pt;width:460.45pt;height:112.45pt;z-index:-251408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" fillcolor="#f8f7f2" stroked="f">
                  <v:textbox inset="0,0,0,0">
                    <w:txbxContent>
                      <w:p w14:paraId="59841D31" w14:textId="77777777" w:rsidR="000A2EAA" w:rsidRPr="00EB5600" w:rsidRDefault="000A2EAA" w:rsidP="00B55201">
                        <w:pPr>
                          <w:spacing w:before="18" w:line="211" w:lineRule="auto"/>
                          <w:ind w:left="284" w:right="4062" w:hanging="172"/>
                          <w:rPr>
                            <w:rFonts w:ascii="Courier New"/>
                            <w:sz w:val="15"/>
                            <w:lang w:val="en-US"/>
                          </w:rPr>
                        </w:pPr>
                        <w:r w:rsidRPr="00EB5600">
                          <w:rPr>
                            <w:rFonts w:ascii="Courier New"/>
                            <w:sz w:val="15"/>
                            <w:lang w:val="en-US"/>
                          </w:rPr>
                          <w:t xml:space="preserve">&lt;!DOCTYPE html PUBLIC "-//W3C//DTD XHTML 1.0 Strict//EN" </w:t>
                        </w:r>
                        <w:r>
                          <w:fldChar w:fldCharType="begin"/>
                        </w:r>
                        <w:r w:rsidRPr="003D6273">
                          <w:rPr>
                            <w:lang w:val="en-US"/>
                            <w:rPrChange w:id="68" w:author="Пользователь Windows" w:date="2019-12-19T05:26:00Z">
                              <w:rPr/>
                            </w:rPrChange>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3D6273">
                          <w:rPr>
                            <w:lang w:val="en-US"/>
                            <w:rPrChange w:id="69" w:author="Пользователь Windows" w:date="2019-12-19T05:26:00Z">
                              <w:rPr/>
                            </w:rPrChange>
                          </w:rPr>
                          <w:instrText>HYPERLINK "http://www.w3.org/TR/xhtml1/DTD/xhtml1-strict.dtd" \h</w:instrText>
                        </w:r>
                        <w:r>
                          <w:fldChar w:fldCharType="separate"/>
                        </w:r>
                        <w:r w:rsidRPr="00EB5600">
                          <w:rPr>
                            <w:rFonts w:ascii="Courier New"/>
                            <w:sz w:val="15"/>
                            <w:lang w:val="en-US"/>
                          </w:rPr>
                          <w:t>strict.dtd"&gt;</w:t>
                        </w:r>
                        <w:r>
                          <w:fldChar w:fldCharType="end"/>
                        </w:r>
                      </w:p>
                      <w:p w14:paraId="3C60CBCD" w14:textId="77777777" w:rsidR="000A2EAA" w:rsidRPr="00EB5600" w:rsidRDefault="000A2EAA" w:rsidP="00B55201">
                        <w:pPr>
                          <w:spacing w:line="146" w:lineRule="exact"/>
                          <w:ind w:left="284"/>
                          <w:rPr>
                            <w:rFonts w:ascii="Courier New"/>
                            <w:sz w:val="15"/>
                            <w:lang w:val="en-US"/>
                          </w:rPr>
                        </w:pPr>
                        <w:r w:rsidRPr="00EB5600">
                          <w:rPr>
                            <w:rFonts w:ascii="Courier New"/>
                            <w:sz w:val="15"/>
                            <w:lang w:val="en-US"/>
                          </w:rPr>
                          <w:t xml:space="preserve">&lt;html </w:t>
                        </w:r>
                        <w:r w:rsidRPr="00B55201">
                          <w:rPr>
                            <w:rFonts w:ascii="Courier New"/>
                            <w:sz w:val="15"/>
                            <w:lang w:val="en-US"/>
                          </w:rPr>
                          <w:t>xmln</w:t>
                        </w:r>
                        <w:r>
                          <w:rPr>
                            <w:rFonts w:ascii="Courier New"/>
                            <w:sz w:val="15"/>
                            <w:lang w:val="en-US"/>
                          </w:rPr>
                          <w:t>s</w:t>
                        </w:r>
                        <w:r w:rsidRPr="00B55201">
                          <w:rPr>
                            <w:rFonts w:ascii="Courier New"/>
                            <w:sz w:val="15"/>
                            <w:lang w:val="en-US"/>
                          </w:rPr>
                          <w:t>="http://www.w3.org/1999/xhtml"&gt;</w:t>
                        </w:r>
                      </w:p>
                      <w:p w14:paraId="687739A2" w14:textId="77777777" w:rsidR="000A2EAA" w:rsidRPr="00EB5600" w:rsidRDefault="000A2EAA" w:rsidP="00B55201">
                        <w:pPr>
                          <w:spacing w:line="150" w:lineRule="exact"/>
                          <w:ind w:left="284"/>
                          <w:rPr>
                            <w:rFonts w:ascii="Courier New"/>
                            <w:sz w:val="15"/>
                            <w:lang w:val="en-US"/>
                          </w:rPr>
                        </w:pPr>
                        <w:r w:rsidRPr="00EB5600">
                          <w:rPr>
                            <w:rFonts w:ascii="Courier New"/>
                            <w:sz w:val="15"/>
                            <w:lang w:val="en-US"/>
                          </w:rPr>
                          <w:t>&lt;head&gt;</w:t>
                        </w:r>
                      </w:p>
                      <w:p w14:paraId="40EAE49A" w14:textId="77777777" w:rsidR="000A2EAA" w:rsidRPr="00EB5600" w:rsidRDefault="000A2EAA" w:rsidP="00B55201">
                        <w:pPr>
                          <w:spacing w:line="150" w:lineRule="exact"/>
                          <w:ind w:left="284"/>
                          <w:rPr>
                            <w:rFonts w:ascii="Courier New"/>
                            <w:sz w:val="15"/>
                            <w:lang w:val="en-US"/>
                          </w:rPr>
                        </w:pPr>
                        <w:r w:rsidRPr="00EB5600">
                          <w:rPr>
                            <w:rFonts w:ascii="Courier New"/>
                            <w:sz w:val="15"/>
                            <w:lang w:val="en-US"/>
                          </w:rPr>
                          <w:t>&lt;meta http-equiv="Content-Type" content="text/html; charset=utf-8" /&gt;</w:t>
                        </w:r>
                      </w:p>
                      <w:p w14:paraId="0E50BF3D" w14:textId="77777777" w:rsidR="000A2EAA" w:rsidRPr="00EB5600" w:rsidRDefault="000A2EAA" w:rsidP="00B55201">
                        <w:pPr>
                          <w:spacing w:line="150" w:lineRule="exact"/>
                          <w:ind w:left="284"/>
                          <w:rPr>
                            <w:rFonts w:ascii="Courier New" w:hAnsi="Courier New"/>
                            <w:sz w:val="15"/>
                            <w:lang w:val="en-US"/>
                          </w:rPr>
                        </w:pPr>
                        <w:r w:rsidRPr="00EB5600">
                          <w:rPr>
                            <w:rFonts w:ascii="Courier New" w:hAnsi="Courier New"/>
                            <w:sz w:val="15"/>
                            <w:lang w:val="en-US"/>
                          </w:rPr>
                          <w:t>&lt;title&gt;</w:t>
                        </w:r>
                        <w:r>
                          <w:rPr>
                            <w:rFonts w:ascii="Courier New" w:hAnsi="Courier New"/>
                            <w:sz w:val="15"/>
                          </w:rPr>
                          <w:t>Флексагон</w:t>
                        </w:r>
                        <w:r w:rsidRPr="00EB5600">
                          <w:rPr>
                            <w:rFonts w:ascii="Courier New" w:hAnsi="Courier New"/>
                            <w:sz w:val="15"/>
                            <w:lang w:val="en-US"/>
                          </w:rPr>
                          <w:t>&lt;/title&gt;</w:t>
                        </w:r>
                      </w:p>
                      <w:p w14:paraId="4AC55217" w14:textId="77777777" w:rsidR="000A2EAA" w:rsidRPr="00EB5600" w:rsidRDefault="000A2EAA" w:rsidP="00B55201">
                        <w:pPr>
                          <w:spacing w:line="150" w:lineRule="exact"/>
                          <w:ind w:left="284"/>
                          <w:rPr>
                            <w:rFonts w:ascii="Courier New"/>
                            <w:sz w:val="15"/>
                            <w:lang w:val="en-US"/>
                          </w:rPr>
                        </w:pPr>
                        <w:r w:rsidRPr="00EB5600">
                          <w:rPr>
                            <w:rFonts w:ascii="Courier New"/>
                            <w:sz w:val="15"/>
                            <w:lang w:val="en-US"/>
                          </w:rPr>
                          <w:t>&lt;link rel="stylesheet" href="style.css" type="text/css" /&gt;</w:t>
                        </w:r>
                      </w:p>
                      <w:p w14:paraId="0EEB0869" w14:textId="77777777" w:rsidR="000A2EAA" w:rsidRPr="00EB5600" w:rsidRDefault="000A2EAA" w:rsidP="00B55201">
                        <w:pPr>
                          <w:spacing w:line="150" w:lineRule="exact"/>
                          <w:ind w:left="284"/>
                          <w:rPr>
                            <w:rFonts w:ascii="Courier New"/>
                            <w:sz w:val="15"/>
                            <w:lang w:val="en-US"/>
                          </w:rPr>
                        </w:pPr>
                        <w:r w:rsidRPr="00EB5600">
                          <w:rPr>
                            <w:rFonts w:ascii="Courier New"/>
                            <w:sz w:val="15"/>
                            <w:lang w:val="en-US"/>
                          </w:rPr>
                          <w:t>&lt;/head&gt;</w:t>
                        </w:r>
                      </w:p>
                      <w:p w14:paraId="69AE65A1" w14:textId="77777777" w:rsidR="000A2EAA" w:rsidRPr="00EB5600" w:rsidRDefault="000A2EAA" w:rsidP="00B55201">
                        <w:pPr>
                          <w:spacing w:line="150" w:lineRule="exact"/>
                          <w:ind w:left="284"/>
                          <w:rPr>
                            <w:rFonts w:ascii="Courier New"/>
                            <w:sz w:val="15"/>
                            <w:lang w:val="en-US"/>
                          </w:rPr>
                        </w:pPr>
                        <w:r w:rsidRPr="00EB5600">
                          <w:rPr>
                            <w:rFonts w:ascii="Courier New"/>
                            <w:sz w:val="15"/>
                            <w:lang w:val="en-US"/>
                          </w:rPr>
                          <w:t>&lt;body&gt;</w:t>
                        </w:r>
                      </w:p>
                      <w:p w14:paraId="627DC83F" w14:textId="77777777" w:rsidR="000A2EAA" w:rsidRPr="00EB5600" w:rsidRDefault="000A2EAA" w:rsidP="00B55201">
                        <w:pPr>
                          <w:spacing w:line="150" w:lineRule="exact"/>
                          <w:ind w:left="284"/>
                          <w:rPr>
                            <w:rFonts w:ascii="Courier New" w:hAnsi="Courier New"/>
                            <w:sz w:val="15"/>
                            <w:lang w:val="en-US"/>
                          </w:rPr>
                        </w:pPr>
                        <w:r w:rsidRPr="00EB5600">
                          <w:rPr>
                            <w:rFonts w:ascii="Courier New" w:hAnsi="Courier New"/>
                            <w:sz w:val="15"/>
                            <w:lang w:val="en-US"/>
                          </w:rPr>
                          <w:t>&lt;h1&gt;</w:t>
                        </w:r>
                        <w:r>
                          <w:rPr>
                            <w:rFonts w:ascii="Courier New" w:hAnsi="Courier New"/>
                            <w:sz w:val="15"/>
                          </w:rPr>
                          <w:t>Флексагон</w:t>
                        </w:r>
                        <w:r w:rsidRPr="00EB5600">
                          <w:rPr>
                            <w:rFonts w:ascii="Courier New" w:hAnsi="Courier New"/>
                            <w:sz w:val="15"/>
                            <w:lang w:val="en-US"/>
                          </w:rPr>
                          <w:t>&lt;/h1&gt;</w:t>
                        </w:r>
                      </w:p>
                      <w:p w14:paraId="0E781545" w14:textId="77777777" w:rsidR="000A2EAA" w:rsidRDefault="000A2EAA" w:rsidP="00B55201">
                        <w:pPr>
                          <w:spacing w:before="5" w:line="211" w:lineRule="auto"/>
                          <w:ind w:left="284" w:right="796" w:hanging="86"/>
                          <w:rPr>
                            <w:rFonts w:ascii="Courier New" w:hAnsi="Courier New"/>
                            <w:sz w:val="15"/>
                          </w:rPr>
                        </w:pPr>
                        <w:r>
                          <w:rPr>
                            <w:rFonts w:ascii="Courier New" w:hAnsi="Courier New"/>
                            <w:sz w:val="15"/>
                          </w:rPr>
                          <w:t>&lt;p&gt;</w:t>
                        </w:r>
                        <w:r w:rsidRPr="00060BD8">
                          <w:rPr>
                            <w:rFonts w:ascii="Courier New" w:hAnsi="Courier New"/>
                            <w:sz w:val="15"/>
                          </w:rPr>
                          <w:t>Математична головоломка – багатокутники, складені зі смужок паперу прямокутної або більш складної, вигнутої форми; можуть переходити у все нові стани</w:t>
                        </w:r>
                        <w:r>
                          <w:rPr>
                            <w:rFonts w:ascii="Courier New" w:hAnsi="Courier New"/>
                            <w:sz w:val="15"/>
                          </w:rPr>
                          <w:t>.&lt;/p&gt;</w:t>
                        </w:r>
                      </w:p>
                      <w:p w14:paraId="2FD4BFA0" w14:textId="77777777" w:rsidR="000A2EAA" w:rsidRDefault="000A2EAA" w:rsidP="00B55201">
                        <w:pPr>
                          <w:spacing w:line="150" w:lineRule="exact"/>
                          <w:ind w:left="284"/>
                          <w:rPr>
                            <w:rFonts w:ascii="Courier New"/>
                            <w:sz w:val="15"/>
                          </w:rPr>
                        </w:pPr>
                        <w:r>
                          <w:rPr>
                            <w:rFonts w:ascii="Courier New"/>
                            <w:sz w:val="15"/>
                          </w:rPr>
                          <w:t>&lt;/body&gt;</w:t>
                        </w:r>
                      </w:p>
                      <w:p w14:paraId="0FC82283" w14:textId="77777777" w:rsidR="000A2EAA" w:rsidRDefault="000A2EAA" w:rsidP="00B55201">
                        <w:pPr>
                          <w:spacing w:line="160" w:lineRule="exact"/>
                          <w:rPr>
                            <w:rFonts w:ascii="Courier New"/>
                            <w:sz w:val="15"/>
                          </w:rPr>
                        </w:pPr>
                        <w:r>
                          <w:rPr>
                            <w:rFonts w:ascii="Courier New"/>
                            <w:sz w:val="15"/>
                            <w:lang w:val="uk-UA"/>
                          </w:rPr>
                          <w:t xml:space="preserve"> </w:t>
                        </w:r>
                        <w:r>
                          <w:rPr>
                            <w:rFonts w:ascii="Courier New"/>
                            <w:sz w:val="15"/>
                          </w:rPr>
                          <w:t>&lt;/html&gt;</w:t>
                        </w:r>
                      </w:p>
                      <w:p w14:paraId="0BE0B6B6" w14:textId="77777777" w:rsidR="000A2EAA" w:rsidRPr="00EB5600" w:rsidRDefault="000A2EAA" w:rsidP="00B55201">
                        <w:pPr>
                          <w:spacing w:line="160" w:lineRule="exact"/>
                          <w:ind w:left="74"/>
                          <w:rPr>
                            <w:rFonts w:ascii="Courier New"/>
                            <w:sz w:val="15"/>
                            <w:lang w:val="en-US"/>
                          </w:rPr>
                        </w:pPr>
                      </w:p>
                    </w:txbxContent>
                  </v:textbox>
                  <w10:wrap type="topAndBottom" anchorx="page"/>
                </v:shape>
              </w:pict>
            </mc:Fallback>
          </mc:AlternateContent>
        </w:r>
        <w:r w:rsidDel="00BD3CA4">
          <w:rPr>
            <w:noProof/>
            <w:lang w:val="uk-UA" w:eastAsia="uk-UA" w:bidi="ar-SA"/>
          </w:rPr>
          <mc:AlternateContent>
            <mc:Choice Requires="wps">
              <w:drawing>
                <wp:anchor distT="0" distB="0" distL="114298" distR="114298" simplePos="0" relativeHeight="251909120" behindDoc="0" locked="0" layoutInCell="1" allowOverlap="1" wp14:anchorId="2D449791" wp14:editId="325F3551">
                  <wp:simplePos x="0" y="0"/>
                  <wp:positionH relativeFrom="page">
                    <wp:posOffset>4664074</wp:posOffset>
                  </wp:positionH>
                  <wp:positionV relativeFrom="paragraph">
                    <wp:posOffset>24130</wp:posOffset>
                  </wp:positionV>
                  <wp:extent cx="0" cy="149225"/>
                  <wp:effectExtent l="0" t="0" r="19050" b="3175"/>
                  <wp:wrapNone/>
                  <wp:docPr id="122" name="Lin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6CC8FF5" id="Line 271" o:spid="_x0000_s1026" style="position:absolute;z-index:251909120;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367.25pt,1.9pt" to="367.2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" strokecolor="#666" strokeweight=".18875mm">
                  <w10:wrap anchorx="page"/>
                </v:line>
              </w:pict>
            </mc:Fallback>
          </mc:AlternateContent>
        </w:r>
        <w:r w:rsidDel="00BD3CA4">
          <w:rPr>
            <w:noProof/>
            <w:lang w:val="uk-UA" w:eastAsia="uk-UA" w:bidi="ar-SA"/>
          </w:rPr>
          <mc:AlternateContent>
            <mc:Choice Requires="wps">
              <w:drawing>
                <wp:anchor distT="0" distB="0" distL="114300" distR="114300" simplePos="0" relativeHeight="251910144" behindDoc="0" locked="0" layoutInCell="1" allowOverlap="1" wp14:anchorId="3B775C42" wp14:editId="4AD0CBCA">
                  <wp:simplePos x="0" y="0"/>
                  <wp:positionH relativeFrom="page">
                    <wp:posOffset>5139690</wp:posOffset>
                  </wp:positionH>
                  <wp:positionV relativeFrom="paragraph">
                    <wp:posOffset>24130</wp:posOffset>
                  </wp:positionV>
                  <wp:extent cx="27305" cy="149860"/>
                  <wp:effectExtent l="5715" t="5080" r="5080" b="6985"/>
                  <wp:wrapNone/>
                  <wp:docPr id="120" name="AutoShape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05" cy="149860"/>
                          </a:xfrm>
                          <a:custGeom>
                            <a:avLst/>
                            <a:gdLst>
                              <a:gd name="T0" fmla="*/ 0 w 43"/>
                              <a:gd name="T1" fmla="*/ 15322550 h 236"/>
                              <a:gd name="T2" fmla="*/ 0 w 43"/>
                              <a:gd name="T3" fmla="*/ 110080425 h 236"/>
                              <a:gd name="T4" fmla="*/ 17338675 w 43"/>
                              <a:gd name="T5" fmla="*/ 15322550 h 236"/>
                              <a:gd name="T6" fmla="*/ 17338675 w 43"/>
                              <a:gd name="T7" fmla="*/ 110080425 h 23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3" h="236">
                                <a:moveTo>
                                  <a:pt x="0" y="0"/>
                                </a:moveTo>
                                <a:lnTo>
                                  <a:pt x="0" y="235"/>
                                </a:lnTo>
                                <a:moveTo>
                                  <a:pt x="43" y="0"/>
                                </a:moveTo>
                                <a:lnTo>
                                  <a:pt x="43" y="235"/>
                                </a:lnTo>
                              </a:path>
                            </a:pathLst>
                          </a:custGeom>
                          <a:noFill/>
                          <a:ln w="6795">
                            <a:solidFill>
                              <a:srgbClr val="66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C3AF10" id="AutoShape 179" o:spid="_x0000_s1026" style="position:absolute;margin-left:404.7pt;margin-top:1.9pt;width:2.15pt;height:11.8pt;z-index:25191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" path="m,l,235m43,r,235e" filled="f" strokecolor="#666" strokeweight=".18875mm">
                  <v:path arrowok="t" o:connecttype="custom" o:connectlocs="0,2147483646;0,2147483646;2147483646,2147483646;2147483646,2147483646" o:connectangles="0,0,0,0"/>
                  <w10:wrap anchorx="page"/>
                </v:shape>
              </w:pict>
            </mc:Fallback>
          </mc:AlternateContent>
        </w:r>
        <w:r w:rsidDel="00BD3CA4">
          <w:rPr>
            <w:noProof/>
            <w:lang w:val="uk-UA" w:eastAsia="uk-UA" w:bidi="ar-SA"/>
          </w:rPr>
          <mc:AlternateContent>
            <mc:Choice Requires="wps">
              <w:drawing>
                <wp:anchor distT="0" distB="0" distL="114298" distR="114298" simplePos="0" relativeHeight="251911168" behindDoc="0" locked="0" layoutInCell="1" allowOverlap="1" wp14:anchorId="6D1B2DDC" wp14:editId="2D81E0EE">
                  <wp:simplePos x="0" y="0"/>
                  <wp:positionH relativeFrom="page">
                    <wp:posOffset>5377814</wp:posOffset>
                  </wp:positionH>
                  <wp:positionV relativeFrom="paragraph">
                    <wp:posOffset>24130</wp:posOffset>
                  </wp:positionV>
                  <wp:extent cx="0" cy="149225"/>
                  <wp:effectExtent l="0" t="0" r="19050" b="3175"/>
                  <wp:wrapNone/>
                  <wp:docPr id="118" name="Lin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E2B0234" id="Line 269" o:spid="_x0000_s1026" style="position:absolute;z-index:251911168;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423.45pt,1.9pt" to="423.4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" strokecolor="#666" strokeweight=".18875mm">
                  <w10:wrap anchorx="page"/>
                </v:line>
              </w:pict>
            </mc:Fallback>
          </mc:AlternateContent>
        </w:r>
        <w:r w:rsidDel="00BD3CA4">
          <w:rPr>
            <w:noProof/>
            <w:lang w:val="uk-UA" w:eastAsia="uk-UA" w:bidi="ar-SA"/>
          </w:rPr>
          <mc:AlternateContent>
            <mc:Choice Requires="wps">
              <w:drawing>
                <wp:anchor distT="0" distB="0" distL="114298" distR="114298" simplePos="0" relativeHeight="251912192" behindDoc="0" locked="0" layoutInCell="1" allowOverlap="1" wp14:anchorId="46BB419D" wp14:editId="2F5B6DDC">
                  <wp:simplePos x="0" y="0"/>
                  <wp:positionH relativeFrom="page">
                    <wp:posOffset>5588634</wp:posOffset>
                  </wp:positionH>
                  <wp:positionV relativeFrom="paragraph">
                    <wp:posOffset>24130</wp:posOffset>
                  </wp:positionV>
                  <wp:extent cx="0" cy="149225"/>
                  <wp:effectExtent l="0" t="0" r="19050" b="3175"/>
                  <wp:wrapNone/>
                  <wp:docPr id="116" name="Lin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5888FF5E" id="Line 268" o:spid="_x0000_s1026" style="position:absolute;z-index:251912192;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440.05pt,1.9pt" to="440.0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" strokecolor="#666" strokeweight=".18875mm">
                  <w10:wrap anchorx="page"/>
                </v:line>
              </w:pict>
            </mc:Fallback>
          </mc:AlternateContent>
        </w:r>
        <w:r w:rsidDel="00BD3CA4">
          <w:rPr>
            <w:noProof/>
            <w:lang w:val="uk-UA" w:eastAsia="uk-UA" w:bidi="ar-SA"/>
          </w:rPr>
          <mc:AlternateContent>
            <mc:Choice Requires="wps">
              <w:drawing>
                <wp:anchor distT="0" distB="0" distL="114298" distR="114298" simplePos="0" relativeHeight="251913216" behindDoc="0" locked="0" layoutInCell="1" allowOverlap="1" wp14:anchorId="18D10512" wp14:editId="0A45F757">
                  <wp:simplePos x="0" y="0"/>
                  <wp:positionH relativeFrom="page">
                    <wp:posOffset>5799454</wp:posOffset>
                  </wp:positionH>
                  <wp:positionV relativeFrom="paragraph">
                    <wp:posOffset>24130</wp:posOffset>
                  </wp:positionV>
                  <wp:extent cx="0" cy="149225"/>
                  <wp:effectExtent l="0" t="0" r="19050" b="3175"/>
                  <wp:wrapNone/>
                  <wp:docPr id="114" name="Lin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6FDD5F6" id="Line 267" o:spid="_x0000_s1026" style="position:absolute;z-index:251913216;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456.65pt,1.9pt" to="456.6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" strokecolor="#666" strokeweight=".18875mm">
                  <w10:wrap anchorx="page"/>
                </v:line>
              </w:pict>
            </mc:Fallback>
          </mc:AlternateContent>
        </w:r>
        <w:r w:rsidDel="00BD3CA4">
          <w:rPr>
            <w:noProof/>
            <w:lang w:val="uk-UA" w:eastAsia="uk-UA" w:bidi="ar-SA"/>
          </w:rPr>
          <mc:AlternateContent>
            <mc:Choice Requires="wps">
              <w:drawing>
                <wp:anchor distT="0" distB="0" distL="114298" distR="114298" simplePos="0" relativeHeight="251914240" behindDoc="0" locked="0" layoutInCell="1" allowOverlap="1" wp14:anchorId="25BC3FA2" wp14:editId="2E1F9195">
                  <wp:simplePos x="0" y="0"/>
                  <wp:positionH relativeFrom="page">
                    <wp:posOffset>6016624</wp:posOffset>
                  </wp:positionH>
                  <wp:positionV relativeFrom="paragraph">
                    <wp:posOffset>24130</wp:posOffset>
                  </wp:positionV>
                  <wp:extent cx="0" cy="149225"/>
                  <wp:effectExtent l="0" t="0" r="19050" b="3175"/>
                  <wp:wrapNone/>
                  <wp:docPr id="112" name="Lin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93EEC81" id="Line 266" o:spid="_x0000_s1026" style="position:absolute;z-index:251914240;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473.75pt,1.9pt" to="473.7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" strokecolor="#666" strokeweight=".18875mm">
                  <w10:wrap anchorx="page"/>
                </v:line>
              </w:pict>
            </mc:Fallback>
          </mc:AlternateContent>
        </w:r>
        <w:r w:rsidDel="00BD3CA4">
          <w:rPr>
            <w:noProof/>
            <w:lang w:val="uk-UA" w:eastAsia="uk-UA" w:bidi="ar-SA"/>
          </w:rPr>
          <mc:AlternateContent>
            <mc:Choice Requires="wps">
              <w:drawing>
                <wp:anchor distT="0" distB="0" distL="114298" distR="114298" simplePos="0" relativeHeight="251915264" behindDoc="0" locked="0" layoutInCell="1" allowOverlap="1" wp14:anchorId="41E1F741" wp14:editId="139BD61B">
                  <wp:simplePos x="0" y="0"/>
                  <wp:positionH relativeFrom="page">
                    <wp:posOffset>6309359</wp:posOffset>
                  </wp:positionH>
                  <wp:positionV relativeFrom="paragraph">
                    <wp:posOffset>24130</wp:posOffset>
                  </wp:positionV>
                  <wp:extent cx="0" cy="149225"/>
                  <wp:effectExtent l="0" t="0" r="19050" b="3175"/>
                  <wp:wrapNone/>
                  <wp:docPr id="110" name="Lin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B1F1A21" id="Line 265" o:spid="_x0000_s1026" style="position:absolute;z-index:251915264;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496.8pt,1.9pt" to="496.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" strokecolor="#666" strokeweight=".18875mm">
                  <w10:wrap anchorx="page"/>
                </v:line>
              </w:pict>
            </mc:Fallback>
          </mc:AlternateContent>
        </w:r>
        <w:r w:rsidDel="00BD3CA4">
          <w:rPr>
            <w:noProof/>
            <w:lang w:val="uk-UA" w:eastAsia="uk-UA" w:bidi="ar-SA"/>
          </w:rPr>
          <mc:AlternateContent>
            <mc:Choice Requires="wps">
              <w:drawing>
                <wp:anchor distT="0" distB="0" distL="114298" distR="114298" simplePos="0" relativeHeight="251916288" behindDoc="0" locked="0" layoutInCell="1" allowOverlap="1" wp14:anchorId="14D74472" wp14:editId="1610C617">
                  <wp:simplePos x="0" y="0"/>
                  <wp:positionH relativeFrom="page">
                    <wp:posOffset>6540499</wp:posOffset>
                  </wp:positionH>
                  <wp:positionV relativeFrom="paragraph">
                    <wp:posOffset>24130</wp:posOffset>
                  </wp:positionV>
                  <wp:extent cx="0" cy="149225"/>
                  <wp:effectExtent l="0" t="0" r="19050" b="3175"/>
                  <wp:wrapNone/>
                  <wp:docPr id="108" name="Lin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54C6271" id="Line 264" o:spid="_x0000_s1026" style="position:absolute;z-index:251916288;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515pt,1.9pt" to="51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" strokecolor="#666" strokeweight=".18875mm">
                  <w10:wrap anchorx="page"/>
                </v:line>
              </w:pict>
            </mc:Fallback>
          </mc:AlternateContent>
        </w:r>
        <w:r w:rsidDel="00BD3CA4">
          <w:rPr>
            <w:noProof/>
            <w:lang w:val="uk-UA" w:eastAsia="uk-UA" w:bidi="ar-SA"/>
          </w:rPr>
          <mc:AlternateContent>
            <mc:Choice Requires="wps">
              <w:drawing>
                <wp:anchor distT="0" distB="0" distL="114300" distR="114300" simplePos="0" relativeHeight="251917312" behindDoc="0" locked="0" layoutInCell="1" allowOverlap="1" wp14:anchorId="21697600" wp14:editId="0EE7782C">
                  <wp:simplePos x="0" y="0"/>
                  <wp:positionH relativeFrom="page">
                    <wp:posOffset>6543675</wp:posOffset>
                  </wp:positionH>
                  <wp:positionV relativeFrom="paragraph">
                    <wp:posOffset>24130</wp:posOffset>
                  </wp:positionV>
                  <wp:extent cx="285750" cy="149860"/>
                  <wp:effectExtent l="0" t="0" r="0" b="0"/>
                  <wp:wrapNone/>
                  <wp:docPr id="106"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49860"/>
                          </a:xfrm>
                          <a:prstGeom prst="rect">
                            <a:avLst/>
                          </a:prstGeom>
                          <a:solidFill>
                            <a:srgbClr val="CEE2D3"/>
                          </a:solidFill>
                          <a:ln>
                            <a:noFill/>
                          </a:ln>
                        </wps:spPr>
                        <wps:txbx>
                          <w:txbxContent>
                            <w:p w14:paraId="6D3ABF11" w14:textId="77777777" w:rsidR="000A2EAA" w:rsidRDefault="000A2EAA" w:rsidP="00B55201">
                              <w:pPr>
                                <w:spacing w:before="38"/>
                                <w:ind w:left="42"/>
                                <w:rPr>
                                  <w:sz w:val="13"/>
                                </w:rPr>
                              </w:pPr>
                              <w:r>
                                <w:rPr>
                                  <w:sz w:val="13"/>
                                </w:rPr>
                                <w:t>Fx 3.6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697600" id="Text Box 263" o:spid="_x0000_s1031" type="#_x0000_t202" style="position:absolute;left:0;text-align:left;margin-left:515.25pt;margin-top:1.9pt;width:22.5pt;height:11.8pt;z-index:251917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" fillcolor="#cee2d3" stroked="f">
                  <v:textbox inset="0,0,0,0">
                    <w:txbxContent>
                      <w:p w14:paraId="6D3ABF11" w14:textId="77777777" w:rsidR="000A2EAA" w:rsidRDefault="000A2EAA" w:rsidP="00B55201">
                        <w:pPr>
                          <w:spacing w:before="38"/>
                          <w:ind w:left="42"/>
                          <w:rPr>
                            <w:sz w:val="13"/>
                          </w:rPr>
                        </w:pPr>
                        <w:r>
                          <w:rPr>
                            <w:sz w:val="13"/>
                          </w:rPr>
                          <w:t>Fx 3.6</w:t>
                        </w:r>
                      </w:p>
                    </w:txbxContent>
                  </v:textbox>
                  <w10:wrap anchorx="page"/>
                </v:shape>
              </w:pict>
            </mc:Fallback>
          </mc:AlternateContent>
        </w:r>
        <w:r w:rsidDel="00BD3CA4">
          <w:rPr>
            <w:noProof/>
            <w:lang w:val="uk-UA" w:eastAsia="uk-UA" w:bidi="ar-SA"/>
          </w:rPr>
          <mc:AlternateContent>
            <mc:Choice Requires="wps">
              <w:drawing>
                <wp:anchor distT="0" distB="0" distL="114300" distR="114300" simplePos="0" relativeHeight="251918336" behindDoc="0" locked="0" layoutInCell="1" allowOverlap="1" wp14:anchorId="65E09465" wp14:editId="2D694DA5">
                  <wp:simplePos x="0" y="0"/>
                  <wp:positionH relativeFrom="page">
                    <wp:posOffset>6312535</wp:posOffset>
                  </wp:positionH>
                  <wp:positionV relativeFrom="paragraph">
                    <wp:posOffset>24130</wp:posOffset>
                  </wp:positionV>
                  <wp:extent cx="224790" cy="149860"/>
                  <wp:effectExtent l="0" t="0" r="0" b="0"/>
                  <wp:wrapNone/>
                  <wp:docPr id="104"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 cy="149860"/>
                          </a:xfrm>
                          <a:prstGeom prst="rect">
                            <a:avLst/>
                          </a:prstGeom>
                          <a:solidFill>
                            <a:srgbClr val="CEE2D3"/>
                          </a:solidFill>
                          <a:ln>
                            <a:noFill/>
                          </a:ln>
                        </wps:spPr>
                        <wps:txbx>
                          <w:txbxContent>
                            <w:p w14:paraId="5FE8E25D" w14:textId="77777777" w:rsidR="000A2EAA" w:rsidRDefault="000A2EAA" w:rsidP="00B55201">
                              <w:pPr>
                                <w:spacing w:before="38"/>
                                <w:ind w:left="42"/>
                                <w:rPr>
                                  <w:sz w:val="13"/>
                                </w:rPr>
                              </w:pPr>
                              <w:r>
                                <w:rPr>
                                  <w:sz w:val="13"/>
                                </w:rPr>
                                <w:t>Sa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E09465" id="Text Box 262" o:spid="_x0000_s1032" type="#_x0000_t202" style="position:absolute;left:0;text-align:left;margin-left:497.05pt;margin-top:1.9pt;width:17.7pt;height:11.8pt;z-index:251918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" fillcolor="#cee2d3" stroked="f">
                  <v:textbox inset="0,0,0,0">
                    <w:txbxContent>
                      <w:p w14:paraId="5FE8E25D" w14:textId="77777777" w:rsidR="000A2EAA" w:rsidRDefault="000A2EAA" w:rsidP="00B55201">
                        <w:pPr>
                          <w:spacing w:before="38"/>
                          <w:ind w:left="42"/>
                          <w:rPr>
                            <w:sz w:val="13"/>
                          </w:rPr>
                        </w:pPr>
                        <w:r>
                          <w:rPr>
                            <w:sz w:val="13"/>
                          </w:rPr>
                          <w:t>Sa 5</w:t>
                        </w:r>
                      </w:p>
                    </w:txbxContent>
                  </v:textbox>
                  <w10:wrap anchorx="page"/>
                </v:shape>
              </w:pict>
            </mc:Fallback>
          </mc:AlternateContent>
        </w:r>
        <w:r w:rsidDel="00BD3CA4">
          <w:rPr>
            <w:noProof/>
            <w:lang w:val="uk-UA" w:eastAsia="uk-UA" w:bidi="ar-SA"/>
          </w:rPr>
          <mc:AlternateContent>
            <mc:Choice Requires="wps">
              <w:drawing>
                <wp:anchor distT="0" distB="0" distL="114300" distR="114300" simplePos="0" relativeHeight="251919360" behindDoc="0" locked="0" layoutInCell="1" allowOverlap="1" wp14:anchorId="73A9E1F2" wp14:editId="597653A7">
                  <wp:simplePos x="0" y="0"/>
                  <wp:positionH relativeFrom="page">
                    <wp:posOffset>6020435</wp:posOffset>
                  </wp:positionH>
                  <wp:positionV relativeFrom="paragraph">
                    <wp:posOffset>24130</wp:posOffset>
                  </wp:positionV>
                  <wp:extent cx="285750" cy="149860"/>
                  <wp:effectExtent l="0" t="0" r="0" b="0"/>
                  <wp:wrapNone/>
                  <wp:docPr id="102"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49860"/>
                          </a:xfrm>
                          <a:prstGeom prst="rect">
                            <a:avLst/>
                          </a:prstGeom>
                          <a:solidFill>
                            <a:srgbClr val="CEE2D3"/>
                          </a:solidFill>
                          <a:ln>
                            <a:noFill/>
                          </a:ln>
                        </wps:spPr>
                        <wps:txbx>
                          <w:txbxContent>
                            <w:p w14:paraId="49A86B72" w14:textId="77777777" w:rsidR="000A2EAA" w:rsidRDefault="000A2EAA" w:rsidP="00B55201">
                              <w:pPr>
                                <w:spacing w:before="38"/>
                                <w:ind w:left="42"/>
                                <w:rPr>
                                  <w:sz w:val="13"/>
                                </w:rPr>
                              </w:pPr>
                              <w:r>
                                <w:rPr>
                                  <w:sz w:val="13"/>
                                </w:rPr>
                                <w:t>Op 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A9E1F2" id="Text Box 261" o:spid="_x0000_s1033" type="#_x0000_t202" style="position:absolute;left:0;text-align:left;margin-left:474.05pt;margin-top:1.9pt;width:22.5pt;height:11.8pt;z-index:251919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" fillcolor="#cee2d3" stroked="f">
                  <v:textbox inset="0,0,0,0">
                    <w:txbxContent>
                      <w:p w14:paraId="49A86B72" w14:textId="77777777" w:rsidR="000A2EAA" w:rsidRDefault="000A2EAA" w:rsidP="00B55201">
                        <w:pPr>
                          <w:spacing w:before="38"/>
                          <w:ind w:left="42"/>
                          <w:rPr>
                            <w:sz w:val="13"/>
                          </w:rPr>
                        </w:pPr>
                        <w:r>
                          <w:rPr>
                            <w:sz w:val="13"/>
                          </w:rPr>
                          <w:t>Op 11</w:t>
                        </w:r>
                      </w:p>
                    </w:txbxContent>
                  </v:textbox>
                  <w10:wrap anchorx="page"/>
                </v:shape>
              </w:pict>
            </mc:Fallback>
          </mc:AlternateContent>
        </w:r>
        <w:r w:rsidDel="00BD3CA4">
          <w:rPr>
            <w:noProof/>
            <w:lang w:val="uk-UA" w:eastAsia="uk-UA" w:bidi="ar-SA"/>
          </w:rPr>
          <mc:AlternateContent>
            <mc:Choice Requires="wps">
              <w:drawing>
                <wp:anchor distT="0" distB="0" distL="114300" distR="114300" simplePos="0" relativeHeight="251920384" behindDoc="0" locked="0" layoutInCell="1" allowOverlap="1" wp14:anchorId="574DF966" wp14:editId="51187709">
                  <wp:simplePos x="0" y="0"/>
                  <wp:positionH relativeFrom="page">
                    <wp:posOffset>5802630</wp:posOffset>
                  </wp:positionH>
                  <wp:positionV relativeFrom="paragraph">
                    <wp:posOffset>24130</wp:posOffset>
                  </wp:positionV>
                  <wp:extent cx="210820" cy="149860"/>
                  <wp:effectExtent l="0" t="0" r="0" b="0"/>
                  <wp:wrapNone/>
                  <wp:docPr id="100"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49860"/>
                          </a:xfrm>
                          <a:prstGeom prst="rect">
                            <a:avLst/>
                          </a:prstGeom>
                          <a:solidFill>
                            <a:srgbClr val="CEE2D3"/>
                          </a:solidFill>
                          <a:ln>
                            <a:noFill/>
                          </a:ln>
                        </wps:spPr>
                        <wps:txbx>
                          <w:txbxContent>
                            <w:p w14:paraId="66AE70AA" w14:textId="77777777" w:rsidR="000A2EAA" w:rsidRDefault="000A2EAA" w:rsidP="00B55201">
                              <w:pPr>
                                <w:spacing w:before="38"/>
                                <w:ind w:left="42"/>
                                <w:rPr>
                                  <w:sz w:val="13"/>
                                </w:rPr>
                              </w:pPr>
                              <w:r>
                                <w:rPr>
                                  <w:sz w:val="13"/>
                                </w:rPr>
                                <w:t>Cr 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4DF966" id="Text Box 260" o:spid="_x0000_s1034" type="#_x0000_t202" style="position:absolute;left:0;text-align:left;margin-left:456.9pt;margin-top:1.9pt;width:16.6pt;height:11.8pt;z-index:25192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" fillcolor="#cee2d3" stroked="f">
                  <v:textbox inset="0,0,0,0">
                    <w:txbxContent>
                      <w:p w14:paraId="66AE70AA" w14:textId="77777777" w:rsidR="000A2EAA" w:rsidRDefault="000A2EAA" w:rsidP="00B55201">
                        <w:pPr>
                          <w:spacing w:before="38"/>
                          <w:ind w:left="42"/>
                          <w:rPr>
                            <w:sz w:val="13"/>
                          </w:rPr>
                        </w:pPr>
                        <w:r>
                          <w:rPr>
                            <w:sz w:val="13"/>
                          </w:rPr>
                          <w:t>Cr 8</w:t>
                        </w:r>
                      </w:p>
                    </w:txbxContent>
                  </v:textbox>
                  <w10:wrap anchorx="page"/>
                </v:shape>
              </w:pict>
            </mc:Fallback>
          </mc:AlternateContent>
        </w:r>
        <w:r w:rsidDel="00BD3CA4">
          <w:rPr>
            <w:noProof/>
            <w:lang w:val="uk-UA" w:eastAsia="uk-UA" w:bidi="ar-SA"/>
          </w:rPr>
          <mc:AlternateContent>
            <mc:Choice Requires="wps">
              <w:drawing>
                <wp:anchor distT="0" distB="0" distL="114300" distR="114300" simplePos="0" relativeHeight="251921408" behindDoc="0" locked="0" layoutInCell="1" allowOverlap="1" wp14:anchorId="65659AE4" wp14:editId="7A499B64">
                  <wp:simplePos x="0" y="0"/>
                  <wp:positionH relativeFrom="page">
                    <wp:posOffset>5591810</wp:posOffset>
                  </wp:positionH>
                  <wp:positionV relativeFrom="paragraph">
                    <wp:posOffset>24130</wp:posOffset>
                  </wp:positionV>
                  <wp:extent cx="204470" cy="149860"/>
                  <wp:effectExtent l="0" t="0" r="0" b="0"/>
                  <wp:wrapNone/>
                  <wp:docPr id="98"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49860"/>
                          </a:xfrm>
                          <a:prstGeom prst="rect">
                            <a:avLst/>
                          </a:prstGeom>
                          <a:solidFill>
                            <a:srgbClr val="CEE2D3"/>
                          </a:solidFill>
                          <a:ln>
                            <a:noFill/>
                          </a:ln>
                        </wps:spPr>
                        <wps:txbx>
                          <w:txbxContent>
                            <w:p w14:paraId="22917907" w14:textId="77777777" w:rsidR="000A2EAA" w:rsidRDefault="000A2EAA" w:rsidP="00B55201">
                              <w:pPr>
                                <w:spacing w:before="38"/>
                                <w:ind w:left="42"/>
                                <w:rPr>
                                  <w:sz w:val="13"/>
                                </w:rPr>
                              </w:pPr>
                              <w:r>
                                <w:rPr>
                                  <w:sz w:val="13"/>
                                </w:rPr>
                                <w:t>IE 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659AE4" id="Text Box 259" o:spid="_x0000_s1035" type="#_x0000_t202" style="position:absolute;left:0;text-align:left;margin-left:440.3pt;margin-top:1.9pt;width:16.1pt;height:11.8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" fillcolor="#cee2d3" stroked="f">
                  <v:textbox inset="0,0,0,0">
                    <w:txbxContent>
                      <w:p w14:paraId="22917907" w14:textId="77777777" w:rsidR="000A2EAA" w:rsidRDefault="000A2EAA" w:rsidP="00B55201">
                        <w:pPr>
                          <w:spacing w:before="38"/>
                          <w:ind w:left="42"/>
                          <w:rPr>
                            <w:sz w:val="13"/>
                          </w:rPr>
                        </w:pPr>
                        <w:r>
                          <w:rPr>
                            <w:sz w:val="13"/>
                          </w:rPr>
                          <w:t>IE 9</w:t>
                        </w:r>
                      </w:p>
                    </w:txbxContent>
                  </v:textbox>
                  <w10:wrap anchorx="page"/>
                </v:shape>
              </w:pict>
            </mc:Fallback>
          </mc:AlternateContent>
        </w:r>
        <w:r w:rsidDel="00BD3CA4">
          <w:rPr>
            <w:noProof/>
            <w:lang w:val="uk-UA" w:eastAsia="uk-UA" w:bidi="ar-SA"/>
          </w:rPr>
          <mc:AlternateContent>
            <mc:Choice Requires="wps">
              <w:drawing>
                <wp:anchor distT="0" distB="0" distL="114300" distR="114300" simplePos="0" relativeHeight="251922432" behindDoc="0" locked="0" layoutInCell="1" allowOverlap="1" wp14:anchorId="05F3F8B2" wp14:editId="3442C461">
                  <wp:simplePos x="0" y="0"/>
                  <wp:positionH relativeFrom="page">
                    <wp:posOffset>5380990</wp:posOffset>
                  </wp:positionH>
                  <wp:positionV relativeFrom="paragraph">
                    <wp:posOffset>24130</wp:posOffset>
                  </wp:positionV>
                  <wp:extent cx="204470" cy="149860"/>
                  <wp:effectExtent l="0" t="0" r="0" b="0"/>
                  <wp:wrapNone/>
                  <wp:docPr id="96"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49860"/>
                          </a:xfrm>
                          <a:prstGeom prst="rect">
                            <a:avLst/>
                          </a:prstGeom>
                          <a:solidFill>
                            <a:srgbClr val="CEE2D3"/>
                          </a:solidFill>
                          <a:ln>
                            <a:noFill/>
                          </a:ln>
                        </wps:spPr>
                        <wps:txbx>
                          <w:txbxContent>
                            <w:p w14:paraId="4F2FA36A" w14:textId="77777777" w:rsidR="000A2EAA" w:rsidRDefault="000A2EAA" w:rsidP="00B55201">
                              <w:pPr>
                                <w:spacing w:before="38"/>
                                <w:ind w:left="42"/>
                                <w:rPr>
                                  <w:sz w:val="13"/>
                                </w:rPr>
                              </w:pPr>
                              <w:r>
                                <w:rPr>
                                  <w:sz w:val="13"/>
                                </w:rPr>
                                <w:t>IE 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3F8B2" id="Text Box 258" o:spid="_x0000_s1036" type="#_x0000_t202" style="position:absolute;left:0;text-align:left;margin-left:423.7pt;margin-top:1.9pt;width:16.1pt;height:11.8pt;z-index:251922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" fillcolor="#cee2d3" stroked="f">
                  <v:textbox inset="0,0,0,0">
                    <w:txbxContent>
                      <w:p w14:paraId="4F2FA36A" w14:textId="77777777" w:rsidR="000A2EAA" w:rsidRDefault="000A2EAA" w:rsidP="00B55201">
                        <w:pPr>
                          <w:spacing w:before="38"/>
                          <w:ind w:left="42"/>
                          <w:rPr>
                            <w:sz w:val="13"/>
                          </w:rPr>
                        </w:pPr>
                        <w:r>
                          <w:rPr>
                            <w:sz w:val="13"/>
                          </w:rPr>
                          <w:t>IE 8</w:t>
                        </w:r>
                      </w:p>
                    </w:txbxContent>
                  </v:textbox>
                  <w10:wrap anchorx="page"/>
                </v:shape>
              </w:pict>
            </mc:Fallback>
          </mc:AlternateContent>
        </w:r>
        <w:r w:rsidDel="00BD3CA4">
          <w:rPr>
            <w:noProof/>
            <w:lang w:val="uk-UA" w:eastAsia="uk-UA" w:bidi="ar-SA"/>
          </w:rPr>
          <mc:AlternateContent>
            <mc:Choice Requires="wps">
              <w:drawing>
                <wp:anchor distT="0" distB="0" distL="114300" distR="114300" simplePos="0" relativeHeight="251923456" behindDoc="0" locked="0" layoutInCell="1" allowOverlap="1" wp14:anchorId="7B986C4C" wp14:editId="09AD790F">
                  <wp:simplePos x="0" y="0"/>
                  <wp:positionH relativeFrom="page">
                    <wp:posOffset>5156835</wp:posOffset>
                  </wp:positionH>
                  <wp:positionV relativeFrom="paragraph">
                    <wp:posOffset>24130</wp:posOffset>
                  </wp:positionV>
                  <wp:extent cx="217805" cy="149860"/>
                  <wp:effectExtent l="0" t="0" r="0" b="0"/>
                  <wp:wrapNone/>
                  <wp:docPr id="94"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05" cy="149860"/>
                          </a:xfrm>
                          <a:prstGeom prst="rect">
                            <a:avLst/>
                          </a:prstGeom>
                          <a:solidFill>
                            <a:srgbClr val="CEE2D3"/>
                          </a:solidFill>
                          <a:ln>
                            <a:noFill/>
                          </a:ln>
                        </wps:spPr>
                        <wps:txbx>
                          <w:txbxContent>
                            <w:p w14:paraId="2C89B682" w14:textId="77777777" w:rsidR="000A2EAA" w:rsidRDefault="000A2EAA" w:rsidP="00B55201">
                              <w:pPr>
                                <w:spacing w:before="38"/>
                                <w:ind w:left="64"/>
                                <w:rPr>
                                  <w:sz w:val="13"/>
                                </w:rPr>
                              </w:pPr>
                              <w:r>
                                <w:rPr>
                                  <w:sz w:val="13"/>
                                </w:rPr>
                                <w:t>IE 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986C4C" id="Text Box 257" o:spid="_x0000_s1037" type="#_x0000_t202" style="position:absolute;left:0;text-align:left;margin-left:406.05pt;margin-top:1.9pt;width:17.15pt;height:11.8pt;z-index:251923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" fillcolor="#cee2d3" stroked="f">
                  <v:textbox inset="0,0,0,0">
                    <w:txbxContent>
                      <w:p w14:paraId="2C89B682" w14:textId="77777777" w:rsidR="000A2EAA" w:rsidRDefault="000A2EAA" w:rsidP="00B55201">
                        <w:pPr>
                          <w:spacing w:before="38"/>
                          <w:ind w:left="64"/>
                          <w:rPr>
                            <w:sz w:val="13"/>
                          </w:rPr>
                        </w:pPr>
                        <w:r>
                          <w:rPr>
                            <w:sz w:val="13"/>
                          </w:rPr>
                          <w:t>IE 7</w:t>
                        </w:r>
                      </w:p>
                    </w:txbxContent>
                  </v:textbox>
                  <w10:wrap anchorx="page"/>
                </v:shape>
              </w:pict>
            </mc:Fallback>
          </mc:AlternateContent>
        </w:r>
        <w:r w:rsidDel="00BD3CA4">
          <w:rPr>
            <w:noProof/>
            <w:lang w:val="uk-UA" w:eastAsia="uk-UA" w:bidi="ar-SA"/>
          </w:rPr>
          <mc:AlternateContent>
            <mc:Choice Requires="wps">
              <w:drawing>
                <wp:anchor distT="0" distB="0" distL="114300" distR="114300" simplePos="0" relativeHeight="251924480" behindDoc="0" locked="0" layoutInCell="1" allowOverlap="1" wp14:anchorId="217FA330" wp14:editId="70A3B5FD">
                  <wp:simplePos x="0" y="0"/>
                  <wp:positionH relativeFrom="page">
                    <wp:posOffset>4667250</wp:posOffset>
                  </wp:positionH>
                  <wp:positionV relativeFrom="paragraph">
                    <wp:posOffset>24130</wp:posOffset>
                  </wp:positionV>
                  <wp:extent cx="483235" cy="149860"/>
                  <wp:effectExtent l="0" t="0" r="0" b="0"/>
                  <wp:wrapNone/>
                  <wp:docPr id="92"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235" cy="149860"/>
                          </a:xfrm>
                          <a:prstGeom prst="rect">
                            <a:avLst/>
                          </a:prstGeom>
                          <a:solidFill>
                            <a:srgbClr val="CEE2D3"/>
                          </a:solidFill>
                          <a:ln>
                            <a:noFill/>
                          </a:ln>
                        </wps:spPr>
                        <wps:txbx>
                          <w:txbxContent>
                            <w:p w14:paraId="2B6C5894" w14:textId="77777777" w:rsidR="000A2EAA" w:rsidRDefault="000A2EAA" w:rsidP="00B55201">
                              <w:pPr>
                                <w:spacing w:before="38"/>
                                <w:ind w:left="42"/>
                                <w:rPr>
                                  <w:sz w:val="13"/>
                                </w:rPr>
                              </w:pPr>
                              <w:r>
                                <w:rPr>
                                  <w:sz w:val="13"/>
                                </w:rPr>
                                <w:t>XHTML 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7FA330" id="Text Box 256" o:spid="_x0000_s1038" type="#_x0000_t202" style="position:absolute;left:0;text-align:left;margin-left:367.5pt;margin-top:1.9pt;width:38.05pt;height:11.8pt;z-index:251924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" fillcolor="#cee2d3" stroked="f">
                  <v:textbox inset="0,0,0,0">
                    <w:txbxContent>
                      <w:p w14:paraId="2B6C5894" w14:textId="77777777" w:rsidR="000A2EAA" w:rsidRDefault="000A2EAA" w:rsidP="00B55201">
                        <w:pPr>
                          <w:spacing w:before="38"/>
                          <w:ind w:left="42"/>
                          <w:rPr>
                            <w:sz w:val="13"/>
                          </w:rPr>
                        </w:pPr>
                        <w:r>
                          <w:rPr>
                            <w:sz w:val="13"/>
                          </w:rPr>
                          <w:t>XHTML 1.0</w:t>
                        </w:r>
                      </w:p>
                    </w:txbxContent>
                  </v:textbox>
                  <w10:wrap anchorx="page"/>
                </v:shape>
              </w:pict>
            </mc:Fallback>
          </mc:AlternateContent>
        </w:r>
        <w:r w:rsidR="00B55201" w:rsidRPr="00A61DDE" w:rsidDel="00BD3CA4">
          <w:rPr>
            <w:rFonts w:ascii="Arial Black" w:hAnsi="Arial Black"/>
            <w:color w:val="685C53"/>
            <w:sz w:val="15"/>
          </w:rPr>
          <w:delText>Приклад 1.</w:delText>
        </w:r>
        <w:r w:rsidR="00B55201" w:rsidDel="00BD3CA4">
          <w:rPr>
            <w:rFonts w:ascii="Arial Black" w:hAnsi="Arial Black"/>
            <w:color w:val="685C53"/>
            <w:sz w:val="15"/>
            <w:lang w:val="uk-UA"/>
          </w:rPr>
          <w:delText>1</w:delText>
        </w:r>
        <w:r w:rsidR="00B55201" w:rsidRPr="00A61DDE" w:rsidDel="00BD3CA4">
          <w:rPr>
            <w:rFonts w:ascii="Arial Black" w:hAnsi="Arial Black"/>
            <w:color w:val="685C53"/>
            <w:sz w:val="15"/>
          </w:rPr>
          <w:delText xml:space="preserve">. </w:delText>
        </w:r>
        <w:r w:rsidR="00B55201" w:rsidDel="00BD3CA4">
          <w:rPr>
            <w:rFonts w:ascii="Arial Black" w:hAnsi="Arial Black"/>
            <w:color w:val="685C53"/>
            <w:sz w:val="15"/>
            <w:lang w:val="uk-UA"/>
          </w:rPr>
          <w:delText>Вихідний код документа</w:delText>
        </w:r>
      </w:del>
    </w:p>
    <w:p w14:paraId="715C8438" w14:textId="77777777" w:rsidR="005E7977" w:rsidRDefault="00601AD8" w:rsidP="00253FB5">
      <w:pPr>
        <w:pStyle w:val="a3"/>
        <w:spacing w:line="360" w:lineRule="auto"/>
        <w:ind w:left="105" w:right="241"/>
      </w:pPr>
      <w:r w:rsidRPr="00601AD8">
        <w:t>Сам код HTML ніяких змін не зазнав і єдине додавання - це рядок</w:t>
      </w:r>
      <w:r>
        <w:t xml:space="preserve"> </w:t>
      </w:r>
      <w:r>
        <w:rPr>
          <w:rFonts w:ascii="Courier New" w:hAnsi="Courier New"/>
        </w:rPr>
        <w:t>&lt;link rel="stylesheet" href="style.css" type="text/css"</w:t>
      </w:r>
      <w:del w:id="70" w:author="МАРІЯ БРЕНЬ" w:date="2019-12-18T19:58:00Z">
        <w:r w:rsidDel="00446B52">
          <w:rPr>
            <w:rFonts w:ascii="Courier New" w:hAnsi="Courier New"/>
          </w:rPr>
          <w:delText xml:space="preserve"> </w:delText>
        </w:r>
      </w:del>
      <w:r>
        <w:rPr>
          <w:rFonts w:ascii="Courier New" w:hAnsi="Courier New"/>
        </w:rPr>
        <w:t>/&gt;</w:t>
      </w:r>
      <w:r>
        <w:t>.</w:t>
      </w:r>
      <w:r w:rsidRPr="00601AD8">
        <w:t xml:space="preserve"> В</w:t>
      </w:r>
      <w:r w:rsidR="00253FB5">
        <w:rPr>
          <w:lang w:val="uk-UA"/>
        </w:rPr>
        <w:t xml:space="preserve">ін </w:t>
      </w:r>
      <w:r w:rsidRPr="00601AD8">
        <w:t xml:space="preserve">посилається на зовнішній файл з описом стилів під ім'ям </w:t>
      </w:r>
      <w:r>
        <w:rPr>
          <w:color w:val="39892F"/>
        </w:rPr>
        <w:t>style.css</w:t>
      </w:r>
      <w:r>
        <w:t>.</w:t>
      </w:r>
      <w:r w:rsidRPr="00601AD8">
        <w:t xml:space="preserve"> Вміст цього файлу</w:t>
      </w:r>
      <w:r w:rsidR="00D33C80">
        <w:rPr>
          <w:lang w:val="uk-UA"/>
        </w:rPr>
        <w:t xml:space="preserve"> п</w:t>
      </w:r>
      <w:r w:rsidRPr="00601AD8">
        <w:t>оказано в прикладі 1.2.</w:t>
      </w:r>
      <w:r w:rsidR="00C542A1">
        <w:t xml:space="preserve"> </w:t>
      </w:r>
    </w:p>
    <w:p w14:paraId="05494F2F" w14:textId="5FD59BC2" w:rsidR="005E7977" w:rsidRDefault="00601AD8" w:rsidP="00253FB5">
      <w:pPr>
        <w:spacing w:line="360" w:lineRule="auto"/>
        <w:ind w:left="426"/>
        <w:rPr>
          <w:rFonts w:ascii="Arial Black" w:hAnsi="Arial Black"/>
          <w:sz w:val="15"/>
        </w:rPr>
      </w:pPr>
      <w:r w:rsidRPr="00601AD8">
        <w:rPr>
          <w:rFonts w:ascii="Arial Black" w:hAnsi="Arial Black"/>
          <w:color w:val="685C53"/>
          <w:sz w:val="15"/>
        </w:rPr>
        <w:lastRenderedPageBreak/>
        <w:t>Приклад 1.2. Вміст стильового файлу style.css</w:t>
      </w:r>
      <w:r w:rsidR="00767651">
        <w:rPr>
          <w:noProof/>
          <w:lang w:val="uk-UA" w:eastAsia="uk-UA" w:bidi="ar-SA"/>
        </w:rPr>
        <mc:AlternateContent>
          <mc:Choice Requires="wps">
            <w:drawing>
              <wp:anchor distT="0" distB="0" distL="0" distR="0" simplePos="0" relativeHeight="251683840" behindDoc="1" locked="0" layoutInCell="1" allowOverlap="1" wp14:anchorId="38A41A6A" wp14:editId="763EBC95">
                <wp:simplePos x="0" y="0"/>
                <wp:positionH relativeFrom="page">
                  <wp:posOffset>982345</wp:posOffset>
                </wp:positionH>
                <wp:positionV relativeFrom="paragraph">
                  <wp:posOffset>207010</wp:posOffset>
                </wp:positionV>
                <wp:extent cx="5847715" cy="2094230"/>
                <wp:effectExtent l="0" t="0" r="0" b="0"/>
                <wp:wrapTopAndBottom/>
                <wp:docPr id="354"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2094230"/>
                        </a:xfrm>
                        <a:prstGeom prst="rect">
                          <a:avLst/>
                        </a:prstGeom>
                        <a:solidFill>
                          <a:srgbClr val="F8F7F2"/>
                        </a:solidFill>
                        <a:ln>
                          <a:noFill/>
                        </a:ln>
                      </wps:spPr>
                      <wps:txbx>
                        <w:txbxContent>
                          <w:p w14:paraId="66B171D3" w14:textId="77777777" w:rsidR="000A2EAA" w:rsidRDefault="000A2EAA">
                            <w:pPr>
                              <w:spacing w:before="68" w:line="160" w:lineRule="exact"/>
                              <w:ind w:left="74"/>
                              <w:rPr>
                                <w:rFonts w:ascii="Courier New"/>
                                <w:sz w:val="15"/>
                              </w:rPr>
                            </w:pPr>
                            <w:r>
                              <w:rPr>
                                <w:rFonts w:ascii="Courier New"/>
                                <w:sz w:val="15"/>
                              </w:rPr>
                              <w:t>body {</w:t>
                            </w:r>
                          </w:p>
                          <w:p w14:paraId="406892FB" w14:textId="77777777" w:rsidR="000A2EAA" w:rsidRDefault="000A2EAA">
                            <w:pPr>
                              <w:spacing w:before="5" w:line="211" w:lineRule="auto"/>
                              <w:ind w:left="246" w:right="3095"/>
                              <w:rPr>
                                <w:rFonts w:ascii="Courier New" w:hAnsi="Courier New"/>
                                <w:sz w:val="15"/>
                              </w:rPr>
                            </w:pPr>
                            <w:r>
                              <w:rPr>
                                <w:rFonts w:ascii="Courier New" w:hAnsi="Courier New"/>
                                <w:sz w:val="15"/>
                              </w:rPr>
                              <w:t xml:space="preserve">font-family: Arial, Verdana, sans-serif; /* </w:t>
                            </w:r>
                            <w:r>
                              <w:rPr>
                                <w:rFonts w:ascii="Courier New" w:hAnsi="Courier New"/>
                                <w:sz w:val="15"/>
                                <w:lang w:val="uk-UA"/>
                              </w:rPr>
                              <w:t>Сімейство шрифтів</w:t>
                            </w:r>
                            <w:r>
                              <w:rPr>
                                <w:rFonts w:ascii="Courier New" w:hAnsi="Courier New"/>
                                <w:sz w:val="15"/>
                              </w:rPr>
                              <w:t xml:space="preserve"> */ font-size: 11pt; /* </w:t>
                            </w:r>
                            <w:r>
                              <w:rPr>
                                <w:rFonts w:ascii="Courier New" w:hAnsi="Courier New"/>
                                <w:sz w:val="15"/>
                                <w:lang w:val="uk-UA"/>
                              </w:rPr>
                              <w:t xml:space="preserve">Розмір основного шрифту в пунктах </w:t>
                            </w:r>
                            <w:r>
                              <w:rPr>
                                <w:rFonts w:ascii="Courier New" w:hAnsi="Courier New"/>
                                <w:sz w:val="15"/>
                              </w:rPr>
                              <w:t xml:space="preserve">*/ background-color: #f0f0f0; /* </w:t>
                            </w:r>
                            <w:r>
                              <w:rPr>
                                <w:rFonts w:ascii="Courier New" w:hAnsi="Courier New"/>
                                <w:sz w:val="15"/>
                                <w:lang w:val="uk-UA"/>
                              </w:rPr>
                              <w:t xml:space="preserve">Колір фону веб-сторінки </w:t>
                            </w:r>
                            <w:r>
                              <w:rPr>
                                <w:rFonts w:ascii="Courier New" w:hAnsi="Courier New"/>
                                <w:sz w:val="15"/>
                              </w:rPr>
                              <w:t>*/</w:t>
                            </w:r>
                          </w:p>
                          <w:p w14:paraId="06DB6D2C" w14:textId="77777777" w:rsidR="000A2EAA" w:rsidRDefault="000A2EAA">
                            <w:pPr>
                              <w:spacing w:line="146" w:lineRule="exact"/>
                              <w:ind w:left="246"/>
                              <w:rPr>
                                <w:rFonts w:ascii="Courier New" w:hAnsi="Courier New"/>
                                <w:sz w:val="15"/>
                              </w:rPr>
                            </w:pPr>
                            <w:r>
                              <w:rPr>
                                <w:rFonts w:ascii="Courier New" w:hAnsi="Courier New"/>
                                <w:sz w:val="15"/>
                              </w:rPr>
                              <w:t xml:space="preserve">color: #333; /* </w:t>
                            </w:r>
                            <w:r>
                              <w:rPr>
                                <w:rFonts w:ascii="Courier New" w:hAnsi="Courier New"/>
                                <w:sz w:val="15"/>
                                <w:lang w:val="uk-UA"/>
                              </w:rPr>
                              <w:t>Колір основного тексту</w:t>
                            </w:r>
                            <w:r>
                              <w:rPr>
                                <w:rFonts w:ascii="Courier New" w:hAnsi="Courier New"/>
                                <w:sz w:val="15"/>
                              </w:rPr>
                              <w:t xml:space="preserve"> */</w:t>
                            </w:r>
                          </w:p>
                          <w:p w14:paraId="2AF7D720" w14:textId="77777777" w:rsidR="000A2EAA" w:rsidRDefault="000A2EAA">
                            <w:pPr>
                              <w:spacing w:line="150" w:lineRule="exact"/>
                              <w:ind w:left="74"/>
                              <w:rPr>
                                <w:rFonts w:ascii="Courier New"/>
                                <w:sz w:val="15"/>
                              </w:rPr>
                            </w:pPr>
                            <w:r>
                              <w:rPr>
                                <w:rFonts w:ascii="Courier New"/>
                                <w:w w:val="99"/>
                                <w:sz w:val="15"/>
                              </w:rPr>
                              <w:t>}</w:t>
                            </w:r>
                          </w:p>
                          <w:p w14:paraId="0104AB90" w14:textId="77777777" w:rsidR="000A2EAA" w:rsidRDefault="000A2EAA">
                            <w:pPr>
                              <w:spacing w:line="150" w:lineRule="exact"/>
                              <w:ind w:left="74"/>
                              <w:rPr>
                                <w:rFonts w:ascii="Courier New"/>
                                <w:sz w:val="15"/>
                              </w:rPr>
                            </w:pPr>
                            <w:r>
                              <w:rPr>
                                <w:rFonts w:ascii="Courier New"/>
                                <w:sz w:val="15"/>
                              </w:rPr>
                              <w:t>h1 {</w:t>
                            </w:r>
                          </w:p>
                          <w:p w14:paraId="2B366AFC" w14:textId="77777777" w:rsidR="000A2EAA" w:rsidRDefault="000A2EAA">
                            <w:pPr>
                              <w:spacing w:line="150" w:lineRule="exact"/>
                              <w:ind w:left="246"/>
                              <w:rPr>
                                <w:rFonts w:ascii="Courier New" w:hAnsi="Courier New"/>
                                <w:sz w:val="15"/>
                              </w:rPr>
                            </w:pPr>
                            <w:r>
                              <w:rPr>
                                <w:rFonts w:ascii="Courier New" w:hAnsi="Courier New"/>
                                <w:sz w:val="15"/>
                              </w:rPr>
                              <w:t xml:space="preserve">color: #a52a2a; /* </w:t>
                            </w:r>
                            <w:r>
                              <w:rPr>
                                <w:rFonts w:ascii="Courier New" w:hAnsi="Courier New"/>
                                <w:sz w:val="15"/>
                                <w:lang w:val="uk-UA"/>
                              </w:rPr>
                              <w:t>Колір</w:t>
                            </w:r>
                            <w:r>
                              <w:rPr>
                                <w:rFonts w:ascii="Courier New" w:hAnsi="Courier New"/>
                                <w:sz w:val="15"/>
                              </w:rPr>
                              <w:t xml:space="preserve"> заголовк</w:t>
                            </w:r>
                            <w:r>
                              <w:rPr>
                                <w:rFonts w:ascii="Courier New" w:hAnsi="Courier New"/>
                                <w:sz w:val="15"/>
                                <w:lang w:val="uk-UA"/>
                              </w:rPr>
                              <w:t>у</w:t>
                            </w:r>
                            <w:r>
                              <w:rPr>
                                <w:rFonts w:ascii="Courier New" w:hAnsi="Courier New"/>
                                <w:sz w:val="15"/>
                              </w:rPr>
                              <w:t xml:space="preserve"> */</w:t>
                            </w:r>
                          </w:p>
                          <w:p w14:paraId="61B31DD0" w14:textId="77777777" w:rsidR="000A2EAA" w:rsidRDefault="000A2EAA">
                            <w:pPr>
                              <w:spacing w:line="150" w:lineRule="exact"/>
                              <w:ind w:left="246"/>
                              <w:rPr>
                                <w:rFonts w:ascii="Courier New" w:hAnsi="Courier New"/>
                                <w:sz w:val="15"/>
                              </w:rPr>
                            </w:pPr>
                            <w:r>
                              <w:rPr>
                                <w:rFonts w:ascii="Courier New" w:hAnsi="Courier New"/>
                                <w:sz w:val="15"/>
                              </w:rPr>
                              <w:t>font-size: 24pt; /* Р</w:t>
                            </w:r>
                            <w:r>
                              <w:rPr>
                                <w:rFonts w:ascii="Courier New" w:hAnsi="Courier New"/>
                                <w:sz w:val="15"/>
                                <w:lang w:val="uk-UA"/>
                              </w:rPr>
                              <w:t>о</w:t>
                            </w:r>
                            <w:r>
                              <w:rPr>
                                <w:rFonts w:ascii="Courier New" w:hAnsi="Courier New"/>
                                <w:sz w:val="15"/>
                              </w:rPr>
                              <w:t>зм</w:t>
                            </w:r>
                            <w:r>
                              <w:rPr>
                                <w:rFonts w:ascii="Courier New" w:hAnsi="Courier New"/>
                                <w:sz w:val="15"/>
                                <w:lang w:val="uk-UA"/>
                              </w:rPr>
                              <w:t>і</w:t>
                            </w:r>
                            <w:r>
                              <w:rPr>
                                <w:rFonts w:ascii="Courier New" w:hAnsi="Courier New"/>
                                <w:sz w:val="15"/>
                              </w:rPr>
                              <w:t>р шрифт</w:t>
                            </w:r>
                            <w:r>
                              <w:rPr>
                                <w:rFonts w:ascii="Courier New" w:hAnsi="Courier New"/>
                                <w:sz w:val="15"/>
                                <w:lang w:val="uk-UA"/>
                              </w:rPr>
                              <w:t>у</w:t>
                            </w:r>
                            <w:r>
                              <w:rPr>
                                <w:rFonts w:ascii="Courier New" w:hAnsi="Courier New"/>
                                <w:sz w:val="15"/>
                              </w:rPr>
                              <w:t xml:space="preserve"> в пунктах */</w:t>
                            </w:r>
                          </w:p>
                          <w:p w14:paraId="2F8B98DB" w14:textId="77777777" w:rsidR="000A2EAA" w:rsidRDefault="000A2EAA">
                            <w:pPr>
                              <w:spacing w:before="5" w:line="211" w:lineRule="auto"/>
                              <w:ind w:left="246" w:right="3641"/>
                              <w:rPr>
                                <w:rFonts w:ascii="Courier New" w:hAnsi="Courier New"/>
                                <w:sz w:val="15"/>
                              </w:rPr>
                            </w:pPr>
                            <w:r>
                              <w:rPr>
                                <w:rFonts w:ascii="Courier New" w:hAnsi="Courier New"/>
                                <w:sz w:val="15"/>
                              </w:rPr>
                              <w:t xml:space="preserve">font-family: Georgia, Times, serif; /* </w:t>
                            </w:r>
                            <w:r>
                              <w:rPr>
                                <w:rFonts w:ascii="Courier New" w:hAnsi="Courier New"/>
                                <w:sz w:val="15"/>
                                <w:lang w:val="uk-UA"/>
                              </w:rPr>
                              <w:t>Сімейство</w:t>
                            </w:r>
                            <w:r>
                              <w:rPr>
                                <w:rFonts w:ascii="Courier New" w:hAnsi="Courier New"/>
                                <w:sz w:val="15"/>
                              </w:rPr>
                              <w:t xml:space="preserve"> шрифт</w:t>
                            </w:r>
                            <w:r>
                              <w:rPr>
                                <w:rFonts w:ascii="Courier New" w:hAnsi="Courier New"/>
                                <w:sz w:val="15"/>
                                <w:lang w:val="uk-UA"/>
                              </w:rPr>
                              <w:t>і</w:t>
                            </w:r>
                            <w:r>
                              <w:rPr>
                                <w:rFonts w:ascii="Courier New" w:hAnsi="Courier New"/>
                                <w:sz w:val="15"/>
                              </w:rPr>
                              <w:t xml:space="preserve">в */ font-weight: normal; /* </w:t>
                            </w:r>
                            <w:r w:rsidRPr="00601AD8">
                              <w:rPr>
                                <w:rFonts w:ascii="Courier New" w:hAnsi="Courier New"/>
                                <w:sz w:val="15"/>
                              </w:rPr>
                              <w:t xml:space="preserve">Нормальне зображення тексту </w:t>
                            </w:r>
                            <w:r>
                              <w:rPr>
                                <w:rFonts w:ascii="Courier New" w:hAnsi="Courier New"/>
                                <w:sz w:val="15"/>
                              </w:rPr>
                              <w:t>*/</w:t>
                            </w:r>
                          </w:p>
                          <w:p w14:paraId="1973D517" w14:textId="77777777" w:rsidR="000A2EAA" w:rsidRDefault="000A2EAA">
                            <w:pPr>
                              <w:spacing w:line="146" w:lineRule="exact"/>
                              <w:ind w:left="74"/>
                              <w:rPr>
                                <w:rFonts w:ascii="Courier New"/>
                                <w:sz w:val="15"/>
                              </w:rPr>
                            </w:pPr>
                            <w:r>
                              <w:rPr>
                                <w:rFonts w:ascii="Courier New"/>
                                <w:w w:val="99"/>
                                <w:sz w:val="15"/>
                              </w:rPr>
                              <w:t>}</w:t>
                            </w:r>
                          </w:p>
                          <w:p w14:paraId="0BC28A6E" w14:textId="77777777" w:rsidR="000A2EAA" w:rsidRDefault="000A2EAA">
                            <w:pPr>
                              <w:spacing w:line="150" w:lineRule="exact"/>
                              <w:ind w:left="74"/>
                              <w:rPr>
                                <w:rFonts w:ascii="Courier New"/>
                                <w:sz w:val="15"/>
                              </w:rPr>
                            </w:pPr>
                            <w:r>
                              <w:rPr>
                                <w:rFonts w:ascii="Courier New"/>
                                <w:sz w:val="15"/>
                              </w:rPr>
                              <w:t>p {</w:t>
                            </w:r>
                          </w:p>
                          <w:p w14:paraId="414564D8" w14:textId="77777777" w:rsidR="000A2EAA" w:rsidRDefault="000A2EAA">
                            <w:pPr>
                              <w:spacing w:before="5" w:line="211" w:lineRule="auto"/>
                              <w:ind w:left="246" w:right="4433"/>
                              <w:rPr>
                                <w:rFonts w:ascii="Courier New" w:hAnsi="Courier New"/>
                                <w:sz w:val="15"/>
                              </w:rPr>
                            </w:pPr>
                            <w:r>
                              <w:rPr>
                                <w:rFonts w:ascii="Courier New" w:hAnsi="Courier New"/>
                                <w:sz w:val="15"/>
                              </w:rPr>
                              <w:t xml:space="preserve">text-align: justify; /* </w:t>
                            </w:r>
                            <w:r w:rsidRPr="00601AD8">
                              <w:rPr>
                                <w:rFonts w:ascii="Courier New" w:hAnsi="Courier New"/>
                                <w:sz w:val="15"/>
                              </w:rPr>
                              <w:t xml:space="preserve">Вирівнювання по ширині </w:t>
                            </w:r>
                            <w:r>
                              <w:rPr>
                                <w:rFonts w:ascii="Courier New" w:hAnsi="Courier New"/>
                                <w:sz w:val="15"/>
                              </w:rPr>
                              <w:t xml:space="preserve">*/ margin-left: 60px; /* </w:t>
                            </w:r>
                            <w:r w:rsidRPr="00601AD8">
                              <w:rPr>
                                <w:rFonts w:ascii="Courier New" w:hAnsi="Courier New"/>
                                <w:sz w:val="15"/>
                              </w:rPr>
                              <w:t>Лівий відступ в пікселях</w:t>
                            </w:r>
                            <w:r>
                              <w:rPr>
                                <w:rFonts w:ascii="Courier New" w:hAnsi="Courier New"/>
                                <w:sz w:val="15"/>
                              </w:rPr>
                              <w:t xml:space="preserve"> */ margin-right: 10px; /* </w:t>
                            </w:r>
                            <w:r w:rsidRPr="00601AD8">
                              <w:rPr>
                                <w:rFonts w:ascii="Courier New" w:hAnsi="Courier New"/>
                                <w:sz w:val="15"/>
                              </w:rPr>
                              <w:t>Відступ справа в піксел</w:t>
                            </w:r>
                            <w:r>
                              <w:rPr>
                                <w:rFonts w:ascii="Courier New" w:hAnsi="Courier New"/>
                                <w:sz w:val="15"/>
                                <w:lang w:val="uk-UA"/>
                              </w:rPr>
                              <w:t>я</w:t>
                            </w:r>
                            <w:r w:rsidRPr="00601AD8">
                              <w:rPr>
                                <w:rFonts w:ascii="Courier New" w:hAnsi="Courier New"/>
                                <w:sz w:val="15"/>
                              </w:rPr>
                              <w:t>х</w:t>
                            </w:r>
                            <w:r>
                              <w:rPr>
                                <w:rFonts w:ascii="Courier New" w:hAnsi="Courier New"/>
                                <w:sz w:val="15"/>
                              </w:rPr>
                              <w:t>*/</w:t>
                            </w:r>
                          </w:p>
                          <w:p w14:paraId="1E3A85DE" w14:textId="77777777" w:rsidR="000A2EAA" w:rsidRDefault="000A2EAA">
                            <w:pPr>
                              <w:spacing w:before="1" w:line="211" w:lineRule="auto"/>
                              <w:ind w:left="246" w:right="3545"/>
                              <w:rPr>
                                <w:rFonts w:ascii="Courier New" w:hAnsi="Courier New"/>
                                <w:sz w:val="15"/>
                              </w:rPr>
                            </w:pPr>
                            <w:r>
                              <w:rPr>
                                <w:rFonts w:ascii="Courier New" w:hAnsi="Courier New"/>
                                <w:sz w:val="15"/>
                              </w:rPr>
                              <w:t xml:space="preserve">border-left: 1px solid #999; /* </w:t>
                            </w:r>
                            <w:r w:rsidRPr="00601AD8">
                              <w:rPr>
                                <w:rFonts w:ascii="Courier New" w:hAnsi="Courier New"/>
                                <w:sz w:val="15"/>
                              </w:rPr>
                              <w:t>Параметри лінії зліва</w:t>
                            </w:r>
                            <w:r>
                              <w:rPr>
                                <w:rFonts w:ascii="Courier New" w:hAnsi="Courier New"/>
                                <w:sz w:val="15"/>
                              </w:rPr>
                              <w:t xml:space="preserve"> */ border-bottom: 1px solid #999; /* </w:t>
                            </w:r>
                            <w:r w:rsidRPr="002016E8">
                              <w:rPr>
                                <w:rFonts w:ascii="Courier New" w:hAnsi="Courier New"/>
                                <w:sz w:val="15"/>
                              </w:rPr>
                              <w:t xml:space="preserve">Параметри лінії знизу </w:t>
                            </w:r>
                            <w:r>
                              <w:rPr>
                                <w:rFonts w:ascii="Courier New" w:hAnsi="Courier New"/>
                                <w:sz w:val="15"/>
                              </w:rPr>
                              <w:t xml:space="preserve">*/ padding-left: 10px; /* </w:t>
                            </w:r>
                            <w:r w:rsidRPr="002016E8">
                              <w:rPr>
                                <w:rFonts w:ascii="Courier New" w:hAnsi="Courier New"/>
                                <w:sz w:val="15"/>
                              </w:rPr>
                              <w:t xml:space="preserve">Відступ від лінії зліва </w:t>
                            </w:r>
                            <w:r>
                              <w:rPr>
                                <w:rFonts w:ascii="Courier New" w:hAnsi="Courier New"/>
                                <w:sz w:val="15"/>
                                <w:lang w:val="uk-UA"/>
                              </w:rPr>
                              <w:t>до</w:t>
                            </w:r>
                            <w:ins w:id="71" w:author="МАРІЯ БРЕНЬ" w:date="2019-12-18T20:06:00Z">
                              <w:r>
                                <w:rPr>
                                  <w:rFonts w:ascii="Courier New" w:hAnsi="Courier New"/>
                                  <w:sz w:val="15"/>
                                  <w:lang w:val="uk-UA"/>
                                </w:rPr>
                                <w:t xml:space="preserve"> </w:t>
                              </w:r>
                            </w:ins>
                            <w:del w:id="72" w:author="МАРІЯ БРЕНЬ" w:date="2019-12-18T20:06:00Z">
                              <w:r w:rsidRPr="002016E8" w:rsidDel="00446B52">
                                <w:rPr>
                                  <w:rFonts w:ascii="Courier New" w:hAnsi="Courier New"/>
                                  <w:sz w:val="15"/>
                                </w:rPr>
                                <w:delText xml:space="preserve"> </w:delText>
                              </w:r>
                            </w:del>
                            <w:r w:rsidRPr="002016E8">
                              <w:rPr>
                                <w:rFonts w:ascii="Courier New" w:hAnsi="Courier New"/>
                                <w:sz w:val="15"/>
                              </w:rPr>
                              <w:t>тексту</w:t>
                            </w:r>
                            <w:r>
                              <w:rPr>
                                <w:rFonts w:ascii="Courier New" w:hAnsi="Courier New"/>
                                <w:sz w:val="15"/>
                                <w:lang w:val="uk-UA"/>
                              </w:rPr>
                              <w:t xml:space="preserve"> </w:t>
                            </w:r>
                            <w:r>
                              <w:rPr>
                                <w:rFonts w:ascii="Courier New" w:hAnsi="Courier New"/>
                                <w:sz w:val="15"/>
                              </w:rPr>
                              <w:t xml:space="preserve">*/ padding-bottom: 10px; /* </w:t>
                            </w:r>
                            <w:r w:rsidRPr="002016E8">
                              <w:rPr>
                                <w:rFonts w:ascii="Courier New" w:hAnsi="Courier New"/>
                                <w:sz w:val="15"/>
                              </w:rPr>
                              <w:t>Відступ від лінії знизу до</w:t>
                            </w:r>
                            <w:ins w:id="73" w:author="МАРІЯ БРЕНЬ" w:date="2019-12-18T20:06:00Z">
                              <w:r>
                                <w:rPr>
                                  <w:rFonts w:ascii="Courier New" w:hAnsi="Courier New"/>
                                  <w:sz w:val="15"/>
                                  <w:lang w:val="uk-UA"/>
                                </w:rPr>
                                <w:t xml:space="preserve"> </w:t>
                              </w:r>
                            </w:ins>
                            <w:del w:id="74" w:author="МАРІЯ БРЕНЬ" w:date="2019-12-18T20:06:00Z">
                              <w:r w:rsidRPr="002016E8" w:rsidDel="00446B52">
                                <w:rPr>
                                  <w:rFonts w:ascii="Courier New" w:hAnsi="Courier New"/>
                                  <w:sz w:val="15"/>
                                </w:rPr>
                                <w:delText xml:space="preserve"> </w:delText>
                              </w:r>
                            </w:del>
                            <w:r w:rsidRPr="002016E8">
                              <w:rPr>
                                <w:rFonts w:ascii="Courier New" w:hAnsi="Courier New"/>
                                <w:sz w:val="15"/>
                              </w:rPr>
                              <w:t>тексту</w:t>
                            </w:r>
                            <w:r>
                              <w:rPr>
                                <w:rFonts w:ascii="Courier New" w:hAnsi="Courier New"/>
                                <w:sz w:val="15"/>
                                <w:lang w:val="uk-UA"/>
                              </w:rPr>
                              <w:t>*</w:t>
                            </w:r>
                            <w:r>
                              <w:rPr>
                                <w:rFonts w:ascii="Courier New" w:hAnsi="Courier New"/>
                                <w:sz w:val="15"/>
                              </w:rPr>
                              <w:t>/</w:t>
                            </w:r>
                          </w:p>
                          <w:p w14:paraId="462E4F7E" w14:textId="77777777" w:rsidR="000A2EAA" w:rsidRPr="002C57A6" w:rsidRDefault="000A2EAA">
                            <w:pPr>
                              <w:spacing w:line="156" w:lineRule="exact"/>
                              <w:ind w:left="74"/>
                              <w:rPr>
                                <w:rFonts w:ascii="Courier New"/>
                                <w:sz w:val="15"/>
                                <w:lang w:val="uk-UA"/>
                                <w:rPrChange w:id="75" w:author="Пользователь Windows" w:date="2019-12-19T05:37:00Z">
                                  <w:rPr>
                                    <w:rFonts w:ascii="Courier New"/>
                                    <w:sz w:val="15"/>
                                  </w:rPr>
                                </w:rPrChange>
                              </w:rPr>
                            </w:pPr>
                            <w:r>
                              <w:rPr>
                                <w:rFonts w:ascii="Courier New"/>
                                <w:w w:val="99"/>
                                <w:sz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A41A6A" id="Text Box 273" o:spid="_x0000_s1039" type="#_x0000_t202" style="position:absolute;left:0;text-align:left;margin-left:77.35pt;margin-top:16.3pt;width:460.45pt;height:164.9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" fillcolor="#f8f7f2" stroked="f">
                <v:textbox inset="0,0,0,0">
                  <w:txbxContent>
                    <w:p w14:paraId="66B171D3" w14:textId="77777777" w:rsidR="000A2EAA" w:rsidRDefault="000A2EAA">
                      <w:pPr>
                        <w:spacing w:before="68" w:line="160" w:lineRule="exact"/>
                        <w:ind w:left="74"/>
                        <w:rPr>
                          <w:rFonts w:ascii="Courier New"/>
                          <w:sz w:val="15"/>
                        </w:rPr>
                      </w:pPr>
                      <w:r>
                        <w:rPr>
                          <w:rFonts w:ascii="Courier New"/>
                          <w:sz w:val="15"/>
                        </w:rPr>
                        <w:t>body {</w:t>
                      </w:r>
                    </w:p>
                    <w:p w14:paraId="406892FB" w14:textId="77777777" w:rsidR="000A2EAA" w:rsidRDefault="000A2EAA">
                      <w:pPr>
                        <w:spacing w:before="5" w:line="211" w:lineRule="auto"/>
                        <w:ind w:left="246" w:right="3095"/>
                        <w:rPr>
                          <w:rFonts w:ascii="Courier New" w:hAnsi="Courier New"/>
                          <w:sz w:val="15"/>
                        </w:rPr>
                      </w:pPr>
                      <w:r>
                        <w:rPr>
                          <w:rFonts w:ascii="Courier New" w:hAnsi="Courier New"/>
                          <w:sz w:val="15"/>
                        </w:rPr>
                        <w:t xml:space="preserve">font-family: Arial, Verdana, sans-serif; /* </w:t>
                      </w:r>
                      <w:r>
                        <w:rPr>
                          <w:rFonts w:ascii="Courier New" w:hAnsi="Courier New"/>
                          <w:sz w:val="15"/>
                          <w:lang w:val="uk-UA"/>
                        </w:rPr>
                        <w:t>Сімейство шрифтів</w:t>
                      </w:r>
                      <w:r>
                        <w:rPr>
                          <w:rFonts w:ascii="Courier New" w:hAnsi="Courier New"/>
                          <w:sz w:val="15"/>
                        </w:rPr>
                        <w:t xml:space="preserve"> */ font-size: 11pt; /* </w:t>
                      </w:r>
                      <w:r>
                        <w:rPr>
                          <w:rFonts w:ascii="Courier New" w:hAnsi="Courier New"/>
                          <w:sz w:val="15"/>
                          <w:lang w:val="uk-UA"/>
                        </w:rPr>
                        <w:t xml:space="preserve">Розмір основного шрифту в пунктах </w:t>
                      </w:r>
                      <w:r>
                        <w:rPr>
                          <w:rFonts w:ascii="Courier New" w:hAnsi="Courier New"/>
                          <w:sz w:val="15"/>
                        </w:rPr>
                        <w:t xml:space="preserve">*/ background-color: #f0f0f0; /* </w:t>
                      </w:r>
                      <w:r>
                        <w:rPr>
                          <w:rFonts w:ascii="Courier New" w:hAnsi="Courier New"/>
                          <w:sz w:val="15"/>
                          <w:lang w:val="uk-UA"/>
                        </w:rPr>
                        <w:t xml:space="preserve">Колір фону веб-сторінки </w:t>
                      </w:r>
                      <w:r>
                        <w:rPr>
                          <w:rFonts w:ascii="Courier New" w:hAnsi="Courier New"/>
                          <w:sz w:val="15"/>
                        </w:rPr>
                        <w:t>*/</w:t>
                      </w:r>
                    </w:p>
                    <w:p w14:paraId="06DB6D2C" w14:textId="77777777" w:rsidR="000A2EAA" w:rsidRDefault="000A2EAA">
                      <w:pPr>
                        <w:spacing w:line="146" w:lineRule="exact"/>
                        <w:ind w:left="246"/>
                        <w:rPr>
                          <w:rFonts w:ascii="Courier New" w:hAnsi="Courier New"/>
                          <w:sz w:val="15"/>
                        </w:rPr>
                      </w:pPr>
                      <w:r>
                        <w:rPr>
                          <w:rFonts w:ascii="Courier New" w:hAnsi="Courier New"/>
                          <w:sz w:val="15"/>
                        </w:rPr>
                        <w:t xml:space="preserve">color: #333; /* </w:t>
                      </w:r>
                      <w:r>
                        <w:rPr>
                          <w:rFonts w:ascii="Courier New" w:hAnsi="Courier New"/>
                          <w:sz w:val="15"/>
                          <w:lang w:val="uk-UA"/>
                        </w:rPr>
                        <w:t>Колір основного тексту</w:t>
                      </w:r>
                      <w:r>
                        <w:rPr>
                          <w:rFonts w:ascii="Courier New" w:hAnsi="Courier New"/>
                          <w:sz w:val="15"/>
                        </w:rPr>
                        <w:t xml:space="preserve"> */</w:t>
                      </w:r>
                    </w:p>
                    <w:p w14:paraId="2AF7D720" w14:textId="77777777" w:rsidR="000A2EAA" w:rsidRDefault="000A2EAA">
                      <w:pPr>
                        <w:spacing w:line="150" w:lineRule="exact"/>
                        <w:ind w:left="74"/>
                        <w:rPr>
                          <w:rFonts w:ascii="Courier New"/>
                          <w:sz w:val="15"/>
                        </w:rPr>
                      </w:pPr>
                      <w:r>
                        <w:rPr>
                          <w:rFonts w:ascii="Courier New"/>
                          <w:w w:val="99"/>
                          <w:sz w:val="15"/>
                        </w:rPr>
                        <w:t>}</w:t>
                      </w:r>
                    </w:p>
                    <w:p w14:paraId="0104AB90" w14:textId="77777777" w:rsidR="000A2EAA" w:rsidRDefault="000A2EAA">
                      <w:pPr>
                        <w:spacing w:line="150" w:lineRule="exact"/>
                        <w:ind w:left="74"/>
                        <w:rPr>
                          <w:rFonts w:ascii="Courier New"/>
                          <w:sz w:val="15"/>
                        </w:rPr>
                      </w:pPr>
                      <w:r>
                        <w:rPr>
                          <w:rFonts w:ascii="Courier New"/>
                          <w:sz w:val="15"/>
                        </w:rPr>
                        <w:t>h1 {</w:t>
                      </w:r>
                    </w:p>
                    <w:p w14:paraId="2B366AFC" w14:textId="77777777" w:rsidR="000A2EAA" w:rsidRDefault="000A2EAA">
                      <w:pPr>
                        <w:spacing w:line="150" w:lineRule="exact"/>
                        <w:ind w:left="246"/>
                        <w:rPr>
                          <w:rFonts w:ascii="Courier New" w:hAnsi="Courier New"/>
                          <w:sz w:val="15"/>
                        </w:rPr>
                      </w:pPr>
                      <w:r>
                        <w:rPr>
                          <w:rFonts w:ascii="Courier New" w:hAnsi="Courier New"/>
                          <w:sz w:val="15"/>
                        </w:rPr>
                        <w:t xml:space="preserve">color: #a52a2a; /* </w:t>
                      </w:r>
                      <w:r>
                        <w:rPr>
                          <w:rFonts w:ascii="Courier New" w:hAnsi="Courier New"/>
                          <w:sz w:val="15"/>
                          <w:lang w:val="uk-UA"/>
                        </w:rPr>
                        <w:t>Колір</w:t>
                      </w:r>
                      <w:r>
                        <w:rPr>
                          <w:rFonts w:ascii="Courier New" w:hAnsi="Courier New"/>
                          <w:sz w:val="15"/>
                        </w:rPr>
                        <w:t xml:space="preserve"> заголовк</w:t>
                      </w:r>
                      <w:r>
                        <w:rPr>
                          <w:rFonts w:ascii="Courier New" w:hAnsi="Courier New"/>
                          <w:sz w:val="15"/>
                          <w:lang w:val="uk-UA"/>
                        </w:rPr>
                        <w:t>у</w:t>
                      </w:r>
                      <w:r>
                        <w:rPr>
                          <w:rFonts w:ascii="Courier New" w:hAnsi="Courier New"/>
                          <w:sz w:val="15"/>
                        </w:rPr>
                        <w:t xml:space="preserve"> */</w:t>
                      </w:r>
                    </w:p>
                    <w:p w14:paraId="61B31DD0" w14:textId="77777777" w:rsidR="000A2EAA" w:rsidRDefault="000A2EAA">
                      <w:pPr>
                        <w:spacing w:line="150" w:lineRule="exact"/>
                        <w:ind w:left="246"/>
                        <w:rPr>
                          <w:rFonts w:ascii="Courier New" w:hAnsi="Courier New"/>
                          <w:sz w:val="15"/>
                        </w:rPr>
                      </w:pPr>
                      <w:r>
                        <w:rPr>
                          <w:rFonts w:ascii="Courier New" w:hAnsi="Courier New"/>
                          <w:sz w:val="15"/>
                        </w:rPr>
                        <w:t>font-size: 24pt; /* Р</w:t>
                      </w:r>
                      <w:r>
                        <w:rPr>
                          <w:rFonts w:ascii="Courier New" w:hAnsi="Courier New"/>
                          <w:sz w:val="15"/>
                          <w:lang w:val="uk-UA"/>
                        </w:rPr>
                        <w:t>о</w:t>
                      </w:r>
                      <w:r>
                        <w:rPr>
                          <w:rFonts w:ascii="Courier New" w:hAnsi="Courier New"/>
                          <w:sz w:val="15"/>
                        </w:rPr>
                        <w:t>зм</w:t>
                      </w:r>
                      <w:r>
                        <w:rPr>
                          <w:rFonts w:ascii="Courier New" w:hAnsi="Courier New"/>
                          <w:sz w:val="15"/>
                          <w:lang w:val="uk-UA"/>
                        </w:rPr>
                        <w:t>і</w:t>
                      </w:r>
                      <w:r>
                        <w:rPr>
                          <w:rFonts w:ascii="Courier New" w:hAnsi="Courier New"/>
                          <w:sz w:val="15"/>
                        </w:rPr>
                        <w:t>р шрифт</w:t>
                      </w:r>
                      <w:r>
                        <w:rPr>
                          <w:rFonts w:ascii="Courier New" w:hAnsi="Courier New"/>
                          <w:sz w:val="15"/>
                          <w:lang w:val="uk-UA"/>
                        </w:rPr>
                        <w:t>у</w:t>
                      </w:r>
                      <w:r>
                        <w:rPr>
                          <w:rFonts w:ascii="Courier New" w:hAnsi="Courier New"/>
                          <w:sz w:val="15"/>
                        </w:rPr>
                        <w:t xml:space="preserve"> в пунктах */</w:t>
                      </w:r>
                    </w:p>
                    <w:p w14:paraId="2F8B98DB" w14:textId="77777777" w:rsidR="000A2EAA" w:rsidRDefault="000A2EAA">
                      <w:pPr>
                        <w:spacing w:before="5" w:line="211" w:lineRule="auto"/>
                        <w:ind w:left="246" w:right="3641"/>
                        <w:rPr>
                          <w:rFonts w:ascii="Courier New" w:hAnsi="Courier New"/>
                          <w:sz w:val="15"/>
                        </w:rPr>
                      </w:pPr>
                      <w:r>
                        <w:rPr>
                          <w:rFonts w:ascii="Courier New" w:hAnsi="Courier New"/>
                          <w:sz w:val="15"/>
                        </w:rPr>
                        <w:t xml:space="preserve">font-family: Georgia, Times, serif; /* </w:t>
                      </w:r>
                      <w:r>
                        <w:rPr>
                          <w:rFonts w:ascii="Courier New" w:hAnsi="Courier New"/>
                          <w:sz w:val="15"/>
                          <w:lang w:val="uk-UA"/>
                        </w:rPr>
                        <w:t>Сімейство</w:t>
                      </w:r>
                      <w:r>
                        <w:rPr>
                          <w:rFonts w:ascii="Courier New" w:hAnsi="Courier New"/>
                          <w:sz w:val="15"/>
                        </w:rPr>
                        <w:t xml:space="preserve"> шрифт</w:t>
                      </w:r>
                      <w:r>
                        <w:rPr>
                          <w:rFonts w:ascii="Courier New" w:hAnsi="Courier New"/>
                          <w:sz w:val="15"/>
                          <w:lang w:val="uk-UA"/>
                        </w:rPr>
                        <w:t>і</w:t>
                      </w:r>
                      <w:r>
                        <w:rPr>
                          <w:rFonts w:ascii="Courier New" w:hAnsi="Courier New"/>
                          <w:sz w:val="15"/>
                        </w:rPr>
                        <w:t xml:space="preserve">в */ font-weight: normal; /* </w:t>
                      </w:r>
                      <w:r w:rsidRPr="00601AD8">
                        <w:rPr>
                          <w:rFonts w:ascii="Courier New" w:hAnsi="Courier New"/>
                          <w:sz w:val="15"/>
                        </w:rPr>
                        <w:t xml:space="preserve">Нормальне зображення тексту </w:t>
                      </w:r>
                      <w:r>
                        <w:rPr>
                          <w:rFonts w:ascii="Courier New" w:hAnsi="Courier New"/>
                          <w:sz w:val="15"/>
                        </w:rPr>
                        <w:t>*/</w:t>
                      </w:r>
                    </w:p>
                    <w:p w14:paraId="1973D517" w14:textId="77777777" w:rsidR="000A2EAA" w:rsidRDefault="000A2EAA">
                      <w:pPr>
                        <w:spacing w:line="146" w:lineRule="exact"/>
                        <w:ind w:left="74"/>
                        <w:rPr>
                          <w:rFonts w:ascii="Courier New"/>
                          <w:sz w:val="15"/>
                        </w:rPr>
                      </w:pPr>
                      <w:r>
                        <w:rPr>
                          <w:rFonts w:ascii="Courier New"/>
                          <w:w w:val="99"/>
                          <w:sz w:val="15"/>
                        </w:rPr>
                        <w:t>}</w:t>
                      </w:r>
                    </w:p>
                    <w:p w14:paraId="0BC28A6E" w14:textId="77777777" w:rsidR="000A2EAA" w:rsidRDefault="000A2EAA">
                      <w:pPr>
                        <w:spacing w:line="150" w:lineRule="exact"/>
                        <w:ind w:left="74"/>
                        <w:rPr>
                          <w:rFonts w:ascii="Courier New"/>
                          <w:sz w:val="15"/>
                        </w:rPr>
                      </w:pPr>
                      <w:r>
                        <w:rPr>
                          <w:rFonts w:ascii="Courier New"/>
                          <w:sz w:val="15"/>
                        </w:rPr>
                        <w:t>p {</w:t>
                      </w:r>
                    </w:p>
                    <w:p w14:paraId="414564D8" w14:textId="77777777" w:rsidR="000A2EAA" w:rsidRDefault="000A2EAA">
                      <w:pPr>
                        <w:spacing w:before="5" w:line="211" w:lineRule="auto"/>
                        <w:ind w:left="246" w:right="4433"/>
                        <w:rPr>
                          <w:rFonts w:ascii="Courier New" w:hAnsi="Courier New"/>
                          <w:sz w:val="15"/>
                        </w:rPr>
                      </w:pPr>
                      <w:r>
                        <w:rPr>
                          <w:rFonts w:ascii="Courier New" w:hAnsi="Courier New"/>
                          <w:sz w:val="15"/>
                        </w:rPr>
                        <w:t xml:space="preserve">text-align: justify; /* </w:t>
                      </w:r>
                      <w:r w:rsidRPr="00601AD8">
                        <w:rPr>
                          <w:rFonts w:ascii="Courier New" w:hAnsi="Courier New"/>
                          <w:sz w:val="15"/>
                        </w:rPr>
                        <w:t xml:space="preserve">Вирівнювання по ширині </w:t>
                      </w:r>
                      <w:r>
                        <w:rPr>
                          <w:rFonts w:ascii="Courier New" w:hAnsi="Courier New"/>
                          <w:sz w:val="15"/>
                        </w:rPr>
                        <w:t xml:space="preserve">*/ margin-left: 60px; /* </w:t>
                      </w:r>
                      <w:r w:rsidRPr="00601AD8">
                        <w:rPr>
                          <w:rFonts w:ascii="Courier New" w:hAnsi="Courier New"/>
                          <w:sz w:val="15"/>
                        </w:rPr>
                        <w:t>Лівий відступ в пікселях</w:t>
                      </w:r>
                      <w:r>
                        <w:rPr>
                          <w:rFonts w:ascii="Courier New" w:hAnsi="Courier New"/>
                          <w:sz w:val="15"/>
                        </w:rPr>
                        <w:t xml:space="preserve"> */ margin-right: 10px; /* </w:t>
                      </w:r>
                      <w:r w:rsidRPr="00601AD8">
                        <w:rPr>
                          <w:rFonts w:ascii="Courier New" w:hAnsi="Courier New"/>
                          <w:sz w:val="15"/>
                        </w:rPr>
                        <w:t>Відступ справа в піксел</w:t>
                      </w:r>
                      <w:r>
                        <w:rPr>
                          <w:rFonts w:ascii="Courier New" w:hAnsi="Courier New"/>
                          <w:sz w:val="15"/>
                          <w:lang w:val="uk-UA"/>
                        </w:rPr>
                        <w:t>я</w:t>
                      </w:r>
                      <w:r w:rsidRPr="00601AD8">
                        <w:rPr>
                          <w:rFonts w:ascii="Courier New" w:hAnsi="Courier New"/>
                          <w:sz w:val="15"/>
                        </w:rPr>
                        <w:t>х</w:t>
                      </w:r>
                      <w:r>
                        <w:rPr>
                          <w:rFonts w:ascii="Courier New" w:hAnsi="Courier New"/>
                          <w:sz w:val="15"/>
                        </w:rPr>
                        <w:t>*/</w:t>
                      </w:r>
                    </w:p>
                    <w:p w14:paraId="1E3A85DE" w14:textId="77777777" w:rsidR="000A2EAA" w:rsidRDefault="000A2EAA">
                      <w:pPr>
                        <w:spacing w:before="1" w:line="211" w:lineRule="auto"/>
                        <w:ind w:left="246" w:right="3545"/>
                        <w:rPr>
                          <w:rFonts w:ascii="Courier New" w:hAnsi="Courier New"/>
                          <w:sz w:val="15"/>
                        </w:rPr>
                      </w:pPr>
                      <w:r>
                        <w:rPr>
                          <w:rFonts w:ascii="Courier New" w:hAnsi="Courier New"/>
                          <w:sz w:val="15"/>
                        </w:rPr>
                        <w:t xml:space="preserve">border-left: 1px solid #999; /* </w:t>
                      </w:r>
                      <w:r w:rsidRPr="00601AD8">
                        <w:rPr>
                          <w:rFonts w:ascii="Courier New" w:hAnsi="Courier New"/>
                          <w:sz w:val="15"/>
                        </w:rPr>
                        <w:t>Параметри лінії зліва</w:t>
                      </w:r>
                      <w:r>
                        <w:rPr>
                          <w:rFonts w:ascii="Courier New" w:hAnsi="Courier New"/>
                          <w:sz w:val="15"/>
                        </w:rPr>
                        <w:t xml:space="preserve"> */ border-bottom: 1px solid #999; /* </w:t>
                      </w:r>
                      <w:r w:rsidRPr="002016E8">
                        <w:rPr>
                          <w:rFonts w:ascii="Courier New" w:hAnsi="Courier New"/>
                          <w:sz w:val="15"/>
                        </w:rPr>
                        <w:t xml:space="preserve">Параметри лінії знизу </w:t>
                      </w:r>
                      <w:r>
                        <w:rPr>
                          <w:rFonts w:ascii="Courier New" w:hAnsi="Courier New"/>
                          <w:sz w:val="15"/>
                        </w:rPr>
                        <w:t xml:space="preserve">*/ padding-left: 10px; /* </w:t>
                      </w:r>
                      <w:r w:rsidRPr="002016E8">
                        <w:rPr>
                          <w:rFonts w:ascii="Courier New" w:hAnsi="Courier New"/>
                          <w:sz w:val="15"/>
                        </w:rPr>
                        <w:t xml:space="preserve">Відступ від лінії зліва </w:t>
                      </w:r>
                      <w:r>
                        <w:rPr>
                          <w:rFonts w:ascii="Courier New" w:hAnsi="Courier New"/>
                          <w:sz w:val="15"/>
                          <w:lang w:val="uk-UA"/>
                        </w:rPr>
                        <w:t>до</w:t>
                      </w:r>
                      <w:ins w:id="76" w:author="МАРІЯ БРЕНЬ" w:date="2019-12-18T20:06:00Z">
                        <w:r>
                          <w:rPr>
                            <w:rFonts w:ascii="Courier New" w:hAnsi="Courier New"/>
                            <w:sz w:val="15"/>
                            <w:lang w:val="uk-UA"/>
                          </w:rPr>
                          <w:t xml:space="preserve"> </w:t>
                        </w:r>
                      </w:ins>
                      <w:del w:id="77" w:author="МАРІЯ БРЕНЬ" w:date="2019-12-18T20:06:00Z">
                        <w:r w:rsidRPr="002016E8" w:rsidDel="00446B52">
                          <w:rPr>
                            <w:rFonts w:ascii="Courier New" w:hAnsi="Courier New"/>
                            <w:sz w:val="15"/>
                          </w:rPr>
                          <w:delText xml:space="preserve"> </w:delText>
                        </w:r>
                      </w:del>
                      <w:r w:rsidRPr="002016E8">
                        <w:rPr>
                          <w:rFonts w:ascii="Courier New" w:hAnsi="Courier New"/>
                          <w:sz w:val="15"/>
                        </w:rPr>
                        <w:t>тексту</w:t>
                      </w:r>
                      <w:r>
                        <w:rPr>
                          <w:rFonts w:ascii="Courier New" w:hAnsi="Courier New"/>
                          <w:sz w:val="15"/>
                          <w:lang w:val="uk-UA"/>
                        </w:rPr>
                        <w:t xml:space="preserve"> </w:t>
                      </w:r>
                      <w:r>
                        <w:rPr>
                          <w:rFonts w:ascii="Courier New" w:hAnsi="Courier New"/>
                          <w:sz w:val="15"/>
                        </w:rPr>
                        <w:t xml:space="preserve">*/ padding-bottom: 10px; /* </w:t>
                      </w:r>
                      <w:r w:rsidRPr="002016E8">
                        <w:rPr>
                          <w:rFonts w:ascii="Courier New" w:hAnsi="Courier New"/>
                          <w:sz w:val="15"/>
                        </w:rPr>
                        <w:t>Відступ від лінії знизу до</w:t>
                      </w:r>
                      <w:ins w:id="78" w:author="МАРІЯ БРЕНЬ" w:date="2019-12-18T20:06:00Z">
                        <w:r>
                          <w:rPr>
                            <w:rFonts w:ascii="Courier New" w:hAnsi="Courier New"/>
                            <w:sz w:val="15"/>
                            <w:lang w:val="uk-UA"/>
                          </w:rPr>
                          <w:t xml:space="preserve"> </w:t>
                        </w:r>
                      </w:ins>
                      <w:del w:id="79" w:author="МАРІЯ БРЕНЬ" w:date="2019-12-18T20:06:00Z">
                        <w:r w:rsidRPr="002016E8" w:rsidDel="00446B52">
                          <w:rPr>
                            <w:rFonts w:ascii="Courier New" w:hAnsi="Courier New"/>
                            <w:sz w:val="15"/>
                          </w:rPr>
                          <w:delText xml:space="preserve"> </w:delText>
                        </w:r>
                      </w:del>
                      <w:r w:rsidRPr="002016E8">
                        <w:rPr>
                          <w:rFonts w:ascii="Courier New" w:hAnsi="Courier New"/>
                          <w:sz w:val="15"/>
                        </w:rPr>
                        <w:t>тексту</w:t>
                      </w:r>
                      <w:r>
                        <w:rPr>
                          <w:rFonts w:ascii="Courier New" w:hAnsi="Courier New"/>
                          <w:sz w:val="15"/>
                          <w:lang w:val="uk-UA"/>
                        </w:rPr>
                        <w:t>*</w:t>
                      </w:r>
                      <w:r>
                        <w:rPr>
                          <w:rFonts w:ascii="Courier New" w:hAnsi="Courier New"/>
                          <w:sz w:val="15"/>
                        </w:rPr>
                        <w:t>/</w:t>
                      </w:r>
                    </w:p>
                    <w:p w14:paraId="462E4F7E" w14:textId="77777777" w:rsidR="000A2EAA" w:rsidRPr="002C57A6" w:rsidRDefault="000A2EAA">
                      <w:pPr>
                        <w:spacing w:line="156" w:lineRule="exact"/>
                        <w:ind w:left="74"/>
                        <w:rPr>
                          <w:rFonts w:ascii="Courier New"/>
                          <w:sz w:val="15"/>
                          <w:lang w:val="uk-UA"/>
                          <w:rPrChange w:id="80" w:author="Пользователь Windows" w:date="2019-12-19T05:37:00Z">
                            <w:rPr>
                              <w:rFonts w:ascii="Courier New"/>
                              <w:sz w:val="15"/>
                            </w:rPr>
                          </w:rPrChange>
                        </w:rPr>
                      </w:pPr>
                      <w:r>
                        <w:rPr>
                          <w:rFonts w:ascii="Courier New"/>
                          <w:w w:val="99"/>
                          <w:sz w:val="15"/>
                        </w:rPr>
                        <w:t>}</w:t>
                      </w:r>
                    </w:p>
                  </w:txbxContent>
                </v:textbox>
                <w10:wrap type="topAndBottom" anchorx="page"/>
              </v:shape>
            </w:pict>
          </mc:Fallback>
        </mc:AlternateContent>
      </w:r>
    </w:p>
    <w:p w14:paraId="686F74D8" w14:textId="77777777" w:rsidR="00D33C80" w:rsidRDefault="00D33C80" w:rsidP="00253FB5">
      <w:pPr>
        <w:pStyle w:val="a3"/>
        <w:spacing w:line="360" w:lineRule="auto"/>
        <w:ind w:left="105"/>
      </w:pPr>
    </w:p>
    <w:p w14:paraId="16E27A35" w14:textId="77777777" w:rsidR="005E7977" w:rsidRPr="002016E8" w:rsidRDefault="002016E8" w:rsidP="00253FB5">
      <w:pPr>
        <w:pStyle w:val="a3"/>
        <w:spacing w:line="360" w:lineRule="auto"/>
        <w:ind w:left="105"/>
        <w:rPr>
          <w:lang w:val="uk-UA"/>
        </w:rPr>
      </w:pPr>
      <w:r w:rsidRPr="002016E8">
        <w:t xml:space="preserve">У файлі style.css якраз і описані всі параметри оформлення таких тегів як </w:t>
      </w:r>
      <w:r>
        <w:rPr>
          <w:rFonts w:ascii="Courier New" w:hAnsi="Courier New"/>
          <w:b/>
          <w:color w:val="006699"/>
        </w:rPr>
        <w:t>&lt;body&gt;</w:t>
      </w:r>
      <w:r>
        <w:t xml:space="preserve">, </w:t>
      </w:r>
      <w:r>
        <w:rPr>
          <w:rFonts w:ascii="Courier New" w:hAnsi="Courier New"/>
          <w:b/>
          <w:color w:val="006699"/>
        </w:rPr>
        <w:t xml:space="preserve">&lt;h1&gt; </w:t>
      </w:r>
      <w:r>
        <w:rPr>
          <w:lang w:val="uk-UA"/>
        </w:rPr>
        <w:t>і</w:t>
      </w:r>
      <w:r>
        <w:t xml:space="preserve"> </w:t>
      </w:r>
      <w:r>
        <w:rPr>
          <w:rFonts w:ascii="Courier New" w:hAnsi="Courier New"/>
          <w:b/>
          <w:color w:val="006699"/>
        </w:rPr>
        <w:t>&lt;p&gt;</w:t>
      </w:r>
      <w:r>
        <w:t>.</w:t>
      </w:r>
      <w:r w:rsidRPr="002016E8">
        <w:t xml:space="preserve"> Зауважте, що самі теги в коді HTML пишуться як зазвичай.</w:t>
      </w:r>
      <w:r>
        <w:rPr>
          <w:lang w:val="uk-UA"/>
        </w:rPr>
        <w:t xml:space="preserve"> </w:t>
      </w:r>
    </w:p>
    <w:p w14:paraId="097700C6" w14:textId="77777777" w:rsidR="005E7977" w:rsidRDefault="005E7977" w:rsidP="00253FB5">
      <w:pPr>
        <w:pStyle w:val="a3"/>
        <w:spacing w:line="360" w:lineRule="auto"/>
        <w:rPr>
          <w:sz w:val="15"/>
        </w:rPr>
      </w:pPr>
    </w:p>
    <w:p w14:paraId="35656447" w14:textId="77777777" w:rsidR="005E7977" w:rsidRDefault="002016E8" w:rsidP="00253FB5">
      <w:pPr>
        <w:pStyle w:val="a3"/>
        <w:spacing w:line="360" w:lineRule="auto"/>
        <w:ind w:left="105"/>
      </w:pPr>
      <w:r w:rsidRPr="002016E8">
        <w:t>Оскільки на файл зі стилем можна посилатися з будь-якого веб-документа, це призводить у результаті до скорочення обсягу повторюваних даних. А завдяки поділу коду та оформлення підвищується гнучкість управління видом документа і швидкість роботи над сайтом.</w:t>
      </w:r>
    </w:p>
    <w:p w14:paraId="0DC4C20D" w14:textId="77777777" w:rsidR="002A255F" w:rsidRDefault="002A255F" w:rsidP="00253FB5">
      <w:pPr>
        <w:pStyle w:val="5"/>
        <w:spacing w:line="360" w:lineRule="auto"/>
        <w:rPr>
          <w:color w:val="BD2026"/>
          <w:lang w:val="uk-UA"/>
        </w:rPr>
      </w:pPr>
    </w:p>
    <w:p w14:paraId="5055206C" w14:textId="77777777" w:rsidR="005E7977" w:rsidRPr="002016E8" w:rsidRDefault="002016E8" w:rsidP="00253FB5">
      <w:pPr>
        <w:pStyle w:val="5"/>
        <w:spacing w:line="360" w:lineRule="auto"/>
        <w:rPr>
          <w:lang w:val="uk-UA"/>
        </w:rPr>
      </w:pPr>
      <w:r>
        <w:rPr>
          <w:color w:val="BD2026"/>
          <w:lang w:val="uk-UA"/>
        </w:rPr>
        <w:t>Типи стилів</w:t>
      </w:r>
    </w:p>
    <w:p w14:paraId="6CC9B5CF" w14:textId="77777777" w:rsidR="005E7977" w:rsidRDefault="002016E8" w:rsidP="00253FB5">
      <w:pPr>
        <w:pStyle w:val="a3"/>
        <w:spacing w:line="360" w:lineRule="auto"/>
        <w:ind w:left="105"/>
      </w:pPr>
      <w:r w:rsidRPr="002016E8">
        <w:t>Розрізняють декілька типів стилів, які можуть спільно застосовуватися до одного документу. Це стиль браузера, стиль автора і стиль користувача.</w:t>
      </w:r>
    </w:p>
    <w:p w14:paraId="1150B998" w14:textId="77777777" w:rsidR="00D33C80" w:rsidRDefault="00D33C80" w:rsidP="00253FB5">
      <w:pPr>
        <w:pStyle w:val="6"/>
        <w:spacing w:line="360" w:lineRule="auto"/>
        <w:rPr>
          <w:color w:val="666666"/>
        </w:rPr>
      </w:pPr>
    </w:p>
    <w:p w14:paraId="60ECA534" w14:textId="77777777" w:rsidR="005E7977" w:rsidRDefault="00C542A1" w:rsidP="00253FB5">
      <w:pPr>
        <w:pStyle w:val="6"/>
        <w:spacing w:line="360" w:lineRule="auto"/>
      </w:pPr>
      <w:r>
        <w:rPr>
          <w:color w:val="666666"/>
        </w:rPr>
        <w:t>Стиль браузера</w:t>
      </w:r>
    </w:p>
    <w:p w14:paraId="718AA370" w14:textId="77777777" w:rsidR="005E7977" w:rsidRDefault="002016E8" w:rsidP="00253FB5">
      <w:pPr>
        <w:pStyle w:val="a3"/>
        <w:spacing w:line="360" w:lineRule="auto"/>
        <w:ind w:left="105"/>
      </w:pPr>
      <w:r w:rsidRPr="002016E8">
        <w:t xml:space="preserve">Оформлення, яке за замовчуванням застосовується до елементів веб-сторінки браузером. Це оформлення можна побачити в разі «голого» HTML, коли </w:t>
      </w:r>
      <w:r w:rsidR="00605DAB">
        <w:rPr>
          <w:lang w:val="uk-UA"/>
        </w:rPr>
        <w:t>в</w:t>
      </w:r>
      <w:r w:rsidRPr="002016E8">
        <w:t xml:space="preserve"> документ не додається ніяких стилів. Наприклад, заголовок сторінки, що формується тегом </w:t>
      </w:r>
      <w:r>
        <w:rPr>
          <w:rFonts w:ascii="Courier New" w:hAnsi="Courier New"/>
          <w:b/>
          <w:color w:val="006699"/>
        </w:rPr>
        <w:t>&lt;H1&gt;</w:t>
      </w:r>
      <w:r>
        <w:t xml:space="preserve">, </w:t>
      </w:r>
      <w:r w:rsidRPr="002016E8">
        <w:t>в більшості браузерів виводиться шрифтом із зарубками розміром 24 пункт</w:t>
      </w:r>
      <w:r w:rsidR="00457F3B">
        <w:rPr>
          <w:lang w:val="uk-UA"/>
        </w:rPr>
        <w:t>и</w:t>
      </w:r>
      <w:r w:rsidRPr="002016E8">
        <w:t>.</w:t>
      </w:r>
    </w:p>
    <w:p w14:paraId="6EAD00F0" w14:textId="77777777" w:rsidR="005E7977" w:rsidRDefault="005E7977" w:rsidP="00253FB5">
      <w:pPr>
        <w:pStyle w:val="a3"/>
        <w:spacing w:line="360" w:lineRule="auto"/>
        <w:rPr>
          <w:sz w:val="16"/>
        </w:rPr>
      </w:pPr>
    </w:p>
    <w:p w14:paraId="7E09DDC3" w14:textId="77777777" w:rsidR="005E7977" w:rsidRDefault="00C542A1" w:rsidP="00253FB5">
      <w:pPr>
        <w:pStyle w:val="6"/>
        <w:spacing w:line="360" w:lineRule="auto"/>
      </w:pPr>
      <w:r>
        <w:rPr>
          <w:color w:val="666666"/>
        </w:rPr>
        <w:t>Стиль автора</w:t>
      </w:r>
    </w:p>
    <w:p w14:paraId="5B8D754E" w14:textId="77777777" w:rsidR="00457F3B" w:rsidRDefault="00457F3B" w:rsidP="00253FB5">
      <w:pPr>
        <w:pStyle w:val="a3"/>
        <w:spacing w:line="360" w:lineRule="auto"/>
        <w:ind w:left="105"/>
      </w:pPr>
      <w:r w:rsidRPr="00457F3B">
        <w:t>Стиль, який додає до документа його розробник. У прикладі 1.1 показаний один з можливих способів підключення авторського стилю.</w:t>
      </w:r>
    </w:p>
    <w:p w14:paraId="5CDA07BA" w14:textId="77777777" w:rsidR="005E7977" w:rsidRDefault="00457F3B" w:rsidP="00253FB5">
      <w:pPr>
        <w:pStyle w:val="a3"/>
        <w:spacing w:line="360" w:lineRule="auto"/>
        <w:ind w:left="105"/>
      </w:pPr>
      <w:r>
        <w:t xml:space="preserve"> </w:t>
      </w:r>
    </w:p>
    <w:p w14:paraId="336754F8" w14:textId="77777777" w:rsidR="005E7977" w:rsidRPr="00457F3B" w:rsidRDefault="00C542A1" w:rsidP="00253FB5">
      <w:pPr>
        <w:pStyle w:val="6"/>
        <w:spacing w:line="360" w:lineRule="auto"/>
        <w:rPr>
          <w:lang w:val="uk-UA"/>
        </w:rPr>
      </w:pPr>
      <w:r>
        <w:rPr>
          <w:color w:val="666666"/>
        </w:rPr>
        <w:t xml:space="preserve">Стиль </w:t>
      </w:r>
      <w:r w:rsidR="00457F3B">
        <w:rPr>
          <w:color w:val="666666"/>
          <w:lang w:val="uk-UA"/>
        </w:rPr>
        <w:t>користувача</w:t>
      </w:r>
    </w:p>
    <w:p w14:paraId="1E33853D" w14:textId="77777777" w:rsidR="00DD3D27" w:rsidRDefault="00DD3D27" w:rsidP="00253FB5">
      <w:pPr>
        <w:pStyle w:val="a3"/>
        <w:spacing w:line="360" w:lineRule="auto"/>
        <w:ind w:left="105"/>
      </w:pPr>
      <w:r>
        <w:t xml:space="preserve">Це стиль, який може включити користувач сайту через настройки браузера. Такий стиль має більш високий пріоритет і перевизначає вихідне оформлення документа. У браузері </w:t>
      </w:r>
      <w:r w:rsidR="00406D84">
        <w:rPr>
          <w:lang w:val="en-US"/>
        </w:rPr>
        <w:t>Google</w:t>
      </w:r>
      <w:r w:rsidR="00406D84" w:rsidRPr="0002681C">
        <w:t xml:space="preserve"> </w:t>
      </w:r>
      <w:r w:rsidR="00406D84">
        <w:rPr>
          <w:lang w:val="en-US"/>
        </w:rPr>
        <w:t>Chrome</w:t>
      </w:r>
      <w:r>
        <w:t xml:space="preserve"> підключення стилю користувача робиться через меню </w:t>
      </w:r>
      <w:r w:rsidR="00406D84">
        <w:rPr>
          <w:shd w:val="clear" w:color="auto" w:fill="FFFFCC"/>
          <w:lang w:val="uk-UA"/>
        </w:rPr>
        <w:t>Налаштування</w:t>
      </w:r>
      <w:ins w:id="81" w:author="МАРІЯ БРЕНЬ" w:date="2019-12-18T20:07:00Z">
        <w:r w:rsidR="00446B52">
          <w:rPr>
            <w:shd w:val="clear" w:color="auto" w:fill="FFFFCC"/>
            <w:lang w:val="uk-UA"/>
          </w:rPr>
          <w:t xml:space="preserve"> </w:t>
        </w:r>
      </w:ins>
      <w:r w:rsidR="00406D84" w:rsidRPr="0002681C">
        <w:rPr>
          <w:shd w:val="clear" w:color="auto" w:fill="FFFFCC"/>
        </w:rPr>
        <w:t>&gt;</w:t>
      </w:r>
      <w:r w:rsidR="00406D84" w:rsidRPr="00DD3D27">
        <w:rPr>
          <w:shd w:val="clear" w:color="auto" w:fill="FFFFCC"/>
        </w:rPr>
        <w:t xml:space="preserve"> </w:t>
      </w:r>
      <w:r w:rsidR="00406D84">
        <w:rPr>
          <w:shd w:val="clear" w:color="auto" w:fill="FFFFCC"/>
          <w:lang w:val="uk-UA"/>
        </w:rPr>
        <w:t>Зовнішній вигляд</w:t>
      </w:r>
      <w:ins w:id="82" w:author="МАРІЯ БРЕНЬ" w:date="2019-12-18T20:07:00Z">
        <w:r w:rsidR="00446B52">
          <w:rPr>
            <w:shd w:val="clear" w:color="auto" w:fill="FFFFCC"/>
            <w:lang w:val="uk-UA"/>
          </w:rPr>
          <w:t xml:space="preserve"> </w:t>
        </w:r>
      </w:ins>
      <w:r w:rsidRPr="00DD3D27">
        <w:rPr>
          <w:shd w:val="clear" w:color="auto" w:fill="FFFFCC"/>
        </w:rPr>
        <w:t xml:space="preserve">&gt; </w:t>
      </w:r>
      <w:r w:rsidR="00406D84">
        <w:rPr>
          <w:shd w:val="clear" w:color="auto" w:fill="FFFFCC"/>
          <w:lang w:val="uk-UA"/>
        </w:rPr>
        <w:t>Показати кнопку «Домашня сторінка»,</w:t>
      </w:r>
      <w:r w:rsidRPr="00DD3D27">
        <w:rPr>
          <w:shd w:val="clear" w:color="auto" w:fill="FFFFCC"/>
        </w:rPr>
        <w:t xml:space="preserve"> </w:t>
      </w:r>
      <w:r>
        <w:t>як показано на</w:t>
      </w:r>
      <w:r>
        <w:rPr>
          <w:lang w:val="uk-UA"/>
        </w:rPr>
        <w:t xml:space="preserve"> р</w:t>
      </w:r>
      <w:r>
        <w:t>ис. 1.3.</w:t>
      </w:r>
    </w:p>
    <w:p w14:paraId="398B3227" w14:textId="77777777" w:rsidR="005E7977" w:rsidRDefault="005E7977" w:rsidP="00253FB5">
      <w:pPr>
        <w:spacing w:line="360" w:lineRule="auto"/>
        <w:sectPr w:rsidR="005E7977" w:rsidSect="002A255F">
          <w:type w:val="nextColumn"/>
          <w:pgSz w:w="11900" w:h="16840"/>
          <w:pgMar w:top="1134" w:right="1134" w:bottom="1134" w:left="1134" w:header="720" w:footer="720" w:gutter="0"/>
          <w:cols w:space="720"/>
        </w:sectPr>
      </w:pPr>
    </w:p>
    <w:p w14:paraId="2C0FD677" w14:textId="77777777" w:rsidR="005E7977" w:rsidRDefault="00406D84" w:rsidP="00253FB5">
      <w:pPr>
        <w:pStyle w:val="a3"/>
        <w:spacing w:line="360" w:lineRule="auto"/>
        <w:rPr>
          <w:sz w:val="20"/>
        </w:rPr>
      </w:pPr>
      <w:r>
        <w:rPr>
          <w:noProof/>
          <w:lang w:val="en-US" w:eastAsia="en-US" w:bidi="ar-SA"/>
        </w:rPr>
        <w:lastRenderedPageBreak/>
        <w:drawing>
          <wp:inline distT="0" distB="0" distL="0" distR="0" wp14:anchorId="0A963445" wp14:editId="3F5FF3CA">
            <wp:extent cx="6184900" cy="402399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6184900" cy="4023995"/>
                    </a:xfrm>
                    <a:prstGeom prst="rect">
                      <a:avLst/>
                    </a:prstGeom>
                  </pic:spPr>
                </pic:pic>
              </a:graphicData>
            </a:graphic>
          </wp:inline>
        </w:drawing>
      </w:r>
    </w:p>
    <w:p w14:paraId="76A353F7" w14:textId="77777777" w:rsidR="005E7977" w:rsidRPr="0002681C" w:rsidRDefault="00406D84" w:rsidP="00253FB5">
      <w:pPr>
        <w:spacing w:line="360" w:lineRule="auto"/>
        <w:ind w:left="1415" w:right="1432"/>
        <w:jc w:val="center"/>
        <w:rPr>
          <w:rFonts w:ascii="Georgia" w:hAnsi="Georgia"/>
          <w:i/>
          <w:sz w:val="17"/>
        </w:rPr>
      </w:pPr>
      <w:r w:rsidRPr="00406D84">
        <w:rPr>
          <w:rFonts w:ascii="Georgia" w:hAnsi="Georgia"/>
          <w:i/>
          <w:color w:val="666666"/>
          <w:sz w:val="17"/>
        </w:rPr>
        <w:t>Рис. 1.3. Підключення стилю користувача в браузері Google Chrome</w:t>
      </w:r>
    </w:p>
    <w:p w14:paraId="72D92888" w14:textId="77777777" w:rsidR="005E7977" w:rsidRDefault="005E7977" w:rsidP="00253FB5">
      <w:pPr>
        <w:pStyle w:val="a3"/>
        <w:spacing w:line="360" w:lineRule="auto"/>
        <w:rPr>
          <w:rFonts w:ascii="Georgia"/>
          <w:i/>
          <w:sz w:val="20"/>
        </w:rPr>
      </w:pPr>
    </w:p>
    <w:p w14:paraId="0FF4E8B6" w14:textId="77777777" w:rsidR="005E7977" w:rsidRPr="0002681C" w:rsidRDefault="00406D84" w:rsidP="00253FB5">
      <w:pPr>
        <w:pStyle w:val="a3"/>
        <w:spacing w:line="360" w:lineRule="auto"/>
        <w:ind w:left="105"/>
      </w:pPr>
      <w:r>
        <w:t>У браузері Opera аналогічну дію відбувається через команду</w:t>
      </w:r>
      <w:r w:rsidRPr="00A61DDE">
        <w:rPr>
          <w:shd w:val="clear" w:color="auto" w:fill="FFFFCC"/>
        </w:rPr>
        <w:t xml:space="preserve"> Інструменти</w:t>
      </w:r>
      <w:ins w:id="83" w:author="МАРІЯ БРЕНЬ" w:date="2019-12-18T20:07:00Z">
        <w:r w:rsidR="00446B52">
          <w:rPr>
            <w:shd w:val="clear" w:color="auto" w:fill="FFFFCC"/>
            <w:lang w:val="uk-UA"/>
          </w:rPr>
          <w:t xml:space="preserve"> </w:t>
        </w:r>
      </w:ins>
      <w:r w:rsidRPr="00A61DDE">
        <w:rPr>
          <w:shd w:val="clear" w:color="auto" w:fill="FFFFCC"/>
        </w:rPr>
        <w:t>&gt; Налаштування</w:t>
      </w:r>
      <w:ins w:id="84" w:author="МАРІЯ БРЕНЬ" w:date="2019-12-18T20:07:00Z">
        <w:r w:rsidR="00446B52">
          <w:rPr>
            <w:shd w:val="clear" w:color="auto" w:fill="FFFFCC"/>
            <w:lang w:val="uk-UA"/>
          </w:rPr>
          <w:t xml:space="preserve"> </w:t>
        </w:r>
      </w:ins>
      <w:r w:rsidRPr="00A61DDE">
        <w:rPr>
          <w:shd w:val="clear" w:color="auto" w:fill="FFFFCC"/>
        </w:rPr>
        <w:t>&gt; Вкладка</w:t>
      </w:r>
      <w:r w:rsidR="00A61DDE" w:rsidRPr="0002681C">
        <w:rPr>
          <w:shd w:val="clear" w:color="auto" w:fill="FFFFCC"/>
        </w:rPr>
        <w:t xml:space="preserve"> </w:t>
      </w:r>
      <w:r w:rsidRPr="00A61DDE">
        <w:rPr>
          <w:shd w:val="clear" w:color="auto" w:fill="FFFFCC"/>
        </w:rPr>
        <w:t>«Розширені»</w:t>
      </w:r>
      <w:ins w:id="85" w:author="МАРІЯ БРЕНЬ" w:date="2019-12-18T20:07:00Z">
        <w:r w:rsidR="00446B52">
          <w:rPr>
            <w:shd w:val="clear" w:color="auto" w:fill="FFFFCC"/>
            <w:lang w:val="uk-UA"/>
          </w:rPr>
          <w:t xml:space="preserve"> </w:t>
        </w:r>
      </w:ins>
      <w:r w:rsidRPr="00A61DDE">
        <w:rPr>
          <w:shd w:val="clear" w:color="auto" w:fill="FFFFCC"/>
        </w:rPr>
        <w:t>&gt; Вміст</w:t>
      </w:r>
      <w:ins w:id="86" w:author="МАРІЯ БРЕНЬ" w:date="2019-12-18T20:07:00Z">
        <w:r w:rsidR="00446B52">
          <w:rPr>
            <w:shd w:val="clear" w:color="auto" w:fill="FFFFCC"/>
            <w:lang w:val="uk-UA"/>
          </w:rPr>
          <w:t xml:space="preserve"> </w:t>
        </w:r>
      </w:ins>
      <w:r w:rsidRPr="00A61DDE">
        <w:rPr>
          <w:shd w:val="clear" w:color="auto" w:fill="FFFFCC"/>
        </w:rPr>
        <w:t>&gt; Кнопка «Параметри стилі»</w:t>
      </w:r>
      <w:r w:rsidRPr="0002681C">
        <w:t>.</w:t>
      </w:r>
    </w:p>
    <w:p w14:paraId="419058F9" w14:textId="77777777" w:rsidR="00A61DDE" w:rsidRPr="0002681C" w:rsidRDefault="00A61DDE" w:rsidP="00253FB5">
      <w:pPr>
        <w:pStyle w:val="a3"/>
        <w:spacing w:line="360" w:lineRule="auto"/>
        <w:ind w:left="105"/>
        <w:rPr>
          <w:rFonts w:ascii="Georgia" w:hAnsi="Georgia"/>
          <w:i/>
        </w:rPr>
      </w:pPr>
    </w:p>
    <w:p w14:paraId="59B20D8A" w14:textId="77777777" w:rsidR="005E7977" w:rsidRDefault="00A61DDE" w:rsidP="00253FB5">
      <w:pPr>
        <w:pStyle w:val="a3"/>
        <w:spacing w:line="360" w:lineRule="auto"/>
        <w:ind w:left="105"/>
        <w:sectPr w:rsidR="005E7977" w:rsidSect="002A255F">
          <w:type w:val="nextColumn"/>
          <w:pgSz w:w="11900" w:h="16840"/>
          <w:pgMar w:top="1134" w:right="1134" w:bottom="1134" w:left="1134" w:header="720" w:footer="720" w:gutter="0"/>
          <w:cols w:space="720"/>
        </w:sectPr>
      </w:pPr>
      <w:r>
        <w:rPr>
          <w:lang w:val="uk-UA"/>
        </w:rPr>
        <w:t>З</w:t>
      </w:r>
      <w:r w:rsidRPr="00A61DDE">
        <w:t>азначені типи стилів можуть спокійно існувати один з одним, якщо вони не намагаються змінити вид одного елемента. У разі виникнення суперечності спочатку має пріоритет стиль користувача, потім стиль автора і останнім йде стиль браузера.</w:t>
      </w:r>
    </w:p>
    <w:p w14:paraId="1EBE531B" w14:textId="77777777" w:rsidR="005E7977" w:rsidRDefault="005E7977" w:rsidP="00253FB5">
      <w:pPr>
        <w:pStyle w:val="a3"/>
        <w:spacing w:line="360" w:lineRule="auto"/>
        <w:rPr>
          <w:rFonts w:ascii="Times New Roman"/>
        </w:rPr>
      </w:pPr>
    </w:p>
    <w:p w14:paraId="068702D6" w14:textId="77777777" w:rsidR="005E7977" w:rsidRDefault="00A61DDE" w:rsidP="00253FB5">
      <w:pPr>
        <w:pStyle w:val="3"/>
        <w:spacing w:before="0" w:line="360" w:lineRule="auto"/>
        <w:ind w:left="1715" w:right="1741"/>
      </w:pPr>
      <w:bookmarkStart w:id="87" w:name="Способы_добавления_стилей_на_страницу"/>
      <w:bookmarkEnd w:id="87"/>
      <w:r w:rsidRPr="00A61DDE">
        <w:t>Способи додавання стилів на сторінку</w:t>
      </w:r>
      <w:r>
        <w:rPr>
          <w:lang w:val="uk-UA"/>
        </w:rPr>
        <w:t xml:space="preserve"> </w:t>
      </w:r>
    </w:p>
    <w:p w14:paraId="04847EEC" w14:textId="77777777" w:rsidR="00A61DDE" w:rsidRDefault="00A61DDE" w:rsidP="00253FB5">
      <w:pPr>
        <w:pStyle w:val="a3"/>
        <w:spacing w:line="360" w:lineRule="auto"/>
        <w:ind w:left="105" w:right="183"/>
      </w:pPr>
      <w:r w:rsidRPr="00A61DDE">
        <w:t>Для додавання стилів на веб-сторінку існує кілька способів, які розрізняються своїми можливостями і призначенням. Далі розглянемо їх докладніше.</w:t>
      </w:r>
    </w:p>
    <w:p w14:paraId="6A05D988" w14:textId="77777777" w:rsidR="00A61DDE" w:rsidRDefault="00A61DDE" w:rsidP="00253FB5">
      <w:pPr>
        <w:pStyle w:val="5"/>
        <w:spacing w:line="360" w:lineRule="auto"/>
        <w:rPr>
          <w:color w:val="BD2026"/>
        </w:rPr>
      </w:pPr>
    </w:p>
    <w:p w14:paraId="7D772047" w14:textId="77777777" w:rsidR="005E7977" w:rsidRPr="00A61DDE" w:rsidRDefault="00A61DDE" w:rsidP="00253FB5">
      <w:pPr>
        <w:pStyle w:val="5"/>
        <w:spacing w:line="360" w:lineRule="auto"/>
        <w:rPr>
          <w:lang w:val="uk-UA"/>
        </w:rPr>
      </w:pPr>
      <w:r>
        <w:rPr>
          <w:color w:val="BD2026"/>
          <w:lang w:val="uk-UA"/>
        </w:rPr>
        <w:t>Пов’язані стилі</w:t>
      </w:r>
    </w:p>
    <w:p w14:paraId="5E1E36E2" w14:textId="6ABAFCD9" w:rsidR="00A61DDE" w:rsidRDefault="00A61DDE" w:rsidP="00253FB5">
      <w:pPr>
        <w:pStyle w:val="a3"/>
        <w:spacing w:line="360" w:lineRule="auto"/>
        <w:ind w:left="105" w:right="183"/>
        <w:rPr>
          <w:ins w:id="88" w:author="МАРІЯ БРЕНЬ" w:date="2019-12-19T09:10:00Z"/>
        </w:rPr>
      </w:pPr>
      <w:r w:rsidRPr="00A61DDE">
        <w:t>При використанні пов'язаних стилів опис селекторів та їх значень розташовується в окремому файлі, як правило, з розширенням css, а для зв'язування документа з цим файлом застосовується тег</w:t>
      </w:r>
      <w:r>
        <w:t xml:space="preserve"> </w:t>
      </w:r>
      <w:r>
        <w:rPr>
          <w:rFonts w:ascii="Courier New" w:hAnsi="Courier New"/>
          <w:b/>
          <w:color w:val="006699"/>
        </w:rPr>
        <w:t>&lt;link&gt;</w:t>
      </w:r>
      <w:r>
        <w:t xml:space="preserve">. </w:t>
      </w:r>
      <w:r w:rsidRPr="00A61DDE">
        <w:t>Даний тег поміщається в контейнер</w:t>
      </w:r>
      <w:r>
        <w:rPr>
          <w:lang w:val="uk-UA"/>
        </w:rPr>
        <w:t xml:space="preserve"> </w:t>
      </w:r>
      <w:r>
        <w:rPr>
          <w:rFonts w:ascii="Courier New" w:hAnsi="Courier New"/>
          <w:b/>
          <w:color w:val="006699"/>
        </w:rPr>
        <w:t>&lt;head&gt;</w:t>
      </w:r>
      <w:r>
        <w:rPr>
          <w:lang w:val="uk-UA"/>
        </w:rPr>
        <w:t>,</w:t>
      </w:r>
      <w:r w:rsidRPr="00A61DDE">
        <w:t xml:space="preserve"> як показано в прикладі 1.3.</w:t>
      </w:r>
    </w:p>
    <w:p w14:paraId="22830ABE" w14:textId="77777777" w:rsidR="00BD3CA4" w:rsidRDefault="00BD3CA4" w:rsidP="00253FB5">
      <w:pPr>
        <w:pStyle w:val="a3"/>
        <w:spacing w:line="360" w:lineRule="auto"/>
        <w:ind w:left="105" w:right="183"/>
      </w:pPr>
    </w:p>
    <w:tbl>
      <w:tblPr>
        <w:tblStyle w:val="TableNormal"/>
        <w:tblW w:w="9211" w:type="dxa"/>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BD3CA4" w14:paraId="7698D06E" w14:textId="77777777" w:rsidTr="000A2EAA">
        <w:trPr>
          <w:trHeight w:val="235"/>
          <w:ins w:id="89" w:author="МАРІЯ БРЕНЬ" w:date="2019-12-19T09:07:00Z"/>
        </w:trPr>
        <w:tc>
          <w:tcPr>
            <w:tcW w:w="5177" w:type="dxa"/>
            <w:tcBorders>
              <w:right w:val="single" w:sz="6" w:space="0" w:color="666666"/>
            </w:tcBorders>
          </w:tcPr>
          <w:p w14:paraId="5E8E61DF" w14:textId="1B6F158D" w:rsidR="00BD3CA4" w:rsidRPr="00BD3CA4" w:rsidRDefault="00BD3CA4" w:rsidP="000A2EAA">
            <w:pPr>
              <w:pStyle w:val="TableParagraph"/>
              <w:spacing w:line="360" w:lineRule="auto"/>
              <w:ind w:left="-1"/>
              <w:rPr>
                <w:ins w:id="90" w:author="МАРІЯ БРЕНЬ" w:date="2019-12-19T09:07:00Z"/>
                <w:rFonts w:ascii="Arial Black" w:hAnsi="Arial Black"/>
                <w:sz w:val="15"/>
                <w:lang w:val="uk-UA"/>
                <w:rPrChange w:id="91" w:author="МАРІЯ БРЕНЬ" w:date="2019-12-19T09:09:00Z">
                  <w:rPr>
                    <w:ins w:id="92" w:author="МАРІЯ БРЕНЬ" w:date="2019-12-19T09:07:00Z"/>
                    <w:rFonts w:ascii="Arial Black" w:hAnsi="Arial Black"/>
                    <w:sz w:val="15"/>
                  </w:rPr>
                </w:rPrChange>
              </w:rPr>
            </w:pPr>
            <w:ins w:id="93" w:author="МАРІЯ БРЕНЬ" w:date="2019-12-19T09:07:00Z">
              <w:r w:rsidRPr="0017086F">
                <w:rPr>
                  <w:rFonts w:ascii="Arial Black" w:hAnsi="Arial Black"/>
                  <w:color w:val="685C53"/>
                  <w:sz w:val="15"/>
                </w:rPr>
                <w:t>Приклад 1.</w:t>
              </w:r>
            </w:ins>
            <w:ins w:id="94" w:author="МАРІЯ БРЕНЬ" w:date="2019-12-19T09:09:00Z">
              <w:r>
                <w:rPr>
                  <w:rFonts w:ascii="Arial Black" w:hAnsi="Arial Black"/>
                  <w:color w:val="685C53"/>
                  <w:sz w:val="15"/>
                  <w:lang w:val="uk-UA"/>
                </w:rPr>
                <w:t>3. Підключенння пов’язаних стилів</w:t>
              </w:r>
            </w:ins>
          </w:p>
        </w:tc>
        <w:tc>
          <w:tcPr>
            <w:tcW w:w="771" w:type="dxa"/>
            <w:tcBorders>
              <w:left w:val="single" w:sz="6" w:space="0" w:color="666666"/>
              <w:right w:val="double" w:sz="2" w:space="0" w:color="666666"/>
            </w:tcBorders>
            <w:shd w:val="clear" w:color="auto" w:fill="CEE2D3"/>
          </w:tcPr>
          <w:p w14:paraId="174D7F62" w14:textId="77777777" w:rsidR="00BD3CA4" w:rsidRDefault="00BD3CA4" w:rsidP="000A2EAA">
            <w:pPr>
              <w:pStyle w:val="TableParagraph"/>
              <w:spacing w:line="360" w:lineRule="auto"/>
              <w:rPr>
                <w:ins w:id="95" w:author="МАРІЯ БРЕНЬ" w:date="2019-12-19T09:07:00Z"/>
                <w:rFonts w:ascii="Arial"/>
                <w:sz w:val="13"/>
              </w:rPr>
            </w:pPr>
            <w:ins w:id="96" w:author="МАРІЯ БРЕНЬ" w:date="2019-12-19T09:07:00Z">
              <w:r>
                <w:rPr>
                  <w:rFonts w:ascii="Arial"/>
                  <w:sz w:val="13"/>
                </w:rPr>
                <w:t>XHTML 1.0</w:t>
              </w:r>
            </w:ins>
          </w:p>
        </w:tc>
        <w:tc>
          <w:tcPr>
            <w:tcW w:w="621" w:type="dxa"/>
            <w:tcBorders>
              <w:left w:val="double" w:sz="2" w:space="0" w:color="666666"/>
              <w:right w:val="double" w:sz="2" w:space="0" w:color="666666"/>
            </w:tcBorders>
            <w:shd w:val="clear" w:color="auto" w:fill="CEE2D3"/>
          </w:tcPr>
          <w:p w14:paraId="131C7E23" w14:textId="77777777" w:rsidR="00BD3CA4" w:rsidRDefault="00BD3CA4" w:rsidP="000A2EAA">
            <w:pPr>
              <w:pStyle w:val="TableParagraph"/>
              <w:spacing w:line="360" w:lineRule="auto"/>
              <w:ind w:left="46"/>
              <w:rPr>
                <w:ins w:id="97" w:author="МАРІЯ БРЕНЬ" w:date="2019-12-19T09:07:00Z"/>
                <w:rFonts w:ascii="Arial"/>
                <w:sz w:val="13"/>
              </w:rPr>
            </w:pPr>
            <w:ins w:id="98" w:author="МАРІЯ БРЕНЬ" w:date="2019-12-19T09:07:00Z">
              <w:r>
                <w:rPr>
                  <w:rFonts w:ascii="Arial"/>
                  <w:sz w:val="13"/>
                </w:rPr>
                <w:t>CSS 2.1</w:t>
              </w:r>
            </w:ins>
          </w:p>
        </w:tc>
        <w:tc>
          <w:tcPr>
            <w:tcW w:w="353" w:type="dxa"/>
            <w:tcBorders>
              <w:left w:val="double" w:sz="2" w:space="0" w:color="666666"/>
              <w:right w:val="single" w:sz="6" w:space="0" w:color="666666"/>
            </w:tcBorders>
            <w:shd w:val="clear" w:color="auto" w:fill="CEE2D3"/>
          </w:tcPr>
          <w:p w14:paraId="471FCCA5" w14:textId="77777777" w:rsidR="00BD3CA4" w:rsidRDefault="00BD3CA4" w:rsidP="000A2EAA">
            <w:pPr>
              <w:pStyle w:val="TableParagraph"/>
              <w:spacing w:line="360" w:lineRule="auto"/>
              <w:ind w:left="46"/>
              <w:rPr>
                <w:ins w:id="99" w:author="МАРІЯ БРЕНЬ" w:date="2019-12-19T09:07:00Z"/>
                <w:rFonts w:ascii="Arial"/>
                <w:sz w:val="13"/>
              </w:rPr>
            </w:pPr>
            <w:ins w:id="100" w:author="МАРІЯ БРЕНЬ" w:date="2019-12-19T09:07:00Z">
              <w:r>
                <w:rPr>
                  <w:rFonts w:ascii="Arial"/>
                  <w:sz w:val="13"/>
                </w:rPr>
                <w:t>IE 7</w:t>
              </w:r>
            </w:ins>
          </w:p>
        </w:tc>
        <w:tc>
          <w:tcPr>
            <w:tcW w:w="332" w:type="dxa"/>
            <w:tcBorders>
              <w:left w:val="single" w:sz="6" w:space="0" w:color="666666"/>
              <w:right w:val="single" w:sz="6" w:space="0" w:color="666666"/>
            </w:tcBorders>
            <w:shd w:val="clear" w:color="auto" w:fill="CEE2D3"/>
          </w:tcPr>
          <w:p w14:paraId="29FABE2B" w14:textId="77777777" w:rsidR="00BD3CA4" w:rsidRDefault="00BD3CA4" w:rsidP="000A2EAA">
            <w:pPr>
              <w:pStyle w:val="TableParagraph"/>
              <w:spacing w:line="360" w:lineRule="auto"/>
              <w:rPr>
                <w:ins w:id="101" w:author="МАРІЯ БРЕНЬ" w:date="2019-12-19T09:07:00Z"/>
                <w:rFonts w:ascii="Arial"/>
                <w:sz w:val="13"/>
              </w:rPr>
            </w:pPr>
            <w:ins w:id="102" w:author="МАРІЯ БРЕНЬ" w:date="2019-12-19T09:07:00Z">
              <w:r>
                <w:rPr>
                  <w:rFonts w:ascii="Arial"/>
                  <w:sz w:val="13"/>
                </w:rPr>
                <w:t>IE 8</w:t>
              </w:r>
            </w:ins>
          </w:p>
        </w:tc>
        <w:tc>
          <w:tcPr>
            <w:tcW w:w="332" w:type="dxa"/>
            <w:tcBorders>
              <w:left w:val="single" w:sz="6" w:space="0" w:color="666666"/>
              <w:right w:val="single" w:sz="6" w:space="0" w:color="666666"/>
            </w:tcBorders>
            <w:shd w:val="clear" w:color="auto" w:fill="CEE2D3"/>
          </w:tcPr>
          <w:p w14:paraId="135E4480" w14:textId="77777777" w:rsidR="00BD3CA4" w:rsidRDefault="00BD3CA4" w:rsidP="000A2EAA">
            <w:pPr>
              <w:pStyle w:val="TableParagraph"/>
              <w:spacing w:line="360" w:lineRule="auto"/>
              <w:rPr>
                <w:ins w:id="103" w:author="МАРІЯ БРЕНЬ" w:date="2019-12-19T09:07:00Z"/>
                <w:rFonts w:ascii="Arial"/>
                <w:sz w:val="13"/>
              </w:rPr>
            </w:pPr>
            <w:ins w:id="104" w:author="МАРІЯ БРЕНЬ" w:date="2019-12-19T09:07:00Z">
              <w:r>
                <w:rPr>
                  <w:rFonts w:ascii="Arial"/>
                  <w:sz w:val="13"/>
                </w:rPr>
                <w:t>IE 9</w:t>
              </w:r>
            </w:ins>
          </w:p>
        </w:tc>
        <w:tc>
          <w:tcPr>
            <w:tcW w:w="343" w:type="dxa"/>
            <w:tcBorders>
              <w:left w:val="single" w:sz="6" w:space="0" w:color="666666"/>
              <w:right w:val="single" w:sz="6" w:space="0" w:color="666666"/>
            </w:tcBorders>
            <w:shd w:val="clear" w:color="auto" w:fill="CEE2D3"/>
          </w:tcPr>
          <w:p w14:paraId="2276A3EA" w14:textId="77777777" w:rsidR="00BD3CA4" w:rsidRDefault="00BD3CA4" w:rsidP="000A2EAA">
            <w:pPr>
              <w:pStyle w:val="TableParagraph"/>
              <w:spacing w:line="360" w:lineRule="auto"/>
              <w:rPr>
                <w:ins w:id="105" w:author="МАРІЯ БРЕНЬ" w:date="2019-12-19T09:07:00Z"/>
                <w:rFonts w:ascii="Arial"/>
                <w:sz w:val="13"/>
              </w:rPr>
            </w:pPr>
            <w:ins w:id="106" w:author="МАРІЯ БРЕНЬ" w:date="2019-12-19T09:07:00Z">
              <w:r>
                <w:rPr>
                  <w:rFonts w:ascii="Arial"/>
                  <w:sz w:val="13"/>
                </w:rPr>
                <w:t>Cr 8</w:t>
              </w:r>
            </w:ins>
          </w:p>
        </w:tc>
        <w:tc>
          <w:tcPr>
            <w:tcW w:w="461" w:type="dxa"/>
            <w:tcBorders>
              <w:left w:val="single" w:sz="6" w:space="0" w:color="666666"/>
              <w:right w:val="single" w:sz="6" w:space="0" w:color="666666"/>
            </w:tcBorders>
            <w:shd w:val="clear" w:color="auto" w:fill="CEE2D3"/>
          </w:tcPr>
          <w:p w14:paraId="3C7B1170" w14:textId="77777777" w:rsidR="00BD3CA4" w:rsidRDefault="00BD3CA4" w:rsidP="000A2EAA">
            <w:pPr>
              <w:pStyle w:val="TableParagraph"/>
              <w:spacing w:line="360" w:lineRule="auto"/>
              <w:rPr>
                <w:ins w:id="107" w:author="МАРІЯ БРЕНЬ" w:date="2019-12-19T09:07:00Z"/>
                <w:rFonts w:ascii="Arial"/>
                <w:sz w:val="13"/>
              </w:rPr>
            </w:pPr>
            <w:ins w:id="108" w:author="МАРІЯ БРЕНЬ" w:date="2019-12-19T09:07:00Z">
              <w:r>
                <w:rPr>
                  <w:rFonts w:ascii="Arial"/>
                  <w:sz w:val="13"/>
                </w:rPr>
                <w:t>Op 11</w:t>
              </w:r>
            </w:ins>
          </w:p>
        </w:tc>
        <w:tc>
          <w:tcPr>
            <w:tcW w:w="365" w:type="dxa"/>
            <w:tcBorders>
              <w:left w:val="single" w:sz="6" w:space="0" w:color="666666"/>
              <w:right w:val="single" w:sz="6" w:space="0" w:color="666666"/>
            </w:tcBorders>
            <w:shd w:val="clear" w:color="auto" w:fill="CEE2D3"/>
          </w:tcPr>
          <w:p w14:paraId="5858CFD3" w14:textId="77777777" w:rsidR="00BD3CA4" w:rsidRDefault="00BD3CA4" w:rsidP="000A2EAA">
            <w:pPr>
              <w:pStyle w:val="TableParagraph"/>
              <w:spacing w:line="360" w:lineRule="auto"/>
              <w:ind w:left="39"/>
              <w:rPr>
                <w:ins w:id="109" w:author="МАРІЯ БРЕНЬ" w:date="2019-12-19T09:07:00Z"/>
                <w:rFonts w:ascii="Arial"/>
                <w:sz w:val="13"/>
              </w:rPr>
            </w:pPr>
            <w:ins w:id="110" w:author="МАРІЯ БРЕНЬ" w:date="2019-12-19T09:07:00Z">
              <w:r>
                <w:rPr>
                  <w:rFonts w:ascii="Arial"/>
                  <w:sz w:val="13"/>
                </w:rPr>
                <w:t>Sa 5</w:t>
              </w:r>
            </w:ins>
          </w:p>
        </w:tc>
        <w:tc>
          <w:tcPr>
            <w:tcW w:w="456" w:type="dxa"/>
            <w:tcBorders>
              <w:left w:val="single" w:sz="6" w:space="0" w:color="666666"/>
            </w:tcBorders>
            <w:shd w:val="clear" w:color="auto" w:fill="CEE2D3"/>
          </w:tcPr>
          <w:p w14:paraId="6229BF32" w14:textId="77777777" w:rsidR="00BD3CA4" w:rsidRDefault="00BD3CA4" w:rsidP="000A2EAA">
            <w:pPr>
              <w:pStyle w:val="TableParagraph"/>
              <w:spacing w:line="360" w:lineRule="auto"/>
              <w:ind w:left="38"/>
              <w:rPr>
                <w:ins w:id="111" w:author="МАРІЯ БРЕНЬ" w:date="2019-12-19T09:07:00Z"/>
                <w:rFonts w:ascii="Arial"/>
                <w:sz w:val="13"/>
              </w:rPr>
            </w:pPr>
            <w:ins w:id="112" w:author="МАРІЯ БРЕНЬ" w:date="2019-12-19T09:07:00Z">
              <w:r>
                <w:rPr>
                  <w:rFonts w:ascii="Arial"/>
                  <w:sz w:val="13"/>
                </w:rPr>
                <w:t>Fx 3.6</w:t>
              </w:r>
            </w:ins>
          </w:p>
        </w:tc>
      </w:tr>
      <w:tr w:rsidR="00BD3CA4" w14:paraId="325D31A2" w14:textId="77777777" w:rsidTr="000A2EAA">
        <w:trPr>
          <w:trHeight w:val="1798"/>
          <w:ins w:id="113" w:author="МАРІЯ БРЕНЬ" w:date="2019-12-19T09:07:00Z"/>
        </w:trPr>
        <w:tc>
          <w:tcPr>
            <w:tcW w:w="9211" w:type="dxa"/>
            <w:gridSpan w:val="10"/>
            <w:shd w:val="clear" w:color="auto" w:fill="F8F7F2"/>
          </w:tcPr>
          <w:p w14:paraId="6E9219A4" w14:textId="77777777" w:rsidR="00BD3CA4" w:rsidRPr="00EB5600" w:rsidRDefault="00BD3CA4" w:rsidP="00BD3CA4">
            <w:pPr>
              <w:spacing w:before="83" w:line="211" w:lineRule="auto"/>
              <w:ind w:left="254" w:right="4058" w:hanging="180"/>
              <w:rPr>
                <w:ins w:id="114" w:author="МАРІЯ БРЕНЬ" w:date="2019-12-19T09:09:00Z"/>
                <w:rFonts w:ascii="Courier New"/>
                <w:sz w:val="15"/>
                <w:lang w:val="en-US"/>
              </w:rPr>
            </w:pPr>
            <w:ins w:id="115" w:author="МАРІЯ БРЕНЬ" w:date="2019-12-19T09:09:00Z">
              <w:r w:rsidRPr="00EB5600">
                <w:rPr>
                  <w:rFonts w:ascii="Courier New"/>
                  <w:sz w:val="15"/>
                  <w:lang w:val="en-US"/>
                </w:rPr>
                <w:t xml:space="preserve">&lt;!DOCTYPE html PUBLIC "-//W3C//DTD XHTML 1.0 Strict//EN" </w:t>
              </w:r>
              <w:r>
                <w:fldChar w:fldCharType="begin"/>
              </w:r>
              <w:r>
                <w:instrText xml:space="preserve"> HYPERLINK "http://www.w3.org/TR/xhtml1/DTD/xhtml1-strict.dtd" \h </w:instrText>
              </w:r>
              <w:r>
                <w:fldChar w:fldCharType="separate"/>
              </w:r>
              <w:r w:rsidRPr="00EB5600">
                <w:rPr>
                  <w:rFonts w:ascii="Courier New"/>
                  <w:sz w:val="15"/>
                  <w:lang w:val="en-US"/>
                </w:rPr>
                <w:t>"http://www.w3.org/TR/xhtml1/DTD/xhtml1</w:t>
              </w:r>
              <w:r>
                <w:rPr>
                  <w:rFonts w:ascii="Courier New"/>
                  <w:sz w:val="15"/>
                  <w:lang w:val="en-US"/>
                </w:rPr>
                <w:fldChar w:fldCharType="end"/>
              </w:r>
              <w:r w:rsidRPr="00EB5600">
                <w:rPr>
                  <w:rFonts w:ascii="Courier New"/>
                  <w:sz w:val="15"/>
                  <w:lang w:val="en-US"/>
                </w:rPr>
                <w:t>-</w:t>
              </w:r>
              <w:r>
                <w:fldChar w:fldCharType="begin"/>
              </w:r>
              <w:r>
                <w:instrText xml:space="preserve"> HYPERLINK "http://www.w3.org/TR/xhtml1/DTD/xhtml1-strict.dtd" \h </w:instrText>
              </w:r>
              <w:r>
                <w:fldChar w:fldCharType="separate"/>
              </w:r>
              <w:r w:rsidRPr="00EB5600">
                <w:rPr>
                  <w:rFonts w:ascii="Courier New"/>
                  <w:sz w:val="15"/>
                  <w:lang w:val="en-US"/>
                </w:rPr>
                <w:t>strict.dtd"&gt;</w:t>
              </w:r>
              <w:r>
                <w:rPr>
                  <w:rFonts w:ascii="Courier New"/>
                  <w:sz w:val="15"/>
                  <w:lang w:val="en-US"/>
                </w:rPr>
                <w:fldChar w:fldCharType="end"/>
              </w:r>
            </w:ins>
          </w:p>
          <w:p w14:paraId="75EE8FE7" w14:textId="77777777" w:rsidR="00BD3CA4" w:rsidRPr="00EB5600" w:rsidRDefault="00BD3CA4" w:rsidP="00BD3CA4">
            <w:pPr>
              <w:spacing w:line="146" w:lineRule="exact"/>
              <w:ind w:left="74"/>
              <w:rPr>
                <w:ins w:id="116" w:author="МАРІЯ БРЕНЬ" w:date="2019-12-19T09:09:00Z"/>
                <w:rFonts w:ascii="Courier New"/>
                <w:sz w:val="15"/>
                <w:lang w:val="en-US"/>
              </w:rPr>
            </w:pPr>
            <w:ins w:id="117" w:author="МАРІЯ БРЕНЬ" w:date="2019-12-19T09:09:00Z">
              <w:r w:rsidRPr="00EB5600">
                <w:rPr>
                  <w:rFonts w:ascii="Courier New"/>
                  <w:sz w:val="15"/>
                  <w:lang w:val="en-US"/>
                </w:rPr>
                <w:t xml:space="preserve">&lt;html </w:t>
              </w:r>
              <w:r>
                <w:fldChar w:fldCharType="begin"/>
              </w:r>
              <w:r>
                <w:instrText xml:space="preserve"> HYPERLINK "http://www.w3.org/1999/xhtml" \h </w:instrText>
              </w:r>
              <w:r>
                <w:fldChar w:fldCharType="separate"/>
              </w:r>
              <w:r w:rsidRPr="00EB5600">
                <w:rPr>
                  <w:rFonts w:ascii="Courier New"/>
                  <w:sz w:val="15"/>
                  <w:lang w:val="en-US"/>
                </w:rPr>
                <w:t>xmlns="http://www.w3.org/1999/xhtml"&gt;</w:t>
              </w:r>
              <w:r>
                <w:rPr>
                  <w:rFonts w:ascii="Courier New"/>
                  <w:sz w:val="15"/>
                  <w:lang w:val="en-US"/>
                </w:rPr>
                <w:fldChar w:fldCharType="end"/>
              </w:r>
            </w:ins>
          </w:p>
          <w:p w14:paraId="5C137D56" w14:textId="77777777" w:rsidR="00BD3CA4" w:rsidRPr="00EB5600" w:rsidRDefault="00BD3CA4" w:rsidP="00BD3CA4">
            <w:pPr>
              <w:spacing w:line="150" w:lineRule="exact"/>
              <w:ind w:left="164"/>
              <w:rPr>
                <w:ins w:id="118" w:author="МАРІЯ БРЕНЬ" w:date="2019-12-19T09:09:00Z"/>
                <w:rFonts w:ascii="Courier New"/>
                <w:sz w:val="15"/>
                <w:lang w:val="en-US"/>
              </w:rPr>
            </w:pPr>
            <w:ins w:id="119" w:author="МАРІЯ БРЕНЬ" w:date="2019-12-19T09:09:00Z">
              <w:r w:rsidRPr="00EB5600">
                <w:rPr>
                  <w:rFonts w:ascii="Courier New"/>
                  <w:sz w:val="15"/>
                  <w:lang w:val="en-US"/>
                </w:rPr>
                <w:t>&lt;head&gt;</w:t>
              </w:r>
            </w:ins>
          </w:p>
          <w:p w14:paraId="72BC4626" w14:textId="77777777" w:rsidR="00BD3CA4" w:rsidRPr="00EB5600" w:rsidRDefault="00BD3CA4" w:rsidP="00BD3CA4">
            <w:pPr>
              <w:spacing w:line="150" w:lineRule="exact"/>
              <w:ind w:left="254"/>
              <w:rPr>
                <w:ins w:id="120" w:author="МАРІЯ БРЕНЬ" w:date="2019-12-19T09:09:00Z"/>
                <w:rFonts w:ascii="Courier New"/>
                <w:sz w:val="15"/>
                <w:lang w:val="en-US"/>
              </w:rPr>
            </w:pPr>
            <w:ins w:id="121" w:author="МАРІЯ БРЕНЬ" w:date="2019-12-19T09:09:00Z">
              <w:r w:rsidRPr="00EB5600">
                <w:rPr>
                  <w:rFonts w:ascii="Courier New"/>
                  <w:sz w:val="15"/>
                  <w:lang w:val="en-US"/>
                </w:rPr>
                <w:t>&lt;meta http-equiv="Content-Type" content="text/html; charset=utf-8" /&gt;</w:t>
              </w:r>
            </w:ins>
          </w:p>
          <w:p w14:paraId="3BDC0DF3" w14:textId="77777777" w:rsidR="00BD3CA4" w:rsidRPr="00EB5600" w:rsidRDefault="00BD3CA4" w:rsidP="00BD3CA4">
            <w:pPr>
              <w:spacing w:line="150" w:lineRule="exact"/>
              <w:ind w:left="246"/>
              <w:rPr>
                <w:ins w:id="122" w:author="МАРІЯ БРЕНЬ" w:date="2019-12-19T09:09:00Z"/>
                <w:rFonts w:ascii="Courier New" w:hAnsi="Courier New"/>
                <w:sz w:val="15"/>
                <w:lang w:val="en-US"/>
              </w:rPr>
            </w:pPr>
            <w:ins w:id="123" w:author="МАРІЯ БРЕНЬ" w:date="2019-12-19T09:09:00Z">
              <w:r w:rsidRPr="00EB5600">
                <w:rPr>
                  <w:rFonts w:ascii="Courier New" w:hAnsi="Courier New"/>
                  <w:sz w:val="15"/>
                  <w:lang w:val="en-US"/>
                </w:rPr>
                <w:t>&lt;title&gt;</w:t>
              </w:r>
              <w:r>
                <w:rPr>
                  <w:rFonts w:ascii="Courier New" w:hAnsi="Courier New"/>
                  <w:sz w:val="15"/>
                </w:rPr>
                <w:t>Стил</w:t>
              </w:r>
              <w:r>
                <w:rPr>
                  <w:rFonts w:ascii="Courier New" w:hAnsi="Courier New"/>
                  <w:sz w:val="15"/>
                  <w:lang w:val="uk-UA"/>
                </w:rPr>
                <w:t>і</w:t>
              </w:r>
              <w:r w:rsidRPr="00EB5600">
                <w:rPr>
                  <w:rFonts w:ascii="Courier New" w:hAnsi="Courier New"/>
                  <w:sz w:val="15"/>
                  <w:lang w:val="en-US"/>
                </w:rPr>
                <w:t>&lt;/title&gt;</w:t>
              </w:r>
            </w:ins>
          </w:p>
          <w:p w14:paraId="040FFDB8" w14:textId="77777777" w:rsidR="00BD3CA4" w:rsidRPr="00EB5600" w:rsidRDefault="00BD3CA4" w:rsidP="00BD3CA4">
            <w:pPr>
              <w:spacing w:line="150" w:lineRule="exact"/>
              <w:ind w:left="254"/>
              <w:rPr>
                <w:ins w:id="124" w:author="МАРІЯ БРЕНЬ" w:date="2019-12-19T09:09:00Z"/>
                <w:rFonts w:ascii="Courier New"/>
                <w:sz w:val="15"/>
                <w:lang w:val="en-US"/>
              </w:rPr>
            </w:pPr>
            <w:ins w:id="125" w:author="МАРІЯ БРЕНЬ" w:date="2019-12-19T09:09:00Z">
              <w:r w:rsidRPr="00EB5600">
                <w:rPr>
                  <w:rFonts w:ascii="Courier New"/>
                  <w:sz w:val="15"/>
                  <w:lang w:val="en-US"/>
                </w:rPr>
                <w:t>&lt;link rel="stylesheet" type="text/css" href="style/mysite.css" /&gt;</w:t>
              </w:r>
            </w:ins>
          </w:p>
          <w:p w14:paraId="74853888" w14:textId="77777777" w:rsidR="00BD3CA4" w:rsidRPr="00EB5600" w:rsidRDefault="00BD3CA4" w:rsidP="00BD3CA4">
            <w:pPr>
              <w:spacing w:line="150" w:lineRule="exact"/>
              <w:ind w:left="254"/>
              <w:rPr>
                <w:ins w:id="126" w:author="МАРІЯ БРЕНЬ" w:date="2019-12-19T09:09:00Z"/>
                <w:rFonts w:ascii="Courier New"/>
                <w:sz w:val="15"/>
                <w:lang w:val="en-US"/>
              </w:rPr>
            </w:pPr>
            <w:ins w:id="127" w:author="МАРІЯ БРЕНЬ" w:date="2019-12-19T09:09:00Z">
              <w:r w:rsidRPr="00EB5600">
                <w:rPr>
                  <w:rFonts w:ascii="Courier New"/>
                  <w:sz w:val="15"/>
                  <w:lang w:val="en-US"/>
                </w:rPr>
                <w:t xml:space="preserve">&lt;link rel="stylesheet" type="text/css" </w:t>
              </w:r>
              <w:r>
                <w:fldChar w:fldCharType="begin"/>
              </w:r>
              <w:r>
                <w:instrText xml:space="preserve"> HYPERLINK "http://www.htmlbook.ru/main.css" \h </w:instrText>
              </w:r>
              <w:r>
                <w:fldChar w:fldCharType="separate"/>
              </w:r>
              <w:r w:rsidRPr="00EB5600">
                <w:rPr>
                  <w:rFonts w:ascii="Courier New"/>
                  <w:sz w:val="15"/>
                  <w:lang w:val="en-US"/>
                </w:rPr>
                <w:t xml:space="preserve">href="http://www.htmlbook.ru/main.css" </w:t>
              </w:r>
              <w:r>
                <w:rPr>
                  <w:rFonts w:ascii="Courier New"/>
                  <w:sz w:val="15"/>
                  <w:lang w:val="en-US"/>
                </w:rPr>
                <w:fldChar w:fldCharType="end"/>
              </w:r>
              <w:r w:rsidRPr="00EB5600">
                <w:rPr>
                  <w:rFonts w:ascii="Courier New"/>
                  <w:sz w:val="15"/>
                  <w:lang w:val="en-US"/>
                </w:rPr>
                <w:t>/&gt;</w:t>
              </w:r>
            </w:ins>
          </w:p>
          <w:p w14:paraId="35D6BE8E" w14:textId="77777777" w:rsidR="00BD3CA4" w:rsidRPr="00EB5600" w:rsidRDefault="00BD3CA4" w:rsidP="00BD3CA4">
            <w:pPr>
              <w:spacing w:line="150" w:lineRule="exact"/>
              <w:ind w:left="164"/>
              <w:rPr>
                <w:ins w:id="128" w:author="МАРІЯ БРЕНЬ" w:date="2019-12-19T09:09:00Z"/>
                <w:rFonts w:ascii="Courier New"/>
                <w:sz w:val="15"/>
                <w:lang w:val="en-US"/>
              </w:rPr>
            </w:pPr>
            <w:ins w:id="129" w:author="МАРІЯ БРЕНЬ" w:date="2019-12-19T09:09:00Z">
              <w:r w:rsidRPr="00EB5600">
                <w:rPr>
                  <w:rFonts w:ascii="Courier New"/>
                  <w:sz w:val="15"/>
                  <w:lang w:val="en-US"/>
                </w:rPr>
                <w:t>&lt;/head&gt;</w:t>
              </w:r>
            </w:ins>
          </w:p>
          <w:p w14:paraId="0A591EE3" w14:textId="77777777" w:rsidR="00BD3CA4" w:rsidRPr="00EB5600" w:rsidRDefault="00BD3CA4" w:rsidP="00BD3CA4">
            <w:pPr>
              <w:spacing w:line="150" w:lineRule="exact"/>
              <w:ind w:left="164"/>
              <w:rPr>
                <w:ins w:id="130" w:author="МАРІЯ БРЕНЬ" w:date="2019-12-19T09:09:00Z"/>
                <w:rFonts w:ascii="Courier New"/>
                <w:sz w:val="15"/>
                <w:lang w:val="en-US"/>
              </w:rPr>
            </w:pPr>
            <w:ins w:id="131" w:author="МАРІЯ БРЕНЬ" w:date="2019-12-19T09:09:00Z">
              <w:r w:rsidRPr="00EB5600">
                <w:rPr>
                  <w:rFonts w:ascii="Courier New"/>
                  <w:sz w:val="15"/>
                  <w:lang w:val="en-US"/>
                </w:rPr>
                <w:t>&lt;body&gt;</w:t>
              </w:r>
            </w:ins>
          </w:p>
          <w:p w14:paraId="1802A104" w14:textId="77777777" w:rsidR="00BD3CA4" w:rsidRPr="00EB5600" w:rsidRDefault="00BD3CA4" w:rsidP="00BD3CA4">
            <w:pPr>
              <w:spacing w:line="150" w:lineRule="exact"/>
              <w:ind w:left="331"/>
              <w:rPr>
                <w:ins w:id="132" w:author="МАРІЯ БРЕНЬ" w:date="2019-12-19T09:09:00Z"/>
                <w:rFonts w:ascii="Courier New" w:hAnsi="Courier New"/>
                <w:sz w:val="15"/>
                <w:lang w:val="en-US"/>
              </w:rPr>
            </w:pPr>
            <w:ins w:id="133" w:author="МАРІЯ БРЕНЬ" w:date="2019-12-19T09:09:00Z">
              <w:r w:rsidRPr="00EB5600">
                <w:rPr>
                  <w:rFonts w:ascii="Courier New" w:hAnsi="Courier New"/>
                  <w:sz w:val="15"/>
                  <w:lang w:val="en-US"/>
                </w:rPr>
                <w:t>&lt;h1&gt;</w:t>
              </w:r>
              <w:r>
                <w:rPr>
                  <w:rFonts w:ascii="Courier New" w:hAnsi="Courier New"/>
                  <w:sz w:val="15"/>
                </w:rPr>
                <w:t>Заголовок</w:t>
              </w:r>
              <w:r w:rsidRPr="00EB5600">
                <w:rPr>
                  <w:rFonts w:ascii="Courier New" w:hAnsi="Courier New"/>
                  <w:sz w:val="15"/>
                  <w:lang w:val="en-US"/>
                </w:rPr>
                <w:t>&lt;/h1&gt;</w:t>
              </w:r>
            </w:ins>
          </w:p>
          <w:p w14:paraId="37E7D2EC" w14:textId="77777777" w:rsidR="00BD3CA4" w:rsidRPr="00EB5600" w:rsidRDefault="00BD3CA4" w:rsidP="00BD3CA4">
            <w:pPr>
              <w:spacing w:line="150" w:lineRule="exact"/>
              <w:ind w:left="331"/>
              <w:rPr>
                <w:ins w:id="134" w:author="МАРІЯ БРЕНЬ" w:date="2019-12-19T09:09:00Z"/>
                <w:rFonts w:ascii="Courier New" w:hAnsi="Courier New"/>
                <w:sz w:val="15"/>
                <w:lang w:val="en-US"/>
              </w:rPr>
            </w:pPr>
            <w:ins w:id="135" w:author="МАРІЯ БРЕНЬ" w:date="2019-12-19T09:09:00Z">
              <w:r w:rsidRPr="00EB5600">
                <w:rPr>
                  <w:rFonts w:ascii="Courier New" w:hAnsi="Courier New"/>
                  <w:sz w:val="15"/>
                  <w:lang w:val="en-US"/>
                </w:rPr>
                <w:t>&lt;p&gt;</w:t>
              </w:r>
              <w:r>
                <w:rPr>
                  <w:rFonts w:ascii="Courier New" w:hAnsi="Courier New"/>
                  <w:sz w:val="15"/>
                </w:rPr>
                <w:t>Текст</w:t>
              </w:r>
              <w:r w:rsidRPr="00EB5600">
                <w:rPr>
                  <w:rFonts w:ascii="Courier New" w:hAnsi="Courier New"/>
                  <w:sz w:val="15"/>
                  <w:lang w:val="en-US"/>
                </w:rPr>
                <w:t>&lt;/p&gt;</w:t>
              </w:r>
            </w:ins>
          </w:p>
          <w:p w14:paraId="5393719D" w14:textId="77777777" w:rsidR="00BD3CA4" w:rsidRPr="00EB5600" w:rsidRDefault="00BD3CA4" w:rsidP="00BD3CA4">
            <w:pPr>
              <w:spacing w:line="150" w:lineRule="exact"/>
              <w:ind w:left="164"/>
              <w:rPr>
                <w:ins w:id="136" w:author="МАРІЯ БРЕНЬ" w:date="2019-12-19T09:09:00Z"/>
                <w:rFonts w:ascii="Courier New"/>
                <w:sz w:val="15"/>
                <w:lang w:val="en-US"/>
              </w:rPr>
            </w:pPr>
            <w:ins w:id="137" w:author="МАРІЯ БРЕНЬ" w:date="2019-12-19T09:09:00Z">
              <w:r w:rsidRPr="00EB5600">
                <w:rPr>
                  <w:rFonts w:ascii="Courier New"/>
                  <w:sz w:val="15"/>
                  <w:lang w:val="en-US"/>
                </w:rPr>
                <w:t>&lt;/body&gt;</w:t>
              </w:r>
            </w:ins>
          </w:p>
          <w:p w14:paraId="5A7A719F" w14:textId="77777777" w:rsidR="00BD3CA4" w:rsidRPr="00EB5600" w:rsidRDefault="00BD3CA4" w:rsidP="00BD3CA4">
            <w:pPr>
              <w:spacing w:line="160" w:lineRule="exact"/>
              <w:ind w:left="74"/>
              <w:rPr>
                <w:ins w:id="138" w:author="МАРІЯ БРЕНЬ" w:date="2019-12-19T09:09:00Z"/>
                <w:rFonts w:ascii="Courier New"/>
                <w:sz w:val="15"/>
                <w:lang w:val="en-US"/>
              </w:rPr>
            </w:pPr>
            <w:ins w:id="139" w:author="МАРІЯ БРЕНЬ" w:date="2019-12-19T09:09:00Z">
              <w:r w:rsidRPr="00EB5600">
                <w:rPr>
                  <w:rFonts w:ascii="Courier New"/>
                  <w:sz w:val="15"/>
                  <w:lang w:val="en-US"/>
                </w:rPr>
                <w:t>&lt;/html&gt;</w:t>
              </w:r>
            </w:ins>
          </w:p>
          <w:p w14:paraId="0E3C1779" w14:textId="6CCC241B" w:rsidR="00BD3CA4" w:rsidRDefault="00BD3CA4" w:rsidP="000A2EAA">
            <w:pPr>
              <w:pStyle w:val="TableParagraph"/>
              <w:ind w:left="74"/>
              <w:rPr>
                <w:ins w:id="140" w:author="МАРІЯ БРЕНЬ" w:date="2019-12-19T09:07:00Z"/>
                <w:sz w:val="15"/>
              </w:rPr>
            </w:pPr>
          </w:p>
        </w:tc>
      </w:tr>
    </w:tbl>
    <w:p w14:paraId="482C55F1" w14:textId="77777777" w:rsidR="005E7977" w:rsidDel="00677EE2" w:rsidRDefault="005E7977" w:rsidP="00253FB5">
      <w:pPr>
        <w:pStyle w:val="a3"/>
        <w:spacing w:line="360" w:lineRule="auto"/>
        <w:rPr>
          <w:del w:id="141" w:author="МАРІЯ БРЕНЬ" w:date="2019-12-19T09:03:00Z"/>
        </w:rPr>
      </w:pPr>
    </w:p>
    <w:p w14:paraId="67E9D038" w14:textId="598BA91C" w:rsidR="005E7977" w:rsidDel="00677EE2" w:rsidRDefault="00767651" w:rsidP="00253FB5">
      <w:pPr>
        <w:spacing w:line="360" w:lineRule="auto"/>
        <w:ind w:left="426"/>
        <w:rPr>
          <w:del w:id="142" w:author="МАРІЯ БРЕНЬ" w:date="2019-12-19T09:03:00Z"/>
          <w:rFonts w:ascii="Arial Black"/>
          <w:sz w:val="5"/>
        </w:rPr>
      </w:pPr>
      <w:del w:id="143" w:author="МАРІЯ БРЕНЬ" w:date="2019-12-19T09:03:00Z">
        <w:r w:rsidDel="00677EE2">
          <w:rPr>
            <w:noProof/>
            <w:lang w:val="uk-UA" w:eastAsia="uk-UA" w:bidi="ar-SA"/>
          </w:rPr>
          <mc:AlternateContent>
            <mc:Choice Requires="wps">
              <w:drawing>
                <wp:anchor distT="0" distB="0" distL="0" distR="0" simplePos="0" relativeHeight="251686912" behindDoc="1" locked="0" layoutInCell="1" allowOverlap="1" wp14:anchorId="5F18531D" wp14:editId="4FADCC83">
                  <wp:simplePos x="0" y="0"/>
                  <wp:positionH relativeFrom="page">
                    <wp:posOffset>982345</wp:posOffset>
                  </wp:positionH>
                  <wp:positionV relativeFrom="paragraph">
                    <wp:posOffset>173355</wp:posOffset>
                  </wp:positionV>
                  <wp:extent cx="5847715" cy="1428115"/>
                  <wp:effectExtent l="0" t="0" r="0" b="0"/>
                  <wp:wrapTopAndBottom/>
                  <wp:docPr id="90"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1428115"/>
                          </a:xfrm>
                          <a:prstGeom prst="rect">
                            <a:avLst/>
                          </a:prstGeom>
                          <a:solidFill>
                            <a:srgbClr val="F8F7F2"/>
                          </a:solidFill>
                          <a:ln>
                            <a:noFill/>
                          </a:ln>
                        </wps:spPr>
                        <wps:txbx>
                          <w:txbxContent>
                            <w:p w14:paraId="6869BFB4" w14:textId="77777777" w:rsidR="000A2EAA" w:rsidRPr="00EB5600" w:rsidRDefault="000A2EAA">
                              <w:pPr>
                                <w:spacing w:before="83" w:line="211" w:lineRule="auto"/>
                                <w:ind w:left="254" w:right="4058" w:hanging="180"/>
                                <w:rPr>
                                  <w:rFonts w:ascii="Courier New"/>
                                  <w:sz w:val="15"/>
                                  <w:lang w:val="en-US"/>
                                </w:rPr>
                              </w:pPr>
                              <w:r w:rsidRPr="00EB5600">
                                <w:rPr>
                                  <w:rFonts w:ascii="Courier New"/>
                                  <w:sz w:val="15"/>
                                  <w:lang w:val="en-US"/>
                                </w:rPr>
                                <w:t xml:space="preserve">&lt;!DOCTYPE html PUBLIC "-//W3C//DTD XHTML 1.0 Strict//EN" </w:t>
                              </w:r>
                              <w:r>
                                <w:fldChar w:fldCharType="begin"/>
                              </w:r>
                              <w:r w:rsidRPr="003D6273">
                                <w:rPr>
                                  <w:lang w:val="en-US"/>
                                  <w:rPrChange w:id="144" w:author="Пользователь Windows" w:date="2019-12-19T05:26:00Z">
                                    <w:rPr/>
                                  </w:rPrChange>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3D6273">
                                <w:rPr>
                                  <w:lang w:val="en-US"/>
                                  <w:rPrChange w:id="145" w:author="Пользователь Windows" w:date="2019-12-19T05:26:00Z">
                                    <w:rPr/>
                                  </w:rPrChange>
                                </w:rPr>
                                <w:instrText>HYPERLINK "http://www.w3.org/TR/xhtml1/DTD/xhtml1-strict.dtd" \h</w:instrText>
                              </w:r>
                              <w:r>
                                <w:fldChar w:fldCharType="separate"/>
                              </w:r>
                              <w:r w:rsidRPr="00EB5600">
                                <w:rPr>
                                  <w:rFonts w:ascii="Courier New"/>
                                  <w:sz w:val="15"/>
                                  <w:lang w:val="en-US"/>
                                </w:rPr>
                                <w:t>strict.dtd"&gt;</w:t>
                              </w:r>
                              <w:r>
                                <w:fldChar w:fldCharType="end"/>
                              </w:r>
                            </w:p>
                            <w:p w14:paraId="3BEC4A9C" w14:textId="77777777" w:rsidR="000A2EAA" w:rsidRPr="00EB5600" w:rsidRDefault="000A2EAA">
                              <w:pPr>
                                <w:spacing w:line="146" w:lineRule="exact"/>
                                <w:ind w:left="74"/>
                                <w:rPr>
                                  <w:rFonts w:ascii="Courier New"/>
                                  <w:sz w:val="15"/>
                                  <w:lang w:val="en-US"/>
                                </w:rPr>
                              </w:pPr>
                              <w:r w:rsidRPr="00EB5600">
                                <w:rPr>
                                  <w:rFonts w:ascii="Courier New"/>
                                  <w:sz w:val="15"/>
                                  <w:lang w:val="en-US"/>
                                </w:rPr>
                                <w:t xml:space="preserve">&lt;html </w:t>
                              </w:r>
                              <w:r>
                                <w:fldChar w:fldCharType="begin"/>
                              </w:r>
                              <w:r w:rsidRPr="003D6273">
                                <w:rPr>
                                  <w:lang w:val="en-US"/>
                                  <w:rPrChange w:id="146" w:author="Пользователь Windows" w:date="2019-12-19T05:26:00Z">
                                    <w:rPr/>
                                  </w:rPrChange>
                                </w:rPr>
                                <w:instrText>HYPERLINK "http://www.w3.org/1999/xhtml" \h</w:instrText>
                              </w:r>
                              <w:r>
                                <w:fldChar w:fldCharType="separate"/>
                              </w:r>
                              <w:r w:rsidRPr="00EB5600">
                                <w:rPr>
                                  <w:rFonts w:ascii="Courier New"/>
                                  <w:sz w:val="15"/>
                                  <w:lang w:val="en-US"/>
                                </w:rPr>
                                <w:t>xmlns="http://www.w3.org/1999/xhtml"&gt;</w:t>
                              </w:r>
                              <w:r>
                                <w:fldChar w:fldCharType="end"/>
                              </w:r>
                            </w:p>
                            <w:p w14:paraId="72F723ED" w14:textId="77777777" w:rsidR="000A2EAA" w:rsidRPr="00EB5600" w:rsidRDefault="000A2EAA">
                              <w:pPr>
                                <w:spacing w:line="150" w:lineRule="exact"/>
                                <w:ind w:left="164"/>
                                <w:rPr>
                                  <w:rFonts w:ascii="Courier New"/>
                                  <w:sz w:val="15"/>
                                  <w:lang w:val="en-US"/>
                                </w:rPr>
                              </w:pPr>
                              <w:r w:rsidRPr="00EB5600">
                                <w:rPr>
                                  <w:rFonts w:ascii="Courier New"/>
                                  <w:sz w:val="15"/>
                                  <w:lang w:val="en-US"/>
                                </w:rPr>
                                <w:t>&lt;head&gt;</w:t>
                              </w:r>
                            </w:p>
                            <w:p w14:paraId="0E2A3276" w14:textId="77777777" w:rsidR="000A2EAA" w:rsidRPr="00EB5600" w:rsidRDefault="000A2EAA">
                              <w:pPr>
                                <w:spacing w:line="150" w:lineRule="exact"/>
                                <w:ind w:left="254"/>
                                <w:rPr>
                                  <w:rFonts w:ascii="Courier New"/>
                                  <w:sz w:val="15"/>
                                  <w:lang w:val="en-US"/>
                                </w:rPr>
                              </w:pPr>
                              <w:r w:rsidRPr="00EB5600">
                                <w:rPr>
                                  <w:rFonts w:ascii="Courier New"/>
                                  <w:sz w:val="15"/>
                                  <w:lang w:val="en-US"/>
                                </w:rPr>
                                <w:t>&lt;meta http-equiv="Content-Type" content="text/html; charset=utf-8" /&gt;</w:t>
                              </w:r>
                            </w:p>
                            <w:p w14:paraId="03DE99FC" w14:textId="77777777" w:rsidR="000A2EAA" w:rsidRPr="00EB5600" w:rsidRDefault="000A2EAA">
                              <w:pPr>
                                <w:spacing w:line="150" w:lineRule="exact"/>
                                <w:ind w:left="246"/>
                                <w:rPr>
                                  <w:rFonts w:ascii="Courier New" w:hAnsi="Courier New"/>
                                  <w:sz w:val="15"/>
                                  <w:lang w:val="en-US"/>
                                </w:rPr>
                              </w:pPr>
                              <w:r w:rsidRPr="00EB5600">
                                <w:rPr>
                                  <w:rFonts w:ascii="Courier New" w:hAnsi="Courier New"/>
                                  <w:sz w:val="15"/>
                                  <w:lang w:val="en-US"/>
                                </w:rPr>
                                <w:t>&lt;title&gt;</w:t>
                              </w:r>
                              <w:r>
                                <w:rPr>
                                  <w:rFonts w:ascii="Courier New" w:hAnsi="Courier New"/>
                                  <w:sz w:val="15"/>
                                </w:rPr>
                                <w:t>Стил</w:t>
                              </w:r>
                              <w:r>
                                <w:rPr>
                                  <w:rFonts w:ascii="Courier New" w:hAnsi="Courier New"/>
                                  <w:sz w:val="15"/>
                                  <w:lang w:val="uk-UA"/>
                                </w:rPr>
                                <w:t>і</w:t>
                              </w:r>
                              <w:r w:rsidRPr="00EB5600">
                                <w:rPr>
                                  <w:rFonts w:ascii="Courier New" w:hAnsi="Courier New"/>
                                  <w:sz w:val="15"/>
                                  <w:lang w:val="en-US"/>
                                </w:rPr>
                                <w:t>&lt;/title&gt;</w:t>
                              </w:r>
                            </w:p>
                            <w:p w14:paraId="0DC6061B" w14:textId="77777777" w:rsidR="000A2EAA" w:rsidRPr="00EB5600" w:rsidRDefault="000A2EAA">
                              <w:pPr>
                                <w:spacing w:line="150" w:lineRule="exact"/>
                                <w:ind w:left="254"/>
                                <w:rPr>
                                  <w:rFonts w:ascii="Courier New"/>
                                  <w:sz w:val="15"/>
                                  <w:lang w:val="en-US"/>
                                </w:rPr>
                              </w:pPr>
                              <w:r w:rsidRPr="00EB5600">
                                <w:rPr>
                                  <w:rFonts w:ascii="Courier New"/>
                                  <w:sz w:val="15"/>
                                  <w:lang w:val="en-US"/>
                                </w:rPr>
                                <w:t>&lt;link rel="stylesheet" type="text/css" href="style/mysite.css" /&gt;</w:t>
                              </w:r>
                            </w:p>
                            <w:p w14:paraId="00E4FE13" w14:textId="77777777" w:rsidR="000A2EAA" w:rsidRPr="00EB5600" w:rsidRDefault="000A2EAA">
                              <w:pPr>
                                <w:spacing w:line="150" w:lineRule="exact"/>
                                <w:ind w:left="254"/>
                                <w:rPr>
                                  <w:rFonts w:ascii="Courier New"/>
                                  <w:sz w:val="15"/>
                                  <w:lang w:val="en-US"/>
                                </w:rPr>
                              </w:pPr>
                              <w:r w:rsidRPr="00EB5600">
                                <w:rPr>
                                  <w:rFonts w:ascii="Courier New"/>
                                  <w:sz w:val="15"/>
                                  <w:lang w:val="en-US"/>
                                </w:rPr>
                                <w:t xml:space="preserve">&lt;link rel="stylesheet" type="text/css" </w:t>
                              </w:r>
                              <w:r>
                                <w:fldChar w:fldCharType="begin"/>
                              </w:r>
                              <w:r w:rsidRPr="003D6273">
                                <w:rPr>
                                  <w:lang w:val="en-US"/>
                                  <w:rPrChange w:id="147" w:author="Пользователь Windows" w:date="2019-12-19T05:26:00Z">
                                    <w:rPr/>
                                  </w:rPrChange>
                                </w:rPr>
                                <w:instrText>HYPERLINK "http://www.htmlbook.ru/main.css" \h</w:instrText>
                              </w:r>
                              <w:r>
                                <w:fldChar w:fldCharType="separate"/>
                              </w:r>
                              <w:r w:rsidRPr="00EB5600">
                                <w:rPr>
                                  <w:rFonts w:ascii="Courier New"/>
                                  <w:sz w:val="15"/>
                                  <w:lang w:val="en-US"/>
                                </w:rPr>
                                <w:t xml:space="preserve">href="http://www.htmlbook.ru/main.css" </w:t>
                              </w:r>
                              <w:r>
                                <w:fldChar w:fldCharType="end"/>
                              </w:r>
                              <w:r w:rsidRPr="00EB5600">
                                <w:rPr>
                                  <w:rFonts w:ascii="Courier New"/>
                                  <w:sz w:val="15"/>
                                  <w:lang w:val="en-US"/>
                                </w:rPr>
                                <w:t>/&gt;</w:t>
                              </w:r>
                            </w:p>
                            <w:p w14:paraId="6BF3BE38" w14:textId="77777777" w:rsidR="000A2EAA" w:rsidRPr="00EB5600" w:rsidRDefault="000A2EAA">
                              <w:pPr>
                                <w:spacing w:line="150" w:lineRule="exact"/>
                                <w:ind w:left="164"/>
                                <w:rPr>
                                  <w:rFonts w:ascii="Courier New"/>
                                  <w:sz w:val="15"/>
                                  <w:lang w:val="en-US"/>
                                </w:rPr>
                              </w:pPr>
                              <w:r w:rsidRPr="00EB5600">
                                <w:rPr>
                                  <w:rFonts w:ascii="Courier New"/>
                                  <w:sz w:val="15"/>
                                  <w:lang w:val="en-US"/>
                                </w:rPr>
                                <w:t>&lt;/head&gt;</w:t>
                              </w:r>
                            </w:p>
                            <w:p w14:paraId="00D567B4" w14:textId="77777777" w:rsidR="000A2EAA" w:rsidRPr="00EB5600" w:rsidRDefault="000A2EAA">
                              <w:pPr>
                                <w:spacing w:line="150" w:lineRule="exact"/>
                                <w:ind w:left="164"/>
                                <w:rPr>
                                  <w:rFonts w:ascii="Courier New"/>
                                  <w:sz w:val="15"/>
                                  <w:lang w:val="en-US"/>
                                </w:rPr>
                              </w:pPr>
                              <w:r w:rsidRPr="00EB5600">
                                <w:rPr>
                                  <w:rFonts w:ascii="Courier New"/>
                                  <w:sz w:val="15"/>
                                  <w:lang w:val="en-US"/>
                                </w:rPr>
                                <w:t>&lt;body&gt;</w:t>
                              </w:r>
                            </w:p>
                            <w:p w14:paraId="15F81F10" w14:textId="77777777" w:rsidR="000A2EAA" w:rsidRPr="00EB5600" w:rsidRDefault="000A2EAA">
                              <w:pPr>
                                <w:spacing w:line="150" w:lineRule="exact"/>
                                <w:ind w:left="331"/>
                                <w:rPr>
                                  <w:rFonts w:ascii="Courier New" w:hAnsi="Courier New"/>
                                  <w:sz w:val="15"/>
                                  <w:lang w:val="en-US"/>
                                </w:rPr>
                              </w:pPr>
                              <w:r w:rsidRPr="00EB5600">
                                <w:rPr>
                                  <w:rFonts w:ascii="Courier New" w:hAnsi="Courier New"/>
                                  <w:sz w:val="15"/>
                                  <w:lang w:val="en-US"/>
                                </w:rPr>
                                <w:t>&lt;h1&gt;</w:t>
                              </w:r>
                              <w:r>
                                <w:rPr>
                                  <w:rFonts w:ascii="Courier New" w:hAnsi="Courier New"/>
                                  <w:sz w:val="15"/>
                                </w:rPr>
                                <w:t>Заголовок</w:t>
                              </w:r>
                              <w:r w:rsidRPr="00EB5600">
                                <w:rPr>
                                  <w:rFonts w:ascii="Courier New" w:hAnsi="Courier New"/>
                                  <w:sz w:val="15"/>
                                  <w:lang w:val="en-US"/>
                                </w:rPr>
                                <w:t>&lt;/h1&gt;</w:t>
                              </w:r>
                            </w:p>
                            <w:p w14:paraId="6ACC64E7" w14:textId="77777777" w:rsidR="000A2EAA" w:rsidRPr="00EB5600" w:rsidRDefault="000A2EAA">
                              <w:pPr>
                                <w:spacing w:line="150" w:lineRule="exact"/>
                                <w:ind w:left="331"/>
                                <w:rPr>
                                  <w:rFonts w:ascii="Courier New" w:hAnsi="Courier New"/>
                                  <w:sz w:val="15"/>
                                  <w:lang w:val="en-US"/>
                                </w:rPr>
                              </w:pPr>
                              <w:r w:rsidRPr="00EB5600">
                                <w:rPr>
                                  <w:rFonts w:ascii="Courier New" w:hAnsi="Courier New"/>
                                  <w:sz w:val="15"/>
                                  <w:lang w:val="en-US"/>
                                </w:rPr>
                                <w:t>&lt;p&gt;</w:t>
                              </w:r>
                              <w:r>
                                <w:rPr>
                                  <w:rFonts w:ascii="Courier New" w:hAnsi="Courier New"/>
                                  <w:sz w:val="15"/>
                                </w:rPr>
                                <w:t>Текст</w:t>
                              </w:r>
                              <w:r w:rsidRPr="00EB5600">
                                <w:rPr>
                                  <w:rFonts w:ascii="Courier New" w:hAnsi="Courier New"/>
                                  <w:sz w:val="15"/>
                                  <w:lang w:val="en-US"/>
                                </w:rPr>
                                <w:t>&lt;/p&gt;</w:t>
                              </w:r>
                            </w:p>
                            <w:p w14:paraId="3E47F12F" w14:textId="77777777" w:rsidR="000A2EAA" w:rsidRPr="00EB5600" w:rsidRDefault="000A2EAA">
                              <w:pPr>
                                <w:spacing w:line="150" w:lineRule="exact"/>
                                <w:ind w:left="164"/>
                                <w:rPr>
                                  <w:rFonts w:ascii="Courier New"/>
                                  <w:sz w:val="15"/>
                                  <w:lang w:val="en-US"/>
                                </w:rPr>
                              </w:pPr>
                              <w:r w:rsidRPr="00EB5600">
                                <w:rPr>
                                  <w:rFonts w:ascii="Courier New"/>
                                  <w:sz w:val="15"/>
                                  <w:lang w:val="en-US"/>
                                </w:rPr>
                                <w:t>&lt;/body&gt;</w:t>
                              </w:r>
                            </w:p>
                            <w:p w14:paraId="68FC72A9" w14:textId="77777777" w:rsidR="000A2EAA" w:rsidRPr="00EB5600" w:rsidRDefault="000A2EAA">
                              <w:pPr>
                                <w:spacing w:line="160" w:lineRule="exact"/>
                                <w:ind w:left="74"/>
                                <w:rPr>
                                  <w:rFonts w:ascii="Courier New"/>
                                  <w:sz w:val="15"/>
                                  <w:lang w:val="en-US"/>
                                </w:rPr>
                              </w:pPr>
                              <w:r w:rsidRPr="00EB5600">
                                <w:rPr>
                                  <w:rFonts w:ascii="Courier New"/>
                                  <w:sz w:val="15"/>
                                  <w:lang w:val="en-US"/>
                                </w:rPr>
                                <w:t>&lt;/html&gt;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18531D" id="_x0000_s1040" type="#_x0000_t202" style="position:absolute;left:0;text-align:left;margin-left:77.35pt;margin-top:13.65pt;width:460.45pt;height:112.45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" fillcolor="#f8f7f2" stroked="f">
                  <v:textbox inset="0,0,0,0">
                    <w:txbxContent>
                      <w:p w14:paraId="6869BFB4" w14:textId="77777777" w:rsidR="000A2EAA" w:rsidRPr="00EB5600" w:rsidRDefault="000A2EAA">
                        <w:pPr>
                          <w:spacing w:before="83" w:line="211" w:lineRule="auto"/>
                          <w:ind w:left="254" w:right="4058" w:hanging="180"/>
                          <w:rPr>
                            <w:rFonts w:ascii="Courier New"/>
                            <w:sz w:val="15"/>
                            <w:lang w:val="en-US"/>
                          </w:rPr>
                        </w:pPr>
                        <w:r w:rsidRPr="00EB5600">
                          <w:rPr>
                            <w:rFonts w:ascii="Courier New"/>
                            <w:sz w:val="15"/>
                            <w:lang w:val="en-US"/>
                          </w:rPr>
                          <w:t xml:space="preserve">&lt;!DOCTYPE html PUBLIC "-//W3C//DTD XHTML 1.0 Strict//EN" </w:t>
                        </w:r>
                        <w:r>
                          <w:fldChar w:fldCharType="begin"/>
                        </w:r>
                        <w:r w:rsidRPr="003D6273">
                          <w:rPr>
                            <w:lang w:val="en-US"/>
                            <w:rPrChange w:id="148" w:author="Пользователь Windows" w:date="2019-12-19T05:26:00Z">
                              <w:rPr/>
                            </w:rPrChange>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3D6273">
                          <w:rPr>
                            <w:lang w:val="en-US"/>
                            <w:rPrChange w:id="149" w:author="Пользователь Windows" w:date="2019-12-19T05:26:00Z">
                              <w:rPr/>
                            </w:rPrChange>
                          </w:rPr>
                          <w:instrText>HYPERLINK "http://www.w3.org/TR/xhtml1/DTD/xhtml1-strict.dtd" \h</w:instrText>
                        </w:r>
                        <w:r>
                          <w:fldChar w:fldCharType="separate"/>
                        </w:r>
                        <w:r w:rsidRPr="00EB5600">
                          <w:rPr>
                            <w:rFonts w:ascii="Courier New"/>
                            <w:sz w:val="15"/>
                            <w:lang w:val="en-US"/>
                          </w:rPr>
                          <w:t>strict.dtd"&gt;</w:t>
                        </w:r>
                        <w:r>
                          <w:fldChar w:fldCharType="end"/>
                        </w:r>
                      </w:p>
                      <w:p w14:paraId="3BEC4A9C" w14:textId="77777777" w:rsidR="000A2EAA" w:rsidRPr="00EB5600" w:rsidRDefault="000A2EAA">
                        <w:pPr>
                          <w:spacing w:line="146" w:lineRule="exact"/>
                          <w:ind w:left="74"/>
                          <w:rPr>
                            <w:rFonts w:ascii="Courier New"/>
                            <w:sz w:val="15"/>
                            <w:lang w:val="en-US"/>
                          </w:rPr>
                        </w:pPr>
                        <w:r w:rsidRPr="00EB5600">
                          <w:rPr>
                            <w:rFonts w:ascii="Courier New"/>
                            <w:sz w:val="15"/>
                            <w:lang w:val="en-US"/>
                          </w:rPr>
                          <w:t xml:space="preserve">&lt;html </w:t>
                        </w:r>
                        <w:r>
                          <w:fldChar w:fldCharType="begin"/>
                        </w:r>
                        <w:r w:rsidRPr="003D6273">
                          <w:rPr>
                            <w:lang w:val="en-US"/>
                            <w:rPrChange w:id="150" w:author="Пользователь Windows" w:date="2019-12-19T05:26:00Z">
                              <w:rPr/>
                            </w:rPrChange>
                          </w:rPr>
                          <w:instrText>HYPERLINK "http://www.w3.org/1999/xhtml" \h</w:instrText>
                        </w:r>
                        <w:r>
                          <w:fldChar w:fldCharType="separate"/>
                        </w:r>
                        <w:r w:rsidRPr="00EB5600">
                          <w:rPr>
                            <w:rFonts w:ascii="Courier New"/>
                            <w:sz w:val="15"/>
                            <w:lang w:val="en-US"/>
                          </w:rPr>
                          <w:t>xmlns="http://www.w3.org/1999/xhtml"&gt;</w:t>
                        </w:r>
                        <w:r>
                          <w:fldChar w:fldCharType="end"/>
                        </w:r>
                      </w:p>
                      <w:p w14:paraId="72F723ED" w14:textId="77777777" w:rsidR="000A2EAA" w:rsidRPr="00EB5600" w:rsidRDefault="000A2EAA">
                        <w:pPr>
                          <w:spacing w:line="150" w:lineRule="exact"/>
                          <w:ind w:left="164"/>
                          <w:rPr>
                            <w:rFonts w:ascii="Courier New"/>
                            <w:sz w:val="15"/>
                            <w:lang w:val="en-US"/>
                          </w:rPr>
                        </w:pPr>
                        <w:r w:rsidRPr="00EB5600">
                          <w:rPr>
                            <w:rFonts w:ascii="Courier New"/>
                            <w:sz w:val="15"/>
                            <w:lang w:val="en-US"/>
                          </w:rPr>
                          <w:t>&lt;head&gt;</w:t>
                        </w:r>
                      </w:p>
                      <w:p w14:paraId="0E2A3276" w14:textId="77777777" w:rsidR="000A2EAA" w:rsidRPr="00EB5600" w:rsidRDefault="000A2EAA">
                        <w:pPr>
                          <w:spacing w:line="150" w:lineRule="exact"/>
                          <w:ind w:left="254"/>
                          <w:rPr>
                            <w:rFonts w:ascii="Courier New"/>
                            <w:sz w:val="15"/>
                            <w:lang w:val="en-US"/>
                          </w:rPr>
                        </w:pPr>
                        <w:r w:rsidRPr="00EB5600">
                          <w:rPr>
                            <w:rFonts w:ascii="Courier New"/>
                            <w:sz w:val="15"/>
                            <w:lang w:val="en-US"/>
                          </w:rPr>
                          <w:t>&lt;meta http-equiv="Content-Type" content="text/html; charset=utf-8" /&gt;</w:t>
                        </w:r>
                      </w:p>
                      <w:p w14:paraId="03DE99FC" w14:textId="77777777" w:rsidR="000A2EAA" w:rsidRPr="00EB5600" w:rsidRDefault="000A2EAA">
                        <w:pPr>
                          <w:spacing w:line="150" w:lineRule="exact"/>
                          <w:ind w:left="246"/>
                          <w:rPr>
                            <w:rFonts w:ascii="Courier New" w:hAnsi="Courier New"/>
                            <w:sz w:val="15"/>
                            <w:lang w:val="en-US"/>
                          </w:rPr>
                        </w:pPr>
                        <w:r w:rsidRPr="00EB5600">
                          <w:rPr>
                            <w:rFonts w:ascii="Courier New" w:hAnsi="Courier New"/>
                            <w:sz w:val="15"/>
                            <w:lang w:val="en-US"/>
                          </w:rPr>
                          <w:t>&lt;title&gt;</w:t>
                        </w:r>
                        <w:r>
                          <w:rPr>
                            <w:rFonts w:ascii="Courier New" w:hAnsi="Courier New"/>
                            <w:sz w:val="15"/>
                          </w:rPr>
                          <w:t>Стил</w:t>
                        </w:r>
                        <w:r>
                          <w:rPr>
                            <w:rFonts w:ascii="Courier New" w:hAnsi="Courier New"/>
                            <w:sz w:val="15"/>
                            <w:lang w:val="uk-UA"/>
                          </w:rPr>
                          <w:t>і</w:t>
                        </w:r>
                        <w:r w:rsidRPr="00EB5600">
                          <w:rPr>
                            <w:rFonts w:ascii="Courier New" w:hAnsi="Courier New"/>
                            <w:sz w:val="15"/>
                            <w:lang w:val="en-US"/>
                          </w:rPr>
                          <w:t>&lt;/title&gt;</w:t>
                        </w:r>
                      </w:p>
                      <w:p w14:paraId="0DC6061B" w14:textId="77777777" w:rsidR="000A2EAA" w:rsidRPr="00EB5600" w:rsidRDefault="000A2EAA">
                        <w:pPr>
                          <w:spacing w:line="150" w:lineRule="exact"/>
                          <w:ind w:left="254"/>
                          <w:rPr>
                            <w:rFonts w:ascii="Courier New"/>
                            <w:sz w:val="15"/>
                            <w:lang w:val="en-US"/>
                          </w:rPr>
                        </w:pPr>
                        <w:r w:rsidRPr="00EB5600">
                          <w:rPr>
                            <w:rFonts w:ascii="Courier New"/>
                            <w:sz w:val="15"/>
                            <w:lang w:val="en-US"/>
                          </w:rPr>
                          <w:t>&lt;link rel="stylesheet" type="text/css" href="style/mysite.css" /&gt;</w:t>
                        </w:r>
                      </w:p>
                      <w:p w14:paraId="00E4FE13" w14:textId="77777777" w:rsidR="000A2EAA" w:rsidRPr="00EB5600" w:rsidRDefault="000A2EAA">
                        <w:pPr>
                          <w:spacing w:line="150" w:lineRule="exact"/>
                          <w:ind w:left="254"/>
                          <w:rPr>
                            <w:rFonts w:ascii="Courier New"/>
                            <w:sz w:val="15"/>
                            <w:lang w:val="en-US"/>
                          </w:rPr>
                        </w:pPr>
                        <w:r w:rsidRPr="00EB5600">
                          <w:rPr>
                            <w:rFonts w:ascii="Courier New"/>
                            <w:sz w:val="15"/>
                            <w:lang w:val="en-US"/>
                          </w:rPr>
                          <w:t xml:space="preserve">&lt;link rel="stylesheet" type="text/css" </w:t>
                        </w:r>
                        <w:r>
                          <w:fldChar w:fldCharType="begin"/>
                        </w:r>
                        <w:r w:rsidRPr="003D6273">
                          <w:rPr>
                            <w:lang w:val="en-US"/>
                            <w:rPrChange w:id="151" w:author="Пользователь Windows" w:date="2019-12-19T05:26:00Z">
                              <w:rPr/>
                            </w:rPrChange>
                          </w:rPr>
                          <w:instrText>HYPERLINK "http://www.htmlbook.ru/main.css" \h</w:instrText>
                        </w:r>
                        <w:r>
                          <w:fldChar w:fldCharType="separate"/>
                        </w:r>
                        <w:r w:rsidRPr="00EB5600">
                          <w:rPr>
                            <w:rFonts w:ascii="Courier New"/>
                            <w:sz w:val="15"/>
                            <w:lang w:val="en-US"/>
                          </w:rPr>
                          <w:t xml:space="preserve">href="http://www.htmlbook.ru/main.css" </w:t>
                        </w:r>
                        <w:r>
                          <w:fldChar w:fldCharType="end"/>
                        </w:r>
                        <w:r w:rsidRPr="00EB5600">
                          <w:rPr>
                            <w:rFonts w:ascii="Courier New"/>
                            <w:sz w:val="15"/>
                            <w:lang w:val="en-US"/>
                          </w:rPr>
                          <w:t>/&gt;</w:t>
                        </w:r>
                      </w:p>
                      <w:p w14:paraId="6BF3BE38" w14:textId="77777777" w:rsidR="000A2EAA" w:rsidRPr="00EB5600" w:rsidRDefault="000A2EAA">
                        <w:pPr>
                          <w:spacing w:line="150" w:lineRule="exact"/>
                          <w:ind w:left="164"/>
                          <w:rPr>
                            <w:rFonts w:ascii="Courier New"/>
                            <w:sz w:val="15"/>
                            <w:lang w:val="en-US"/>
                          </w:rPr>
                        </w:pPr>
                        <w:r w:rsidRPr="00EB5600">
                          <w:rPr>
                            <w:rFonts w:ascii="Courier New"/>
                            <w:sz w:val="15"/>
                            <w:lang w:val="en-US"/>
                          </w:rPr>
                          <w:t>&lt;/head&gt;</w:t>
                        </w:r>
                      </w:p>
                      <w:p w14:paraId="00D567B4" w14:textId="77777777" w:rsidR="000A2EAA" w:rsidRPr="00EB5600" w:rsidRDefault="000A2EAA">
                        <w:pPr>
                          <w:spacing w:line="150" w:lineRule="exact"/>
                          <w:ind w:left="164"/>
                          <w:rPr>
                            <w:rFonts w:ascii="Courier New"/>
                            <w:sz w:val="15"/>
                            <w:lang w:val="en-US"/>
                          </w:rPr>
                        </w:pPr>
                        <w:r w:rsidRPr="00EB5600">
                          <w:rPr>
                            <w:rFonts w:ascii="Courier New"/>
                            <w:sz w:val="15"/>
                            <w:lang w:val="en-US"/>
                          </w:rPr>
                          <w:t>&lt;body&gt;</w:t>
                        </w:r>
                      </w:p>
                      <w:p w14:paraId="15F81F10" w14:textId="77777777" w:rsidR="000A2EAA" w:rsidRPr="00EB5600" w:rsidRDefault="000A2EAA">
                        <w:pPr>
                          <w:spacing w:line="150" w:lineRule="exact"/>
                          <w:ind w:left="331"/>
                          <w:rPr>
                            <w:rFonts w:ascii="Courier New" w:hAnsi="Courier New"/>
                            <w:sz w:val="15"/>
                            <w:lang w:val="en-US"/>
                          </w:rPr>
                        </w:pPr>
                        <w:r w:rsidRPr="00EB5600">
                          <w:rPr>
                            <w:rFonts w:ascii="Courier New" w:hAnsi="Courier New"/>
                            <w:sz w:val="15"/>
                            <w:lang w:val="en-US"/>
                          </w:rPr>
                          <w:t>&lt;h1&gt;</w:t>
                        </w:r>
                        <w:r>
                          <w:rPr>
                            <w:rFonts w:ascii="Courier New" w:hAnsi="Courier New"/>
                            <w:sz w:val="15"/>
                          </w:rPr>
                          <w:t>Заголовок</w:t>
                        </w:r>
                        <w:r w:rsidRPr="00EB5600">
                          <w:rPr>
                            <w:rFonts w:ascii="Courier New" w:hAnsi="Courier New"/>
                            <w:sz w:val="15"/>
                            <w:lang w:val="en-US"/>
                          </w:rPr>
                          <w:t>&lt;/h1&gt;</w:t>
                        </w:r>
                      </w:p>
                      <w:p w14:paraId="6ACC64E7" w14:textId="77777777" w:rsidR="000A2EAA" w:rsidRPr="00EB5600" w:rsidRDefault="000A2EAA">
                        <w:pPr>
                          <w:spacing w:line="150" w:lineRule="exact"/>
                          <w:ind w:left="331"/>
                          <w:rPr>
                            <w:rFonts w:ascii="Courier New" w:hAnsi="Courier New"/>
                            <w:sz w:val="15"/>
                            <w:lang w:val="en-US"/>
                          </w:rPr>
                        </w:pPr>
                        <w:r w:rsidRPr="00EB5600">
                          <w:rPr>
                            <w:rFonts w:ascii="Courier New" w:hAnsi="Courier New"/>
                            <w:sz w:val="15"/>
                            <w:lang w:val="en-US"/>
                          </w:rPr>
                          <w:t>&lt;p&gt;</w:t>
                        </w:r>
                        <w:r>
                          <w:rPr>
                            <w:rFonts w:ascii="Courier New" w:hAnsi="Courier New"/>
                            <w:sz w:val="15"/>
                          </w:rPr>
                          <w:t>Текст</w:t>
                        </w:r>
                        <w:r w:rsidRPr="00EB5600">
                          <w:rPr>
                            <w:rFonts w:ascii="Courier New" w:hAnsi="Courier New"/>
                            <w:sz w:val="15"/>
                            <w:lang w:val="en-US"/>
                          </w:rPr>
                          <w:t>&lt;/p&gt;</w:t>
                        </w:r>
                      </w:p>
                      <w:p w14:paraId="3E47F12F" w14:textId="77777777" w:rsidR="000A2EAA" w:rsidRPr="00EB5600" w:rsidRDefault="000A2EAA">
                        <w:pPr>
                          <w:spacing w:line="150" w:lineRule="exact"/>
                          <w:ind w:left="164"/>
                          <w:rPr>
                            <w:rFonts w:ascii="Courier New"/>
                            <w:sz w:val="15"/>
                            <w:lang w:val="en-US"/>
                          </w:rPr>
                        </w:pPr>
                        <w:r w:rsidRPr="00EB5600">
                          <w:rPr>
                            <w:rFonts w:ascii="Courier New"/>
                            <w:sz w:val="15"/>
                            <w:lang w:val="en-US"/>
                          </w:rPr>
                          <w:t>&lt;/body&gt;</w:t>
                        </w:r>
                      </w:p>
                      <w:p w14:paraId="68FC72A9" w14:textId="77777777" w:rsidR="000A2EAA" w:rsidRPr="00EB5600" w:rsidRDefault="000A2EAA">
                        <w:pPr>
                          <w:spacing w:line="160" w:lineRule="exact"/>
                          <w:ind w:left="74"/>
                          <w:rPr>
                            <w:rFonts w:ascii="Courier New"/>
                            <w:sz w:val="15"/>
                            <w:lang w:val="en-US"/>
                          </w:rPr>
                        </w:pPr>
                        <w:r w:rsidRPr="00EB5600">
                          <w:rPr>
                            <w:rFonts w:ascii="Courier New"/>
                            <w:sz w:val="15"/>
                            <w:lang w:val="en-US"/>
                          </w:rPr>
                          <w:t>&lt;/html&gt;</w:t>
                        </w:r>
                      </w:p>
                    </w:txbxContent>
                  </v:textbox>
                  <w10:wrap type="topAndBottom" anchorx="page"/>
                </v:shape>
              </w:pict>
            </mc:Fallback>
          </mc:AlternateContent>
        </w:r>
        <w:r w:rsidDel="00677EE2">
          <w:rPr>
            <w:noProof/>
            <w:lang w:val="uk-UA" w:eastAsia="uk-UA" w:bidi="ar-SA"/>
          </w:rPr>
          <mc:AlternateContent>
            <mc:Choice Requires="wps">
              <w:drawing>
                <wp:anchor distT="0" distB="0" distL="114298" distR="114298" simplePos="0" relativeHeight="251688960" behindDoc="0" locked="0" layoutInCell="1" allowOverlap="1" wp14:anchorId="43396B5B" wp14:editId="72D9699A">
                  <wp:simplePos x="0" y="0"/>
                  <wp:positionH relativeFrom="page">
                    <wp:posOffset>4664074</wp:posOffset>
                  </wp:positionH>
                  <wp:positionV relativeFrom="paragraph">
                    <wp:posOffset>24130</wp:posOffset>
                  </wp:positionV>
                  <wp:extent cx="0" cy="149225"/>
                  <wp:effectExtent l="0" t="0" r="19050" b="3175"/>
                  <wp:wrapNone/>
                  <wp:docPr id="88" name="Lin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6DDA7FD" id="Line 271" o:spid="_x0000_s1026" style="position:absolute;z-index:251688960;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367.25pt,1.9pt" to="367.2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" strokecolor="#666" strokeweight=".18875mm">
                  <w10:wrap anchorx="page"/>
                </v:line>
              </w:pict>
            </mc:Fallback>
          </mc:AlternateContent>
        </w:r>
        <w:r w:rsidDel="00677EE2">
          <w:rPr>
            <w:noProof/>
            <w:lang w:val="uk-UA" w:eastAsia="uk-UA" w:bidi="ar-SA"/>
          </w:rPr>
          <mc:AlternateContent>
            <mc:Choice Requires="wps">
              <w:drawing>
                <wp:anchor distT="0" distB="0" distL="114300" distR="114300" simplePos="0" relativeHeight="251689984" behindDoc="0" locked="0" layoutInCell="1" allowOverlap="1" wp14:anchorId="0CD86A83" wp14:editId="5267E8A2">
                  <wp:simplePos x="0" y="0"/>
                  <wp:positionH relativeFrom="page">
                    <wp:posOffset>5139690</wp:posOffset>
                  </wp:positionH>
                  <wp:positionV relativeFrom="paragraph">
                    <wp:posOffset>24130</wp:posOffset>
                  </wp:positionV>
                  <wp:extent cx="27305" cy="149860"/>
                  <wp:effectExtent l="5715" t="5080" r="5080" b="6985"/>
                  <wp:wrapNone/>
                  <wp:docPr id="86" name="AutoShape 2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05" cy="149860"/>
                          </a:xfrm>
                          <a:custGeom>
                            <a:avLst/>
                            <a:gdLst>
                              <a:gd name="T0" fmla="*/ 0 w 43"/>
                              <a:gd name="T1" fmla="*/ 15322550 h 236"/>
                              <a:gd name="T2" fmla="*/ 0 w 43"/>
                              <a:gd name="T3" fmla="*/ 110080425 h 236"/>
                              <a:gd name="T4" fmla="*/ 17338675 w 43"/>
                              <a:gd name="T5" fmla="*/ 15322550 h 236"/>
                              <a:gd name="T6" fmla="*/ 17338675 w 43"/>
                              <a:gd name="T7" fmla="*/ 110080425 h 23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3" h="236">
                                <a:moveTo>
                                  <a:pt x="0" y="0"/>
                                </a:moveTo>
                                <a:lnTo>
                                  <a:pt x="0" y="235"/>
                                </a:lnTo>
                                <a:moveTo>
                                  <a:pt x="43" y="0"/>
                                </a:moveTo>
                                <a:lnTo>
                                  <a:pt x="43" y="235"/>
                                </a:lnTo>
                              </a:path>
                            </a:pathLst>
                          </a:custGeom>
                          <a:noFill/>
                          <a:ln w="6795">
                            <a:solidFill>
                              <a:srgbClr val="66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BF8E1" id="AutoShape 270" o:spid="_x0000_s1026" style="position:absolute;margin-left:404.7pt;margin-top:1.9pt;width:2.15pt;height:11.8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" path="m,l,235m43,r,235e" filled="f" strokecolor="#666" strokeweight=".18875mm">
                  <v:path arrowok="t" o:connecttype="custom" o:connectlocs="0,2147483646;0,2147483646;2147483646,2147483646;2147483646,2147483646" o:connectangles="0,0,0,0"/>
                  <w10:wrap anchorx="page"/>
                </v:shape>
              </w:pict>
            </mc:Fallback>
          </mc:AlternateContent>
        </w:r>
        <w:r w:rsidDel="00677EE2">
          <w:rPr>
            <w:noProof/>
            <w:lang w:val="uk-UA" w:eastAsia="uk-UA" w:bidi="ar-SA"/>
          </w:rPr>
          <mc:AlternateContent>
            <mc:Choice Requires="wps">
              <w:drawing>
                <wp:anchor distT="0" distB="0" distL="114298" distR="114298" simplePos="0" relativeHeight="251691008" behindDoc="0" locked="0" layoutInCell="1" allowOverlap="1" wp14:anchorId="657ADF02" wp14:editId="5D644EDC">
                  <wp:simplePos x="0" y="0"/>
                  <wp:positionH relativeFrom="page">
                    <wp:posOffset>5377814</wp:posOffset>
                  </wp:positionH>
                  <wp:positionV relativeFrom="paragraph">
                    <wp:posOffset>24130</wp:posOffset>
                  </wp:positionV>
                  <wp:extent cx="0" cy="149225"/>
                  <wp:effectExtent l="0" t="0" r="19050" b="3175"/>
                  <wp:wrapNone/>
                  <wp:docPr id="84" name="Lin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65861622" id="Line 269" o:spid="_x0000_s1026" style="position:absolute;z-index:251691008;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423.45pt,1.9pt" to="423.4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" strokecolor="#666" strokeweight=".18875mm">
                  <w10:wrap anchorx="page"/>
                </v:line>
              </w:pict>
            </mc:Fallback>
          </mc:AlternateContent>
        </w:r>
        <w:r w:rsidDel="00677EE2">
          <w:rPr>
            <w:noProof/>
            <w:lang w:val="uk-UA" w:eastAsia="uk-UA" w:bidi="ar-SA"/>
          </w:rPr>
          <mc:AlternateContent>
            <mc:Choice Requires="wps">
              <w:drawing>
                <wp:anchor distT="0" distB="0" distL="114298" distR="114298" simplePos="0" relativeHeight="251692032" behindDoc="0" locked="0" layoutInCell="1" allowOverlap="1" wp14:anchorId="35CA2B24" wp14:editId="27881ABE">
                  <wp:simplePos x="0" y="0"/>
                  <wp:positionH relativeFrom="page">
                    <wp:posOffset>5588634</wp:posOffset>
                  </wp:positionH>
                  <wp:positionV relativeFrom="paragraph">
                    <wp:posOffset>24130</wp:posOffset>
                  </wp:positionV>
                  <wp:extent cx="0" cy="149225"/>
                  <wp:effectExtent l="0" t="0" r="19050" b="3175"/>
                  <wp:wrapNone/>
                  <wp:docPr id="82" name="Lin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C1449C6" id="Line 268" o:spid="_x0000_s1026" style="position:absolute;z-index:251692032;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440.05pt,1.9pt" to="440.0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" strokecolor="#666" strokeweight=".18875mm">
                  <w10:wrap anchorx="page"/>
                </v:line>
              </w:pict>
            </mc:Fallback>
          </mc:AlternateContent>
        </w:r>
        <w:r w:rsidDel="00677EE2">
          <w:rPr>
            <w:noProof/>
            <w:lang w:val="uk-UA" w:eastAsia="uk-UA" w:bidi="ar-SA"/>
          </w:rPr>
          <mc:AlternateContent>
            <mc:Choice Requires="wps">
              <w:drawing>
                <wp:anchor distT="0" distB="0" distL="114298" distR="114298" simplePos="0" relativeHeight="251693056" behindDoc="0" locked="0" layoutInCell="1" allowOverlap="1" wp14:anchorId="27E5CEA2" wp14:editId="66AA7013">
                  <wp:simplePos x="0" y="0"/>
                  <wp:positionH relativeFrom="page">
                    <wp:posOffset>5799454</wp:posOffset>
                  </wp:positionH>
                  <wp:positionV relativeFrom="paragraph">
                    <wp:posOffset>24130</wp:posOffset>
                  </wp:positionV>
                  <wp:extent cx="0" cy="149225"/>
                  <wp:effectExtent l="0" t="0" r="19050" b="3175"/>
                  <wp:wrapNone/>
                  <wp:docPr id="80" name="Lin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6517DCE9" id="Line 267" o:spid="_x0000_s1026" style="position:absolute;z-index:251693056;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456.65pt,1.9pt" to="456.6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" strokecolor="#666" strokeweight=".18875mm">
                  <w10:wrap anchorx="page"/>
                </v:line>
              </w:pict>
            </mc:Fallback>
          </mc:AlternateContent>
        </w:r>
        <w:r w:rsidDel="00677EE2">
          <w:rPr>
            <w:noProof/>
            <w:lang w:val="uk-UA" w:eastAsia="uk-UA" w:bidi="ar-SA"/>
          </w:rPr>
          <mc:AlternateContent>
            <mc:Choice Requires="wps">
              <w:drawing>
                <wp:anchor distT="0" distB="0" distL="114298" distR="114298" simplePos="0" relativeHeight="251694080" behindDoc="0" locked="0" layoutInCell="1" allowOverlap="1" wp14:anchorId="3634EC6D" wp14:editId="29C77CD5">
                  <wp:simplePos x="0" y="0"/>
                  <wp:positionH relativeFrom="page">
                    <wp:posOffset>6016624</wp:posOffset>
                  </wp:positionH>
                  <wp:positionV relativeFrom="paragraph">
                    <wp:posOffset>24130</wp:posOffset>
                  </wp:positionV>
                  <wp:extent cx="0" cy="149225"/>
                  <wp:effectExtent l="0" t="0" r="19050" b="3175"/>
                  <wp:wrapNone/>
                  <wp:docPr id="78" name="Lin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309E97D" id="Line 266" o:spid="_x0000_s1026" style="position:absolute;z-index:251694080;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473.75pt,1.9pt" to="473.7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" strokecolor="#666" strokeweight=".18875mm">
                  <w10:wrap anchorx="page"/>
                </v:line>
              </w:pict>
            </mc:Fallback>
          </mc:AlternateContent>
        </w:r>
        <w:r w:rsidDel="00677EE2">
          <w:rPr>
            <w:noProof/>
            <w:lang w:val="uk-UA" w:eastAsia="uk-UA" w:bidi="ar-SA"/>
          </w:rPr>
          <mc:AlternateContent>
            <mc:Choice Requires="wps">
              <w:drawing>
                <wp:anchor distT="0" distB="0" distL="114298" distR="114298" simplePos="0" relativeHeight="251695104" behindDoc="0" locked="0" layoutInCell="1" allowOverlap="1" wp14:anchorId="275EE7B1" wp14:editId="698926E7">
                  <wp:simplePos x="0" y="0"/>
                  <wp:positionH relativeFrom="page">
                    <wp:posOffset>6309359</wp:posOffset>
                  </wp:positionH>
                  <wp:positionV relativeFrom="paragraph">
                    <wp:posOffset>24130</wp:posOffset>
                  </wp:positionV>
                  <wp:extent cx="0" cy="149225"/>
                  <wp:effectExtent l="0" t="0" r="19050" b="3175"/>
                  <wp:wrapNone/>
                  <wp:docPr id="76" name="Lin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1523AA3" id="Line 265" o:spid="_x0000_s1026" style="position:absolute;z-index:251695104;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496.8pt,1.9pt" to="496.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" strokecolor="#666" strokeweight=".18875mm">
                  <w10:wrap anchorx="page"/>
                </v:line>
              </w:pict>
            </mc:Fallback>
          </mc:AlternateContent>
        </w:r>
        <w:r w:rsidDel="00677EE2">
          <w:rPr>
            <w:noProof/>
            <w:lang w:val="uk-UA" w:eastAsia="uk-UA" w:bidi="ar-SA"/>
          </w:rPr>
          <mc:AlternateContent>
            <mc:Choice Requires="wps">
              <w:drawing>
                <wp:anchor distT="0" distB="0" distL="114298" distR="114298" simplePos="0" relativeHeight="251696128" behindDoc="0" locked="0" layoutInCell="1" allowOverlap="1" wp14:anchorId="7EEB3FD2" wp14:editId="15CD792F">
                  <wp:simplePos x="0" y="0"/>
                  <wp:positionH relativeFrom="page">
                    <wp:posOffset>6540499</wp:posOffset>
                  </wp:positionH>
                  <wp:positionV relativeFrom="paragraph">
                    <wp:posOffset>24130</wp:posOffset>
                  </wp:positionV>
                  <wp:extent cx="0" cy="149225"/>
                  <wp:effectExtent l="0" t="0" r="19050" b="3175"/>
                  <wp:wrapNone/>
                  <wp:docPr id="74" name="Lin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A56B9D9" id="Line 264" o:spid="_x0000_s1026" style="position:absolute;z-index:251696128;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515pt,1.9pt" to="51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" strokecolor="#666" strokeweight=".18875mm">
                  <w10:wrap anchorx="page"/>
                </v:line>
              </w:pict>
            </mc:Fallback>
          </mc:AlternateContent>
        </w:r>
        <w:r w:rsidDel="00677EE2">
          <w:rPr>
            <w:noProof/>
            <w:lang w:val="uk-UA" w:eastAsia="uk-UA" w:bidi="ar-SA"/>
          </w:rPr>
          <mc:AlternateContent>
            <mc:Choice Requires="wps">
              <w:drawing>
                <wp:anchor distT="0" distB="0" distL="114300" distR="114300" simplePos="0" relativeHeight="251697152" behindDoc="0" locked="0" layoutInCell="1" allowOverlap="1" wp14:anchorId="21FC6948" wp14:editId="4F4FF835">
                  <wp:simplePos x="0" y="0"/>
                  <wp:positionH relativeFrom="page">
                    <wp:posOffset>6543675</wp:posOffset>
                  </wp:positionH>
                  <wp:positionV relativeFrom="paragraph">
                    <wp:posOffset>24130</wp:posOffset>
                  </wp:positionV>
                  <wp:extent cx="285750" cy="149860"/>
                  <wp:effectExtent l="0" t="0" r="0" b="0"/>
                  <wp:wrapNone/>
                  <wp:docPr id="72"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49860"/>
                          </a:xfrm>
                          <a:prstGeom prst="rect">
                            <a:avLst/>
                          </a:prstGeom>
                          <a:solidFill>
                            <a:srgbClr val="CEE2D3"/>
                          </a:solidFill>
                          <a:ln>
                            <a:noFill/>
                          </a:ln>
                        </wps:spPr>
                        <wps:txbx>
                          <w:txbxContent>
                            <w:p w14:paraId="0279E283" w14:textId="77777777" w:rsidR="000A2EAA" w:rsidRDefault="000A2EAA">
                              <w:pPr>
                                <w:spacing w:before="38"/>
                                <w:ind w:left="42"/>
                                <w:rPr>
                                  <w:sz w:val="13"/>
                                </w:rPr>
                              </w:pPr>
                              <w:r>
                                <w:rPr>
                                  <w:sz w:val="13"/>
                                </w:rPr>
                                <w:t>Fx 3.6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FC6948" id="_x0000_s1041" type="#_x0000_t202" style="position:absolute;left:0;text-align:left;margin-left:515.25pt;margin-top:1.9pt;width:22.5pt;height:11.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" fillcolor="#cee2d3" stroked="f">
                  <v:textbox inset="0,0,0,0">
                    <w:txbxContent>
                      <w:p w14:paraId="0279E283" w14:textId="77777777" w:rsidR="000A2EAA" w:rsidRDefault="000A2EAA">
                        <w:pPr>
                          <w:spacing w:before="38"/>
                          <w:ind w:left="42"/>
                          <w:rPr>
                            <w:sz w:val="13"/>
                          </w:rPr>
                        </w:pPr>
                        <w:r>
                          <w:rPr>
                            <w:sz w:val="13"/>
                          </w:rPr>
                          <w:t>Fx 3.6</w:t>
                        </w:r>
                      </w:p>
                    </w:txbxContent>
                  </v:textbox>
                  <w10:wrap anchorx="page"/>
                </v:shape>
              </w:pict>
            </mc:Fallback>
          </mc:AlternateContent>
        </w:r>
        <w:r w:rsidDel="00677EE2">
          <w:rPr>
            <w:noProof/>
            <w:lang w:val="uk-UA" w:eastAsia="uk-UA" w:bidi="ar-SA"/>
          </w:rPr>
          <mc:AlternateContent>
            <mc:Choice Requires="wps">
              <w:drawing>
                <wp:anchor distT="0" distB="0" distL="114300" distR="114300" simplePos="0" relativeHeight="251698176" behindDoc="0" locked="0" layoutInCell="1" allowOverlap="1" wp14:anchorId="6B5FAAB9" wp14:editId="2C0465ED">
                  <wp:simplePos x="0" y="0"/>
                  <wp:positionH relativeFrom="page">
                    <wp:posOffset>6312535</wp:posOffset>
                  </wp:positionH>
                  <wp:positionV relativeFrom="paragraph">
                    <wp:posOffset>24130</wp:posOffset>
                  </wp:positionV>
                  <wp:extent cx="224790" cy="149860"/>
                  <wp:effectExtent l="0" t="0" r="0" b="0"/>
                  <wp:wrapNone/>
                  <wp:docPr id="70"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 cy="149860"/>
                          </a:xfrm>
                          <a:prstGeom prst="rect">
                            <a:avLst/>
                          </a:prstGeom>
                          <a:solidFill>
                            <a:srgbClr val="CEE2D3"/>
                          </a:solidFill>
                          <a:ln>
                            <a:noFill/>
                          </a:ln>
                        </wps:spPr>
                        <wps:txbx>
                          <w:txbxContent>
                            <w:p w14:paraId="4CCADE6E" w14:textId="77777777" w:rsidR="000A2EAA" w:rsidRDefault="000A2EAA">
                              <w:pPr>
                                <w:spacing w:before="38"/>
                                <w:ind w:left="42"/>
                                <w:rPr>
                                  <w:sz w:val="13"/>
                                </w:rPr>
                              </w:pPr>
                              <w:r>
                                <w:rPr>
                                  <w:sz w:val="13"/>
                                </w:rPr>
                                <w:t>Sa 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5FAAB9" id="_x0000_s1042" type="#_x0000_t202" style="position:absolute;left:0;text-align:left;margin-left:497.05pt;margin-top:1.9pt;width:17.7pt;height:11.8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" fillcolor="#cee2d3" stroked="f">
                  <v:textbox inset="0,0,0,0">
                    <w:txbxContent>
                      <w:p w14:paraId="4CCADE6E" w14:textId="77777777" w:rsidR="000A2EAA" w:rsidRDefault="000A2EAA">
                        <w:pPr>
                          <w:spacing w:before="38"/>
                          <w:ind w:left="42"/>
                          <w:rPr>
                            <w:sz w:val="13"/>
                          </w:rPr>
                        </w:pPr>
                        <w:r>
                          <w:rPr>
                            <w:sz w:val="13"/>
                          </w:rPr>
                          <w:t>Sa 5</w:t>
                        </w:r>
                      </w:p>
                    </w:txbxContent>
                  </v:textbox>
                  <w10:wrap anchorx="page"/>
                </v:shape>
              </w:pict>
            </mc:Fallback>
          </mc:AlternateContent>
        </w:r>
        <w:r w:rsidDel="00677EE2">
          <w:rPr>
            <w:noProof/>
            <w:lang w:val="uk-UA" w:eastAsia="uk-UA" w:bidi="ar-SA"/>
          </w:rPr>
          <mc:AlternateContent>
            <mc:Choice Requires="wps">
              <w:drawing>
                <wp:anchor distT="0" distB="0" distL="114300" distR="114300" simplePos="0" relativeHeight="251699200" behindDoc="0" locked="0" layoutInCell="1" allowOverlap="1" wp14:anchorId="5025648E" wp14:editId="7EA978FD">
                  <wp:simplePos x="0" y="0"/>
                  <wp:positionH relativeFrom="page">
                    <wp:posOffset>6020435</wp:posOffset>
                  </wp:positionH>
                  <wp:positionV relativeFrom="paragraph">
                    <wp:posOffset>24130</wp:posOffset>
                  </wp:positionV>
                  <wp:extent cx="285750" cy="149860"/>
                  <wp:effectExtent l="0" t="0" r="0" b="0"/>
                  <wp:wrapNone/>
                  <wp:docPr id="68"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49860"/>
                          </a:xfrm>
                          <a:prstGeom prst="rect">
                            <a:avLst/>
                          </a:prstGeom>
                          <a:solidFill>
                            <a:srgbClr val="CEE2D3"/>
                          </a:solidFill>
                          <a:ln>
                            <a:noFill/>
                          </a:ln>
                        </wps:spPr>
                        <wps:txbx>
                          <w:txbxContent>
                            <w:p w14:paraId="01DC41F1" w14:textId="77777777" w:rsidR="000A2EAA" w:rsidRDefault="000A2EAA">
                              <w:pPr>
                                <w:spacing w:before="38"/>
                                <w:ind w:left="42"/>
                                <w:rPr>
                                  <w:sz w:val="13"/>
                                </w:rPr>
                              </w:pPr>
                              <w:r>
                                <w:rPr>
                                  <w:sz w:val="13"/>
                                </w:rPr>
                                <w:t>Op 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25648E" id="_x0000_s1043" type="#_x0000_t202" style="position:absolute;left:0;text-align:left;margin-left:474.05pt;margin-top:1.9pt;width:22.5pt;height:11.8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" fillcolor="#cee2d3" stroked="f">
                  <v:textbox inset="0,0,0,0">
                    <w:txbxContent>
                      <w:p w14:paraId="01DC41F1" w14:textId="77777777" w:rsidR="000A2EAA" w:rsidRDefault="000A2EAA">
                        <w:pPr>
                          <w:spacing w:before="38"/>
                          <w:ind w:left="42"/>
                          <w:rPr>
                            <w:sz w:val="13"/>
                          </w:rPr>
                        </w:pPr>
                        <w:r>
                          <w:rPr>
                            <w:sz w:val="13"/>
                          </w:rPr>
                          <w:t>Op 11</w:t>
                        </w:r>
                      </w:p>
                    </w:txbxContent>
                  </v:textbox>
                  <w10:wrap anchorx="page"/>
                </v:shape>
              </w:pict>
            </mc:Fallback>
          </mc:AlternateContent>
        </w:r>
        <w:r w:rsidDel="00677EE2">
          <w:rPr>
            <w:noProof/>
            <w:lang w:val="uk-UA" w:eastAsia="uk-UA" w:bidi="ar-SA"/>
          </w:rPr>
          <mc:AlternateContent>
            <mc:Choice Requires="wps">
              <w:drawing>
                <wp:anchor distT="0" distB="0" distL="114300" distR="114300" simplePos="0" relativeHeight="251700224" behindDoc="0" locked="0" layoutInCell="1" allowOverlap="1" wp14:anchorId="458F8469" wp14:editId="5861539D">
                  <wp:simplePos x="0" y="0"/>
                  <wp:positionH relativeFrom="page">
                    <wp:posOffset>5802630</wp:posOffset>
                  </wp:positionH>
                  <wp:positionV relativeFrom="paragraph">
                    <wp:posOffset>24130</wp:posOffset>
                  </wp:positionV>
                  <wp:extent cx="210820" cy="149860"/>
                  <wp:effectExtent l="0" t="0" r="0" b="0"/>
                  <wp:wrapNone/>
                  <wp:docPr id="66"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49860"/>
                          </a:xfrm>
                          <a:prstGeom prst="rect">
                            <a:avLst/>
                          </a:prstGeom>
                          <a:solidFill>
                            <a:srgbClr val="CEE2D3"/>
                          </a:solidFill>
                          <a:ln>
                            <a:noFill/>
                          </a:ln>
                        </wps:spPr>
                        <wps:txbx>
                          <w:txbxContent>
                            <w:p w14:paraId="4D6B00D1" w14:textId="77777777" w:rsidR="000A2EAA" w:rsidRDefault="000A2EAA">
                              <w:pPr>
                                <w:spacing w:before="38"/>
                                <w:ind w:left="42"/>
                                <w:rPr>
                                  <w:sz w:val="13"/>
                                </w:rPr>
                              </w:pPr>
                              <w:r>
                                <w:rPr>
                                  <w:sz w:val="13"/>
                                </w:rPr>
                                <w:t>Cr 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8F8469" id="_x0000_s1044" type="#_x0000_t202" style="position:absolute;left:0;text-align:left;margin-left:456.9pt;margin-top:1.9pt;width:16.6pt;height:11.8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" fillcolor="#cee2d3" stroked="f">
                  <v:textbox inset="0,0,0,0">
                    <w:txbxContent>
                      <w:p w14:paraId="4D6B00D1" w14:textId="77777777" w:rsidR="000A2EAA" w:rsidRDefault="000A2EAA">
                        <w:pPr>
                          <w:spacing w:before="38"/>
                          <w:ind w:left="42"/>
                          <w:rPr>
                            <w:sz w:val="13"/>
                          </w:rPr>
                        </w:pPr>
                        <w:r>
                          <w:rPr>
                            <w:sz w:val="13"/>
                          </w:rPr>
                          <w:t>Cr 8</w:t>
                        </w:r>
                      </w:p>
                    </w:txbxContent>
                  </v:textbox>
                  <w10:wrap anchorx="page"/>
                </v:shape>
              </w:pict>
            </mc:Fallback>
          </mc:AlternateContent>
        </w:r>
        <w:r w:rsidDel="00677EE2">
          <w:rPr>
            <w:noProof/>
            <w:lang w:val="uk-UA" w:eastAsia="uk-UA" w:bidi="ar-SA"/>
          </w:rPr>
          <mc:AlternateContent>
            <mc:Choice Requires="wps">
              <w:drawing>
                <wp:anchor distT="0" distB="0" distL="114300" distR="114300" simplePos="0" relativeHeight="251701248" behindDoc="0" locked="0" layoutInCell="1" allowOverlap="1" wp14:anchorId="2DD78E68" wp14:editId="464FC1F2">
                  <wp:simplePos x="0" y="0"/>
                  <wp:positionH relativeFrom="page">
                    <wp:posOffset>5591810</wp:posOffset>
                  </wp:positionH>
                  <wp:positionV relativeFrom="paragraph">
                    <wp:posOffset>24130</wp:posOffset>
                  </wp:positionV>
                  <wp:extent cx="204470" cy="149860"/>
                  <wp:effectExtent l="0" t="0" r="0" b="0"/>
                  <wp:wrapNone/>
                  <wp:docPr id="64"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49860"/>
                          </a:xfrm>
                          <a:prstGeom prst="rect">
                            <a:avLst/>
                          </a:prstGeom>
                          <a:solidFill>
                            <a:srgbClr val="CEE2D3"/>
                          </a:solidFill>
                          <a:ln>
                            <a:noFill/>
                          </a:ln>
                        </wps:spPr>
                        <wps:txbx>
                          <w:txbxContent>
                            <w:p w14:paraId="53583052" w14:textId="77777777" w:rsidR="000A2EAA" w:rsidRDefault="000A2EAA">
                              <w:pPr>
                                <w:spacing w:before="38"/>
                                <w:ind w:left="42"/>
                                <w:rPr>
                                  <w:sz w:val="13"/>
                                </w:rPr>
                              </w:pPr>
                              <w:r>
                                <w:rPr>
                                  <w:sz w:val="13"/>
                                </w:rPr>
                                <w:t>IE 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D78E68" id="_x0000_s1045" type="#_x0000_t202" style="position:absolute;left:0;text-align:left;margin-left:440.3pt;margin-top:1.9pt;width:16.1pt;height:11.8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" fillcolor="#cee2d3" stroked="f">
                  <v:textbox inset="0,0,0,0">
                    <w:txbxContent>
                      <w:p w14:paraId="53583052" w14:textId="77777777" w:rsidR="000A2EAA" w:rsidRDefault="000A2EAA">
                        <w:pPr>
                          <w:spacing w:before="38"/>
                          <w:ind w:left="42"/>
                          <w:rPr>
                            <w:sz w:val="13"/>
                          </w:rPr>
                        </w:pPr>
                        <w:r>
                          <w:rPr>
                            <w:sz w:val="13"/>
                          </w:rPr>
                          <w:t>IE 9</w:t>
                        </w:r>
                      </w:p>
                    </w:txbxContent>
                  </v:textbox>
                  <w10:wrap anchorx="page"/>
                </v:shape>
              </w:pict>
            </mc:Fallback>
          </mc:AlternateContent>
        </w:r>
        <w:r w:rsidDel="00677EE2">
          <w:rPr>
            <w:noProof/>
            <w:lang w:val="uk-UA" w:eastAsia="uk-UA" w:bidi="ar-SA"/>
          </w:rPr>
          <mc:AlternateContent>
            <mc:Choice Requires="wps">
              <w:drawing>
                <wp:anchor distT="0" distB="0" distL="114300" distR="114300" simplePos="0" relativeHeight="251702272" behindDoc="0" locked="0" layoutInCell="1" allowOverlap="1" wp14:anchorId="417EF297" wp14:editId="388AB482">
                  <wp:simplePos x="0" y="0"/>
                  <wp:positionH relativeFrom="page">
                    <wp:posOffset>5380990</wp:posOffset>
                  </wp:positionH>
                  <wp:positionV relativeFrom="paragraph">
                    <wp:posOffset>24130</wp:posOffset>
                  </wp:positionV>
                  <wp:extent cx="204470" cy="149860"/>
                  <wp:effectExtent l="0" t="0" r="0" b="0"/>
                  <wp:wrapNone/>
                  <wp:docPr id="62"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49860"/>
                          </a:xfrm>
                          <a:prstGeom prst="rect">
                            <a:avLst/>
                          </a:prstGeom>
                          <a:solidFill>
                            <a:srgbClr val="CEE2D3"/>
                          </a:solidFill>
                          <a:ln>
                            <a:noFill/>
                          </a:ln>
                        </wps:spPr>
                        <wps:txbx>
                          <w:txbxContent>
                            <w:p w14:paraId="08DEA7E8" w14:textId="77777777" w:rsidR="000A2EAA" w:rsidRDefault="000A2EAA">
                              <w:pPr>
                                <w:spacing w:before="38"/>
                                <w:ind w:left="42"/>
                                <w:rPr>
                                  <w:sz w:val="13"/>
                                </w:rPr>
                              </w:pPr>
                              <w:r>
                                <w:rPr>
                                  <w:sz w:val="13"/>
                                </w:rPr>
                                <w:t>IE 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7EF297" id="_x0000_s1046" type="#_x0000_t202" style="position:absolute;left:0;text-align:left;margin-left:423.7pt;margin-top:1.9pt;width:16.1pt;height:11.8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" fillcolor="#cee2d3" stroked="f">
                  <v:textbox inset="0,0,0,0">
                    <w:txbxContent>
                      <w:p w14:paraId="08DEA7E8" w14:textId="77777777" w:rsidR="000A2EAA" w:rsidRDefault="000A2EAA">
                        <w:pPr>
                          <w:spacing w:before="38"/>
                          <w:ind w:left="42"/>
                          <w:rPr>
                            <w:sz w:val="13"/>
                          </w:rPr>
                        </w:pPr>
                        <w:r>
                          <w:rPr>
                            <w:sz w:val="13"/>
                          </w:rPr>
                          <w:t>IE 8</w:t>
                        </w:r>
                      </w:p>
                    </w:txbxContent>
                  </v:textbox>
                  <w10:wrap anchorx="page"/>
                </v:shape>
              </w:pict>
            </mc:Fallback>
          </mc:AlternateContent>
        </w:r>
        <w:r w:rsidDel="00677EE2">
          <w:rPr>
            <w:noProof/>
            <w:lang w:val="uk-UA" w:eastAsia="uk-UA" w:bidi="ar-SA"/>
          </w:rPr>
          <mc:AlternateContent>
            <mc:Choice Requires="wps">
              <w:drawing>
                <wp:anchor distT="0" distB="0" distL="114300" distR="114300" simplePos="0" relativeHeight="251703296" behindDoc="0" locked="0" layoutInCell="1" allowOverlap="1" wp14:anchorId="3E2D5748" wp14:editId="2090DDAD">
                  <wp:simplePos x="0" y="0"/>
                  <wp:positionH relativeFrom="page">
                    <wp:posOffset>5156835</wp:posOffset>
                  </wp:positionH>
                  <wp:positionV relativeFrom="paragraph">
                    <wp:posOffset>24130</wp:posOffset>
                  </wp:positionV>
                  <wp:extent cx="217805" cy="149860"/>
                  <wp:effectExtent l="0" t="0" r="0" b="0"/>
                  <wp:wrapNone/>
                  <wp:docPr id="60"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05" cy="149860"/>
                          </a:xfrm>
                          <a:prstGeom prst="rect">
                            <a:avLst/>
                          </a:prstGeom>
                          <a:solidFill>
                            <a:srgbClr val="CEE2D3"/>
                          </a:solidFill>
                          <a:ln>
                            <a:noFill/>
                          </a:ln>
                        </wps:spPr>
                        <wps:txbx>
                          <w:txbxContent>
                            <w:p w14:paraId="79872EA0" w14:textId="77777777" w:rsidR="000A2EAA" w:rsidRDefault="000A2EAA">
                              <w:pPr>
                                <w:spacing w:before="38"/>
                                <w:ind w:left="64"/>
                                <w:rPr>
                                  <w:sz w:val="13"/>
                                </w:rPr>
                              </w:pPr>
                              <w:r>
                                <w:rPr>
                                  <w:sz w:val="13"/>
                                </w:rPr>
                                <w:t>IE 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2D5748" id="_x0000_s1047" type="#_x0000_t202" style="position:absolute;left:0;text-align:left;margin-left:406.05pt;margin-top:1.9pt;width:17.15pt;height:11.8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" fillcolor="#cee2d3" stroked="f">
                  <v:textbox inset="0,0,0,0">
                    <w:txbxContent>
                      <w:p w14:paraId="79872EA0" w14:textId="77777777" w:rsidR="000A2EAA" w:rsidRDefault="000A2EAA">
                        <w:pPr>
                          <w:spacing w:before="38"/>
                          <w:ind w:left="64"/>
                          <w:rPr>
                            <w:sz w:val="13"/>
                          </w:rPr>
                        </w:pPr>
                        <w:r>
                          <w:rPr>
                            <w:sz w:val="13"/>
                          </w:rPr>
                          <w:t>IE 7</w:t>
                        </w:r>
                      </w:p>
                    </w:txbxContent>
                  </v:textbox>
                  <w10:wrap anchorx="page"/>
                </v:shape>
              </w:pict>
            </mc:Fallback>
          </mc:AlternateContent>
        </w:r>
        <w:r w:rsidDel="00677EE2">
          <w:rPr>
            <w:noProof/>
            <w:lang w:val="uk-UA" w:eastAsia="uk-UA" w:bidi="ar-SA"/>
          </w:rPr>
          <mc:AlternateContent>
            <mc:Choice Requires="wps">
              <w:drawing>
                <wp:anchor distT="0" distB="0" distL="114300" distR="114300" simplePos="0" relativeHeight="251704320" behindDoc="0" locked="0" layoutInCell="1" allowOverlap="1" wp14:anchorId="6C7A497C" wp14:editId="72085790">
                  <wp:simplePos x="0" y="0"/>
                  <wp:positionH relativeFrom="page">
                    <wp:posOffset>4667250</wp:posOffset>
                  </wp:positionH>
                  <wp:positionV relativeFrom="paragraph">
                    <wp:posOffset>24130</wp:posOffset>
                  </wp:positionV>
                  <wp:extent cx="483235" cy="149860"/>
                  <wp:effectExtent l="0" t="0" r="0" b="0"/>
                  <wp:wrapNone/>
                  <wp:docPr id="56"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235" cy="149860"/>
                          </a:xfrm>
                          <a:prstGeom prst="rect">
                            <a:avLst/>
                          </a:prstGeom>
                          <a:solidFill>
                            <a:srgbClr val="CEE2D3"/>
                          </a:solidFill>
                          <a:ln>
                            <a:noFill/>
                          </a:ln>
                        </wps:spPr>
                        <wps:txbx>
                          <w:txbxContent>
                            <w:p w14:paraId="7F4D11CB" w14:textId="77777777" w:rsidR="000A2EAA" w:rsidRDefault="000A2EAA">
                              <w:pPr>
                                <w:spacing w:before="38"/>
                                <w:ind w:left="42"/>
                                <w:rPr>
                                  <w:sz w:val="13"/>
                                </w:rPr>
                              </w:pPr>
                              <w:r>
                                <w:rPr>
                                  <w:sz w:val="13"/>
                                </w:rPr>
                                <w:t>XHTML 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7A497C" id="_x0000_s1048" type="#_x0000_t202" style="position:absolute;left:0;text-align:left;margin-left:367.5pt;margin-top:1.9pt;width:38.05pt;height:11.8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" fillcolor="#cee2d3" stroked="f">
                  <v:textbox inset="0,0,0,0">
                    <w:txbxContent>
                      <w:p w14:paraId="7F4D11CB" w14:textId="77777777" w:rsidR="000A2EAA" w:rsidRDefault="000A2EAA">
                        <w:pPr>
                          <w:spacing w:before="38"/>
                          <w:ind w:left="42"/>
                          <w:rPr>
                            <w:sz w:val="13"/>
                          </w:rPr>
                        </w:pPr>
                        <w:r>
                          <w:rPr>
                            <w:sz w:val="13"/>
                          </w:rPr>
                          <w:t>XHTML 1.0</w:t>
                        </w:r>
                      </w:p>
                    </w:txbxContent>
                  </v:textbox>
                  <w10:wrap anchorx="page"/>
                </v:shape>
              </w:pict>
            </mc:Fallback>
          </mc:AlternateContent>
        </w:r>
        <w:r w:rsidR="00A61DDE" w:rsidRPr="00A61DDE" w:rsidDel="00677EE2">
          <w:rPr>
            <w:rFonts w:ascii="Arial Black" w:hAnsi="Arial Black"/>
            <w:color w:val="685C53"/>
            <w:sz w:val="15"/>
          </w:rPr>
          <w:delText>Приклад 1.3. Підключення пов'язаних стилів</w:delText>
        </w:r>
      </w:del>
    </w:p>
    <w:p w14:paraId="31BA6F74" w14:textId="77777777" w:rsidR="00DC7166" w:rsidRDefault="00DC7166" w:rsidP="00253FB5">
      <w:pPr>
        <w:pStyle w:val="a3"/>
        <w:spacing w:line="360" w:lineRule="auto"/>
        <w:ind w:left="102" w:right="181"/>
        <w:rPr>
          <w:ins w:id="152" w:author="МАРІЯ БРЕНЬ" w:date="2019-12-18T20:09:00Z"/>
        </w:rPr>
      </w:pPr>
    </w:p>
    <w:p w14:paraId="5852811E" w14:textId="77777777" w:rsidR="00EA4222" w:rsidRDefault="00A61DDE" w:rsidP="00EA4222">
      <w:pPr>
        <w:pStyle w:val="a3"/>
        <w:spacing w:line="360" w:lineRule="auto"/>
        <w:ind w:left="102" w:right="181"/>
        <w:pPrChange w:id="153" w:author="МАРІЯ БРЕНЬ" w:date="2019-12-18T20:09:00Z">
          <w:pPr>
            <w:pStyle w:val="a3"/>
            <w:spacing w:before="95" w:line="285" w:lineRule="auto"/>
            <w:ind w:left="105" w:right="183" w:hanging="1"/>
          </w:pPr>
        </w:pPrChange>
      </w:pPr>
      <w:r>
        <w:t xml:space="preserve">Значення атрибутів тега </w:t>
      </w:r>
      <w:r>
        <w:rPr>
          <w:lang w:val="uk-UA"/>
        </w:rPr>
        <w:t xml:space="preserve"> </w:t>
      </w:r>
      <w:r>
        <w:rPr>
          <w:rFonts w:ascii="Courier New" w:hAnsi="Courier New"/>
          <w:b/>
          <w:color w:val="006699"/>
        </w:rPr>
        <w:t xml:space="preserve">&lt;link&gt; </w:t>
      </w:r>
      <w:r>
        <w:t xml:space="preserve">— </w:t>
      </w:r>
      <w:r>
        <w:rPr>
          <w:color w:val="B61039"/>
        </w:rPr>
        <w:t xml:space="preserve">rel </w:t>
      </w:r>
      <w:r>
        <w:rPr>
          <w:lang w:val="uk-UA"/>
        </w:rPr>
        <w:t>і</w:t>
      </w:r>
      <w:r>
        <w:t xml:space="preserve"> </w:t>
      </w:r>
      <w:r>
        <w:rPr>
          <w:color w:val="B61039"/>
        </w:rPr>
        <w:t xml:space="preserve">type </w:t>
      </w:r>
      <w:r>
        <w:t xml:space="preserve">залишаються незмінними незалежно від коду, як у цьому прикладі. Значення </w:t>
      </w:r>
      <w:r w:rsidRPr="00A61DDE">
        <w:rPr>
          <w:color w:val="C00000"/>
        </w:rPr>
        <w:t>href</w:t>
      </w:r>
      <w:r>
        <w:t xml:space="preserve"> задає шлях до CSS-файлу, він може бути заданий як відносно, так і абсолютно. Зауважте, що таким чином можна підключати таблицю стилів, яка знаходиться на іншому сайті.</w:t>
      </w:r>
    </w:p>
    <w:p w14:paraId="70303CC7" w14:textId="77777777" w:rsidR="00A61DDE" w:rsidRDefault="00A61DDE" w:rsidP="00253FB5">
      <w:pPr>
        <w:pStyle w:val="a3"/>
        <w:spacing w:line="360" w:lineRule="auto"/>
        <w:ind w:left="105" w:right="183" w:hanging="1"/>
      </w:pPr>
      <w:r>
        <w:t xml:space="preserve">Вміст файлу mysite.css підключається за допомогою тега </w:t>
      </w:r>
      <w:r>
        <w:rPr>
          <w:rFonts w:ascii="Courier New" w:hAnsi="Courier New"/>
          <w:b/>
          <w:color w:val="006699"/>
        </w:rPr>
        <w:t>&lt;link&gt;</w:t>
      </w:r>
      <w:r>
        <w:rPr>
          <w:rFonts w:ascii="Courier New" w:hAnsi="Courier New"/>
          <w:b/>
          <w:color w:val="006699"/>
          <w:lang w:val="uk-UA"/>
        </w:rPr>
        <w:t xml:space="preserve"> </w:t>
      </w:r>
      <w:r>
        <w:rPr>
          <w:lang w:val="uk-UA"/>
        </w:rPr>
        <w:t>наведено</w:t>
      </w:r>
      <w:r>
        <w:t xml:space="preserve"> в прикладі 1.4.</w:t>
      </w:r>
    </w:p>
    <w:p w14:paraId="0598992E" w14:textId="77777777" w:rsidR="00D33C80" w:rsidRDefault="00D33C80" w:rsidP="00253FB5">
      <w:pPr>
        <w:pStyle w:val="a3"/>
        <w:spacing w:line="360" w:lineRule="auto"/>
        <w:ind w:left="105" w:right="183" w:hanging="1"/>
      </w:pPr>
    </w:p>
    <w:p w14:paraId="4A3928FE" w14:textId="2D087BD0" w:rsidR="005E7977" w:rsidRDefault="00767651" w:rsidP="00253FB5">
      <w:pPr>
        <w:spacing w:line="360" w:lineRule="auto"/>
        <w:ind w:left="426"/>
        <w:rPr>
          <w:rFonts w:ascii="Arial Black" w:hAnsi="Arial Black"/>
          <w:color w:val="685C53"/>
          <w:sz w:val="15"/>
        </w:rPr>
      </w:pPr>
      <w:r>
        <w:rPr>
          <w:noProof/>
          <w:lang w:val="uk-UA" w:eastAsia="uk-UA" w:bidi="ar-SA"/>
        </w:rPr>
        <mc:AlternateContent>
          <mc:Choice Requires="wps">
            <w:drawing>
              <wp:anchor distT="0" distB="0" distL="0" distR="0" simplePos="0" relativeHeight="251687936" behindDoc="1" locked="0" layoutInCell="1" allowOverlap="1" wp14:anchorId="2F00AC8C" wp14:editId="46C5CAF9">
                <wp:simplePos x="0" y="0"/>
                <wp:positionH relativeFrom="page">
                  <wp:posOffset>982345</wp:posOffset>
                </wp:positionH>
                <wp:positionV relativeFrom="paragraph">
                  <wp:posOffset>207010</wp:posOffset>
                </wp:positionV>
                <wp:extent cx="5847715" cy="951865"/>
                <wp:effectExtent l="0" t="0" r="0" b="0"/>
                <wp:wrapTopAndBottom/>
                <wp:docPr id="336"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951865"/>
                        </a:xfrm>
                        <a:prstGeom prst="rect">
                          <a:avLst/>
                        </a:prstGeom>
                        <a:solidFill>
                          <a:srgbClr val="F8F7F2"/>
                        </a:solidFill>
                        <a:ln>
                          <a:noFill/>
                        </a:ln>
                      </wps:spPr>
                      <wps:txbx>
                        <w:txbxContent>
                          <w:p w14:paraId="72C06144" w14:textId="77777777" w:rsidR="000A2EAA" w:rsidRPr="00EB5600" w:rsidRDefault="000A2EAA">
                            <w:pPr>
                              <w:spacing w:before="68" w:line="160" w:lineRule="exact"/>
                              <w:ind w:left="74"/>
                              <w:rPr>
                                <w:rFonts w:ascii="Courier New"/>
                                <w:sz w:val="15"/>
                                <w:lang w:val="en-US"/>
                              </w:rPr>
                            </w:pPr>
                            <w:r w:rsidRPr="00EB5600">
                              <w:rPr>
                                <w:rFonts w:ascii="Courier New"/>
                                <w:sz w:val="15"/>
                                <w:lang w:val="en-US"/>
                              </w:rPr>
                              <w:t>H1 {</w:t>
                            </w:r>
                          </w:p>
                          <w:p w14:paraId="59606FED" w14:textId="77777777" w:rsidR="000A2EAA" w:rsidRPr="00EB5600" w:rsidRDefault="000A2EAA">
                            <w:pPr>
                              <w:spacing w:before="5" w:line="211" w:lineRule="auto"/>
                              <w:ind w:left="254" w:right="7589"/>
                              <w:rPr>
                                <w:rFonts w:ascii="Courier New"/>
                                <w:sz w:val="15"/>
                                <w:lang w:val="en-US"/>
                              </w:rPr>
                            </w:pPr>
                            <w:r w:rsidRPr="00EB5600">
                              <w:rPr>
                                <w:rFonts w:ascii="Courier New"/>
                                <w:sz w:val="15"/>
                                <w:lang w:val="en-US"/>
                              </w:rPr>
                              <w:t>color: #000080; font-size: 2em;</w:t>
                            </w:r>
                          </w:p>
                          <w:p w14:paraId="63B2CB9C" w14:textId="77777777" w:rsidR="000A2EAA" w:rsidRPr="00EB5600" w:rsidRDefault="000A2EAA">
                            <w:pPr>
                              <w:spacing w:line="146" w:lineRule="exact"/>
                              <w:ind w:left="254"/>
                              <w:rPr>
                                <w:rFonts w:ascii="Courier New"/>
                                <w:sz w:val="15"/>
                                <w:lang w:val="en-US"/>
                              </w:rPr>
                            </w:pPr>
                            <w:r w:rsidRPr="00EB5600">
                              <w:rPr>
                                <w:rFonts w:ascii="Courier New"/>
                                <w:sz w:val="15"/>
                                <w:lang w:val="en-US"/>
                              </w:rPr>
                              <w:t>font-family: Arial, Verdana, sans-serif;</w:t>
                            </w:r>
                          </w:p>
                          <w:p w14:paraId="5D3A0AD1" w14:textId="77777777" w:rsidR="000A2EAA" w:rsidRPr="0002681C" w:rsidRDefault="000A2EAA">
                            <w:pPr>
                              <w:spacing w:line="150" w:lineRule="exact"/>
                              <w:ind w:left="246"/>
                              <w:rPr>
                                <w:rFonts w:ascii="Courier New" w:hAnsi="Courier New"/>
                                <w:sz w:val="15"/>
                                <w:lang w:val="en-US"/>
                              </w:rPr>
                            </w:pPr>
                            <w:r w:rsidRPr="0002681C">
                              <w:rPr>
                                <w:rFonts w:ascii="Courier New" w:hAnsi="Courier New"/>
                                <w:sz w:val="15"/>
                                <w:lang w:val="en-US"/>
                              </w:rPr>
                              <w:t xml:space="preserve">text-align: center; /* </w:t>
                            </w:r>
                            <w:r>
                              <w:rPr>
                                <w:rFonts w:ascii="Courier New" w:hAnsi="Courier New"/>
                                <w:sz w:val="15"/>
                                <w:lang w:val="uk-UA"/>
                              </w:rPr>
                              <w:t>Вирівнювання по центру</w:t>
                            </w:r>
                            <w:r w:rsidRPr="0002681C">
                              <w:rPr>
                                <w:rFonts w:ascii="Courier New" w:hAnsi="Courier New"/>
                                <w:sz w:val="15"/>
                                <w:lang w:val="en-US"/>
                              </w:rPr>
                              <w:t xml:space="preserve"> */</w:t>
                            </w:r>
                          </w:p>
                          <w:p w14:paraId="16BDEA64" w14:textId="77777777" w:rsidR="000A2EAA" w:rsidRDefault="000A2EAA">
                            <w:pPr>
                              <w:spacing w:line="150" w:lineRule="exact"/>
                              <w:ind w:left="74"/>
                              <w:rPr>
                                <w:rFonts w:ascii="Courier New"/>
                                <w:sz w:val="15"/>
                              </w:rPr>
                            </w:pPr>
                            <w:r>
                              <w:rPr>
                                <w:rFonts w:ascii="Courier New"/>
                                <w:sz w:val="15"/>
                              </w:rPr>
                              <w:t>}</w:t>
                            </w:r>
                          </w:p>
                          <w:p w14:paraId="0ED5B87A" w14:textId="77777777" w:rsidR="000A2EAA" w:rsidRDefault="000A2EAA">
                            <w:pPr>
                              <w:spacing w:line="150" w:lineRule="exact"/>
                              <w:ind w:left="74"/>
                              <w:rPr>
                                <w:rFonts w:ascii="Courier New"/>
                                <w:sz w:val="15"/>
                              </w:rPr>
                            </w:pPr>
                            <w:r>
                              <w:rPr>
                                <w:rFonts w:ascii="Courier New"/>
                                <w:sz w:val="15"/>
                              </w:rPr>
                              <w:t>P {</w:t>
                            </w:r>
                          </w:p>
                          <w:p w14:paraId="3812D200" w14:textId="77777777" w:rsidR="000A2EAA" w:rsidRDefault="000A2EAA">
                            <w:pPr>
                              <w:spacing w:line="150" w:lineRule="exact"/>
                              <w:ind w:left="254"/>
                              <w:rPr>
                                <w:rFonts w:ascii="Courier New"/>
                                <w:sz w:val="15"/>
                              </w:rPr>
                            </w:pPr>
                            <w:r>
                              <w:rPr>
                                <w:rFonts w:ascii="Courier New"/>
                                <w:sz w:val="15"/>
                              </w:rPr>
                              <w:t>padding-left: 20px;</w:t>
                            </w:r>
                          </w:p>
                          <w:p w14:paraId="450F0DE3" w14:textId="77777777" w:rsidR="000A2EAA" w:rsidRDefault="000A2EAA">
                            <w:pPr>
                              <w:spacing w:line="160" w:lineRule="exact"/>
                              <w:ind w:left="74"/>
                              <w:rPr>
                                <w:rFonts w:ascii="Courier New"/>
                                <w:sz w:val="15"/>
                              </w:rPr>
                            </w:pPr>
                            <w:r>
                              <w:rPr>
                                <w:rFonts w:ascii="Courier New"/>
                                <w:sz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0AC8C" id="Text Box 255" o:spid="_x0000_s1049" type="#_x0000_t202" style="position:absolute;left:0;text-align:left;margin-left:77.35pt;margin-top:16.3pt;width:460.45pt;height:74.95pt;z-index:-251628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" fillcolor="#f8f7f2" stroked="f">
                <v:textbox inset="0,0,0,0">
                  <w:txbxContent>
                    <w:p w14:paraId="72C06144" w14:textId="77777777" w:rsidR="000A2EAA" w:rsidRPr="00EB5600" w:rsidRDefault="000A2EAA">
                      <w:pPr>
                        <w:spacing w:before="68" w:line="160" w:lineRule="exact"/>
                        <w:ind w:left="74"/>
                        <w:rPr>
                          <w:rFonts w:ascii="Courier New"/>
                          <w:sz w:val="15"/>
                          <w:lang w:val="en-US"/>
                        </w:rPr>
                      </w:pPr>
                      <w:r w:rsidRPr="00EB5600">
                        <w:rPr>
                          <w:rFonts w:ascii="Courier New"/>
                          <w:sz w:val="15"/>
                          <w:lang w:val="en-US"/>
                        </w:rPr>
                        <w:t>H1 {</w:t>
                      </w:r>
                    </w:p>
                    <w:p w14:paraId="59606FED" w14:textId="77777777" w:rsidR="000A2EAA" w:rsidRPr="00EB5600" w:rsidRDefault="000A2EAA">
                      <w:pPr>
                        <w:spacing w:before="5" w:line="211" w:lineRule="auto"/>
                        <w:ind w:left="254" w:right="7589"/>
                        <w:rPr>
                          <w:rFonts w:ascii="Courier New"/>
                          <w:sz w:val="15"/>
                          <w:lang w:val="en-US"/>
                        </w:rPr>
                      </w:pPr>
                      <w:r w:rsidRPr="00EB5600">
                        <w:rPr>
                          <w:rFonts w:ascii="Courier New"/>
                          <w:sz w:val="15"/>
                          <w:lang w:val="en-US"/>
                        </w:rPr>
                        <w:t>color: #000080; font-size: 2em;</w:t>
                      </w:r>
                    </w:p>
                    <w:p w14:paraId="63B2CB9C" w14:textId="77777777" w:rsidR="000A2EAA" w:rsidRPr="00EB5600" w:rsidRDefault="000A2EAA">
                      <w:pPr>
                        <w:spacing w:line="146" w:lineRule="exact"/>
                        <w:ind w:left="254"/>
                        <w:rPr>
                          <w:rFonts w:ascii="Courier New"/>
                          <w:sz w:val="15"/>
                          <w:lang w:val="en-US"/>
                        </w:rPr>
                      </w:pPr>
                      <w:r w:rsidRPr="00EB5600">
                        <w:rPr>
                          <w:rFonts w:ascii="Courier New"/>
                          <w:sz w:val="15"/>
                          <w:lang w:val="en-US"/>
                        </w:rPr>
                        <w:t>font-family: Arial, Verdana, sans-serif;</w:t>
                      </w:r>
                    </w:p>
                    <w:p w14:paraId="5D3A0AD1" w14:textId="77777777" w:rsidR="000A2EAA" w:rsidRPr="0002681C" w:rsidRDefault="000A2EAA">
                      <w:pPr>
                        <w:spacing w:line="150" w:lineRule="exact"/>
                        <w:ind w:left="246"/>
                        <w:rPr>
                          <w:rFonts w:ascii="Courier New" w:hAnsi="Courier New"/>
                          <w:sz w:val="15"/>
                          <w:lang w:val="en-US"/>
                        </w:rPr>
                      </w:pPr>
                      <w:r w:rsidRPr="0002681C">
                        <w:rPr>
                          <w:rFonts w:ascii="Courier New" w:hAnsi="Courier New"/>
                          <w:sz w:val="15"/>
                          <w:lang w:val="en-US"/>
                        </w:rPr>
                        <w:t xml:space="preserve">text-align: center; /* </w:t>
                      </w:r>
                      <w:r>
                        <w:rPr>
                          <w:rFonts w:ascii="Courier New" w:hAnsi="Courier New"/>
                          <w:sz w:val="15"/>
                          <w:lang w:val="uk-UA"/>
                        </w:rPr>
                        <w:t>Вирівнювання по центру</w:t>
                      </w:r>
                      <w:r w:rsidRPr="0002681C">
                        <w:rPr>
                          <w:rFonts w:ascii="Courier New" w:hAnsi="Courier New"/>
                          <w:sz w:val="15"/>
                          <w:lang w:val="en-US"/>
                        </w:rPr>
                        <w:t xml:space="preserve"> */</w:t>
                      </w:r>
                    </w:p>
                    <w:p w14:paraId="16BDEA64" w14:textId="77777777" w:rsidR="000A2EAA" w:rsidRDefault="000A2EAA">
                      <w:pPr>
                        <w:spacing w:line="150" w:lineRule="exact"/>
                        <w:ind w:left="74"/>
                        <w:rPr>
                          <w:rFonts w:ascii="Courier New"/>
                          <w:sz w:val="15"/>
                        </w:rPr>
                      </w:pPr>
                      <w:r>
                        <w:rPr>
                          <w:rFonts w:ascii="Courier New"/>
                          <w:sz w:val="15"/>
                        </w:rPr>
                        <w:t>}</w:t>
                      </w:r>
                    </w:p>
                    <w:p w14:paraId="0ED5B87A" w14:textId="77777777" w:rsidR="000A2EAA" w:rsidRDefault="000A2EAA">
                      <w:pPr>
                        <w:spacing w:line="150" w:lineRule="exact"/>
                        <w:ind w:left="74"/>
                        <w:rPr>
                          <w:rFonts w:ascii="Courier New"/>
                          <w:sz w:val="15"/>
                        </w:rPr>
                      </w:pPr>
                      <w:r>
                        <w:rPr>
                          <w:rFonts w:ascii="Courier New"/>
                          <w:sz w:val="15"/>
                        </w:rPr>
                        <w:t>P {</w:t>
                      </w:r>
                    </w:p>
                    <w:p w14:paraId="3812D200" w14:textId="77777777" w:rsidR="000A2EAA" w:rsidRDefault="000A2EAA">
                      <w:pPr>
                        <w:spacing w:line="150" w:lineRule="exact"/>
                        <w:ind w:left="254"/>
                        <w:rPr>
                          <w:rFonts w:ascii="Courier New"/>
                          <w:sz w:val="15"/>
                        </w:rPr>
                      </w:pPr>
                      <w:r>
                        <w:rPr>
                          <w:rFonts w:ascii="Courier New"/>
                          <w:sz w:val="15"/>
                        </w:rPr>
                        <w:t>padding-left: 20px;</w:t>
                      </w:r>
                    </w:p>
                    <w:p w14:paraId="450F0DE3" w14:textId="77777777" w:rsidR="000A2EAA" w:rsidRDefault="000A2EAA">
                      <w:pPr>
                        <w:spacing w:line="160" w:lineRule="exact"/>
                        <w:ind w:left="74"/>
                        <w:rPr>
                          <w:rFonts w:ascii="Courier New"/>
                          <w:sz w:val="15"/>
                        </w:rPr>
                      </w:pPr>
                      <w:r>
                        <w:rPr>
                          <w:rFonts w:ascii="Courier New"/>
                          <w:sz w:val="15"/>
                        </w:rPr>
                        <w:t>}</w:t>
                      </w:r>
                    </w:p>
                  </w:txbxContent>
                </v:textbox>
                <w10:wrap type="topAndBottom" anchorx="page"/>
              </v:shape>
            </w:pict>
          </mc:Fallback>
        </mc:AlternateContent>
      </w:r>
      <w:r w:rsidR="0017086F" w:rsidRPr="0017086F">
        <w:rPr>
          <w:rFonts w:ascii="Arial Black" w:hAnsi="Arial Black"/>
          <w:color w:val="685C53"/>
          <w:sz w:val="15"/>
        </w:rPr>
        <w:t>Приклад 1.4. Файл зі стилем</w:t>
      </w:r>
    </w:p>
    <w:p w14:paraId="0DE6635B" w14:textId="77777777" w:rsidR="00D33C80" w:rsidRDefault="00D33C80" w:rsidP="00253FB5">
      <w:pPr>
        <w:spacing w:line="360" w:lineRule="auto"/>
        <w:ind w:left="426"/>
        <w:rPr>
          <w:rFonts w:ascii="Arial Black" w:hAnsi="Arial Black"/>
          <w:sz w:val="15"/>
        </w:rPr>
      </w:pPr>
    </w:p>
    <w:p w14:paraId="5A7E4DAF" w14:textId="77777777" w:rsidR="0017086F" w:rsidRDefault="0017086F" w:rsidP="00253FB5">
      <w:pPr>
        <w:pStyle w:val="a3"/>
        <w:spacing w:line="360" w:lineRule="auto"/>
        <w:ind w:left="105" w:right="154"/>
      </w:pPr>
      <w:r w:rsidRPr="0017086F">
        <w:t>Як видно з цього прикладу, файл зі стилем не зберігає ніяких даних, крім синтаксису CSS. У свою чергу і HTML-документ містить лише посилання на файл зі стилем, тобто таким способом в повній мірі реалізується принцип поділу коду та оформлення сайту. Тому використання пов'язаних стилів є найбільш універсальним і зручним методом додавання стилю на сайт. Адже стилі зберігаються в одному файлі, а в HTML-документах вказується тільки посилання на нього.</w:t>
      </w:r>
    </w:p>
    <w:p w14:paraId="3A77122F" w14:textId="77777777" w:rsidR="005E7977" w:rsidRDefault="005E7977" w:rsidP="00253FB5">
      <w:pPr>
        <w:pStyle w:val="a3"/>
        <w:spacing w:line="360" w:lineRule="auto"/>
        <w:rPr>
          <w:sz w:val="24"/>
        </w:rPr>
      </w:pPr>
    </w:p>
    <w:p w14:paraId="0501663A" w14:textId="77777777" w:rsidR="005E7977" w:rsidRPr="0017086F" w:rsidRDefault="0017086F" w:rsidP="00253FB5">
      <w:pPr>
        <w:pStyle w:val="5"/>
        <w:spacing w:line="360" w:lineRule="auto"/>
        <w:rPr>
          <w:lang w:val="uk-UA"/>
        </w:rPr>
      </w:pPr>
      <w:r>
        <w:rPr>
          <w:color w:val="BD2026"/>
          <w:lang w:val="uk-UA"/>
        </w:rPr>
        <w:t>Глобальні стилі</w:t>
      </w:r>
    </w:p>
    <w:p w14:paraId="21BB67AF" w14:textId="77777777" w:rsidR="002A255F" w:rsidRDefault="0017086F" w:rsidP="00D33C80">
      <w:pPr>
        <w:pStyle w:val="a3"/>
        <w:spacing w:line="360" w:lineRule="auto"/>
        <w:ind w:left="105" w:right="257"/>
        <w:rPr>
          <w:sz w:val="20"/>
        </w:rPr>
      </w:pPr>
      <w:r w:rsidRPr="0017086F">
        <w:t>При використанні глобальних стилів властивості CSS описуються в самому документі і розташовуються в заголовку веб-сторінки. За своєю гнучк</w:t>
      </w:r>
      <w:ins w:id="154" w:author="Пользователь Windows" w:date="2019-12-19T05:46:00Z">
        <w:r w:rsidR="002C57A6">
          <w:rPr>
            <w:lang w:val="uk-UA"/>
          </w:rPr>
          <w:t>і</w:t>
        </w:r>
      </w:ins>
      <w:del w:id="155" w:author="Пользователь Windows" w:date="2019-12-19T05:46:00Z">
        <w:r w:rsidRPr="0017086F" w:rsidDel="002C57A6">
          <w:delText>о</w:delText>
        </w:r>
      </w:del>
      <w:r w:rsidRPr="0017086F">
        <w:t>с</w:t>
      </w:r>
      <w:r>
        <w:rPr>
          <w:lang w:val="uk-UA"/>
        </w:rPr>
        <w:t>тю</w:t>
      </w:r>
      <w:r w:rsidRPr="0017086F">
        <w:t xml:space="preserve"> і можливостям</w:t>
      </w:r>
      <w:r>
        <w:rPr>
          <w:lang w:val="uk-UA"/>
        </w:rPr>
        <w:t>и</w:t>
      </w:r>
      <w:r w:rsidRPr="0017086F">
        <w:t xml:space="preserve"> цей спосіб додавання стилю поступається попередньому, але також дозволяє зберігати стилі в одному місці, в даному випадку прямо на сторінці за допомогою контейнера </w:t>
      </w:r>
      <w:r>
        <w:rPr>
          <w:rFonts w:ascii="Courier New" w:hAnsi="Courier New"/>
          <w:b/>
          <w:color w:val="006699"/>
        </w:rPr>
        <w:t>&lt;style&gt;</w:t>
      </w:r>
      <w:r>
        <w:t xml:space="preserve">, </w:t>
      </w:r>
      <w:r w:rsidRPr="0017086F">
        <w:t>як показано в прикладі 1.5.</w:t>
      </w:r>
    </w:p>
    <w:p w14:paraId="2D856949" w14:textId="77777777" w:rsidR="00D33C80" w:rsidRDefault="00D33C80">
      <w:r>
        <w:br w:type="page"/>
      </w:r>
    </w:p>
    <w:tbl>
      <w:tblPr>
        <w:tblStyle w:val="TableNormal"/>
        <w:tblW w:w="9211" w:type="dxa"/>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2A255F" w14:paraId="124308F3" w14:textId="77777777" w:rsidTr="002A255F">
        <w:trPr>
          <w:trHeight w:val="235"/>
        </w:trPr>
        <w:tc>
          <w:tcPr>
            <w:tcW w:w="5177" w:type="dxa"/>
            <w:tcBorders>
              <w:right w:val="single" w:sz="6" w:space="0" w:color="666666"/>
            </w:tcBorders>
          </w:tcPr>
          <w:p w14:paraId="7224DEA6" w14:textId="77777777" w:rsidR="002A255F" w:rsidRDefault="002A255F" w:rsidP="002A255F">
            <w:pPr>
              <w:pStyle w:val="TableParagraph"/>
              <w:spacing w:line="360" w:lineRule="auto"/>
              <w:ind w:left="-1"/>
              <w:rPr>
                <w:rFonts w:ascii="Arial Black" w:hAnsi="Arial Black"/>
                <w:sz w:val="15"/>
              </w:rPr>
            </w:pPr>
            <w:r w:rsidRPr="0017086F">
              <w:rPr>
                <w:rFonts w:ascii="Arial Black" w:hAnsi="Arial Black"/>
                <w:color w:val="685C53"/>
                <w:sz w:val="15"/>
              </w:rPr>
              <w:lastRenderedPageBreak/>
              <w:t>Приклад 1.5. Використання глобального стилю</w:t>
            </w:r>
          </w:p>
        </w:tc>
        <w:tc>
          <w:tcPr>
            <w:tcW w:w="771" w:type="dxa"/>
            <w:tcBorders>
              <w:left w:val="single" w:sz="6" w:space="0" w:color="666666"/>
              <w:right w:val="double" w:sz="2" w:space="0" w:color="666666"/>
            </w:tcBorders>
            <w:shd w:val="clear" w:color="auto" w:fill="CEE2D3"/>
          </w:tcPr>
          <w:p w14:paraId="0B7E6AF0" w14:textId="77777777" w:rsidR="002A255F" w:rsidRDefault="002A255F" w:rsidP="002A255F">
            <w:pPr>
              <w:pStyle w:val="TableParagraph"/>
              <w:spacing w:line="360" w:lineRule="auto"/>
              <w:rPr>
                <w:rFonts w:ascii="Arial"/>
                <w:sz w:val="13"/>
              </w:rPr>
            </w:pPr>
            <w:r>
              <w:rPr>
                <w:rFonts w:ascii="Arial"/>
                <w:sz w:val="13"/>
              </w:rPr>
              <w:t>XHTML 1.0</w:t>
            </w:r>
          </w:p>
        </w:tc>
        <w:tc>
          <w:tcPr>
            <w:tcW w:w="621" w:type="dxa"/>
            <w:tcBorders>
              <w:left w:val="double" w:sz="2" w:space="0" w:color="666666"/>
              <w:right w:val="double" w:sz="2" w:space="0" w:color="666666"/>
            </w:tcBorders>
            <w:shd w:val="clear" w:color="auto" w:fill="CEE2D3"/>
          </w:tcPr>
          <w:p w14:paraId="0BD92A92" w14:textId="77777777" w:rsidR="002A255F" w:rsidRDefault="002A255F" w:rsidP="002A255F">
            <w:pPr>
              <w:pStyle w:val="TableParagraph"/>
              <w:spacing w:line="360" w:lineRule="auto"/>
              <w:ind w:left="46"/>
              <w:rPr>
                <w:rFonts w:ascii="Arial"/>
                <w:sz w:val="13"/>
              </w:rPr>
            </w:pPr>
            <w:r>
              <w:rPr>
                <w:rFonts w:ascii="Arial"/>
                <w:sz w:val="13"/>
              </w:rPr>
              <w:t>CSS 2.1</w:t>
            </w:r>
          </w:p>
        </w:tc>
        <w:tc>
          <w:tcPr>
            <w:tcW w:w="353" w:type="dxa"/>
            <w:tcBorders>
              <w:left w:val="double" w:sz="2" w:space="0" w:color="666666"/>
              <w:right w:val="single" w:sz="6" w:space="0" w:color="666666"/>
            </w:tcBorders>
            <w:shd w:val="clear" w:color="auto" w:fill="CEE2D3"/>
          </w:tcPr>
          <w:p w14:paraId="2542CB0D" w14:textId="77777777" w:rsidR="002A255F" w:rsidRDefault="002A255F" w:rsidP="002A255F">
            <w:pPr>
              <w:pStyle w:val="TableParagraph"/>
              <w:spacing w:line="360" w:lineRule="auto"/>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0E748B6A" w14:textId="77777777" w:rsidR="002A255F" w:rsidRDefault="002A255F" w:rsidP="002A255F">
            <w:pPr>
              <w:pStyle w:val="TableParagraph"/>
              <w:spacing w:line="360" w:lineRule="auto"/>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2815253F" w14:textId="77777777" w:rsidR="002A255F" w:rsidRDefault="002A255F" w:rsidP="002A255F">
            <w:pPr>
              <w:pStyle w:val="TableParagraph"/>
              <w:spacing w:line="360" w:lineRule="auto"/>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4E429D28" w14:textId="77777777" w:rsidR="002A255F" w:rsidRDefault="002A255F" w:rsidP="002A255F">
            <w:pPr>
              <w:pStyle w:val="TableParagraph"/>
              <w:spacing w:line="360" w:lineRule="auto"/>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6C93D501" w14:textId="77777777" w:rsidR="002A255F" w:rsidRDefault="002A255F" w:rsidP="002A255F">
            <w:pPr>
              <w:pStyle w:val="TableParagraph"/>
              <w:spacing w:line="360" w:lineRule="auto"/>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7E5F8085" w14:textId="77777777" w:rsidR="002A255F" w:rsidRDefault="002A255F" w:rsidP="002A255F">
            <w:pPr>
              <w:pStyle w:val="TableParagraph"/>
              <w:spacing w:line="360" w:lineRule="auto"/>
              <w:ind w:left="39"/>
              <w:rPr>
                <w:rFonts w:ascii="Arial"/>
                <w:sz w:val="13"/>
              </w:rPr>
            </w:pPr>
            <w:r>
              <w:rPr>
                <w:rFonts w:ascii="Arial"/>
                <w:sz w:val="13"/>
              </w:rPr>
              <w:t>Sa 5</w:t>
            </w:r>
          </w:p>
        </w:tc>
        <w:tc>
          <w:tcPr>
            <w:tcW w:w="456" w:type="dxa"/>
            <w:tcBorders>
              <w:left w:val="single" w:sz="6" w:space="0" w:color="666666"/>
            </w:tcBorders>
            <w:shd w:val="clear" w:color="auto" w:fill="CEE2D3"/>
          </w:tcPr>
          <w:p w14:paraId="30D26395" w14:textId="77777777" w:rsidR="002A255F" w:rsidRDefault="002A255F" w:rsidP="002A255F">
            <w:pPr>
              <w:pStyle w:val="TableParagraph"/>
              <w:spacing w:line="360" w:lineRule="auto"/>
              <w:ind w:left="38"/>
              <w:rPr>
                <w:rFonts w:ascii="Arial"/>
                <w:sz w:val="13"/>
              </w:rPr>
            </w:pPr>
            <w:r>
              <w:rPr>
                <w:rFonts w:ascii="Arial"/>
                <w:sz w:val="13"/>
              </w:rPr>
              <w:t>Fx 3.6</w:t>
            </w:r>
          </w:p>
        </w:tc>
      </w:tr>
      <w:tr w:rsidR="002A255F" w14:paraId="70B9E7EA" w14:textId="77777777" w:rsidTr="002A255F">
        <w:trPr>
          <w:trHeight w:val="1798"/>
        </w:trPr>
        <w:tc>
          <w:tcPr>
            <w:tcW w:w="9211" w:type="dxa"/>
            <w:gridSpan w:val="10"/>
            <w:shd w:val="clear" w:color="auto" w:fill="F8F7F2"/>
          </w:tcPr>
          <w:p w14:paraId="30BB0022" w14:textId="77777777" w:rsidR="002A255F" w:rsidRPr="00EB5600" w:rsidRDefault="002A255F" w:rsidP="008417CB">
            <w:pPr>
              <w:pStyle w:val="TableParagraph"/>
              <w:ind w:left="254" w:right="4061" w:hanging="180"/>
              <w:rPr>
                <w:sz w:val="15"/>
                <w:lang w:val="en-US"/>
              </w:rPr>
            </w:pPr>
            <w:r w:rsidRPr="00EB5600">
              <w:rPr>
                <w:sz w:val="15"/>
                <w:lang w:val="en-US"/>
              </w:rPr>
              <w:t xml:space="preserve">&lt;!DOCTYPE html PUBLIC "-//W3C//DTD XHTML 1.0 Strict//EN" </w:t>
            </w:r>
            <w:r w:rsidR="003D6273">
              <w:fldChar w:fldCharType="begin"/>
            </w:r>
            <w:r w:rsidR="003D6273" w:rsidRPr="003D6273">
              <w:rPr>
                <w:lang w:val="en-US"/>
                <w:rPrChange w:id="156" w:author="Пользователь Windows" w:date="2019-12-19T05:25:00Z">
                  <w:rPr/>
                </w:rPrChange>
              </w:rPr>
              <w:instrText>HYPERLINK "http://www.w3.org/TR/xhtml1/DTD/xhtml1-strict.dtd" \h</w:instrText>
            </w:r>
            <w:r w:rsidR="003D6273">
              <w:fldChar w:fldCharType="separate"/>
            </w:r>
            <w:r w:rsidRPr="00EB5600">
              <w:rPr>
                <w:sz w:val="15"/>
                <w:lang w:val="en-US"/>
              </w:rPr>
              <w:t>"http://www.w3.org/TR/xhtml1/DTD/xhtml1</w:t>
            </w:r>
            <w:r w:rsidR="003D6273">
              <w:fldChar w:fldCharType="end"/>
            </w:r>
            <w:r w:rsidRPr="00EB5600">
              <w:rPr>
                <w:sz w:val="15"/>
                <w:lang w:val="en-US"/>
              </w:rPr>
              <w:t>-</w:t>
            </w:r>
            <w:r w:rsidR="003D6273">
              <w:fldChar w:fldCharType="begin"/>
            </w:r>
            <w:r w:rsidR="003D6273" w:rsidRPr="003D6273">
              <w:rPr>
                <w:lang w:val="en-US"/>
                <w:rPrChange w:id="157" w:author="Пользователь Windows" w:date="2019-12-19T05:25:00Z">
                  <w:rPr/>
                </w:rPrChange>
              </w:rPr>
              <w:instrText>HYPERLINK "http://www.w3.org/TR/xhtml1/DTD/xhtml1-strict.dtd" \h</w:instrText>
            </w:r>
            <w:r w:rsidR="003D6273">
              <w:fldChar w:fldCharType="separate"/>
            </w:r>
            <w:r w:rsidRPr="00EB5600">
              <w:rPr>
                <w:sz w:val="15"/>
                <w:lang w:val="en-US"/>
              </w:rPr>
              <w:t>strict.dtd"&gt;</w:t>
            </w:r>
            <w:r w:rsidR="003D6273">
              <w:fldChar w:fldCharType="end"/>
            </w:r>
          </w:p>
          <w:p w14:paraId="1100F87D" w14:textId="77777777" w:rsidR="002A255F" w:rsidRPr="00EB5600" w:rsidRDefault="002A255F" w:rsidP="008417CB">
            <w:pPr>
              <w:pStyle w:val="TableParagraph"/>
              <w:ind w:left="74"/>
              <w:rPr>
                <w:sz w:val="15"/>
                <w:lang w:val="en-US"/>
              </w:rPr>
            </w:pPr>
            <w:r w:rsidRPr="00EB5600">
              <w:rPr>
                <w:sz w:val="15"/>
                <w:lang w:val="en-US"/>
              </w:rPr>
              <w:t xml:space="preserve">&lt;html </w:t>
            </w:r>
            <w:r w:rsidR="003D6273">
              <w:fldChar w:fldCharType="begin"/>
            </w:r>
            <w:r w:rsidR="003D6273" w:rsidRPr="003D6273">
              <w:rPr>
                <w:lang w:val="en-US"/>
                <w:rPrChange w:id="158" w:author="Пользователь Windows" w:date="2019-12-19T05:25:00Z">
                  <w:rPr/>
                </w:rPrChange>
              </w:rPr>
              <w:instrText>HYPERLINK "http://www.w3.org/1999/xhtml" \h</w:instrText>
            </w:r>
            <w:r w:rsidR="003D6273">
              <w:fldChar w:fldCharType="separate"/>
            </w:r>
            <w:r w:rsidRPr="00EB5600">
              <w:rPr>
                <w:sz w:val="15"/>
                <w:lang w:val="en-US"/>
              </w:rPr>
              <w:t>xmlns="http://www.w3.org/1999/xhtml"&gt;</w:t>
            </w:r>
            <w:r w:rsidR="003D6273">
              <w:fldChar w:fldCharType="end"/>
            </w:r>
          </w:p>
          <w:p w14:paraId="6D49889B" w14:textId="77777777" w:rsidR="002A255F" w:rsidRPr="00EB5600" w:rsidRDefault="002A255F" w:rsidP="008417CB">
            <w:pPr>
              <w:pStyle w:val="TableParagraph"/>
              <w:ind w:left="164"/>
              <w:rPr>
                <w:sz w:val="15"/>
                <w:lang w:val="en-US"/>
              </w:rPr>
            </w:pPr>
            <w:r w:rsidRPr="00EB5600">
              <w:rPr>
                <w:sz w:val="15"/>
                <w:lang w:val="en-US"/>
              </w:rPr>
              <w:t>&lt;head&gt;</w:t>
            </w:r>
          </w:p>
          <w:p w14:paraId="390AA12A" w14:textId="77777777" w:rsidR="002A255F" w:rsidRPr="00EB5600" w:rsidRDefault="002A255F" w:rsidP="008417CB">
            <w:pPr>
              <w:pStyle w:val="TableParagraph"/>
              <w:ind w:left="254"/>
              <w:rPr>
                <w:sz w:val="15"/>
                <w:lang w:val="en-US"/>
              </w:rPr>
            </w:pPr>
            <w:r w:rsidRPr="00EB5600">
              <w:rPr>
                <w:sz w:val="15"/>
                <w:lang w:val="en-US"/>
              </w:rPr>
              <w:t>&lt;meta http-equiv="Content-Type" content="text/html; charset=utf-8" /&gt;</w:t>
            </w:r>
          </w:p>
          <w:p w14:paraId="67D58FAA" w14:textId="77777777" w:rsidR="002A255F" w:rsidRPr="00EB5600" w:rsidRDefault="002A255F" w:rsidP="008417CB">
            <w:pPr>
              <w:pStyle w:val="TableParagraph"/>
              <w:ind w:left="246"/>
              <w:rPr>
                <w:sz w:val="15"/>
                <w:lang w:val="en-US"/>
              </w:rPr>
            </w:pPr>
            <w:r w:rsidRPr="00EB5600">
              <w:rPr>
                <w:sz w:val="15"/>
                <w:lang w:val="en-US"/>
              </w:rPr>
              <w:t>&lt;title&gt;</w:t>
            </w:r>
            <w:r>
              <w:rPr>
                <w:sz w:val="15"/>
                <w:lang w:val="uk-UA"/>
              </w:rPr>
              <w:t>Глобальні стилі</w:t>
            </w:r>
            <w:r w:rsidRPr="00EB5600">
              <w:rPr>
                <w:sz w:val="15"/>
                <w:lang w:val="en-US"/>
              </w:rPr>
              <w:t>&lt;/title&gt;</w:t>
            </w:r>
          </w:p>
          <w:p w14:paraId="06F54A92" w14:textId="77777777" w:rsidR="002A255F" w:rsidRPr="00EB5600" w:rsidRDefault="002A255F" w:rsidP="008417CB">
            <w:pPr>
              <w:pStyle w:val="TableParagraph"/>
              <w:ind w:left="344" w:right="6849" w:hanging="90"/>
              <w:rPr>
                <w:sz w:val="15"/>
                <w:lang w:val="en-US"/>
              </w:rPr>
            </w:pPr>
            <w:r w:rsidRPr="00EB5600">
              <w:rPr>
                <w:sz w:val="15"/>
                <w:lang w:val="en-US"/>
              </w:rPr>
              <w:t>&lt;style type="text/css"&gt; H1 {</w:t>
            </w:r>
          </w:p>
          <w:p w14:paraId="0B3A8667" w14:textId="77777777" w:rsidR="002A255F" w:rsidRPr="00EB5600" w:rsidRDefault="002A255F" w:rsidP="008417CB">
            <w:pPr>
              <w:pStyle w:val="TableParagraph"/>
              <w:ind w:left="434"/>
              <w:rPr>
                <w:sz w:val="15"/>
                <w:lang w:val="en-US"/>
              </w:rPr>
            </w:pPr>
            <w:r w:rsidRPr="00EB5600">
              <w:rPr>
                <w:sz w:val="15"/>
                <w:lang w:val="en-US"/>
              </w:rPr>
              <w:t>font-size: 1.2em;</w:t>
            </w:r>
          </w:p>
          <w:p w14:paraId="5F42DC35" w14:textId="77777777" w:rsidR="002A255F" w:rsidRPr="00EB5600" w:rsidRDefault="002A255F" w:rsidP="008417CB">
            <w:pPr>
              <w:pStyle w:val="TableParagraph"/>
              <w:ind w:left="434" w:right="4166"/>
              <w:rPr>
                <w:sz w:val="15"/>
                <w:lang w:val="en-US"/>
              </w:rPr>
            </w:pPr>
            <w:r w:rsidRPr="00EB5600">
              <w:rPr>
                <w:sz w:val="15"/>
                <w:lang w:val="en-US"/>
              </w:rPr>
              <w:t>font-family: Verdana, Arial, Helvetica, sans-serif; color: #333366;</w:t>
            </w:r>
          </w:p>
          <w:p w14:paraId="2306BF56" w14:textId="77777777" w:rsidR="002A255F" w:rsidRPr="00EB5600" w:rsidRDefault="002A255F" w:rsidP="008417CB">
            <w:pPr>
              <w:pStyle w:val="TableParagraph"/>
              <w:ind w:left="344"/>
              <w:rPr>
                <w:sz w:val="15"/>
                <w:lang w:val="en-US"/>
              </w:rPr>
            </w:pPr>
            <w:r w:rsidRPr="00EB5600">
              <w:rPr>
                <w:sz w:val="15"/>
                <w:lang w:val="en-US"/>
              </w:rPr>
              <w:t>}</w:t>
            </w:r>
          </w:p>
          <w:p w14:paraId="54E7172A" w14:textId="77777777" w:rsidR="002A255F" w:rsidRPr="00EB5600" w:rsidRDefault="002A255F" w:rsidP="008417CB">
            <w:pPr>
              <w:pStyle w:val="TableParagraph"/>
              <w:ind w:left="254"/>
              <w:rPr>
                <w:sz w:val="15"/>
                <w:lang w:val="en-US"/>
              </w:rPr>
            </w:pPr>
            <w:r w:rsidRPr="00EB5600">
              <w:rPr>
                <w:sz w:val="15"/>
                <w:lang w:val="en-US"/>
              </w:rPr>
              <w:t>&lt;/style&gt;</w:t>
            </w:r>
          </w:p>
          <w:p w14:paraId="407086B1" w14:textId="77777777" w:rsidR="002A255F" w:rsidRPr="00EB5600" w:rsidRDefault="002A255F" w:rsidP="008417CB">
            <w:pPr>
              <w:pStyle w:val="TableParagraph"/>
              <w:ind w:left="164"/>
              <w:rPr>
                <w:sz w:val="15"/>
                <w:lang w:val="en-US"/>
              </w:rPr>
            </w:pPr>
            <w:r w:rsidRPr="00EB5600">
              <w:rPr>
                <w:sz w:val="15"/>
                <w:lang w:val="en-US"/>
              </w:rPr>
              <w:t>&lt;/head&gt;</w:t>
            </w:r>
          </w:p>
          <w:p w14:paraId="37EC0560" w14:textId="77777777" w:rsidR="002A255F" w:rsidRPr="00EB5600" w:rsidRDefault="002A255F" w:rsidP="008417CB">
            <w:pPr>
              <w:pStyle w:val="TableParagraph"/>
              <w:ind w:left="164"/>
              <w:rPr>
                <w:sz w:val="15"/>
                <w:lang w:val="en-US"/>
              </w:rPr>
            </w:pPr>
            <w:r w:rsidRPr="00EB5600">
              <w:rPr>
                <w:sz w:val="15"/>
                <w:lang w:val="en-US"/>
              </w:rPr>
              <w:t>&lt;body&gt;</w:t>
            </w:r>
          </w:p>
          <w:p w14:paraId="7496FBE1" w14:textId="77777777" w:rsidR="002A255F" w:rsidRPr="00EB5600" w:rsidRDefault="002A255F" w:rsidP="008417CB">
            <w:pPr>
              <w:pStyle w:val="TableParagraph"/>
              <w:ind w:left="254"/>
              <w:rPr>
                <w:sz w:val="15"/>
                <w:lang w:val="en-US"/>
              </w:rPr>
            </w:pPr>
            <w:r w:rsidRPr="00EB5600">
              <w:rPr>
                <w:sz w:val="15"/>
                <w:lang w:val="en-US"/>
              </w:rPr>
              <w:t>&lt;h1&gt;Hello, world!&lt;/h1&gt;</w:t>
            </w:r>
          </w:p>
          <w:p w14:paraId="5F49D5EE" w14:textId="77777777" w:rsidR="002A255F" w:rsidRPr="0002681C" w:rsidRDefault="002A255F" w:rsidP="008417CB">
            <w:pPr>
              <w:pStyle w:val="TableParagraph"/>
              <w:ind w:left="164"/>
              <w:rPr>
                <w:sz w:val="15"/>
                <w:lang w:val="en-US"/>
              </w:rPr>
            </w:pPr>
            <w:r w:rsidRPr="0002681C">
              <w:rPr>
                <w:sz w:val="15"/>
                <w:lang w:val="en-US"/>
              </w:rPr>
              <w:t>&lt;/body&gt;</w:t>
            </w:r>
          </w:p>
          <w:p w14:paraId="2EA0FA95" w14:textId="77777777" w:rsidR="002A255F" w:rsidRDefault="002A255F" w:rsidP="008417CB">
            <w:pPr>
              <w:pStyle w:val="TableParagraph"/>
              <w:ind w:left="74"/>
              <w:rPr>
                <w:sz w:val="15"/>
              </w:rPr>
            </w:pPr>
            <w:r>
              <w:rPr>
                <w:sz w:val="15"/>
              </w:rPr>
              <w:t>&lt;/html&gt;</w:t>
            </w:r>
          </w:p>
        </w:tc>
      </w:tr>
    </w:tbl>
    <w:p w14:paraId="2702E848" w14:textId="77777777" w:rsidR="002A255F" w:rsidRDefault="002A255F" w:rsidP="00253FB5">
      <w:pPr>
        <w:pStyle w:val="a3"/>
        <w:spacing w:line="360" w:lineRule="auto"/>
        <w:ind w:left="105"/>
      </w:pPr>
    </w:p>
    <w:p w14:paraId="3595D7C4" w14:textId="77777777" w:rsidR="0017086F" w:rsidRDefault="0017086F" w:rsidP="00253FB5">
      <w:pPr>
        <w:pStyle w:val="a3"/>
        <w:spacing w:line="360" w:lineRule="auto"/>
        <w:ind w:left="105"/>
      </w:pPr>
      <w:r>
        <w:t xml:space="preserve">В даному прикладі визначений стиль тега </w:t>
      </w:r>
      <w:r>
        <w:rPr>
          <w:rFonts w:ascii="Courier New" w:hAnsi="Courier New"/>
          <w:b/>
          <w:color w:val="006699"/>
        </w:rPr>
        <w:t>&lt;h1&gt;</w:t>
      </w:r>
      <w:r>
        <w:t xml:space="preserve">, який потім можна повсюдно використовувати на </w:t>
      </w:r>
      <w:r>
        <w:rPr>
          <w:lang w:val="uk-UA"/>
        </w:rPr>
        <w:t>даній</w:t>
      </w:r>
      <w:r>
        <w:t xml:space="preserve"> веб</w:t>
      </w:r>
      <w:r>
        <w:rPr>
          <w:lang w:val="uk-UA"/>
        </w:rPr>
        <w:t>-</w:t>
      </w:r>
      <w:r>
        <w:t>сторінці</w:t>
      </w:r>
      <w:r w:rsidR="00D33C80">
        <w:rPr>
          <w:lang w:val="uk-UA"/>
        </w:rPr>
        <w:t xml:space="preserve"> </w:t>
      </w:r>
      <w:r>
        <w:t>(рис. 1.5).</w:t>
      </w:r>
    </w:p>
    <w:p w14:paraId="50834A3A" w14:textId="77777777" w:rsidR="005E7977" w:rsidRDefault="0017086F" w:rsidP="00253FB5">
      <w:pPr>
        <w:pStyle w:val="a3"/>
        <w:spacing w:line="360" w:lineRule="auto"/>
        <w:jc w:val="center"/>
        <w:rPr>
          <w:sz w:val="13"/>
        </w:rPr>
      </w:pPr>
      <w:r>
        <w:rPr>
          <w:noProof/>
          <w:lang w:val="en-US" w:eastAsia="en-US" w:bidi="ar-SA"/>
        </w:rPr>
        <w:drawing>
          <wp:inline distT="0" distB="0" distL="0" distR="0" wp14:anchorId="47E8399F" wp14:editId="32F75C88">
            <wp:extent cx="3848735" cy="14732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3900235" cy="1492913"/>
                    </a:xfrm>
                    <a:prstGeom prst="rect">
                      <a:avLst/>
                    </a:prstGeom>
                  </pic:spPr>
                </pic:pic>
              </a:graphicData>
            </a:graphic>
          </wp:inline>
        </w:drawing>
      </w:r>
    </w:p>
    <w:p w14:paraId="57C36C9C" w14:textId="77777777" w:rsidR="005E7977" w:rsidRDefault="00030540" w:rsidP="00253FB5">
      <w:pPr>
        <w:spacing w:line="360" w:lineRule="auto"/>
        <w:ind w:left="1715" w:right="1740"/>
        <w:jc w:val="center"/>
        <w:rPr>
          <w:rFonts w:ascii="Georgia" w:hAnsi="Georgia"/>
          <w:i/>
          <w:sz w:val="17"/>
        </w:rPr>
      </w:pPr>
      <w:r w:rsidRPr="00030540">
        <w:rPr>
          <w:rFonts w:ascii="Georgia" w:hAnsi="Georgia"/>
          <w:i/>
          <w:color w:val="666666"/>
          <w:sz w:val="17"/>
        </w:rPr>
        <w:t>Рис. 1.5. Ви</w:t>
      </w:r>
      <w:ins w:id="159" w:author="МАРІЯ БРЕНЬ" w:date="2019-12-18T21:16:00Z">
        <w:r w:rsidR="00F16861">
          <w:rPr>
            <w:rFonts w:ascii="Georgia" w:hAnsi="Georgia"/>
            <w:i/>
            <w:color w:val="666666"/>
            <w:sz w:val="17"/>
            <w:lang w:val="uk-UA"/>
          </w:rPr>
          <w:t>гляд</w:t>
        </w:r>
      </w:ins>
      <w:del w:id="160" w:author="МАРІЯ БРЕНЬ" w:date="2019-12-18T21:16:00Z">
        <w:r w:rsidRPr="00030540" w:rsidDel="00F16861">
          <w:rPr>
            <w:rFonts w:ascii="Georgia" w:hAnsi="Georgia"/>
            <w:i/>
            <w:color w:val="666666"/>
            <w:sz w:val="17"/>
          </w:rPr>
          <w:delText>д</w:delText>
        </w:r>
      </w:del>
      <w:r w:rsidRPr="00030540">
        <w:rPr>
          <w:rFonts w:ascii="Georgia" w:hAnsi="Georgia"/>
          <w:i/>
          <w:color w:val="666666"/>
          <w:sz w:val="17"/>
        </w:rPr>
        <w:t xml:space="preserve"> заголовк</w:t>
      </w:r>
      <w:ins w:id="161" w:author="МАРІЯ БРЕНЬ" w:date="2019-12-18T21:16:00Z">
        <w:r w:rsidR="00F16861">
          <w:rPr>
            <w:rFonts w:ascii="Georgia" w:hAnsi="Georgia"/>
            <w:i/>
            <w:color w:val="666666"/>
            <w:sz w:val="17"/>
            <w:lang w:val="uk-UA"/>
          </w:rPr>
          <w:t>у</w:t>
        </w:r>
      </w:ins>
      <w:del w:id="162" w:author="МАРІЯ БРЕНЬ" w:date="2019-12-18T21:16:00Z">
        <w:r w:rsidRPr="00030540" w:rsidDel="00F16861">
          <w:rPr>
            <w:rFonts w:ascii="Georgia" w:hAnsi="Georgia"/>
            <w:i/>
            <w:color w:val="666666"/>
            <w:sz w:val="17"/>
          </w:rPr>
          <w:delText>а</w:delText>
        </w:r>
      </w:del>
      <w:r w:rsidRPr="00030540">
        <w:rPr>
          <w:rFonts w:ascii="Georgia" w:hAnsi="Georgia"/>
          <w:i/>
          <w:color w:val="666666"/>
          <w:sz w:val="17"/>
        </w:rPr>
        <w:t>, оформленого за допомогою стилів</w:t>
      </w:r>
    </w:p>
    <w:p w14:paraId="7F2A78D5" w14:textId="77777777" w:rsidR="005E7977" w:rsidRDefault="005E7977" w:rsidP="00253FB5">
      <w:pPr>
        <w:pStyle w:val="a3"/>
        <w:spacing w:line="360" w:lineRule="auto"/>
        <w:rPr>
          <w:rFonts w:ascii="Georgia"/>
          <w:i/>
          <w:sz w:val="16"/>
        </w:rPr>
      </w:pPr>
    </w:p>
    <w:p w14:paraId="1B6A6D41" w14:textId="77777777" w:rsidR="005E7977" w:rsidRPr="00030540" w:rsidRDefault="00030540" w:rsidP="00253FB5">
      <w:pPr>
        <w:pStyle w:val="5"/>
        <w:spacing w:line="360" w:lineRule="auto"/>
        <w:rPr>
          <w:lang w:val="uk-UA"/>
        </w:rPr>
      </w:pPr>
      <w:r>
        <w:rPr>
          <w:color w:val="BD2026"/>
          <w:lang w:val="uk-UA"/>
        </w:rPr>
        <w:t>Внутрішні стилі</w:t>
      </w:r>
    </w:p>
    <w:p w14:paraId="5CEE236A" w14:textId="77777777" w:rsidR="005E7977" w:rsidRDefault="00030540" w:rsidP="00D33C80">
      <w:pPr>
        <w:pStyle w:val="a3"/>
        <w:spacing w:line="360" w:lineRule="auto"/>
        <w:ind w:left="105" w:right="257"/>
      </w:pPr>
      <w:r w:rsidRPr="00030540">
        <w:t>Внутрішній або вбудований стиль є по суті розширенням для одиночного тега використ</w:t>
      </w:r>
      <w:r>
        <w:rPr>
          <w:lang w:val="uk-UA"/>
        </w:rPr>
        <w:t>аного</w:t>
      </w:r>
      <w:r w:rsidRPr="00030540">
        <w:t xml:space="preserve"> на поточній веб-сторінці. Для визначення стилю використовується атрибут </w:t>
      </w:r>
      <w:r w:rsidRPr="00030540">
        <w:rPr>
          <w:color w:val="C00000"/>
        </w:rPr>
        <w:t>style</w:t>
      </w:r>
      <w:r w:rsidRPr="00030540">
        <w:t xml:space="preserve">, а його значенням виступає набір стильових правил </w:t>
      </w:r>
      <w:r>
        <w:rPr>
          <w:lang w:val="uk-UA"/>
        </w:rPr>
        <w:t>(</w:t>
      </w:r>
      <w:r w:rsidRPr="00030540">
        <w:t>приклад</w:t>
      </w:r>
      <w:ins w:id="163" w:author="МАРІЯ БРЕНЬ" w:date="2019-12-18T20:11:00Z">
        <w:r w:rsidR="00DC7166">
          <w:rPr>
            <w:lang w:val="uk-UA"/>
          </w:rPr>
          <w:t> </w:t>
        </w:r>
      </w:ins>
      <w:del w:id="164" w:author="МАРІЯ БРЕНЬ" w:date="2019-12-18T20:10:00Z">
        <w:r w:rsidRPr="00030540" w:rsidDel="00DC7166">
          <w:delText xml:space="preserve"> </w:delText>
        </w:r>
      </w:del>
      <w:r w:rsidRPr="00030540">
        <w:t>1.6).</w:t>
      </w:r>
    </w:p>
    <w:p w14:paraId="36D17A51" w14:textId="77777777" w:rsidR="00D33C80" w:rsidRDefault="00D33C80" w:rsidP="00D33C80">
      <w:pPr>
        <w:pStyle w:val="a3"/>
        <w:spacing w:line="360" w:lineRule="auto"/>
        <w:ind w:left="105" w:right="257"/>
        <w:rPr>
          <w:sz w:val="20"/>
        </w:rPr>
      </w:pPr>
    </w:p>
    <w:tbl>
      <w:tblPr>
        <w:tblStyle w:val="TableNormal"/>
        <w:tblW w:w="0" w:type="auto"/>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5E7977" w14:paraId="0EE097A1" w14:textId="77777777">
        <w:trPr>
          <w:trHeight w:val="235"/>
        </w:trPr>
        <w:tc>
          <w:tcPr>
            <w:tcW w:w="5177" w:type="dxa"/>
            <w:tcBorders>
              <w:right w:val="single" w:sz="6" w:space="0" w:color="666666"/>
            </w:tcBorders>
          </w:tcPr>
          <w:p w14:paraId="1D4E42FB" w14:textId="77777777" w:rsidR="005E7977" w:rsidRDefault="00030540" w:rsidP="00253FB5">
            <w:pPr>
              <w:pStyle w:val="TableParagraph"/>
              <w:spacing w:line="360" w:lineRule="auto"/>
              <w:ind w:left="-1"/>
              <w:rPr>
                <w:rFonts w:ascii="Arial Black" w:hAnsi="Arial Black"/>
                <w:sz w:val="15"/>
              </w:rPr>
            </w:pPr>
            <w:r w:rsidRPr="00030540">
              <w:rPr>
                <w:rFonts w:ascii="Arial Black" w:hAnsi="Arial Black"/>
                <w:color w:val="685C53"/>
                <w:sz w:val="15"/>
              </w:rPr>
              <w:t>Приклад 1.6. Використання внутрішнього стилю</w:t>
            </w:r>
          </w:p>
        </w:tc>
        <w:tc>
          <w:tcPr>
            <w:tcW w:w="771" w:type="dxa"/>
            <w:tcBorders>
              <w:left w:val="single" w:sz="6" w:space="0" w:color="666666"/>
              <w:right w:val="double" w:sz="2" w:space="0" w:color="666666"/>
            </w:tcBorders>
            <w:shd w:val="clear" w:color="auto" w:fill="CEE2D3"/>
          </w:tcPr>
          <w:p w14:paraId="5E6C4A95" w14:textId="77777777" w:rsidR="005E7977" w:rsidRDefault="00C542A1" w:rsidP="00253FB5">
            <w:pPr>
              <w:pStyle w:val="TableParagraph"/>
              <w:spacing w:line="360" w:lineRule="auto"/>
              <w:rPr>
                <w:rFonts w:ascii="Arial"/>
                <w:sz w:val="13"/>
              </w:rPr>
            </w:pPr>
            <w:r>
              <w:rPr>
                <w:rFonts w:ascii="Arial"/>
                <w:sz w:val="13"/>
              </w:rPr>
              <w:t>XHTML 1.0</w:t>
            </w:r>
          </w:p>
        </w:tc>
        <w:tc>
          <w:tcPr>
            <w:tcW w:w="621" w:type="dxa"/>
            <w:tcBorders>
              <w:left w:val="double" w:sz="2" w:space="0" w:color="666666"/>
              <w:right w:val="double" w:sz="2" w:space="0" w:color="666666"/>
            </w:tcBorders>
            <w:shd w:val="clear" w:color="auto" w:fill="CEE2D3"/>
          </w:tcPr>
          <w:p w14:paraId="7B762731" w14:textId="77777777" w:rsidR="005E7977" w:rsidRDefault="00C542A1" w:rsidP="00253FB5">
            <w:pPr>
              <w:pStyle w:val="TableParagraph"/>
              <w:spacing w:line="360" w:lineRule="auto"/>
              <w:ind w:left="46"/>
              <w:rPr>
                <w:rFonts w:ascii="Arial"/>
                <w:sz w:val="13"/>
              </w:rPr>
            </w:pPr>
            <w:r>
              <w:rPr>
                <w:rFonts w:ascii="Arial"/>
                <w:sz w:val="13"/>
              </w:rPr>
              <w:t>CSS 2.1</w:t>
            </w:r>
          </w:p>
        </w:tc>
        <w:tc>
          <w:tcPr>
            <w:tcW w:w="353" w:type="dxa"/>
            <w:tcBorders>
              <w:left w:val="double" w:sz="2" w:space="0" w:color="666666"/>
              <w:right w:val="single" w:sz="6" w:space="0" w:color="666666"/>
            </w:tcBorders>
            <w:shd w:val="clear" w:color="auto" w:fill="CEE2D3"/>
          </w:tcPr>
          <w:p w14:paraId="7ECA86AC" w14:textId="77777777" w:rsidR="005E7977" w:rsidRDefault="00C542A1" w:rsidP="00253FB5">
            <w:pPr>
              <w:pStyle w:val="TableParagraph"/>
              <w:spacing w:line="360" w:lineRule="auto"/>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3A9D68B3" w14:textId="77777777" w:rsidR="005E7977" w:rsidRDefault="00C542A1" w:rsidP="00253FB5">
            <w:pPr>
              <w:pStyle w:val="TableParagraph"/>
              <w:spacing w:line="360" w:lineRule="auto"/>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43C66A60" w14:textId="77777777" w:rsidR="005E7977" w:rsidRDefault="00C542A1" w:rsidP="00253FB5">
            <w:pPr>
              <w:pStyle w:val="TableParagraph"/>
              <w:spacing w:line="360" w:lineRule="auto"/>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2DEBCC6D" w14:textId="77777777" w:rsidR="005E7977" w:rsidRDefault="00C542A1" w:rsidP="00253FB5">
            <w:pPr>
              <w:pStyle w:val="TableParagraph"/>
              <w:spacing w:line="360" w:lineRule="auto"/>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4A0E4C7C" w14:textId="77777777" w:rsidR="005E7977" w:rsidRDefault="00C542A1" w:rsidP="00253FB5">
            <w:pPr>
              <w:pStyle w:val="TableParagraph"/>
              <w:spacing w:line="360" w:lineRule="auto"/>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2199178D" w14:textId="77777777" w:rsidR="005E7977" w:rsidRDefault="00C542A1" w:rsidP="00253FB5">
            <w:pPr>
              <w:pStyle w:val="TableParagraph"/>
              <w:spacing w:line="360" w:lineRule="auto"/>
              <w:ind w:left="39"/>
              <w:rPr>
                <w:rFonts w:ascii="Arial"/>
                <w:sz w:val="13"/>
              </w:rPr>
            </w:pPr>
            <w:r>
              <w:rPr>
                <w:rFonts w:ascii="Arial"/>
                <w:sz w:val="13"/>
              </w:rPr>
              <w:t>Sa 5</w:t>
            </w:r>
          </w:p>
        </w:tc>
        <w:tc>
          <w:tcPr>
            <w:tcW w:w="456" w:type="dxa"/>
            <w:tcBorders>
              <w:left w:val="single" w:sz="6" w:space="0" w:color="666666"/>
            </w:tcBorders>
            <w:shd w:val="clear" w:color="auto" w:fill="CEE2D3"/>
          </w:tcPr>
          <w:p w14:paraId="09294249" w14:textId="77777777" w:rsidR="005E7977" w:rsidRDefault="00C542A1" w:rsidP="00253FB5">
            <w:pPr>
              <w:pStyle w:val="TableParagraph"/>
              <w:spacing w:line="360" w:lineRule="auto"/>
              <w:ind w:left="38"/>
              <w:rPr>
                <w:rFonts w:ascii="Arial"/>
                <w:sz w:val="13"/>
              </w:rPr>
            </w:pPr>
            <w:r>
              <w:rPr>
                <w:rFonts w:ascii="Arial"/>
                <w:sz w:val="13"/>
              </w:rPr>
              <w:t>Fx 3.6</w:t>
            </w:r>
          </w:p>
        </w:tc>
      </w:tr>
      <w:tr w:rsidR="005E7977" w14:paraId="6788663C" w14:textId="77777777">
        <w:trPr>
          <w:trHeight w:val="1798"/>
        </w:trPr>
        <w:tc>
          <w:tcPr>
            <w:tcW w:w="9211" w:type="dxa"/>
            <w:gridSpan w:val="10"/>
            <w:shd w:val="clear" w:color="auto" w:fill="F8F7F2"/>
          </w:tcPr>
          <w:p w14:paraId="5925BC4D" w14:textId="77777777" w:rsidR="005E7977" w:rsidRPr="00EB5600" w:rsidRDefault="00C542A1" w:rsidP="008417CB">
            <w:pPr>
              <w:pStyle w:val="TableParagraph"/>
              <w:ind w:left="254" w:right="4061" w:hanging="180"/>
              <w:rPr>
                <w:sz w:val="15"/>
                <w:lang w:val="en-US"/>
              </w:rPr>
            </w:pPr>
            <w:r w:rsidRPr="00EB5600">
              <w:rPr>
                <w:sz w:val="15"/>
                <w:lang w:val="en-US"/>
              </w:rPr>
              <w:t xml:space="preserve">&lt;!DOCTYPE html PUBLIC "-//W3C//DTD XHTML 1.0 Strict//EN" </w:t>
            </w:r>
            <w:r w:rsidR="003D6273">
              <w:fldChar w:fldCharType="begin"/>
            </w:r>
            <w:r w:rsidR="003D6273" w:rsidRPr="003D6273">
              <w:rPr>
                <w:lang w:val="en-US"/>
                <w:rPrChange w:id="165" w:author="Пользователь Windows" w:date="2019-12-19T05:25:00Z">
                  <w:rPr/>
                </w:rPrChange>
              </w:rPr>
              <w:instrText>HYPERLINK "http://www.w3.org/TR/xhtml1/DTD/xhtml1-strict.dtd" \h</w:instrText>
            </w:r>
            <w:r w:rsidR="003D6273">
              <w:fldChar w:fldCharType="separate"/>
            </w:r>
            <w:r w:rsidRPr="00EB5600">
              <w:rPr>
                <w:sz w:val="15"/>
                <w:lang w:val="en-US"/>
              </w:rPr>
              <w:t>"http://www.w3.org/TR/xhtml1/DTD/xhtml1</w:t>
            </w:r>
            <w:r w:rsidR="003D6273">
              <w:fldChar w:fldCharType="end"/>
            </w:r>
            <w:r w:rsidRPr="00EB5600">
              <w:rPr>
                <w:sz w:val="15"/>
                <w:lang w:val="en-US"/>
              </w:rPr>
              <w:t>-</w:t>
            </w:r>
            <w:r w:rsidR="003D6273">
              <w:fldChar w:fldCharType="begin"/>
            </w:r>
            <w:r w:rsidR="003D6273" w:rsidRPr="003D6273">
              <w:rPr>
                <w:lang w:val="en-US"/>
                <w:rPrChange w:id="166" w:author="Пользователь Windows" w:date="2019-12-19T05:25:00Z">
                  <w:rPr/>
                </w:rPrChange>
              </w:rPr>
              <w:instrText>HYPERLINK "http://www.w3.org/TR/xhtml1/DTD/xhtml1-strict.dtd" \h</w:instrText>
            </w:r>
            <w:r w:rsidR="003D6273">
              <w:fldChar w:fldCharType="separate"/>
            </w:r>
            <w:r w:rsidRPr="00EB5600">
              <w:rPr>
                <w:sz w:val="15"/>
                <w:lang w:val="en-US"/>
              </w:rPr>
              <w:t>strict.dtd"&gt;</w:t>
            </w:r>
            <w:r w:rsidR="003D6273">
              <w:fldChar w:fldCharType="end"/>
            </w:r>
          </w:p>
          <w:p w14:paraId="17B5B463" w14:textId="77777777" w:rsidR="005E7977" w:rsidRPr="00EB5600" w:rsidRDefault="00C542A1" w:rsidP="008417CB">
            <w:pPr>
              <w:pStyle w:val="TableParagraph"/>
              <w:ind w:left="74"/>
              <w:rPr>
                <w:sz w:val="15"/>
                <w:lang w:val="en-US"/>
              </w:rPr>
            </w:pPr>
            <w:r w:rsidRPr="00EB5600">
              <w:rPr>
                <w:sz w:val="15"/>
                <w:lang w:val="en-US"/>
              </w:rPr>
              <w:t xml:space="preserve">&lt;html </w:t>
            </w:r>
            <w:r w:rsidR="003D6273">
              <w:fldChar w:fldCharType="begin"/>
            </w:r>
            <w:r w:rsidR="003D6273" w:rsidRPr="003D6273">
              <w:rPr>
                <w:lang w:val="en-US"/>
                <w:rPrChange w:id="167" w:author="Пользователь Windows" w:date="2019-12-19T05:25:00Z">
                  <w:rPr/>
                </w:rPrChange>
              </w:rPr>
              <w:instrText>HYPERLINK "http://www.w3.org/1999/xhtml" \h</w:instrText>
            </w:r>
            <w:r w:rsidR="003D6273">
              <w:fldChar w:fldCharType="separate"/>
            </w:r>
            <w:r w:rsidRPr="00EB5600">
              <w:rPr>
                <w:sz w:val="15"/>
                <w:lang w:val="en-US"/>
              </w:rPr>
              <w:t>xmlns="http://www.w3.org/1999/xhtml"&gt;</w:t>
            </w:r>
            <w:r w:rsidR="003D6273">
              <w:fldChar w:fldCharType="end"/>
            </w:r>
          </w:p>
          <w:p w14:paraId="30D5E859" w14:textId="77777777" w:rsidR="005E7977" w:rsidRPr="00EB5600" w:rsidRDefault="00C542A1" w:rsidP="008417CB">
            <w:pPr>
              <w:pStyle w:val="TableParagraph"/>
              <w:ind w:left="164"/>
              <w:rPr>
                <w:sz w:val="15"/>
                <w:lang w:val="en-US"/>
              </w:rPr>
            </w:pPr>
            <w:r w:rsidRPr="00EB5600">
              <w:rPr>
                <w:sz w:val="15"/>
                <w:lang w:val="en-US"/>
              </w:rPr>
              <w:t>&lt;head&gt;</w:t>
            </w:r>
          </w:p>
          <w:p w14:paraId="193F6285" w14:textId="77777777" w:rsidR="005E7977" w:rsidRPr="00EB5600" w:rsidRDefault="00C542A1" w:rsidP="008417CB">
            <w:pPr>
              <w:pStyle w:val="TableParagraph"/>
              <w:ind w:left="254"/>
              <w:rPr>
                <w:sz w:val="15"/>
                <w:lang w:val="en-US"/>
              </w:rPr>
            </w:pPr>
            <w:r w:rsidRPr="00EB5600">
              <w:rPr>
                <w:sz w:val="15"/>
                <w:lang w:val="en-US"/>
              </w:rPr>
              <w:t>&lt;meta http-equiv="Content-Type" content="text/html; charset=utf-8" /&gt;</w:t>
            </w:r>
          </w:p>
          <w:p w14:paraId="2FB34708" w14:textId="77777777" w:rsidR="005E7977" w:rsidRPr="00EB5600" w:rsidRDefault="00C542A1" w:rsidP="008417CB">
            <w:pPr>
              <w:pStyle w:val="TableParagraph"/>
              <w:ind w:left="246"/>
              <w:rPr>
                <w:sz w:val="15"/>
                <w:lang w:val="en-US"/>
              </w:rPr>
            </w:pPr>
            <w:r w:rsidRPr="00EB5600">
              <w:rPr>
                <w:sz w:val="15"/>
                <w:lang w:val="en-US"/>
              </w:rPr>
              <w:t>&lt;title&gt;</w:t>
            </w:r>
            <w:r w:rsidR="00030540">
              <w:rPr>
                <w:sz w:val="15"/>
                <w:lang w:val="uk-UA"/>
              </w:rPr>
              <w:t>Внутрішні стилі</w:t>
            </w:r>
            <w:r w:rsidRPr="00EB5600">
              <w:rPr>
                <w:sz w:val="15"/>
                <w:lang w:val="en-US"/>
              </w:rPr>
              <w:t>&lt;/title&gt;</w:t>
            </w:r>
          </w:p>
          <w:p w14:paraId="0BB8D906" w14:textId="77777777" w:rsidR="005E7977" w:rsidRPr="00EB5600" w:rsidRDefault="00C542A1" w:rsidP="008417CB">
            <w:pPr>
              <w:pStyle w:val="TableParagraph"/>
              <w:ind w:left="164"/>
              <w:rPr>
                <w:sz w:val="15"/>
                <w:lang w:val="en-US"/>
              </w:rPr>
            </w:pPr>
            <w:r w:rsidRPr="00EB5600">
              <w:rPr>
                <w:sz w:val="15"/>
                <w:lang w:val="en-US"/>
              </w:rPr>
              <w:t>&lt;/head&gt;</w:t>
            </w:r>
          </w:p>
          <w:p w14:paraId="4D6A69DC" w14:textId="77777777" w:rsidR="005E7977" w:rsidRPr="00EB5600" w:rsidRDefault="00C542A1" w:rsidP="008417CB">
            <w:pPr>
              <w:pStyle w:val="TableParagraph"/>
              <w:ind w:left="164"/>
              <w:rPr>
                <w:sz w:val="15"/>
                <w:lang w:val="en-US"/>
              </w:rPr>
            </w:pPr>
            <w:r w:rsidRPr="00EB5600">
              <w:rPr>
                <w:sz w:val="15"/>
                <w:lang w:val="en-US"/>
              </w:rPr>
              <w:t>&lt;body&gt;</w:t>
            </w:r>
          </w:p>
          <w:p w14:paraId="066BFCFC" w14:textId="77777777" w:rsidR="005E7977" w:rsidRPr="00EB5600" w:rsidRDefault="00C542A1" w:rsidP="008417CB">
            <w:pPr>
              <w:pStyle w:val="TableParagraph"/>
              <w:ind w:left="246"/>
              <w:rPr>
                <w:sz w:val="15"/>
                <w:lang w:val="en-US"/>
              </w:rPr>
            </w:pPr>
            <w:r w:rsidRPr="00EB5600">
              <w:rPr>
                <w:sz w:val="15"/>
                <w:lang w:val="en-US"/>
              </w:rPr>
              <w:t>&lt;p style="font-size: 120%; font-family: monospace; color: #cd66cc"&gt;</w:t>
            </w:r>
            <w:r w:rsidR="00030540">
              <w:rPr>
                <w:sz w:val="15"/>
                <w:lang w:val="uk-UA"/>
              </w:rPr>
              <w:t>Приклад тексту</w:t>
            </w:r>
            <w:r w:rsidRPr="00EB5600">
              <w:rPr>
                <w:sz w:val="15"/>
                <w:lang w:val="en-US"/>
              </w:rPr>
              <w:t>&lt;/p&gt;</w:t>
            </w:r>
          </w:p>
          <w:p w14:paraId="77D4FDC6" w14:textId="77777777" w:rsidR="005E7977" w:rsidRDefault="00C542A1" w:rsidP="008417CB">
            <w:pPr>
              <w:pStyle w:val="TableParagraph"/>
              <w:ind w:left="74"/>
              <w:rPr>
                <w:sz w:val="15"/>
              </w:rPr>
            </w:pPr>
            <w:r>
              <w:rPr>
                <w:sz w:val="15"/>
              </w:rPr>
              <w:t>&lt;/body&gt;</w:t>
            </w:r>
          </w:p>
          <w:p w14:paraId="411897E8" w14:textId="77777777" w:rsidR="005E7977" w:rsidRDefault="00C542A1" w:rsidP="008417CB">
            <w:pPr>
              <w:pStyle w:val="TableParagraph"/>
              <w:ind w:left="74"/>
              <w:rPr>
                <w:sz w:val="15"/>
              </w:rPr>
            </w:pPr>
            <w:r>
              <w:rPr>
                <w:sz w:val="15"/>
              </w:rPr>
              <w:t>&lt;/html&gt;</w:t>
            </w:r>
          </w:p>
        </w:tc>
      </w:tr>
    </w:tbl>
    <w:p w14:paraId="76C70C85" w14:textId="77777777" w:rsidR="005E7977" w:rsidRDefault="005E7977" w:rsidP="00253FB5">
      <w:pPr>
        <w:pStyle w:val="a3"/>
        <w:spacing w:line="360" w:lineRule="auto"/>
        <w:rPr>
          <w:sz w:val="15"/>
        </w:rPr>
      </w:pPr>
    </w:p>
    <w:p w14:paraId="4D384CC4" w14:textId="77777777" w:rsidR="00030540" w:rsidRDefault="00030540" w:rsidP="00253FB5">
      <w:pPr>
        <w:pStyle w:val="a3"/>
        <w:spacing w:line="360" w:lineRule="auto"/>
        <w:ind w:left="105"/>
      </w:pPr>
      <w:r w:rsidRPr="00030540">
        <w:t>В даному прикладі стиль тега</w:t>
      </w:r>
      <w:r>
        <w:rPr>
          <w:lang w:val="uk-UA"/>
        </w:rPr>
        <w:t xml:space="preserve"> </w:t>
      </w:r>
      <w:r>
        <w:rPr>
          <w:rFonts w:ascii="Courier New" w:hAnsi="Courier New"/>
          <w:b/>
          <w:color w:val="006699"/>
        </w:rPr>
        <w:t>&lt;p&gt;</w:t>
      </w:r>
      <w:r w:rsidRPr="00030540">
        <w:t xml:space="preserve"> задається за допомогою атрибута </w:t>
      </w:r>
      <w:r w:rsidRPr="00030540">
        <w:rPr>
          <w:color w:val="C00000"/>
        </w:rPr>
        <w:t>style</w:t>
      </w:r>
      <w:r w:rsidRPr="00030540">
        <w:t>, в якому через крапку з комою перераховуються стильові властивості (рис. 1.6).</w:t>
      </w:r>
    </w:p>
    <w:p w14:paraId="03E5DE30" w14:textId="77777777" w:rsidR="005E7977" w:rsidRDefault="00030540" w:rsidP="00253FB5">
      <w:pPr>
        <w:pStyle w:val="a3"/>
        <w:tabs>
          <w:tab w:val="left" w:pos="1843"/>
          <w:tab w:val="left" w:pos="7797"/>
        </w:tabs>
        <w:spacing w:line="360" w:lineRule="auto"/>
        <w:jc w:val="center"/>
        <w:rPr>
          <w:sz w:val="11"/>
        </w:rPr>
      </w:pPr>
      <w:r>
        <w:rPr>
          <w:noProof/>
          <w:lang w:val="en-US" w:eastAsia="en-US" w:bidi="ar-SA"/>
        </w:rPr>
        <w:drawing>
          <wp:inline distT="0" distB="0" distL="0" distR="0" wp14:anchorId="56A5AA17" wp14:editId="2C7B28A5">
            <wp:extent cx="3875314" cy="148337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4008198" cy="1534239"/>
                    </a:xfrm>
                    <a:prstGeom prst="rect">
                      <a:avLst/>
                    </a:prstGeom>
                  </pic:spPr>
                </pic:pic>
              </a:graphicData>
            </a:graphic>
          </wp:inline>
        </w:drawing>
      </w:r>
    </w:p>
    <w:p w14:paraId="248988E4" w14:textId="77777777" w:rsidR="005E7977" w:rsidRDefault="00F118D2" w:rsidP="00253FB5">
      <w:pPr>
        <w:spacing w:line="360" w:lineRule="auto"/>
        <w:ind w:left="1713" w:right="1745"/>
        <w:jc w:val="center"/>
        <w:rPr>
          <w:rFonts w:ascii="Georgia" w:hAnsi="Georgia"/>
          <w:i/>
          <w:color w:val="666666"/>
          <w:sz w:val="17"/>
        </w:rPr>
      </w:pPr>
      <w:r w:rsidRPr="00F118D2">
        <w:rPr>
          <w:rFonts w:ascii="Georgia" w:hAnsi="Georgia"/>
          <w:i/>
          <w:color w:val="666666"/>
          <w:sz w:val="17"/>
        </w:rPr>
        <w:t>Рис. 1.6. Використання внутрішніх стилів для зміни вигляду тексту</w:t>
      </w:r>
    </w:p>
    <w:p w14:paraId="4B55682C" w14:textId="77777777" w:rsidR="005E7977" w:rsidRDefault="00C542A1" w:rsidP="00253FB5">
      <w:pPr>
        <w:pStyle w:val="a3"/>
        <w:spacing w:line="360" w:lineRule="auto"/>
        <w:ind w:left="647" w:right="255" w:hanging="539"/>
      </w:pPr>
      <w:r>
        <w:rPr>
          <w:noProof/>
          <w:position w:val="-13"/>
          <w:lang w:val="en-US" w:eastAsia="en-US" w:bidi="ar-SA"/>
        </w:rPr>
        <w:lastRenderedPageBreak/>
        <w:drawing>
          <wp:inline distT="0" distB="0" distL="0" distR="0" wp14:anchorId="0BD31830" wp14:editId="3C539F89">
            <wp:extent cx="217568" cy="217568"/>
            <wp:effectExtent l="0" t="0" r="0" b="0"/>
            <wp:docPr id="3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2.png"/>
                    <pic:cNvPicPr/>
                  </pic:nvPicPr>
                  <pic:blipFill>
                    <a:blip r:embed="rId14" cstate="print"/>
                    <a:stretch>
                      <a:fillRect/>
                    </a:stretch>
                  </pic:blipFill>
                  <pic:spPr>
                    <a:xfrm>
                      <a:off x="0" y="0"/>
                      <a:ext cx="217568" cy="217568"/>
                    </a:xfrm>
                    <a:prstGeom prst="rect">
                      <a:avLst/>
                    </a:prstGeom>
                  </pic:spPr>
                </pic:pic>
              </a:graphicData>
            </a:graphic>
          </wp:inline>
        </w:drawing>
      </w:r>
      <w:r>
        <w:rPr>
          <w:rFonts w:ascii="Times New Roman" w:hAnsi="Times New Roman"/>
          <w:sz w:val="20"/>
        </w:rPr>
        <w:t xml:space="preserve">   </w:t>
      </w:r>
      <w:r>
        <w:rPr>
          <w:rFonts w:ascii="Times New Roman" w:hAnsi="Times New Roman"/>
          <w:spacing w:val="-8"/>
          <w:sz w:val="20"/>
        </w:rPr>
        <w:t xml:space="preserve"> </w:t>
      </w:r>
      <w:r w:rsidR="00F118D2">
        <w:t>Внутрішні стилі рекомендується застосовувати на сайті обмежено або взагалі відмовитися від їх використання.</w:t>
      </w:r>
      <w:ins w:id="168" w:author="МАРІЯ БРЕНЬ" w:date="2019-12-18T20:13:00Z">
        <w:r w:rsidR="00DC7166">
          <w:rPr>
            <w:lang w:val="uk-UA"/>
          </w:rPr>
          <w:t xml:space="preserve"> </w:t>
        </w:r>
      </w:ins>
      <w:del w:id="169" w:author="МАРІЯ БРЕНЬ" w:date="2019-12-18T20:13:00Z">
        <w:r w:rsidR="00F118D2" w:rsidDel="00DC7166">
          <w:delText xml:space="preserve"> </w:delText>
        </w:r>
      </w:del>
      <w:r w:rsidR="00F118D2">
        <w:t>Справа в тому, що додавання таких стилів збільшує загальний обсяг файлів, що веде до</w:t>
      </w:r>
      <w:r w:rsidR="00F118D2">
        <w:rPr>
          <w:lang w:val="uk-UA"/>
        </w:rPr>
        <w:t xml:space="preserve"> </w:t>
      </w:r>
      <w:r w:rsidR="00F118D2">
        <w:t>підвищення часу їх завантаження в браузері, і ускладнює редагування документів для розробників.</w:t>
      </w:r>
    </w:p>
    <w:p w14:paraId="268A358E" w14:textId="77777777" w:rsidR="00D33C80" w:rsidRDefault="00D33C80" w:rsidP="00D33C80">
      <w:pPr>
        <w:pStyle w:val="a3"/>
        <w:spacing w:line="360" w:lineRule="auto"/>
        <w:ind w:left="108" w:right="255"/>
      </w:pPr>
    </w:p>
    <w:p w14:paraId="1F354CB3" w14:textId="77777777" w:rsidR="00D33C80" w:rsidRDefault="00F118D2" w:rsidP="00D33C80">
      <w:pPr>
        <w:pStyle w:val="a3"/>
        <w:spacing w:line="360" w:lineRule="auto"/>
        <w:ind w:left="108" w:right="255"/>
      </w:pPr>
      <w:r w:rsidRPr="00F118D2">
        <w:t>Всі описані методи використання CSS можуть застосовуватися як самостійно, так і в поєднанні один з одним. В цьому випадку необхідно пам'ятати про їх ієрархії. Першим завжди застосовується внутрішній стиль, потім глобальний стиль і в останню чергу пов'язаний стиль. У прикладі 1.7 застосовується відразу два методу додавання стилю в документ.</w:t>
      </w:r>
    </w:p>
    <w:p w14:paraId="5ACC26C6" w14:textId="77777777" w:rsidR="00D33C80" w:rsidRDefault="00D33C80" w:rsidP="00D33C80">
      <w:pPr>
        <w:pStyle w:val="a3"/>
        <w:spacing w:line="360" w:lineRule="auto"/>
        <w:ind w:left="108" w:right="255"/>
      </w:pPr>
    </w:p>
    <w:tbl>
      <w:tblPr>
        <w:tblStyle w:val="TableNormal"/>
        <w:tblW w:w="9211" w:type="dxa"/>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5E7977" w14:paraId="5BA51CAA" w14:textId="77777777" w:rsidTr="00D33C80">
        <w:trPr>
          <w:trHeight w:val="235"/>
        </w:trPr>
        <w:tc>
          <w:tcPr>
            <w:tcW w:w="5177" w:type="dxa"/>
            <w:tcBorders>
              <w:right w:val="single" w:sz="6" w:space="0" w:color="666666"/>
            </w:tcBorders>
          </w:tcPr>
          <w:p w14:paraId="64F85929" w14:textId="77777777" w:rsidR="005E7977" w:rsidRPr="00F118D2" w:rsidRDefault="00F118D2" w:rsidP="00253FB5">
            <w:pPr>
              <w:pStyle w:val="TableParagraph"/>
              <w:spacing w:line="360" w:lineRule="auto"/>
              <w:ind w:left="0"/>
              <w:rPr>
                <w:rFonts w:ascii="Arial Black" w:hAnsi="Arial Black"/>
                <w:sz w:val="15"/>
                <w:lang w:val="uk-UA"/>
              </w:rPr>
            </w:pPr>
            <w:r w:rsidRPr="00F118D2">
              <w:rPr>
                <w:rFonts w:ascii="Arial Black" w:hAnsi="Arial Black"/>
                <w:color w:val="685C53"/>
                <w:sz w:val="15"/>
              </w:rPr>
              <w:t>Приклад 1.7. Поєднання різних методів підключення</w:t>
            </w:r>
            <w:r>
              <w:rPr>
                <w:rFonts w:ascii="Arial Black" w:hAnsi="Arial Black"/>
                <w:color w:val="685C53"/>
                <w:sz w:val="15"/>
                <w:lang w:val="uk-UA"/>
              </w:rPr>
              <w:t xml:space="preserve"> стилю</w:t>
            </w:r>
          </w:p>
        </w:tc>
        <w:tc>
          <w:tcPr>
            <w:tcW w:w="771" w:type="dxa"/>
            <w:tcBorders>
              <w:left w:val="single" w:sz="6" w:space="0" w:color="666666"/>
              <w:right w:val="double" w:sz="2" w:space="0" w:color="666666"/>
            </w:tcBorders>
            <w:shd w:val="clear" w:color="auto" w:fill="CEE2D3"/>
          </w:tcPr>
          <w:p w14:paraId="268174EE" w14:textId="77777777" w:rsidR="005E7977" w:rsidRDefault="00C542A1" w:rsidP="00253FB5">
            <w:pPr>
              <w:pStyle w:val="TableParagraph"/>
              <w:spacing w:line="360" w:lineRule="auto"/>
              <w:rPr>
                <w:rFonts w:ascii="Arial"/>
                <w:sz w:val="13"/>
              </w:rPr>
            </w:pPr>
            <w:r>
              <w:rPr>
                <w:rFonts w:ascii="Arial"/>
                <w:sz w:val="13"/>
              </w:rPr>
              <w:t>XHTML 1.0</w:t>
            </w:r>
          </w:p>
        </w:tc>
        <w:tc>
          <w:tcPr>
            <w:tcW w:w="621" w:type="dxa"/>
            <w:tcBorders>
              <w:left w:val="double" w:sz="2" w:space="0" w:color="666666"/>
              <w:right w:val="double" w:sz="2" w:space="0" w:color="666666"/>
            </w:tcBorders>
            <w:shd w:val="clear" w:color="auto" w:fill="CEE2D3"/>
          </w:tcPr>
          <w:p w14:paraId="4F6F8BAD" w14:textId="77777777" w:rsidR="002C57A6" w:rsidRDefault="00C542A1" w:rsidP="00253FB5">
            <w:pPr>
              <w:pStyle w:val="TableParagraph"/>
              <w:spacing w:line="360" w:lineRule="auto"/>
              <w:ind w:left="46"/>
              <w:rPr>
                <w:ins w:id="170" w:author="Пользователь Windows" w:date="2019-12-19T05:50:00Z"/>
                <w:rFonts w:ascii="Arial"/>
                <w:sz w:val="13"/>
                <w:lang w:val="uk-UA"/>
              </w:rPr>
            </w:pPr>
            <w:r>
              <w:rPr>
                <w:rFonts w:ascii="Arial"/>
                <w:sz w:val="13"/>
              </w:rPr>
              <w:t>CS</w:t>
            </w:r>
          </w:p>
          <w:p w14:paraId="054E550D" w14:textId="77777777" w:rsidR="005E7977" w:rsidRDefault="00C542A1" w:rsidP="00253FB5">
            <w:pPr>
              <w:pStyle w:val="TableParagraph"/>
              <w:spacing w:line="360" w:lineRule="auto"/>
              <w:ind w:left="46"/>
              <w:rPr>
                <w:rFonts w:ascii="Arial"/>
                <w:sz w:val="13"/>
              </w:rPr>
            </w:pPr>
            <w:r>
              <w:rPr>
                <w:rFonts w:ascii="Arial"/>
                <w:sz w:val="13"/>
              </w:rPr>
              <w:t>S 2.1</w:t>
            </w:r>
          </w:p>
        </w:tc>
        <w:tc>
          <w:tcPr>
            <w:tcW w:w="353" w:type="dxa"/>
            <w:tcBorders>
              <w:left w:val="double" w:sz="2" w:space="0" w:color="666666"/>
              <w:right w:val="single" w:sz="6" w:space="0" w:color="666666"/>
            </w:tcBorders>
            <w:shd w:val="clear" w:color="auto" w:fill="CEE2D3"/>
          </w:tcPr>
          <w:p w14:paraId="29218819" w14:textId="77777777" w:rsidR="005E7977" w:rsidRDefault="00C542A1" w:rsidP="00253FB5">
            <w:pPr>
              <w:pStyle w:val="TableParagraph"/>
              <w:spacing w:line="360" w:lineRule="auto"/>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066EFFA7" w14:textId="77777777" w:rsidR="005E7977" w:rsidRDefault="00C542A1" w:rsidP="00253FB5">
            <w:pPr>
              <w:pStyle w:val="TableParagraph"/>
              <w:spacing w:line="360" w:lineRule="auto"/>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6B52519A" w14:textId="77777777" w:rsidR="005E7977" w:rsidRDefault="00C542A1" w:rsidP="00253FB5">
            <w:pPr>
              <w:pStyle w:val="TableParagraph"/>
              <w:spacing w:line="360" w:lineRule="auto"/>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50117A07" w14:textId="77777777" w:rsidR="005E7977" w:rsidRDefault="00C542A1" w:rsidP="00253FB5">
            <w:pPr>
              <w:pStyle w:val="TableParagraph"/>
              <w:spacing w:line="360" w:lineRule="auto"/>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49834CC3" w14:textId="77777777" w:rsidR="005E7977" w:rsidRDefault="00C542A1" w:rsidP="00253FB5">
            <w:pPr>
              <w:pStyle w:val="TableParagraph"/>
              <w:spacing w:line="360" w:lineRule="auto"/>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4D24B619" w14:textId="77777777" w:rsidR="005E7977" w:rsidRDefault="00C542A1" w:rsidP="00253FB5">
            <w:pPr>
              <w:pStyle w:val="TableParagraph"/>
              <w:spacing w:line="360" w:lineRule="auto"/>
              <w:ind w:left="39"/>
              <w:rPr>
                <w:rFonts w:ascii="Arial"/>
                <w:sz w:val="13"/>
              </w:rPr>
            </w:pPr>
            <w:r>
              <w:rPr>
                <w:rFonts w:ascii="Arial"/>
                <w:sz w:val="13"/>
              </w:rPr>
              <w:t>Sa 5</w:t>
            </w:r>
          </w:p>
        </w:tc>
        <w:tc>
          <w:tcPr>
            <w:tcW w:w="456" w:type="dxa"/>
            <w:tcBorders>
              <w:left w:val="single" w:sz="6" w:space="0" w:color="666666"/>
            </w:tcBorders>
            <w:shd w:val="clear" w:color="auto" w:fill="CEE2D3"/>
          </w:tcPr>
          <w:p w14:paraId="146AAE15" w14:textId="77777777" w:rsidR="005E7977" w:rsidRDefault="00C542A1" w:rsidP="00253FB5">
            <w:pPr>
              <w:pStyle w:val="TableParagraph"/>
              <w:spacing w:line="360" w:lineRule="auto"/>
              <w:ind w:left="38"/>
              <w:rPr>
                <w:rFonts w:ascii="Arial"/>
                <w:sz w:val="13"/>
              </w:rPr>
            </w:pPr>
            <w:r>
              <w:rPr>
                <w:rFonts w:ascii="Arial"/>
                <w:sz w:val="13"/>
              </w:rPr>
              <w:t>Fx 3.6</w:t>
            </w:r>
          </w:p>
        </w:tc>
      </w:tr>
      <w:tr w:rsidR="005E7977" w14:paraId="251EF984" w14:textId="77777777" w:rsidTr="00D33C80">
        <w:trPr>
          <w:trHeight w:val="2773"/>
        </w:trPr>
        <w:tc>
          <w:tcPr>
            <w:tcW w:w="9211" w:type="dxa"/>
            <w:gridSpan w:val="10"/>
            <w:shd w:val="clear" w:color="auto" w:fill="F8F7F2"/>
          </w:tcPr>
          <w:p w14:paraId="68499912" w14:textId="77777777" w:rsidR="005E7977" w:rsidRPr="00EB5600" w:rsidRDefault="00C542A1" w:rsidP="008417CB">
            <w:pPr>
              <w:pStyle w:val="TableParagraph"/>
              <w:ind w:left="254" w:right="4061" w:hanging="180"/>
              <w:rPr>
                <w:sz w:val="15"/>
                <w:lang w:val="en-US"/>
              </w:rPr>
            </w:pPr>
            <w:r w:rsidRPr="00EB5600">
              <w:rPr>
                <w:sz w:val="15"/>
                <w:lang w:val="en-US"/>
              </w:rPr>
              <w:t xml:space="preserve">&lt;!DOCTYPE html PUBLIC "-//W3C//DTD XHTML 1.0 Strict//EN" </w:t>
            </w:r>
            <w:r w:rsidR="003D6273">
              <w:fldChar w:fldCharType="begin"/>
            </w:r>
            <w:r w:rsidR="003D6273" w:rsidRPr="003D6273">
              <w:rPr>
                <w:lang w:val="en-US"/>
                <w:rPrChange w:id="171" w:author="Пользователь Windows" w:date="2019-12-19T05:25:00Z">
                  <w:rPr/>
                </w:rPrChange>
              </w:rPr>
              <w:instrText>HYPERLINK "http://www.w3.org/TR/xhtml1/DTD/xhtml1-strict.dtd" \h</w:instrText>
            </w:r>
            <w:r w:rsidR="003D6273">
              <w:fldChar w:fldCharType="separate"/>
            </w:r>
            <w:r w:rsidRPr="00EB5600">
              <w:rPr>
                <w:sz w:val="15"/>
                <w:lang w:val="en-US"/>
              </w:rPr>
              <w:t>"http://www.w3.org/TR/xhtml1/DTD/xhtml1</w:t>
            </w:r>
            <w:r w:rsidR="003D6273">
              <w:fldChar w:fldCharType="end"/>
            </w:r>
            <w:r w:rsidRPr="00EB5600">
              <w:rPr>
                <w:sz w:val="15"/>
                <w:lang w:val="en-US"/>
              </w:rPr>
              <w:t>-</w:t>
            </w:r>
            <w:r w:rsidR="003D6273">
              <w:fldChar w:fldCharType="begin"/>
            </w:r>
            <w:r w:rsidR="003D6273" w:rsidRPr="003D6273">
              <w:rPr>
                <w:lang w:val="en-US"/>
                <w:rPrChange w:id="172" w:author="Пользователь Windows" w:date="2019-12-19T05:25:00Z">
                  <w:rPr/>
                </w:rPrChange>
              </w:rPr>
              <w:instrText>HYPERLINK "http://www.w3.org/TR/xhtml1/DTD/xhtml1-strict.dtd" \h</w:instrText>
            </w:r>
            <w:r w:rsidR="003D6273">
              <w:fldChar w:fldCharType="separate"/>
            </w:r>
            <w:r w:rsidRPr="00EB5600">
              <w:rPr>
                <w:sz w:val="15"/>
                <w:lang w:val="en-US"/>
              </w:rPr>
              <w:t>strict.dtd"&gt;</w:t>
            </w:r>
            <w:r w:rsidR="003D6273">
              <w:fldChar w:fldCharType="end"/>
            </w:r>
          </w:p>
          <w:p w14:paraId="6A823648" w14:textId="77777777" w:rsidR="005E7977" w:rsidRPr="00EB5600" w:rsidRDefault="00C542A1" w:rsidP="008417CB">
            <w:pPr>
              <w:pStyle w:val="TableParagraph"/>
              <w:ind w:left="74"/>
              <w:rPr>
                <w:sz w:val="15"/>
                <w:lang w:val="en-US"/>
              </w:rPr>
            </w:pPr>
            <w:r w:rsidRPr="00EB5600">
              <w:rPr>
                <w:sz w:val="15"/>
                <w:lang w:val="en-US"/>
              </w:rPr>
              <w:t xml:space="preserve">&lt;html </w:t>
            </w:r>
            <w:r w:rsidR="003D6273">
              <w:fldChar w:fldCharType="begin"/>
            </w:r>
            <w:r w:rsidR="003D6273" w:rsidRPr="003D6273">
              <w:rPr>
                <w:lang w:val="en-US"/>
                <w:rPrChange w:id="173" w:author="Пользователь Windows" w:date="2019-12-19T05:25:00Z">
                  <w:rPr/>
                </w:rPrChange>
              </w:rPr>
              <w:instrText>HYPERLINK "http://www.w3.org/1999/xhtml" \h</w:instrText>
            </w:r>
            <w:r w:rsidR="003D6273">
              <w:fldChar w:fldCharType="separate"/>
            </w:r>
            <w:r w:rsidRPr="00EB5600">
              <w:rPr>
                <w:sz w:val="15"/>
                <w:lang w:val="en-US"/>
              </w:rPr>
              <w:t>xmlns="http://www.w3.org/1999/xhtml"&gt;</w:t>
            </w:r>
            <w:r w:rsidR="003D6273">
              <w:fldChar w:fldCharType="end"/>
            </w:r>
          </w:p>
          <w:p w14:paraId="206953D5" w14:textId="77777777" w:rsidR="005E7977" w:rsidRPr="00EB5600" w:rsidRDefault="00C542A1" w:rsidP="008417CB">
            <w:pPr>
              <w:pStyle w:val="TableParagraph"/>
              <w:ind w:left="164"/>
              <w:rPr>
                <w:sz w:val="15"/>
                <w:lang w:val="en-US"/>
              </w:rPr>
            </w:pPr>
            <w:r w:rsidRPr="00EB5600">
              <w:rPr>
                <w:sz w:val="15"/>
                <w:lang w:val="en-US"/>
              </w:rPr>
              <w:t>&lt;head&gt;</w:t>
            </w:r>
          </w:p>
          <w:p w14:paraId="03C1C688" w14:textId="77777777" w:rsidR="005E7977" w:rsidRPr="00EB5600" w:rsidRDefault="00C542A1" w:rsidP="008417CB">
            <w:pPr>
              <w:pStyle w:val="TableParagraph"/>
              <w:ind w:left="254"/>
              <w:rPr>
                <w:sz w:val="15"/>
                <w:lang w:val="en-US"/>
              </w:rPr>
            </w:pPr>
            <w:r w:rsidRPr="00EB5600">
              <w:rPr>
                <w:sz w:val="15"/>
                <w:lang w:val="en-US"/>
              </w:rPr>
              <w:t>&lt;meta http-equiv="Content-Type" content="text/html; charset=utf-8" /&gt;</w:t>
            </w:r>
          </w:p>
          <w:p w14:paraId="3BEA1311" w14:textId="77777777" w:rsidR="005E7977" w:rsidRPr="00EB5600" w:rsidRDefault="00C542A1" w:rsidP="008417CB">
            <w:pPr>
              <w:pStyle w:val="TableParagraph"/>
              <w:ind w:left="246"/>
              <w:rPr>
                <w:sz w:val="15"/>
                <w:lang w:val="en-US"/>
              </w:rPr>
            </w:pPr>
            <w:r w:rsidRPr="00EB5600">
              <w:rPr>
                <w:sz w:val="15"/>
                <w:lang w:val="en-US"/>
              </w:rPr>
              <w:t>&lt;title&gt;</w:t>
            </w:r>
            <w:r w:rsidR="00F118D2">
              <w:rPr>
                <w:sz w:val="15"/>
                <w:lang w:val="uk-UA"/>
              </w:rPr>
              <w:t>Підключення стилю</w:t>
            </w:r>
            <w:r w:rsidRPr="00EB5600">
              <w:rPr>
                <w:sz w:val="15"/>
                <w:lang w:val="en-US"/>
              </w:rPr>
              <w:t>&lt;/title&gt;</w:t>
            </w:r>
          </w:p>
          <w:p w14:paraId="1DEA4DD7" w14:textId="77777777" w:rsidR="005E7977" w:rsidRPr="00EB5600" w:rsidRDefault="00C542A1" w:rsidP="008417CB">
            <w:pPr>
              <w:pStyle w:val="TableParagraph"/>
              <w:ind w:left="344" w:right="6849" w:hanging="90"/>
              <w:rPr>
                <w:sz w:val="15"/>
                <w:lang w:val="en-US"/>
              </w:rPr>
            </w:pPr>
            <w:r w:rsidRPr="00EB5600">
              <w:rPr>
                <w:sz w:val="15"/>
                <w:lang w:val="en-US"/>
              </w:rPr>
              <w:t>&lt;style type="text/css"&gt; H1 {</w:t>
            </w:r>
          </w:p>
          <w:p w14:paraId="40B902B4" w14:textId="77777777" w:rsidR="005E7977" w:rsidRPr="00EB5600" w:rsidRDefault="00C542A1" w:rsidP="008417CB">
            <w:pPr>
              <w:pStyle w:val="TableParagraph"/>
              <w:ind w:left="434"/>
              <w:rPr>
                <w:sz w:val="15"/>
                <w:lang w:val="en-US"/>
              </w:rPr>
            </w:pPr>
            <w:r w:rsidRPr="00EB5600">
              <w:rPr>
                <w:sz w:val="15"/>
                <w:lang w:val="en-US"/>
              </w:rPr>
              <w:t>font-size: 1.2em;</w:t>
            </w:r>
          </w:p>
          <w:p w14:paraId="14A985D1" w14:textId="77777777" w:rsidR="005E7977" w:rsidRPr="00EB5600" w:rsidRDefault="00C542A1" w:rsidP="008417CB">
            <w:pPr>
              <w:pStyle w:val="TableParagraph"/>
              <w:ind w:left="434" w:right="4976"/>
              <w:rPr>
                <w:sz w:val="15"/>
                <w:lang w:val="en-US"/>
              </w:rPr>
            </w:pPr>
            <w:r w:rsidRPr="00EB5600">
              <w:rPr>
                <w:sz w:val="15"/>
                <w:lang w:val="en-US"/>
              </w:rPr>
              <w:t>font-family: Arial, Helvetica, sans-serif; color: green;</w:t>
            </w:r>
          </w:p>
          <w:p w14:paraId="467F4EE9" w14:textId="77777777" w:rsidR="005E7977" w:rsidRPr="00EB5600" w:rsidRDefault="00C542A1" w:rsidP="008417CB">
            <w:pPr>
              <w:pStyle w:val="TableParagraph"/>
              <w:ind w:left="344"/>
              <w:rPr>
                <w:sz w:val="15"/>
                <w:lang w:val="en-US"/>
              </w:rPr>
            </w:pPr>
            <w:r w:rsidRPr="00EB5600">
              <w:rPr>
                <w:sz w:val="15"/>
                <w:lang w:val="en-US"/>
              </w:rPr>
              <w:t>}</w:t>
            </w:r>
          </w:p>
          <w:p w14:paraId="1D030C06" w14:textId="77777777" w:rsidR="005E7977" w:rsidRPr="00EB5600" w:rsidRDefault="00C542A1" w:rsidP="008417CB">
            <w:pPr>
              <w:pStyle w:val="TableParagraph"/>
              <w:ind w:left="254"/>
              <w:rPr>
                <w:sz w:val="15"/>
                <w:lang w:val="en-US"/>
              </w:rPr>
            </w:pPr>
            <w:r w:rsidRPr="00EB5600">
              <w:rPr>
                <w:sz w:val="15"/>
                <w:lang w:val="en-US"/>
              </w:rPr>
              <w:t>&lt;/style&gt;</w:t>
            </w:r>
          </w:p>
          <w:p w14:paraId="18F111AE" w14:textId="77777777" w:rsidR="005E7977" w:rsidRPr="00EB5600" w:rsidRDefault="00C542A1" w:rsidP="008417CB">
            <w:pPr>
              <w:pStyle w:val="TableParagraph"/>
              <w:ind w:left="164"/>
              <w:rPr>
                <w:sz w:val="15"/>
                <w:lang w:val="en-US"/>
              </w:rPr>
            </w:pPr>
            <w:r w:rsidRPr="00EB5600">
              <w:rPr>
                <w:sz w:val="15"/>
                <w:lang w:val="en-US"/>
              </w:rPr>
              <w:t>&lt;/head&gt;</w:t>
            </w:r>
          </w:p>
          <w:p w14:paraId="73400F55" w14:textId="77777777" w:rsidR="005E7977" w:rsidRPr="00EB5600" w:rsidRDefault="00C542A1" w:rsidP="008417CB">
            <w:pPr>
              <w:pStyle w:val="TableParagraph"/>
              <w:ind w:left="164"/>
              <w:rPr>
                <w:sz w:val="15"/>
                <w:lang w:val="en-US"/>
              </w:rPr>
            </w:pPr>
            <w:r w:rsidRPr="00EB5600">
              <w:rPr>
                <w:sz w:val="15"/>
                <w:lang w:val="en-US"/>
              </w:rPr>
              <w:t>&lt;body&gt;</w:t>
            </w:r>
          </w:p>
          <w:p w14:paraId="7B9928E3" w14:textId="77777777" w:rsidR="005E7977" w:rsidRPr="00EB5600" w:rsidRDefault="00C542A1" w:rsidP="008417CB">
            <w:pPr>
              <w:pStyle w:val="TableParagraph"/>
              <w:ind w:left="331"/>
              <w:rPr>
                <w:sz w:val="15"/>
                <w:lang w:val="en-US"/>
              </w:rPr>
            </w:pPr>
            <w:r w:rsidRPr="00EB5600">
              <w:rPr>
                <w:sz w:val="15"/>
                <w:lang w:val="en-US"/>
              </w:rPr>
              <w:t>&lt;h1 style="font-size: 36px; font-family: Times, serif; color: red"&gt;</w:t>
            </w:r>
            <w:r>
              <w:rPr>
                <w:sz w:val="15"/>
              </w:rPr>
              <w:t>Заголовок</w:t>
            </w:r>
            <w:r w:rsidRPr="00EB5600">
              <w:rPr>
                <w:sz w:val="15"/>
                <w:lang w:val="en-US"/>
              </w:rPr>
              <w:t xml:space="preserve"> 1&lt;/h1&gt;</w:t>
            </w:r>
          </w:p>
          <w:p w14:paraId="3DC273CB" w14:textId="77777777" w:rsidR="005E7977" w:rsidRDefault="00C542A1" w:rsidP="008417CB">
            <w:pPr>
              <w:pStyle w:val="TableParagraph"/>
              <w:ind w:left="331"/>
              <w:rPr>
                <w:sz w:val="15"/>
              </w:rPr>
            </w:pPr>
            <w:r>
              <w:rPr>
                <w:sz w:val="15"/>
              </w:rPr>
              <w:t>&lt;h1&gt;Заголовок 2&lt;/h1&gt;</w:t>
            </w:r>
          </w:p>
          <w:p w14:paraId="67E0F8CD" w14:textId="77777777" w:rsidR="005E7977" w:rsidRDefault="00C542A1" w:rsidP="008417CB">
            <w:pPr>
              <w:pStyle w:val="TableParagraph"/>
              <w:ind w:left="164"/>
              <w:rPr>
                <w:ins w:id="174" w:author="МАРІЯ БРЕНЬ" w:date="2019-12-18T20:14:00Z"/>
                <w:sz w:val="15"/>
              </w:rPr>
            </w:pPr>
            <w:r>
              <w:rPr>
                <w:sz w:val="15"/>
              </w:rPr>
              <w:t>&lt;/body&gt;</w:t>
            </w:r>
          </w:p>
          <w:p w14:paraId="3CB5CA4E" w14:textId="77777777" w:rsidR="00DC7166" w:rsidRDefault="00DC7166" w:rsidP="008417CB">
            <w:pPr>
              <w:pStyle w:val="TableParagraph"/>
              <w:ind w:left="164"/>
              <w:rPr>
                <w:sz w:val="15"/>
              </w:rPr>
            </w:pPr>
            <w:ins w:id="175" w:author="МАРІЯ БРЕНЬ" w:date="2019-12-18T20:15:00Z">
              <w:r>
                <w:rPr>
                  <w:sz w:val="15"/>
                  <w:shd w:val="clear" w:color="auto" w:fill="F8F7F2"/>
                </w:rPr>
                <w:t>&lt;/html&gt;</w:t>
              </w:r>
            </w:ins>
          </w:p>
        </w:tc>
      </w:tr>
    </w:tbl>
    <w:p w14:paraId="3056F500" w14:textId="77777777" w:rsidR="005E7977" w:rsidRDefault="00C542A1" w:rsidP="00253FB5">
      <w:pPr>
        <w:pStyle w:val="a3"/>
        <w:spacing w:line="360" w:lineRule="auto"/>
        <w:ind w:left="105" w:right="183"/>
        <w:rPr>
          <w:rFonts w:ascii="Times New Roman"/>
          <w:sz w:val="15"/>
          <w:shd w:val="clear" w:color="auto" w:fill="F8F7F2"/>
        </w:rPr>
      </w:pPr>
      <w:del w:id="176" w:author="МАРІЯ БРЕНЬ" w:date="2019-12-18T20:15:00Z">
        <w:r w:rsidDel="00DC7166">
          <w:rPr>
            <w:rFonts w:ascii="Times New Roman"/>
            <w:sz w:val="15"/>
            <w:shd w:val="clear" w:color="auto" w:fill="F8F7F2"/>
          </w:rPr>
          <w:delText xml:space="preserve"> </w:delText>
        </w:r>
        <w:r w:rsidDel="00DC7166">
          <w:rPr>
            <w:rFonts w:ascii="Times New Roman"/>
            <w:spacing w:val="-1"/>
            <w:sz w:val="15"/>
            <w:shd w:val="clear" w:color="auto" w:fill="F8F7F2"/>
          </w:rPr>
          <w:delText xml:space="preserve"> </w:delText>
        </w:r>
        <w:r w:rsidDel="00DC7166">
          <w:rPr>
            <w:rFonts w:ascii="Courier New"/>
            <w:sz w:val="15"/>
            <w:shd w:val="clear" w:color="auto" w:fill="F8F7F2"/>
          </w:rPr>
          <w:delText>&lt;/html&gt;</w:delText>
        </w:r>
        <w:r w:rsidDel="00DC7166">
          <w:rPr>
            <w:rFonts w:ascii="Courier New"/>
            <w:sz w:val="15"/>
            <w:shd w:val="clear" w:color="auto" w:fill="F8F7F2"/>
          </w:rPr>
          <w:tab/>
        </w:r>
      </w:del>
    </w:p>
    <w:p w14:paraId="1301D5BF" w14:textId="77777777" w:rsidR="00EA4222" w:rsidRDefault="00EA4222" w:rsidP="00EA4222">
      <w:pPr>
        <w:tabs>
          <w:tab w:val="left" w:pos="1440"/>
          <w:tab w:val="left" w:pos="9634"/>
        </w:tabs>
        <w:spacing w:line="360" w:lineRule="auto"/>
        <w:ind w:left="426"/>
        <w:rPr>
          <w:del w:id="177" w:author="МАРІЯ БРЕНЬ" w:date="2019-12-18T20:15:00Z"/>
          <w:rFonts w:ascii="Courier New"/>
          <w:sz w:val="15"/>
        </w:rPr>
        <w:pPrChange w:id="178" w:author="МАРІЯ БРЕНЬ" w:date="2019-12-18T20:15:00Z">
          <w:pPr>
            <w:tabs>
              <w:tab w:val="left" w:pos="9634"/>
            </w:tabs>
            <w:spacing w:before="74"/>
            <w:ind w:left="426"/>
          </w:pPr>
        </w:pPrChange>
      </w:pPr>
    </w:p>
    <w:p w14:paraId="4871C492" w14:textId="77777777" w:rsidR="00EA4222" w:rsidRDefault="00EA4222" w:rsidP="00EA4222">
      <w:pPr>
        <w:tabs>
          <w:tab w:val="left" w:pos="1440"/>
          <w:tab w:val="left" w:pos="9634"/>
        </w:tabs>
        <w:spacing w:line="360" w:lineRule="auto"/>
        <w:rPr>
          <w:del w:id="179" w:author="МАРІЯ БРЕНЬ" w:date="2019-12-18T20:15:00Z"/>
          <w:rFonts w:ascii="Courier New"/>
          <w:sz w:val="13"/>
        </w:rPr>
        <w:pPrChange w:id="180" w:author="МАРІЯ БРЕНЬ" w:date="2019-12-18T20:15:00Z">
          <w:pPr>
            <w:pStyle w:val="a3"/>
            <w:spacing w:before="2"/>
          </w:pPr>
        </w:pPrChange>
      </w:pPr>
    </w:p>
    <w:p w14:paraId="4F8EFA1E" w14:textId="77777777" w:rsidR="00F118D2" w:rsidRDefault="00F118D2" w:rsidP="00253FB5">
      <w:pPr>
        <w:pStyle w:val="a3"/>
        <w:spacing w:line="360" w:lineRule="auto"/>
        <w:ind w:left="105" w:right="183"/>
        <w:rPr>
          <w:ins w:id="181" w:author="МАРІЯ БРЕНЬ" w:date="2019-12-18T21:19:00Z"/>
        </w:rPr>
      </w:pPr>
      <w:r w:rsidRPr="00F118D2">
        <w:t>В даному прикладі перший заголовок задається червоним кольором розміром 36 пікселів за допомогою внутрішнього стилю, а наступний - зеленим кольором через таблицю глобальних стилів (рис. 1.7).</w:t>
      </w:r>
    </w:p>
    <w:p w14:paraId="3B1E2C03" w14:textId="77777777" w:rsidR="00E52502" w:rsidRDefault="00E52502" w:rsidP="00253FB5">
      <w:pPr>
        <w:pStyle w:val="a3"/>
        <w:spacing w:line="360" w:lineRule="auto"/>
        <w:ind w:left="105" w:right="183"/>
      </w:pPr>
    </w:p>
    <w:p w14:paraId="0F8B4423" w14:textId="77777777" w:rsidR="005E7977" w:rsidRDefault="00916A01" w:rsidP="00253FB5">
      <w:pPr>
        <w:pStyle w:val="a3"/>
        <w:tabs>
          <w:tab w:val="left" w:pos="1843"/>
        </w:tabs>
        <w:spacing w:line="360" w:lineRule="auto"/>
        <w:jc w:val="center"/>
        <w:rPr>
          <w:sz w:val="10"/>
        </w:rPr>
      </w:pPr>
      <w:r>
        <w:rPr>
          <w:noProof/>
          <w:lang w:val="en-US" w:eastAsia="en-US" w:bidi="ar-SA"/>
        </w:rPr>
        <w:drawing>
          <wp:inline distT="0" distB="0" distL="0" distR="0" wp14:anchorId="6F1C2A27" wp14:editId="2689FCC7">
            <wp:extent cx="3964940" cy="151768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4020148" cy="1538812"/>
                    </a:xfrm>
                    <a:prstGeom prst="rect">
                      <a:avLst/>
                    </a:prstGeom>
                  </pic:spPr>
                </pic:pic>
              </a:graphicData>
            </a:graphic>
          </wp:inline>
        </w:drawing>
      </w:r>
    </w:p>
    <w:p w14:paraId="6CC1AC68" w14:textId="77777777" w:rsidR="00F118D2" w:rsidRDefault="00F118D2" w:rsidP="00253FB5">
      <w:pPr>
        <w:spacing w:line="360" w:lineRule="auto"/>
        <w:ind w:left="1715" w:right="1739"/>
        <w:jc w:val="center"/>
        <w:rPr>
          <w:rFonts w:ascii="Georgia" w:hAnsi="Georgia"/>
          <w:i/>
          <w:color w:val="666666"/>
          <w:sz w:val="17"/>
        </w:rPr>
      </w:pPr>
      <w:r w:rsidRPr="00F118D2">
        <w:rPr>
          <w:rFonts w:ascii="Georgia" w:hAnsi="Georgia"/>
          <w:i/>
          <w:color w:val="666666"/>
          <w:sz w:val="17"/>
        </w:rPr>
        <w:t>Рис. 1.7. Результат застосування стилів</w:t>
      </w:r>
    </w:p>
    <w:p w14:paraId="5D000CBD" w14:textId="77777777" w:rsidR="005E7977" w:rsidRDefault="00916A01" w:rsidP="00253FB5">
      <w:pPr>
        <w:pStyle w:val="5"/>
        <w:spacing w:line="360" w:lineRule="auto"/>
      </w:pPr>
      <w:r>
        <w:rPr>
          <w:color w:val="BD2026"/>
          <w:lang w:val="uk-UA"/>
        </w:rPr>
        <w:t>І</w:t>
      </w:r>
      <w:r w:rsidR="00C542A1">
        <w:rPr>
          <w:color w:val="BD2026"/>
        </w:rPr>
        <w:t>мпорт CSS</w:t>
      </w:r>
    </w:p>
    <w:p w14:paraId="65F58B58" w14:textId="77777777" w:rsidR="00916A01" w:rsidRDefault="00916A01" w:rsidP="00253FB5">
      <w:pPr>
        <w:pStyle w:val="a3"/>
        <w:spacing w:line="360" w:lineRule="auto"/>
        <w:ind w:left="105" w:right="257" w:hanging="1"/>
      </w:pPr>
      <w:r w:rsidRPr="00916A01">
        <w:t xml:space="preserve">У поточну стильову таблицю можна імпортувати вміст CSS-файлу за допомогою команди </w:t>
      </w:r>
      <w:r w:rsidRPr="00916A01">
        <w:rPr>
          <w:color w:val="C00000"/>
        </w:rPr>
        <w:t>@import</w:t>
      </w:r>
      <w:r w:rsidRPr="00916A01">
        <w:t>. Цей метод допускається використовувати спільно зі зв'язаними або глобальними стилями, але ніяк не з вбудованими стилями. Загальний синтаксис наступний.</w:t>
      </w:r>
    </w:p>
    <w:p w14:paraId="17EFA343" w14:textId="294B3559" w:rsidR="005E7977" w:rsidRDefault="00767651" w:rsidP="00253FB5">
      <w:pPr>
        <w:pStyle w:val="a3"/>
        <w:spacing w:line="360" w:lineRule="auto"/>
        <w:rPr>
          <w:sz w:val="12"/>
        </w:rPr>
      </w:pPr>
      <w:r>
        <w:rPr>
          <w:noProof/>
          <w:lang w:val="uk-UA" w:eastAsia="uk-UA" w:bidi="ar-SA"/>
        </w:rPr>
        <mc:AlternateContent>
          <mc:Choice Requires="wps">
            <w:drawing>
              <wp:anchor distT="0" distB="0" distL="0" distR="0" simplePos="0" relativeHeight="251709440" behindDoc="1" locked="0" layoutInCell="1" allowOverlap="1" wp14:anchorId="16B31345" wp14:editId="1D8C454C">
                <wp:simplePos x="0" y="0"/>
                <wp:positionH relativeFrom="page">
                  <wp:posOffset>982345</wp:posOffset>
                </wp:positionH>
                <wp:positionV relativeFrom="paragraph">
                  <wp:posOffset>102870</wp:posOffset>
                </wp:positionV>
                <wp:extent cx="5847715" cy="285750"/>
                <wp:effectExtent l="0" t="0" r="0" b="0"/>
                <wp:wrapTopAndBottom/>
                <wp:docPr id="335"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285750"/>
                        </a:xfrm>
                        <a:prstGeom prst="rect">
                          <a:avLst/>
                        </a:prstGeom>
                        <a:solidFill>
                          <a:srgbClr val="F8F7F2"/>
                        </a:solidFill>
                        <a:ln>
                          <a:noFill/>
                        </a:ln>
                      </wps:spPr>
                      <wps:txbx>
                        <w:txbxContent>
                          <w:p w14:paraId="75FF39B7" w14:textId="77777777" w:rsidR="000A2EAA" w:rsidRDefault="000A2EAA">
                            <w:pPr>
                              <w:spacing w:before="83" w:line="211" w:lineRule="auto"/>
                              <w:ind w:left="74" w:right="5514"/>
                              <w:rPr>
                                <w:rFonts w:ascii="Courier New" w:hAnsi="Courier New"/>
                                <w:sz w:val="15"/>
                              </w:rPr>
                            </w:pPr>
                            <w:r>
                              <w:rPr>
                                <w:rFonts w:ascii="Courier New" w:hAnsi="Courier New"/>
                                <w:sz w:val="15"/>
                              </w:rPr>
                              <w:t>@import url("</w:t>
                            </w:r>
                            <w:r>
                              <w:rPr>
                                <w:rFonts w:ascii="Courier New" w:hAnsi="Courier New"/>
                                <w:sz w:val="15"/>
                                <w:lang w:val="uk-UA"/>
                              </w:rPr>
                              <w:t>і</w:t>
                            </w:r>
                            <w:r>
                              <w:rPr>
                                <w:rFonts w:ascii="Courier New" w:hAnsi="Courier New"/>
                                <w:sz w:val="15"/>
                              </w:rPr>
                              <w:t>м</w:t>
                            </w:r>
                            <w:r>
                              <w:rPr>
                                <w:rFonts w:ascii="Courier New" w:hAnsi="Courier New"/>
                                <w:sz w:val="15"/>
                                <w:lang w:val="uk-UA"/>
                              </w:rPr>
                              <w:t>’</w:t>
                            </w:r>
                            <w:r>
                              <w:rPr>
                                <w:rFonts w:ascii="Courier New" w:hAnsi="Courier New"/>
                                <w:sz w:val="15"/>
                              </w:rPr>
                              <w:t>я файл</w:t>
                            </w:r>
                            <w:r>
                              <w:rPr>
                                <w:rFonts w:ascii="Courier New" w:hAnsi="Courier New"/>
                                <w:sz w:val="15"/>
                                <w:lang w:val="uk-UA"/>
                              </w:rPr>
                              <w:t>у</w:t>
                            </w:r>
                            <w:r>
                              <w:rPr>
                                <w:rFonts w:ascii="Courier New" w:hAnsi="Courier New"/>
                                <w:sz w:val="15"/>
                              </w:rPr>
                              <w:t>") тип</w:t>
                            </w:r>
                            <w:r>
                              <w:rPr>
                                <w:rFonts w:ascii="Courier New" w:hAnsi="Courier New"/>
                                <w:sz w:val="15"/>
                                <w:lang w:val="uk-UA"/>
                              </w:rPr>
                              <w:t>и</w:t>
                            </w:r>
                            <w:r>
                              <w:rPr>
                                <w:rFonts w:ascii="Courier New" w:hAnsi="Courier New"/>
                                <w:sz w:val="15"/>
                              </w:rPr>
                              <w:t xml:space="preserve"> </w:t>
                            </w:r>
                            <w:r>
                              <w:rPr>
                                <w:rFonts w:ascii="Courier New" w:hAnsi="Courier New"/>
                                <w:sz w:val="15"/>
                                <w:lang w:val="uk-UA"/>
                              </w:rPr>
                              <w:t>носіїв</w:t>
                            </w:r>
                            <w:r>
                              <w:rPr>
                                <w:rFonts w:ascii="Courier New" w:hAnsi="Courier New"/>
                                <w:sz w:val="15"/>
                              </w:rPr>
                              <w:t>; @import "</w:t>
                            </w:r>
                            <w:r>
                              <w:rPr>
                                <w:rFonts w:ascii="Courier New" w:hAnsi="Courier New"/>
                                <w:sz w:val="15"/>
                                <w:lang w:val="uk-UA"/>
                              </w:rPr>
                              <w:t>і</w:t>
                            </w:r>
                            <w:r>
                              <w:rPr>
                                <w:rFonts w:ascii="Courier New" w:hAnsi="Courier New"/>
                                <w:sz w:val="15"/>
                              </w:rPr>
                              <w:t>м</w:t>
                            </w:r>
                            <w:r>
                              <w:rPr>
                                <w:rFonts w:ascii="Courier New" w:hAnsi="Courier New"/>
                                <w:sz w:val="15"/>
                                <w:lang w:val="uk-UA"/>
                              </w:rPr>
                              <w:t>’</w:t>
                            </w:r>
                            <w:r>
                              <w:rPr>
                                <w:rFonts w:ascii="Courier New" w:hAnsi="Courier New"/>
                                <w:sz w:val="15"/>
                              </w:rPr>
                              <w:t>я файл</w:t>
                            </w:r>
                            <w:r>
                              <w:rPr>
                                <w:rFonts w:ascii="Courier New" w:hAnsi="Courier New"/>
                                <w:sz w:val="15"/>
                                <w:lang w:val="uk-UA"/>
                              </w:rPr>
                              <w:t>у</w:t>
                            </w:r>
                            <w:r>
                              <w:rPr>
                                <w:rFonts w:ascii="Courier New" w:hAnsi="Courier New"/>
                                <w:sz w:val="15"/>
                              </w:rPr>
                              <w:t>" тип</w:t>
                            </w:r>
                            <w:r>
                              <w:rPr>
                                <w:rFonts w:ascii="Courier New" w:hAnsi="Courier New"/>
                                <w:sz w:val="15"/>
                                <w:lang w:val="uk-UA"/>
                              </w:rPr>
                              <w:t>и</w:t>
                            </w:r>
                            <w:r>
                              <w:rPr>
                                <w:rFonts w:ascii="Courier New" w:hAnsi="Courier New"/>
                                <w:sz w:val="15"/>
                              </w:rPr>
                              <w:t xml:space="preserve"> </w:t>
                            </w:r>
                            <w:r>
                              <w:rPr>
                                <w:rFonts w:ascii="Courier New" w:hAnsi="Courier New"/>
                                <w:sz w:val="15"/>
                                <w:lang w:val="uk-UA"/>
                              </w:rPr>
                              <w:t>носіїв</w:t>
                            </w:r>
                            <w:r>
                              <w:rPr>
                                <w:rFonts w:ascii="Courier New" w:hAnsi="Courier New"/>
                                <w:sz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B31345" id="Text Box 253" o:spid="_x0000_s1050" type="#_x0000_t202" style="position:absolute;margin-left:77.35pt;margin-top:8.1pt;width:460.45pt;height:22.5pt;z-index:-251607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" fillcolor="#f8f7f2" stroked="f">
                <v:textbox inset="0,0,0,0">
                  <w:txbxContent>
                    <w:p w14:paraId="75FF39B7" w14:textId="77777777" w:rsidR="000A2EAA" w:rsidRDefault="000A2EAA">
                      <w:pPr>
                        <w:spacing w:before="83" w:line="211" w:lineRule="auto"/>
                        <w:ind w:left="74" w:right="5514"/>
                        <w:rPr>
                          <w:rFonts w:ascii="Courier New" w:hAnsi="Courier New"/>
                          <w:sz w:val="15"/>
                        </w:rPr>
                      </w:pPr>
                      <w:r>
                        <w:rPr>
                          <w:rFonts w:ascii="Courier New" w:hAnsi="Courier New"/>
                          <w:sz w:val="15"/>
                        </w:rPr>
                        <w:t>@import url("</w:t>
                      </w:r>
                      <w:r>
                        <w:rPr>
                          <w:rFonts w:ascii="Courier New" w:hAnsi="Courier New"/>
                          <w:sz w:val="15"/>
                          <w:lang w:val="uk-UA"/>
                        </w:rPr>
                        <w:t>і</w:t>
                      </w:r>
                      <w:r>
                        <w:rPr>
                          <w:rFonts w:ascii="Courier New" w:hAnsi="Courier New"/>
                          <w:sz w:val="15"/>
                        </w:rPr>
                        <w:t>м</w:t>
                      </w:r>
                      <w:r>
                        <w:rPr>
                          <w:rFonts w:ascii="Courier New" w:hAnsi="Courier New"/>
                          <w:sz w:val="15"/>
                          <w:lang w:val="uk-UA"/>
                        </w:rPr>
                        <w:t>’</w:t>
                      </w:r>
                      <w:r>
                        <w:rPr>
                          <w:rFonts w:ascii="Courier New" w:hAnsi="Courier New"/>
                          <w:sz w:val="15"/>
                        </w:rPr>
                        <w:t>я файл</w:t>
                      </w:r>
                      <w:r>
                        <w:rPr>
                          <w:rFonts w:ascii="Courier New" w:hAnsi="Courier New"/>
                          <w:sz w:val="15"/>
                          <w:lang w:val="uk-UA"/>
                        </w:rPr>
                        <w:t>у</w:t>
                      </w:r>
                      <w:r>
                        <w:rPr>
                          <w:rFonts w:ascii="Courier New" w:hAnsi="Courier New"/>
                          <w:sz w:val="15"/>
                        </w:rPr>
                        <w:t>") тип</w:t>
                      </w:r>
                      <w:r>
                        <w:rPr>
                          <w:rFonts w:ascii="Courier New" w:hAnsi="Courier New"/>
                          <w:sz w:val="15"/>
                          <w:lang w:val="uk-UA"/>
                        </w:rPr>
                        <w:t>и</w:t>
                      </w:r>
                      <w:r>
                        <w:rPr>
                          <w:rFonts w:ascii="Courier New" w:hAnsi="Courier New"/>
                          <w:sz w:val="15"/>
                        </w:rPr>
                        <w:t xml:space="preserve"> </w:t>
                      </w:r>
                      <w:r>
                        <w:rPr>
                          <w:rFonts w:ascii="Courier New" w:hAnsi="Courier New"/>
                          <w:sz w:val="15"/>
                          <w:lang w:val="uk-UA"/>
                        </w:rPr>
                        <w:t>носіїв</w:t>
                      </w:r>
                      <w:r>
                        <w:rPr>
                          <w:rFonts w:ascii="Courier New" w:hAnsi="Courier New"/>
                          <w:sz w:val="15"/>
                        </w:rPr>
                        <w:t>; @import "</w:t>
                      </w:r>
                      <w:r>
                        <w:rPr>
                          <w:rFonts w:ascii="Courier New" w:hAnsi="Courier New"/>
                          <w:sz w:val="15"/>
                          <w:lang w:val="uk-UA"/>
                        </w:rPr>
                        <w:t>і</w:t>
                      </w:r>
                      <w:r>
                        <w:rPr>
                          <w:rFonts w:ascii="Courier New" w:hAnsi="Courier New"/>
                          <w:sz w:val="15"/>
                        </w:rPr>
                        <w:t>м</w:t>
                      </w:r>
                      <w:r>
                        <w:rPr>
                          <w:rFonts w:ascii="Courier New" w:hAnsi="Courier New"/>
                          <w:sz w:val="15"/>
                          <w:lang w:val="uk-UA"/>
                        </w:rPr>
                        <w:t>’</w:t>
                      </w:r>
                      <w:r>
                        <w:rPr>
                          <w:rFonts w:ascii="Courier New" w:hAnsi="Courier New"/>
                          <w:sz w:val="15"/>
                        </w:rPr>
                        <w:t>я файл</w:t>
                      </w:r>
                      <w:r>
                        <w:rPr>
                          <w:rFonts w:ascii="Courier New" w:hAnsi="Courier New"/>
                          <w:sz w:val="15"/>
                          <w:lang w:val="uk-UA"/>
                        </w:rPr>
                        <w:t>у</w:t>
                      </w:r>
                      <w:r>
                        <w:rPr>
                          <w:rFonts w:ascii="Courier New" w:hAnsi="Courier New"/>
                          <w:sz w:val="15"/>
                        </w:rPr>
                        <w:t>" тип</w:t>
                      </w:r>
                      <w:r>
                        <w:rPr>
                          <w:rFonts w:ascii="Courier New" w:hAnsi="Courier New"/>
                          <w:sz w:val="15"/>
                          <w:lang w:val="uk-UA"/>
                        </w:rPr>
                        <w:t>и</w:t>
                      </w:r>
                      <w:r>
                        <w:rPr>
                          <w:rFonts w:ascii="Courier New" w:hAnsi="Courier New"/>
                          <w:sz w:val="15"/>
                        </w:rPr>
                        <w:t xml:space="preserve"> </w:t>
                      </w:r>
                      <w:r>
                        <w:rPr>
                          <w:rFonts w:ascii="Courier New" w:hAnsi="Courier New"/>
                          <w:sz w:val="15"/>
                          <w:lang w:val="uk-UA"/>
                        </w:rPr>
                        <w:t>носіїв</w:t>
                      </w:r>
                      <w:r>
                        <w:rPr>
                          <w:rFonts w:ascii="Courier New" w:hAnsi="Courier New"/>
                          <w:sz w:val="15"/>
                        </w:rPr>
                        <w:t>;</w:t>
                      </w:r>
                    </w:p>
                  </w:txbxContent>
                </v:textbox>
                <w10:wrap type="topAndBottom" anchorx="page"/>
              </v:shape>
            </w:pict>
          </mc:Fallback>
        </mc:AlternateContent>
      </w:r>
    </w:p>
    <w:p w14:paraId="5F56F138" w14:textId="77777777" w:rsidR="005E7977" w:rsidRDefault="005E7977" w:rsidP="00253FB5">
      <w:pPr>
        <w:pStyle w:val="a3"/>
        <w:spacing w:line="360" w:lineRule="auto"/>
        <w:rPr>
          <w:sz w:val="14"/>
        </w:rPr>
      </w:pPr>
    </w:p>
    <w:p w14:paraId="2570CDCF" w14:textId="77777777" w:rsidR="00D33C80" w:rsidRDefault="00916A01" w:rsidP="00253FB5">
      <w:pPr>
        <w:pStyle w:val="a3"/>
        <w:spacing w:line="360" w:lineRule="auto"/>
        <w:ind w:left="105" w:right="183"/>
        <w:rPr>
          <w:lang w:val="uk-UA"/>
        </w:rPr>
      </w:pPr>
      <w:r w:rsidRPr="00916A01">
        <w:t xml:space="preserve">Після ключового слова </w:t>
      </w:r>
      <w:r w:rsidRPr="00916A01">
        <w:rPr>
          <w:color w:val="C00000"/>
        </w:rPr>
        <w:t>@import</w:t>
      </w:r>
      <w:r w:rsidRPr="00916A01">
        <w:t xml:space="preserve"> вказується шлях до стильового файлу одним з двох наведених способів - за допомогою </w:t>
      </w:r>
      <w:r w:rsidRPr="00916A01">
        <w:rPr>
          <w:color w:val="339933"/>
        </w:rPr>
        <w:t xml:space="preserve">url </w:t>
      </w:r>
      <w:r w:rsidRPr="00916A01">
        <w:t>або без нього. У прикладі 1.8 показано, як можна імпортувати стиль із зовнішнього файлу в таблицю глобальних стилів</w:t>
      </w:r>
      <w:r>
        <w:rPr>
          <w:lang w:val="uk-UA"/>
        </w:rPr>
        <w:t>.</w:t>
      </w:r>
    </w:p>
    <w:p w14:paraId="73943738" w14:textId="77777777" w:rsidR="00D33C80" w:rsidRPr="00916A01" w:rsidRDefault="00D33C80" w:rsidP="00253FB5">
      <w:pPr>
        <w:pStyle w:val="a3"/>
        <w:spacing w:line="360" w:lineRule="auto"/>
        <w:ind w:left="105" w:right="183"/>
        <w:rPr>
          <w:lang w:val="uk-UA"/>
        </w:rPr>
      </w:pPr>
    </w:p>
    <w:p w14:paraId="181741F4" w14:textId="77777777" w:rsidR="008417CB" w:rsidRDefault="008417CB">
      <w:r>
        <w:br w:type="page"/>
      </w:r>
    </w:p>
    <w:tbl>
      <w:tblPr>
        <w:tblStyle w:val="TableNormal"/>
        <w:tblW w:w="9211" w:type="dxa"/>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5E7977" w14:paraId="2E730E6A" w14:textId="77777777" w:rsidTr="00D33C80">
        <w:trPr>
          <w:trHeight w:val="235"/>
        </w:trPr>
        <w:tc>
          <w:tcPr>
            <w:tcW w:w="5177" w:type="dxa"/>
            <w:tcBorders>
              <w:right w:val="single" w:sz="6" w:space="0" w:color="666666"/>
            </w:tcBorders>
          </w:tcPr>
          <w:p w14:paraId="4F49E29D" w14:textId="77777777" w:rsidR="005E7977" w:rsidRDefault="00916A01" w:rsidP="00253FB5">
            <w:pPr>
              <w:pStyle w:val="TableParagraph"/>
              <w:spacing w:line="360" w:lineRule="auto"/>
              <w:ind w:left="-1"/>
              <w:rPr>
                <w:rFonts w:ascii="Arial Black" w:hAnsi="Arial Black"/>
                <w:sz w:val="15"/>
              </w:rPr>
            </w:pPr>
            <w:r w:rsidRPr="00916A01">
              <w:rPr>
                <w:rFonts w:ascii="Arial Black" w:hAnsi="Arial Black"/>
                <w:color w:val="685C53"/>
                <w:sz w:val="15"/>
              </w:rPr>
              <w:lastRenderedPageBreak/>
              <w:t>Приклад 1.8. Імпорт CSS в глобальну таблицю стилів</w:t>
            </w:r>
          </w:p>
        </w:tc>
        <w:tc>
          <w:tcPr>
            <w:tcW w:w="771" w:type="dxa"/>
            <w:tcBorders>
              <w:left w:val="single" w:sz="6" w:space="0" w:color="666666"/>
              <w:right w:val="double" w:sz="2" w:space="0" w:color="666666"/>
            </w:tcBorders>
            <w:shd w:val="clear" w:color="auto" w:fill="CEE2D3"/>
          </w:tcPr>
          <w:p w14:paraId="60878AFB" w14:textId="77777777" w:rsidR="005E7977" w:rsidRDefault="00C542A1" w:rsidP="00253FB5">
            <w:pPr>
              <w:pStyle w:val="TableParagraph"/>
              <w:spacing w:line="360" w:lineRule="auto"/>
              <w:rPr>
                <w:rFonts w:ascii="Arial"/>
                <w:sz w:val="13"/>
              </w:rPr>
            </w:pPr>
            <w:r>
              <w:rPr>
                <w:rFonts w:ascii="Arial"/>
                <w:sz w:val="13"/>
              </w:rPr>
              <w:t>XHTML 1.0</w:t>
            </w:r>
          </w:p>
        </w:tc>
        <w:tc>
          <w:tcPr>
            <w:tcW w:w="621" w:type="dxa"/>
            <w:tcBorders>
              <w:left w:val="double" w:sz="2" w:space="0" w:color="666666"/>
              <w:right w:val="double" w:sz="2" w:space="0" w:color="666666"/>
            </w:tcBorders>
            <w:shd w:val="clear" w:color="auto" w:fill="CEE2D3"/>
          </w:tcPr>
          <w:p w14:paraId="4AEBB93E" w14:textId="77777777" w:rsidR="005E7977" w:rsidRDefault="00C542A1" w:rsidP="00253FB5">
            <w:pPr>
              <w:pStyle w:val="TableParagraph"/>
              <w:spacing w:line="360" w:lineRule="auto"/>
              <w:ind w:left="46"/>
              <w:rPr>
                <w:rFonts w:ascii="Arial"/>
                <w:sz w:val="13"/>
              </w:rPr>
            </w:pPr>
            <w:r>
              <w:rPr>
                <w:rFonts w:ascii="Arial"/>
                <w:sz w:val="13"/>
              </w:rPr>
              <w:t>CSS 2.1</w:t>
            </w:r>
          </w:p>
        </w:tc>
        <w:tc>
          <w:tcPr>
            <w:tcW w:w="353" w:type="dxa"/>
            <w:tcBorders>
              <w:left w:val="double" w:sz="2" w:space="0" w:color="666666"/>
              <w:right w:val="single" w:sz="6" w:space="0" w:color="666666"/>
            </w:tcBorders>
            <w:shd w:val="clear" w:color="auto" w:fill="CEE2D3"/>
          </w:tcPr>
          <w:p w14:paraId="502E553E" w14:textId="77777777" w:rsidR="005E7977" w:rsidRDefault="00C542A1" w:rsidP="00253FB5">
            <w:pPr>
              <w:pStyle w:val="TableParagraph"/>
              <w:spacing w:line="360" w:lineRule="auto"/>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1C88FD93" w14:textId="77777777" w:rsidR="005E7977" w:rsidRDefault="00C542A1" w:rsidP="00253FB5">
            <w:pPr>
              <w:pStyle w:val="TableParagraph"/>
              <w:spacing w:line="360" w:lineRule="auto"/>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4E749FE8" w14:textId="77777777" w:rsidR="005E7977" w:rsidRDefault="00C542A1" w:rsidP="00253FB5">
            <w:pPr>
              <w:pStyle w:val="TableParagraph"/>
              <w:spacing w:line="360" w:lineRule="auto"/>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6B276743" w14:textId="77777777" w:rsidR="005E7977" w:rsidRDefault="00C542A1" w:rsidP="00253FB5">
            <w:pPr>
              <w:pStyle w:val="TableParagraph"/>
              <w:spacing w:line="360" w:lineRule="auto"/>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61B16954" w14:textId="77777777" w:rsidR="005E7977" w:rsidRDefault="00C542A1" w:rsidP="00253FB5">
            <w:pPr>
              <w:pStyle w:val="TableParagraph"/>
              <w:spacing w:line="360" w:lineRule="auto"/>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6E229C3F" w14:textId="77777777" w:rsidR="005E7977" w:rsidRDefault="00C542A1" w:rsidP="00253FB5">
            <w:pPr>
              <w:pStyle w:val="TableParagraph"/>
              <w:spacing w:line="360" w:lineRule="auto"/>
              <w:ind w:left="39"/>
              <w:rPr>
                <w:rFonts w:ascii="Arial"/>
                <w:sz w:val="13"/>
              </w:rPr>
            </w:pPr>
            <w:r>
              <w:rPr>
                <w:rFonts w:ascii="Arial"/>
                <w:sz w:val="13"/>
              </w:rPr>
              <w:t>Sa 5</w:t>
            </w:r>
          </w:p>
        </w:tc>
        <w:tc>
          <w:tcPr>
            <w:tcW w:w="456" w:type="dxa"/>
            <w:tcBorders>
              <w:left w:val="single" w:sz="6" w:space="0" w:color="666666"/>
            </w:tcBorders>
            <w:shd w:val="clear" w:color="auto" w:fill="CEE2D3"/>
          </w:tcPr>
          <w:p w14:paraId="40D109D5" w14:textId="77777777" w:rsidR="005E7977" w:rsidRDefault="00C542A1" w:rsidP="00253FB5">
            <w:pPr>
              <w:pStyle w:val="TableParagraph"/>
              <w:spacing w:line="360" w:lineRule="auto"/>
              <w:ind w:left="38"/>
              <w:rPr>
                <w:rFonts w:ascii="Arial"/>
                <w:sz w:val="13"/>
              </w:rPr>
            </w:pPr>
            <w:r>
              <w:rPr>
                <w:rFonts w:ascii="Arial"/>
                <w:sz w:val="13"/>
              </w:rPr>
              <w:t>Fx 3.6</w:t>
            </w:r>
          </w:p>
        </w:tc>
      </w:tr>
      <w:tr w:rsidR="005E7977" w14:paraId="7DAF13F5" w14:textId="77777777" w:rsidTr="00D33C80">
        <w:trPr>
          <w:trHeight w:val="3147"/>
        </w:trPr>
        <w:tc>
          <w:tcPr>
            <w:tcW w:w="9211" w:type="dxa"/>
            <w:gridSpan w:val="10"/>
            <w:shd w:val="clear" w:color="auto" w:fill="F8F7F2"/>
          </w:tcPr>
          <w:p w14:paraId="0EFCD0C7" w14:textId="77777777" w:rsidR="005E7977" w:rsidRPr="00EB5600" w:rsidRDefault="00C542A1" w:rsidP="008417CB">
            <w:pPr>
              <w:pStyle w:val="TableParagraph"/>
              <w:ind w:left="254" w:right="4061" w:hanging="180"/>
              <w:rPr>
                <w:sz w:val="15"/>
                <w:lang w:val="en-US"/>
              </w:rPr>
            </w:pPr>
            <w:r w:rsidRPr="00EB5600">
              <w:rPr>
                <w:sz w:val="15"/>
                <w:lang w:val="en-US"/>
              </w:rPr>
              <w:t xml:space="preserve">&lt;!DOCTYPE html PUBLIC "-//W3C//DTD XHTML 1.0 Strict//EN" </w:t>
            </w:r>
            <w:r w:rsidR="003D6273">
              <w:fldChar w:fldCharType="begin"/>
            </w:r>
            <w:r w:rsidR="003D6273" w:rsidRPr="003D6273">
              <w:rPr>
                <w:lang w:val="en-US"/>
                <w:rPrChange w:id="182" w:author="Пользователь Windows" w:date="2019-12-19T05:25:00Z">
                  <w:rPr/>
                </w:rPrChange>
              </w:rPr>
              <w:instrText>HYPERLINK "http://www.w3.org/TR/xhtml1/DTD/xhtml1-strict.dtd" \h</w:instrText>
            </w:r>
            <w:r w:rsidR="003D6273">
              <w:fldChar w:fldCharType="separate"/>
            </w:r>
            <w:r w:rsidRPr="00EB5600">
              <w:rPr>
                <w:sz w:val="15"/>
                <w:lang w:val="en-US"/>
              </w:rPr>
              <w:t>"http://www.w3.org/TR/xhtml1/DTD/xhtml1</w:t>
            </w:r>
            <w:r w:rsidR="003D6273">
              <w:fldChar w:fldCharType="end"/>
            </w:r>
            <w:r w:rsidRPr="00EB5600">
              <w:rPr>
                <w:sz w:val="15"/>
                <w:lang w:val="en-US"/>
              </w:rPr>
              <w:t>-</w:t>
            </w:r>
            <w:r w:rsidR="003D6273">
              <w:fldChar w:fldCharType="begin"/>
            </w:r>
            <w:r w:rsidR="003D6273" w:rsidRPr="003D6273">
              <w:rPr>
                <w:lang w:val="en-US"/>
                <w:rPrChange w:id="183" w:author="Пользователь Windows" w:date="2019-12-19T05:25:00Z">
                  <w:rPr/>
                </w:rPrChange>
              </w:rPr>
              <w:instrText>HYPERLINK "http://www.w3.org/TR/xhtml1/DTD/xhtml1-strict.dtd" \h</w:instrText>
            </w:r>
            <w:r w:rsidR="003D6273">
              <w:fldChar w:fldCharType="separate"/>
            </w:r>
            <w:r w:rsidRPr="00EB5600">
              <w:rPr>
                <w:sz w:val="15"/>
                <w:lang w:val="en-US"/>
              </w:rPr>
              <w:t>strict.dtd"&gt;</w:t>
            </w:r>
            <w:r w:rsidR="003D6273">
              <w:fldChar w:fldCharType="end"/>
            </w:r>
          </w:p>
          <w:p w14:paraId="13E214B9" w14:textId="77777777" w:rsidR="005E7977" w:rsidRPr="00EB5600" w:rsidRDefault="00C542A1" w:rsidP="008417CB">
            <w:pPr>
              <w:pStyle w:val="TableParagraph"/>
              <w:ind w:left="74"/>
              <w:rPr>
                <w:sz w:val="15"/>
                <w:lang w:val="en-US"/>
              </w:rPr>
            </w:pPr>
            <w:r w:rsidRPr="00EB5600">
              <w:rPr>
                <w:sz w:val="15"/>
                <w:lang w:val="en-US"/>
              </w:rPr>
              <w:t xml:space="preserve">&lt;html </w:t>
            </w:r>
            <w:r w:rsidR="003D6273">
              <w:fldChar w:fldCharType="begin"/>
            </w:r>
            <w:r w:rsidR="003D6273" w:rsidRPr="003D6273">
              <w:rPr>
                <w:lang w:val="en-US"/>
                <w:rPrChange w:id="184" w:author="Пользователь Windows" w:date="2019-12-19T05:25:00Z">
                  <w:rPr/>
                </w:rPrChange>
              </w:rPr>
              <w:instrText>HYPERLINK "http://www.w3.org/1999/xhtml" \h</w:instrText>
            </w:r>
            <w:r w:rsidR="003D6273">
              <w:fldChar w:fldCharType="separate"/>
            </w:r>
            <w:r w:rsidRPr="00EB5600">
              <w:rPr>
                <w:sz w:val="15"/>
                <w:lang w:val="en-US"/>
              </w:rPr>
              <w:t>xmlns="http://www.w3.org/1999/xhtml"&gt;</w:t>
            </w:r>
            <w:r w:rsidR="003D6273">
              <w:fldChar w:fldCharType="end"/>
            </w:r>
          </w:p>
          <w:p w14:paraId="6341BA0C" w14:textId="77777777" w:rsidR="005E7977" w:rsidRPr="00EB5600" w:rsidRDefault="00C542A1" w:rsidP="008417CB">
            <w:pPr>
              <w:pStyle w:val="TableParagraph"/>
              <w:ind w:left="164"/>
              <w:rPr>
                <w:sz w:val="15"/>
                <w:lang w:val="en-US"/>
              </w:rPr>
            </w:pPr>
            <w:r w:rsidRPr="00EB5600">
              <w:rPr>
                <w:sz w:val="15"/>
                <w:lang w:val="en-US"/>
              </w:rPr>
              <w:t>&lt;head&gt;</w:t>
            </w:r>
          </w:p>
          <w:p w14:paraId="6B8B4B14" w14:textId="77777777" w:rsidR="005E7977" w:rsidRPr="00EB5600" w:rsidRDefault="00C542A1" w:rsidP="008417CB">
            <w:pPr>
              <w:pStyle w:val="TableParagraph"/>
              <w:ind w:left="254"/>
              <w:rPr>
                <w:sz w:val="15"/>
                <w:lang w:val="en-US"/>
              </w:rPr>
            </w:pPr>
            <w:r w:rsidRPr="00EB5600">
              <w:rPr>
                <w:sz w:val="15"/>
                <w:lang w:val="en-US"/>
              </w:rPr>
              <w:t>&lt;meta http-equiv="Content-Type" content="text/html; charset=utf-8" /&gt;</w:t>
            </w:r>
          </w:p>
          <w:p w14:paraId="59CC2D9C" w14:textId="77777777" w:rsidR="005E7977" w:rsidRPr="00EB5600" w:rsidRDefault="00C542A1" w:rsidP="008417CB">
            <w:pPr>
              <w:pStyle w:val="TableParagraph"/>
              <w:ind w:left="246"/>
              <w:rPr>
                <w:sz w:val="15"/>
                <w:lang w:val="en-US"/>
              </w:rPr>
            </w:pPr>
            <w:r w:rsidRPr="00EB5600">
              <w:rPr>
                <w:sz w:val="15"/>
                <w:lang w:val="en-US"/>
              </w:rPr>
              <w:t>&lt;title&gt;</w:t>
            </w:r>
            <w:r w:rsidR="00916A01">
              <w:rPr>
                <w:sz w:val="15"/>
                <w:lang w:val="uk-UA"/>
              </w:rPr>
              <w:t>І</w:t>
            </w:r>
            <w:r>
              <w:rPr>
                <w:sz w:val="15"/>
              </w:rPr>
              <w:t>мпорт</w:t>
            </w:r>
            <w:r w:rsidRPr="00EB5600">
              <w:rPr>
                <w:sz w:val="15"/>
                <w:lang w:val="en-US"/>
              </w:rPr>
              <w:t>&lt;/title&gt;</w:t>
            </w:r>
          </w:p>
          <w:p w14:paraId="08FE9084" w14:textId="77777777" w:rsidR="005E7977" w:rsidRPr="00EB5600" w:rsidRDefault="00C542A1" w:rsidP="008417CB">
            <w:pPr>
              <w:pStyle w:val="TableParagraph"/>
              <w:ind w:left="254"/>
              <w:rPr>
                <w:sz w:val="15"/>
                <w:lang w:val="en-US"/>
              </w:rPr>
            </w:pPr>
            <w:r w:rsidRPr="00EB5600">
              <w:rPr>
                <w:sz w:val="15"/>
                <w:lang w:val="en-US"/>
              </w:rPr>
              <w:t>&lt;style type="text/css"&gt;</w:t>
            </w:r>
          </w:p>
          <w:p w14:paraId="28FADF70" w14:textId="77777777" w:rsidR="005E7977" w:rsidRPr="00EB5600" w:rsidRDefault="00C542A1" w:rsidP="008417CB">
            <w:pPr>
              <w:pStyle w:val="TableParagraph"/>
              <w:ind w:left="344" w:right="5826"/>
              <w:rPr>
                <w:sz w:val="15"/>
                <w:lang w:val="en-US"/>
              </w:rPr>
            </w:pPr>
            <w:r w:rsidRPr="00EB5600">
              <w:rPr>
                <w:sz w:val="15"/>
                <w:lang w:val="en-US"/>
              </w:rPr>
              <w:t>@import url("style/mysite.css"); H2 {</w:t>
            </w:r>
          </w:p>
          <w:p w14:paraId="3B5A8A1A" w14:textId="77777777" w:rsidR="005E7977" w:rsidRPr="00EB5600" w:rsidRDefault="00C542A1" w:rsidP="008417CB">
            <w:pPr>
              <w:pStyle w:val="TableParagraph"/>
              <w:ind w:left="434"/>
              <w:rPr>
                <w:sz w:val="15"/>
                <w:lang w:val="en-US"/>
              </w:rPr>
            </w:pPr>
            <w:r w:rsidRPr="00EB5600">
              <w:rPr>
                <w:sz w:val="15"/>
                <w:lang w:val="en-US"/>
              </w:rPr>
              <w:t>font-size: 1.2em;</w:t>
            </w:r>
          </w:p>
          <w:p w14:paraId="1B70ED0D" w14:textId="77777777" w:rsidR="005E7977" w:rsidRPr="00EB5600" w:rsidRDefault="00C542A1" w:rsidP="008417CB">
            <w:pPr>
              <w:pStyle w:val="TableParagraph"/>
              <w:ind w:left="434" w:right="4976"/>
              <w:rPr>
                <w:sz w:val="15"/>
                <w:lang w:val="en-US"/>
              </w:rPr>
            </w:pPr>
            <w:r w:rsidRPr="00EB5600">
              <w:rPr>
                <w:sz w:val="15"/>
                <w:lang w:val="en-US"/>
              </w:rPr>
              <w:t>font-family: Arial, Helvetica, sans-serif; color: green;</w:t>
            </w:r>
          </w:p>
          <w:p w14:paraId="5642CAE3" w14:textId="77777777" w:rsidR="005E7977" w:rsidRPr="00EB5600" w:rsidRDefault="00C542A1" w:rsidP="008417CB">
            <w:pPr>
              <w:pStyle w:val="TableParagraph"/>
              <w:ind w:left="344"/>
              <w:rPr>
                <w:sz w:val="15"/>
                <w:lang w:val="en-US"/>
              </w:rPr>
            </w:pPr>
            <w:r w:rsidRPr="00EB5600">
              <w:rPr>
                <w:sz w:val="15"/>
                <w:lang w:val="en-US"/>
              </w:rPr>
              <w:t>}</w:t>
            </w:r>
          </w:p>
          <w:p w14:paraId="5B6E4506" w14:textId="77777777" w:rsidR="005E7977" w:rsidRPr="00EB5600" w:rsidRDefault="00C542A1" w:rsidP="008417CB">
            <w:pPr>
              <w:pStyle w:val="TableParagraph"/>
              <w:ind w:left="254"/>
              <w:rPr>
                <w:sz w:val="15"/>
                <w:lang w:val="en-US"/>
              </w:rPr>
            </w:pPr>
            <w:r w:rsidRPr="00EB5600">
              <w:rPr>
                <w:sz w:val="15"/>
                <w:lang w:val="en-US"/>
              </w:rPr>
              <w:t>&lt;/style&gt;</w:t>
            </w:r>
          </w:p>
          <w:p w14:paraId="305AD9DD" w14:textId="77777777" w:rsidR="005E7977" w:rsidRPr="00EB5600" w:rsidRDefault="00C542A1" w:rsidP="008417CB">
            <w:pPr>
              <w:pStyle w:val="TableParagraph"/>
              <w:ind w:left="164"/>
              <w:rPr>
                <w:sz w:val="15"/>
                <w:lang w:val="en-US"/>
              </w:rPr>
            </w:pPr>
            <w:r w:rsidRPr="00EB5600">
              <w:rPr>
                <w:sz w:val="15"/>
                <w:lang w:val="en-US"/>
              </w:rPr>
              <w:t>&lt;/head&gt;</w:t>
            </w:r>
          </w:p>
          <w:p w14:paraId="2864AF3B" w14:textId="77777777" w:rsidR="005E7977" w:rsidRPr="00EB5600" w:rsidRDefault="00C542A1" w:rsidP="008417CB">
            <w:pPr>
              <w:pStyle w:val="TableParagraph"/>
              <w:ind w:left="164"/>
              <w:rPr>
                <w:sz w:val="15"/>
                <w:lang w:val="en-US"/>
              </w:rPr>
            </w:pPr>
            <w:r w:rsidRPr="00EB5600">
              <w:rPr>
                <w:sz w:val="15"/>
                <w:lang w:val="en-US"/>
              </w:rPr>
              <w:t>&lt;body&gt;</w:t>
            </w:r>
          </w:p>
          <w:p w14:paraId="39A329E6" w14:textId="77777777" w:rsidR="005E7977" w:rsidRPr="00EB5600" w:rsidRDefault="00C542A1" w:rsidP="008417CB">
            <w:pPr>
              <w:pStyle w:val="TableParagraph"/>
              <w:ind w:left="331"/>
              <w:rPr>
                <w:sz w:val="15"/>
                <w:lang w:val="en-US"/>
              </w:rPr>
            </w:pPr>
            <w:r w:rsidRPr="00EB5600">
              <w:rPr>
                <w:sz w:val="15"/>
                <w:lang w:val="en-US"/>
              </w:rPr>
              <w:t>&lt;h1&gt;</w:t>
            </w:r>
            <w:r>
              <w:rPr>
                <w:sz w:val="15"/>
              </w:rPr>
              <w:t>Заголовок</w:t>
            </w:r>
            <w:r w:rsidRPr="00EB5600">
              <w:rPr>
                <w:spacing w:val="-14"/>
                <w:sz w:val="15"/>
                <w:lang w:val="en-US"/>
              </w:rPr>
              <w:t xml:space="preserve"> </w:t>
            </w:r>
            <w:r w:rsidRPr="00EB5600">
              <w:rPr>
                <w:sz w:val="15"/>
                <w:lang w:val="en-US"/>
              </w:rPr>
              <w:t>1&lt;/h1&gt;</w:t>
            </w:r>
          </w:p>
          <w:p w14:paraId="438B30A0" w14:textId="77777777" w:rsidR="005E7977" w:rsidRDefault="00C542A1" w:rsidP="008417CB">
            <w:pPr>
              <w:pStyle w:val="TableParagraph"/>
              <w:ind w:left="331"/>
              <w:rPr>
                <w:sz w:val="15"/>
              </w:rPr>
            </w:pPr>
            <w:r>
              <w:rPr>
                <w:sz w:val="15"/>
              </w:rPr>
              <w:t>&lt;h2&gt;Заголовок</w:t>
            </w:r>
            <w:r>
              <w:rPr>
                <w:spacing w:val="-14"/>
                <w:sz w:val="15"/>
              </w:rPr>
              <w:t xml:space="preserve"> </w:t>
            </w:r>
            <w:r>
              <w:rPr>
                <w:sz w:val="15"/>
              </w:rPr>
              <w:t>2&lt;/h2&gt;</w:t>
            </w:r>
          </w:p>
          <w:p w14:paraId="4DD53C52" w14:textId="77777777" w:rsidR="005E7977" w:rsidRDefault="00C542A1" w:rsidP="008417CB">
            <w:pPr>
              <w:pStyle w:val="TableParagraph"/>
              <w:ind w:left="164"/>
              <w:rPr>
                <w:sz w:val="15"/>
              </w:rPr>
            </w:pPr>
            <w:r>
              <w:rPr>
                <w:sz w:val="15"/>
              </w:rPr>
              <w:t>&lt;/body&gt;</w:t>
            </w:r>
          </w:p>
          <w:p w14:paraId="0877F999" w14:textId="77777777" w:rsidR="005E7977" w:rsidRDefault="00C542A1" w:rsidP="008417CB">
            <w:pPr>
              <w:pStyle w:val="TableParagraph"/>
              <w:ind w:left="74"/>
              <w:rPr>
                <w:sz w:val="15"/>
              </w:rPr>
            </w:pPr>
            <w:r>
              <w:rPr>
                <w:sz w:val="15"/>
              </w:rPr>
              <w:t>&lt;/html&gt;</w:t>
            </w:r>
          </w:p>
        </w:tc>
      </w:tr>
    </w:tbl>
    <w:p w14:paraId="409D92BE" w14:textId="77777777" w:rsidR="005E7977" w:rsidRDefault="005E7977" w:rsidP="00253FB5">
      <w:pPr>
        <w:pStyle w:val="a3"/>
        <w:spacing w:line="360" w:lineRule="auto"/>
        <w:rPr>
          <w:sz w:val="15"/>
        </w:rPr>
      </w:pPr>
    </w:p>
    <w:p w14:paraId="78135CDC" w14:textId="77777777" w:rsidR="005B33B4" w:rsidRDefault="005B33B4" w:rsidP="00253FB5">
      <w:pPr>
        <w:pStyle w:val="a3"/>
        <w:spacing w:line="360" w:lineRule="auto"/>
        <w:ind w:left="105"/>
      </w:pPr>
      <w:r>
        <w:t>В даному прикладі показано підключення файлу mysite.css, який розташований в папці style.</w:t>
      </w:r>
    </w:p>
    <w:p w14:paraId="19DE5BF6" w14:textId="77777777" w:rsidR="005B33B4" w:rsidRDefault="005B33B4" w:rsidP="00253FB5">
      <w:pPr>
        <w:pStyle w:val="a3"/>
        <w:spacing w:line="360" w:lineRule="auto"/>
        <w:ind w:left="105"/>
      </w:pPr>
      <w:r>
        <w:t>Аналогічно відбувається імпорт і в файлі зі стилем, який потім підключається до документа (приклад 1.9).</w:t>
      </w:r>
    </w:p>
    <w:p w14:paraId="027A9F8C" w14:textId="77777777" w:rsidR="00D33C80" w:rsidRDefault="00D33C80" w:rsidP="00253FB5">
      <w:pPr>
        <w:pStyle w:val="a3"/>
        <w:spacing w:line="360" w:lineRule="auto"/>
        <w:ind w:left="105"/>
      </w:pPr>
    </w:p>
    <w:p w14:paraId="354773A9" w14:textId="163BA380" w:rsidR="005E7977" w:rsidRDefault="00767651" w:rsidP="00253FB5">
      <w:pPr>
        <w:spacing w:line="360" w:lineRule="auto"/>
        <w:ind w:left="426"/>
        <w:rPr>
          <w:rFonts w:ascii="Arial Black" w:hAnsi="Arial Black"/>
          <w:sz w:val="15"/>
        </w:rPr>
      </w:pPr>
      <w:r>
        <w:rPr>
          <w:noProof/>
          <w:lang w:val="uk-UA" w:eastAsia="uk-UA" w:bidi="ar-SA"/>
        </w:rPr>
        <mc:AlternateContent>
          <mc:Choice Requires="wps">
            <w:drawing>
              <wp:anchor distT="0" distB="0" distL="0" distR="0" simplePos="0" relativeHeight="251710464" behindDoc="1" locked="0" layoutInCell="1" allowOverlap="1" wp14:anchorId="6EF701A6" wp14:editId="509599D7">
                <wp:simplePos x="0" y="0"/>
                <wp:positionH relativeFrom="page">
                  <wp:posOffset>982345</wp:posOffset>
                </wp:positionH>
                <wp:positionV relativeFrom="paragraph">
                  <wp:posOffset>207645</wp:posOffset>
                </wp:positionV>
                <wp:extent cx="5847715" cy="857250"/>
                <wp:effectExtent l="0" t="0" r="0" b="0"/>
                <wp:wrapTopAndBottom/>
                <wp:docPr id="334"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857250"/>
                        </a:xfrm>
                        <a:prstGeom prst="rect">
                          <a:avLst/>
                        </a:prstGeom>
                        <a:solidFill>
                          <a:srgbClr val="F8F7F2"/>
                        </a:solidFill>
                        <a:ln>
                          <a:noFill/>
                        </a:ln>
                      </wps:spPr>
                      <wps:txbx>
                        <w:txbxContent>
                          <w:p w14:paraId="11659330" w14:textId="77777777" w:rsidR="000A2EAA" w:rsidRPr="00EB5600" w:rsidRDefault="000A2EAA">
                            <w:pPr>
                              <w:spacing w:before="82" w:line="211" w:lineRule="auto"/>
                              <w:ind w:left="74" w:right="6684"/>
                              <w:rPr>
                                <w:rFonts w:ascii="Courier New"/>
                                <w:sz w:val="15"/>
                                <w:lang w:val="en-US"/>
                              </w:rPr>
                            </w:pPr>
                            <w:r w:rsidRPr="00EB5600">
                              <w:rPr>
                                <w:rFonts w:ascii="Courier New"/>
                                <w:sz w:val="15"/>
                                <w:lang w:val="en-US"/>
                              </w:rPr>
                              <w:t>@import "/style/print.css"; @import "/style/palm.css"; BODY {</w:t>
                            </w:r>
                          </w:p>
                          <w:p w14:paraId="00CC5356" w14:textId="77777777" w:rsidR="000A2EAA" w:rsidRPr="00EB5600" w:rsidRDefault="000A2EAA">
                            <w:pPr>
                              <w:spacing w:before="2" w:line="211" w:lineRule="auto"/>
                              <w:ind w:left="164" w:right="4426"/>
                              <w:rPr>
                                <w:rFonts w:ascii="Courier New"/>
                                <w:sz w:val="15"/>
                                <w:lang w:val="en-US"/>
                              </w:rPr>
                            </w:pPr>
                            <w:r w:rsidRPr="00EB5600">
                              <w:rPr>
                                <w:rFonts w:ascii="Courier New"/>
                                <w:sz w:val="15"/>
                                <w:lang w:val="en-US"/>
                              </w:rPr>
                              <w:t>font-family: Arial, Verdana, Helvetica, sans-serif; font-size: 90%;</w:t>
                            </w:r>
                          </w:p>
                          <w:p w14:paraId="39A5B4E1" w14:textId="77777777" w:rsidR="000A2EAA" w:rsidRDefault="000A2EAA">
                            <w:pPr>
                              <w:spacing w:line="211" w:lineRule="auto"/>
                              <w:ind w:left="164" w:right="7404"/>
                              <w:rPr>
                                <w:rFonts w:ascii="Courier New"/>
                                <w:sz w:val="15"/>
                              </w:rPr>
                            </w:pPr>
                            <w:r>
                              <w:rPr>
                                <w:rFonts w:ascii="Courier New"/>
                                <w:sz w:val="15"/>
                              </w:rPr>
                              <w:t>background: white; color: black;</w:t>
                            </w:r>
                          </w:p>
                          <w:p w14:paraId="2518DCC7" w14:textId="77777777" w:rsidR="000A2EAA" w:rsidRDefault="000A2EAA">
                            <w:pPr>
                              <w:spacing w:line="156" w:lineRule="exact"/>
                              <w:ind w:left="74"/>
                              <w:rPr>
                                <w:rFonts w:ascii="Courier New"/>
                                <w:sz w:val="15"/>
                              </w:rPr>
                            </w:pPr>
                            <w:r>
                              <w:rPr>
                                <w:rFonts w:ascii="Courier New"/>
                                <w:sz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701A6" id="Text Box 251" o:spid="_x0000_s1051" type="#_x0000_t202" style="position:absolute;left:0;text-align:left;margin-left:77.35pt;margin-top:16.35pt;width:460.45pt;height:67.5pt;z-index:-251606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" fillcolor="#f8f7f2" stroked="f">
                <v:textbox inset="0,0,0,0">
                  <w:txbxContent>
                    <w:p w14:paraId="11659330" w14:textId="77777777" w:rsidR="000A2EAA" w:rsidRPr="00EB5600" w:rsidRDefault="000A2EAA">
                      <w:pPr>
                        <w:spacing w:before="82" w:line="211" w:lineRule="auto"/>
                        <w:ind w:left="74" w:right="6684"/>
                        <w:rPr>
                          <w:rFonts w:ascii="Courier New"/>
                          <w:sz w:val="15"/>
                          <w:lang w:val="en-US"/>
                        </w:rPr>
                      </w:pPr>
                      <w:r w:rsidRPr="00EB5600">
                        <w:rPr>
                          <w:rFonts w:ascii="Courier New"/>
                          <w:sz w:val="15"/>
                          <w:lang w:val="en-US"/>
                        </w:rPr>
                        <w:t>@import "/style/print.css"; @import "/style/palm.css"; BODY {</w:t>
                      </w:r>
                    </w:p>
                    <w:p w14:paraId="00CC5356" w14:textId="77777777" w:rsidR="000A2EAA" w:rsidRPr="00EB5600" w:rsidRDefault="000A2EAA">
                      <w:pPr>
                        <w:spacing w:before="2" w:line="211" w:lineRule="auto"/>
                        <w:ind w:left="164" w:right="4426"/>
                        <w:rPr>
                          <w:rFonts w:ascii="Courier New"/>
                          <w:sz w:val="15"/>
                          <w:lang w:val="en-US"/>
                        </w:rPr>
                      </w:pPr>
                      <w:r w:rsidRPr="00EB5600">
                        <w:rPr>
                          <w:rFonts w:ascii="Courier New"/>
                          <w:sz w:val="15"/>
                          <w:lang w:val="en-US"/>
                        </w:rPr>
                        <w:t>font-family: Arial, Verdana, Helvetica, sans-serif; font-size: 90%;</w:t>
                      </w:r>
                    </w:p>
                    <w:p w14:paraId="39A5B4E1" w14:textId="77777777" w:rsidR="000A2EAA" w:rsidRDefault="000A2EAA">
                      <w:pPr>
                        <w:spacing w:line="211" w:lineRule="auto"/>
                        <w:ind w:left="164" w:right="7404"/>
                        <w:rPr>
                          <w:rFonts w:ascii="Courier New"/>
                          <w:sz w:val="15"/>
                        </w:rPr>
                      </w:pPr>
                      <w:r>
                        <w:rPr>
                          <w:rFonts w:ascii="Courier New"/>
                          <w:sz w:val="15"/>
                        </w:rPr>
                        <w:t>background: white; color: black;</w:t>
                      </w:r>
                    </w:p>
                    <w:p w14:paraId="2518DCC7" w14:textId="77777777" w:rsidR="000A2EAA" w:rsidRDefault="000A2EAA">
                      <w:pPr>
                        <w:spacing w:line="156" w:lineRule="exact"/>
                        <w:ind w:left="74"/>
                        <w:rPr>
                          <w:rFonts w:ascii="Courier New"/>
                          <w:sz w:val="15"/>
                        </w:rPr>
                      </w:pPr>
                      <w:r>
                        <w:rPr>
                          <w:rFonts w:ascii="Courier New"/>
                          <w:sz w:val="15"/>
                        </w:rPr>
                        <w:t>}</w:t>
                      </w:r>
                    </w:p>
                  </w:txbxContent>
                </v:textbox>
                <w10:wrap type="topAndBottom" anchorx="page"/>
              </v:shape>
            </w:pict>
          </mc:Fallback>
        </mc:AlternateContent>
      </w:r>
      <w:r w:rsidR="00C542A1">
        <w:rPr>
          <w:rFonts w:ascii="Arial Black" w:hAnsi="Arial Black"/>
          <w:color w:val="685C53"/>
          <w:sz w:val="15"/>
        </w:rPr>
        <w:t xml:space="preserve"> </w:t>
      </w:r>
      <w:r w:rsidR="005B33B4" w:rsidRPr="005B33B4">
        <w:rPr>
          <w:rFonts w:ascii="Arial Black" w:hAnsi="Arial Black"/>
          <w:color w:val="685C53"/>
          <w:sz w:val="15"/>
        </w:rPr>
        <w:t>Приклад 1.9. Імпорт в таблиці пов'язаних стилів</w:t>
      </w:r>
    </w:p>
    <w:p w14:paraId="112CDDE9" w14:textId="77777777" w:rsidR="00D33C80" w:rsidRDefault="00D33C80" w:rsidP="00253FB5">
      <w:pPr>
        <w:pStyle w:val="a3"/>
        <w:spacing w:line="360" w:lineRule="auto"/>
        <w:ind w:left="105" w:right="183"/>
      </w:pPr>
    </w:p>
    <w:p w14:paraId="0149F104" w14:textId="77777777" w:rsidR="005E7977" w:rsidRDefault="005B33B4" w:rsidP="00253FB5">
      <w:pPr>
        <w:pStyle w:val="a3"/>
        <w:spacing w:line="360" w:lineRule="auto"/>
        <w:ind w:left="105" w:right="183"/>
      </w:pPr>
      <w:r w:rsidRPr="005B33B4">
        <w:t xml:space="preserve">В даному прикладі показано </w:t>
      </w:r>
      <w:r>
        <w:rPr>
          <w:lang w:val="uk-UA"/>
        </w:rPr>
        <w:t>вміст</w:t>
      </w:r>
      <w:r w:rsidRPr="005B33B4">
        <w:t xml:space="preserve"> файлу mysite.css, який додається до потрібних документів способом, показаним в прикладі 1.3, а саме за допомогою тега</w:t>
      </w:r>
      <w:r w:rsidR="00C542A1">
        <w:t xml:space="preserve"> </w:t>
      </w:r>
      <w:r w:rsidR="00C542A1">
        <w:rPr>
          <w:rFonts w:ascii="Courier New" w:hAnsi="Courier New"/>
          <w:b/>
          <w:color w:val="006699"/>
        </w:rPr>
        <w:t>&lt;link&gt;</w:t>
      </w:r>
      <w:r w:rsidR="00C542A1">
        <w:t>.</w:t>
      </w:r>
    </w:p>
    <w:p w14:paraId="0CAFD0DE" w14:textId="77777777" w:rsidR="005E7977" w:rsidRDefault="005E7977" w:rsidP="00253FB5">
      <w:pPr>
        <w:spacing w:line="360" w:lineRule="auto"/>
        <w:sectPr w:rsidR="005E7977" w:rsidSect="002A255F">
          <w:type w:val="nextColumn"/>
          <w:pgSz w:w="11900" w:h="16840"/>
          <w:pgMar w:top="1134" w:right="1134" w:bottom="1134" w:left="1134" w:header="720" w:footer="720" w:gutter="0"/>
          <w:cols w:space="720"/>
        </w:sectPr>
      </w:pPr>
    </w:p>
    <w:p w14:paraId="4FEC80C8" w14:textId="77777777" w:rsidR="005E7977" w:rsidRPr="005B33B4" w:rsidRDefault="00C542A1" w:rsidP="00253FB5">
      <w:pPr>
        <w:pStyle w:val="3"/>
        <w:spacing w:before="0" w:line="360" w:lineRule="auto"/>
        <w:ind w:left="1715" w:right="1737"/>
        <w:rPr>
          <w:lang w:val="uk-UA"/>
        </w:rPr>
      </w:pPr>
      <w:bookmarkStart w:id="185" w:name="Типы_носителей"/>
      <w:bookmarkEnd w:id="185"/>
      <w:r>
        <w:lastRenderedPageBreak/>
        <w:t>Тип</w:t>
      </w:r>
      <w:r w:rsidR="005B33B4">
        <w:rPr>
          <w:lang w:val="uk-UA"/>
        </w:rPr>
        <w:t>и</w:t>
      </w:r>
      <w:r>
        <w:t xml:space="preserve"> нос</w:t>
      </w:r>
      <w:r w:rsidR="005B33B4">
        <w:rPr>
          <w:lang w:val="uk-UA"/>
        </w:rPr>
        <w:t>іїв</w:t>
      </w:r>
    </w:p>
    <w:p w14:paraId="3F155D79" w14:textId="77777777" w:rsidR="005B33B4" w:rsidRDefault="005B33B4" w:rsidP="00253FB5">
      <w:pPr>
        <w:pStyle w:val="a3"/>
        <w:spacing w:line="360" w:lineRule="auto"/>
        <w:ind w:left="105" w:right="183"/>
      </w:pPr>
      <w:r w:rsidRPr="005B33B4">
        <w:t>Широкий розвиток різних платформ і пристроїв змушує розробників робити під них спеціальні версії сайтів, що</w:t>
      </w:r>
      <w:r>
        <w:rPr>
          <w:lang w:val="uk-UA"/>
        </w:rPr>
        <w:t xml:space="preserve"> є</w:t>
      </w:r>
      <w:r w:rsidRPr="005B33B4">
        <w:t xml:space="preserve"> досить трудомістким і проблематич</w:t>
      </w:r>
      <w:r>
        <w:rPr>
          <w:lang w:val="uk-UA"/>
        </w:rPr>
        <w:t>ним</w:t>
      </w:r>
      <w:r w:rsidRPr="005B33B4">
        <w:t>. Разом з тим, часи і потреби змінюються, і створення сайту для різних пристроїв є неминучим і необхідною ланкою його розвитку. З урахуванням цього в CSS введено поняття типу носія, коли стиль застосовується тільки для певного пристрою. У табл. 1.1 перераховані деякі типи носіїв.</w:t>
      </w:r>
    </w:p>
    <w:p w14:paraId="31AFC0D3" w14:textId="77777777" w:rsidR="005E7977" w:rsidRDefault="005E7977" w:rsidP="00253FB5">
      <w:pPr>
        <w:pStyle w:val="a3"/>
        <w:spacing w:line="360" w:lineRule="auto"/>
        <w:rPr>
          <w:sz w:val="14"/>
        </w:rPr>
      </w:pPr>
    </w:p>
    <w:p w14:paraId="3E853EA3" w14:textId="77777777" w:rsidR="005E7977" w:rsidRDefault="00412CAE" w:rsidP="00D33C80">
      <w:pPr>
        <w:spacing w:line="360" w:lineRule="auto"/>
        <w:ind w:left="5352"/>
        <w:jc w:val="center"/>
        <w:rPr>
          <w:rFonts w:ascii="Georgia" w:hAnsi="Georgia"/>
          <w:i/>
          <w:sz w:val="17"/>
        </w:rPr>
      </w:pPr>
      <w:r>
        <w:rPr>
          <w:rFonts w:ascii="Georgia" w:hAnsi="Georgia"/>
          <w:i/>
          <w:color w:val="666666"/>
          <w:sz w:val="17"/>
        </w:rPr>
        <w:t>Табл. 1.1. Тип</w:t>
      </w:r>
      <w:r>
        <w:rPr>
          <w:rFonts w:ascii="Georgia" w:hAnsi="Georgia"/>
          <w:i/>
          <w:color w:val="666666"/>
          <w:sz w:val="17"/>
          <w:lang w:val="uk-UA"/>
        </w:rPr>
        <w:t>и</w:t>
      </w:r>
      <w:r>
        <w:rPr>
          <w:rFonts w:ascii="Georgia" w:hAnsi="Georgia"/>
          <w:i/>
          <w:color w:val="666666"/>
          <w:sz w:val="17"/>
        </w:rPr>
        <w:t xml:space="preserve"> нос</w:t>
      </w:r>
      <w:r>
        <w:rPr>
          <w:rFonts w:ascii="Georgia" w:hAnsi="Georgia"/>
          <w:i/>
          <w:color w:val="666666"/>
          <w:sz w:val="17"/>
          <w:lang w:val="uk-UA"/>
        </w:rPr>
        <w:t>іїв та їх опис</w:t>
      </w:r>
    </w:p>
    <w:tbl>
      <w:tblPr>
        <w:tblStyle w:val="TableNormal"/>
        <w:tblW w:w="0" w:type="auto"/>
        <w:tblInd w:w="1073" w:type="dxa"/>
        <w:tblBorders>
          <w:top w:val="single" w:sz="6" w:space="0" w:color="303030"/>
          <w:left w:val="single" w:sz="6" w:space="0" w:color="303030"/>
          <w:bottom w:val="single" w:sz="6" w:space="0" w:color="303030"/>
          <w:right w:val="single" w:sz="6" w:space="0" w:color="303030"/>
          <w:insideH w:val="single" w:sz="6" w:space="0" w:color="303030"/>
          <w:insideV w:val="single" w:sz="6" w:space="0" w:color="303030"/>
        </w:tblBorders>
        <w:tblLayout w:type="fixed"/>
        <w:tblLook w:val="01E0" w:firstRow="1" w:lastRow="1" w:firstColumn="1" w:lastColumn="1" w:noHBand="0" w:noVBand="0"/>
      </w:tblPr>
      <w:tblGrid>
        <w:gridCol w:w="846"/>
        <w:gridCol w:w="6767"/>
      </w:tblGrid>
      <w:tr w:rsidR="005E7977" w14:paraId="293576B1" w14:textId="77777777">
        <w:trPr>
          <w:trHeight w:val="284"/>
        </w:trPr>
        <w:tc>
          <w:tcPr>
            <w:tcW w:w="846" w:type="dxa"/>
            <w:shd w:val="clear" w:color="auto" w:fill="C0C0C0"/>
          </w:tcPr>
          <w:p w14:paraId="18C0C0D8" w14:textId="77777777" w:rsidR="005E7977" w:rsidRDefault="00C542A1" w:rsidP="00253FB5">
            <w:pPr>
              <w:pStyle w:val="TableParagraph"/>
              <w:spacing w:line="360" w:lineRule="auto"/>
              <w:ind w:left="260"/>
              <w:rPr>
                <w:rFonts w:ascii="Arial Black" w:hAnsi="Arial Black"/>
                <w:sz w:val="15"/>
              </w:rPr>
            </w:pPr>
            <w:r>
              <w:rPr>
                <w:rFonts w:ascii="Arial Black" w:hAnsi="Arial Black"/>
                <w:sz w:val="15"/>
              </w:rPr>
              <w:t>Тип</w:t>
            </w:r>
          </w:p>
        </w:tc>
        <w:tc>
          <w:tcPr>
            <w:tcW w:w="6767" w:type="dxa"/>
            <w:shd w:val="clear" w:color="auto" w:fill="C0C0C0"/>
          </w:tcPr>
          <w:p w14:paraId="35B2D8D7" w14:textId="77777777" w:rsidR="005E7977" w:rsidRDefault="00C542A1" w:rsidP="00253FB5">
            <w:pPr>
              <w:pStyle w:val="TableParagraph"/>
              <w:spacing w:line="360" w:lineRule="auto"/>
              <w:ind w:left="2937" w:right="2930"/>
              <w:jc w:val="center"/>
              <w:rPr>
                <w:rFonts w:ascii="Arial Black" w:hAnsi="Arial Black"/>
                <w:sz w:val="15"/>
              </w:rPr>
            </w:pPr>
            <w:r>
              <w:rPr>
                <w:rFonts w:ascii="Arial Black" w:hAnsi="Arial Black"/>
                <w:sz w:val="15"/>
              </w:rPr>
              <w:t>Опис</w:t>
            </w:r>
          </w:p>
        </w:tc>
      </w:tr>
      <w:tr w:rsidR="005E7977" w14:paraId="32D77938" w14:textId="77777777">
        <w:trPr>
          <w:trHeight w:val="316"/>
        </w:trPr>
        <w:tc>
          <w:tcPr>
            <w:tcW w:w="846" w:type="dxa"/>
            <w:shd w:val="clear" w:color="auto" w:fill="F6F6F0"/>
          </w:tcPr>
          <w:p w14:paraId="03171BD4" w14:textId="77777777" w:rsidR="005E7977" w:rsidRDefault="00C542A1" w:rsidP="00253FB5">
            <w:pPr>
              <w:pStyle w:val="TableParagraph"/>
              <w:spacing w:line="360" w:lineRule="auto"/>
              <w:ind w:left="46"/>
              <w:rPr>
                <w:rFonts w:ascii="Arial"/>
                <w:sz w:val="17"/>
              </w:rPr>
            </w:pPr>
            <w:r>
              <w:rPr>
                <w:rFonts w:ascii="Arial"/>
                <w:sz w:val="17"/>
              </w:rPr>
              <w:t>all</w:t>
            </w:r>
          </w:p>
        </w:tc>
        <w:tc>
          <w:tcPr>
            <w:tcW w:w="6767" w:type="dxa"/>
          </w:tcPr>
          <w:p w14:paraId="289337FC" w14:textId="77777777" w:rsidR="005E7977" w:rsidRDefault="003B0D76" w:rsidP="00253FB5">
            <w:pPr>
              <w:pStyle w:val="TableParagraph"/>
              <w:spacing w:line="360" w:lineRule="auto"/>
              <w:ind w:left="45"/>
              <w:rPr>
                <w:rFonts w:ascii="Arial" w:hAnsi="Arial"/>
                <w:sz w:val="17"/>
              </w:rPr>
            </w:pPr>
            <w:r w:rsidRPr="003B0D76">
              <w:rPr>
                <w:rFonts w:ascii="Arial" w:hAnsi="Arial"/>
                <w:sz w:val="17"/>
              </w:rPr>
              <w:t>Всі типи. Це значення використовується за умовчанням.</w:t>
            </w:r>
          </w:p>
        </w:tc>
      </w:tr>
      <w:tr w:rsidR="005E7977" w14:paraId="15ADC146" w14:textId="77777777">
        <w:trPr>
          <w:trHeight w:val="552"/>
        </w:trPr>
        <w:tc>
          <w:tcPr>
            <w:tcW w:w="846" w:type="dxa"/>
            <w:shd w:val="clear" w:color="auto" w:fill="F6F6F0"/>
          </w:tcPr>
          <w:p w14:paraId="0F522C71" w14:textId="77777777" w:rsidR="005E7977" w:rsidRDefault="005E7977" w:rsidP="00253FB5">
            <w:pPr>
              <w:pStyle w:val="TableParagraph"/>
              <w:spacing w:line="360" w:lineRule="auto"/>
              <w:ind w:left="0"/>
              <w:rPr>
                <w:rFonts w:ascii="Georgia"/>
                <w:i/>
                <w:sz w:val="14"/>
              </w:rPr>
            </w:pPr>
          </w:p>
          <w:p w14:paraId="5E7FAF62" w14:textId="77777777" w:rsidR="005E7977" w:rsidRDefault="00C542A1" w:rsidP="00253FB5">
            <w:pPr>
              <w:pStyle w:val="TableParagraph"/>
              <w:spacing w:line="360" w:lineRule="auto"/>
              <w:ind w:left="46"/>
              <w:rPr>
                <w:rFonts w:ascii="Arial"/>
                <w:sz w:val="17"/>
              </w:rPr>
            </w:pPr>
            <w:r>
              <w:rPr>
                <w:rFonts w:ascii="Arial"/>
                <w:sz w:val="17"/>
              </w:rPr>
              <w:t>aural</w:t>
            </w:r>
          </w:p>
        </w:tc>
        <w:tc>
          <w:tcPr>
            <w:tcW w:w="6767" w:type="dxa"/>
          </w:tcPr>
          <w:p w14:paraId="6378359D" w14:textId="77777777" w:rsidR="005E7977" w:rsidRDefault="003B0D76" w:rsidP="00253FB5">
            <w:pPr>
              <w:pStyle w:val="TableParagraph"/>
              <w:spacing w:line="360" w:lineRule="auto"/>
              <w:ind w:left="45"/>
              <w:rPr>
                <w:rFonts w:ascii="Arial" w:hAnsi="Arial"/>
                <w:sz w:val="17"/>
              </w:rPr>
            </w:pPr>
            <w:r w:rsidRPr="003B0D76">
              <w:rPr>
                <w:rFonts w:ascii="Arial" w:hAnsi="Arial"/>
                <w:sz w:val="17"/>
              </w:rPr>
              <w:t>Мовні синтезатори, а також програми для відтворення тексту вголос. Сюди, наприклад, можна віднести мовні браузери.</w:t>
            </w:r>
          </w:p>
        </w:tc>
      </w:tr>
      <w:tr w:rsidR="005E7977" w14:paraId="3A8FA9EF" w14:textId="77777777" w:rsidTr="004501E1">
        <w:trPr>
          <w:trHeight w:val="217"/>
        </w:trPr>
        <w:tc>
          <w:tcPr>
            <w:tcW w:w="846" w:type="dxa"/>
            <w:shd w:val="clear" w:color="auto" w:fill="F6F6F0"/>
            <w:vAlign w:val="center"/>
          </w:tcPr>
          <w:p w14:paraId="45DC49DC" w14:textId="77777777" w:rsidR="005E7977" w:rsidRDefault="004501E1" w:rsidP="00253FB5">
            <w:pPr>
              <w:pStyle w:val="TableParagraph"/>
              <w:spacing w:line="360" w:lineRule="auto"/>
              <w:ind w:left="0"/>
              <w:rPr>
                <w:rFonts w:ascii="Arial"/>
                <w:sz w:val="17"/>
              </w:rPr>
            </w:pPr>
            <w:r>
              <w:rPr>
                <w:rFonts w:ascii="Arial"/>
                <w:sz w:val="17"/>
                <w:lang w:val="uk-UA"/>
              </w:rPr>
              <w:t xml:space="preserve"> </w:t>
            </w:r>
            <w:r w:rsidR="00C542A1">
              <w:rPr>
                <w:rFonts w:ascii="Arial"/>
                <w:sz w:val="17"/>
              </w:rPr>
              <w:t>braille</w:t>
            </w:r>
          </w:p>
        </w:tc>
        <w:tc>
          <w:tcPr>
            <w:tcW w:w="6767" w:type="dxa"/>
          </w:tcPr>
          <w:p w14:paraId="2F0A55F0" w14:textId="77777777" w:rsidR="005E7977" w:rsidRDefault="003B0D76" w:rsidP="00253FB5">
            <w:pPr>
              <w:pStyle w:val="TableParagraph"/>
              <w:spacing w:line="360" w:lineRule="auto"/>
              <w:ind w:left="45"/>
              <w:rPr>
                <w:rFonts w:ascii="Arial" w:hAnsi="Arial"/>
                <w:sz w:val="17"/>
              </w:rPr>
            </w:pPr>
            <w:r w:rsidRPr="003B0D76">
              <w:rPr>
                <w:rFonts w:ascii="Arial" w:hAnsi="Arial"/>
                <w:sz w:val="17"/>
              </w:rPr>
              <w:t>Пристрої, засновані на системі Брайля, які призначені для сліпих людей.</w:t>
            </w:r>
          </w:p>
        </w:tc>
      </w:tr>
      <w:tr w:rsidR="005E7977" w14:paraId="69A457D6" w14:textId="77777777">
        <w:trPr>
          <w:trHeight w:val="316"/>
        </w:trPr>
        <w:tc>
          <w:tcPr>
            <w:tcW w:w="846" w:type="dxa"/>
            <w:shd w:val="clear" w:color="auto" w:fill="F6F6F0"/>
          </w:tcPr>
          <w:p w14:paraId="3477162F" w14:textId="77777777" w:rsidR="005E7977" w:rsidRDefault="00C542A1" w:rsidP="00253FB5">
            <w:pPr>
              <w:pStyle w:val="TableParagraph"/>
              <w:spacing w:line="360" w:lineRule="auto"/>
              <w:ind w:left="46"/>
              <w:rPr>
                <w:rFonts w:ascii="Arial"/>
                <w:sz w:val="17"/>
              </w:rPr>
            </w:pPr>
            <w:r>
              <w:rPr>
                <w:rFonts w:ascii="Arial"/>
                <w:sz w:val="17"/>
              </w:rPr>
              <w:t>handheld</w:t>
            </w:r>
          </w:p>
        </w:tc>
        <w:tc>
          <w:tcPr>
            <w:tcW w:w="6767" w:type="dxa"/>
          </w:tcPr>
          <w:p w14:paraId="579AD32D" w14:textId="77777777" w:rsidR="005E7977" w:rsidRDefault="004501E1" w:rsidP="00253FB5">
            <w:pPr>
              <w:pStyle w:val="TableParagraph"/>
              <w:spacing w:line="360" w:lineRule="auto"/>
              <w:ind w:left="45"/>
              <w:rPr>
                <w:rFonts w:ascii="Arial" w:hAnsi="Arial"/>
                <w:sz w:val="17"/>
              </w:rPr>
            </w:pPr>
            <w:r>
              <w:rPr>
                <w:rFonts w:ascii="Arial" w:hAnsi="Arial"/>
                <w:sz w:val="17"/>
                <w:lang w:val="uk-UA"/>
              </w:rPr>
              <w:t>Портативні</w:t>
            </w:r>
            <w:r w:rsidR="003B0D76" w:rsidRPr="003B0D76">
              <w:rPr>
                <w:rFonts w:ascii="Arial" w:hAnsi="Arial"/>
                <w:sz w:val="17"/>
              </w:rPr>
              <w:t xml:space="preserve"> комп'ютери і аналогічні їм апарати.</w:t>
            </w:r>
          </w:p>
        </w:tc>
      </w:tr>
      <w:tr w:rsidR="005E7977" w14:paraId="49630A3F" w14:textId="77777777">
        <w:trPr>
          <w:trHeight w:val="316"/>
        </w:trPr>
        <w:tc>
          <w:tcPr>
            <w:tcW w:w="846" w:type="dxa"/>
            <w:shd w:val="clear" w:color="auto" w:fill="F6F6F0"/>
          </w:tcPr>
          <w:p w14:paraId="60CA9B8F" w14:textId="77777777" w:rsidR="005E7977" w:rsidRDefault="00C542A1" w:rsidP="00253FB5">
            <w:pPr>
              <w:pStyle w:val="TableParagraph"/>
              <w:spacing w:line="360" w:lineRule="auto"/>
              <w:ind w:left="46"/>
              <w:rPr>
                <w:rFonts w:ascii="Arial"/>
                <w:sz w:val="17"/>
              </w:rPr>
            </w:pPr>
            <w:r>
              <w:rPr>
                <w:rFonts w:ascii="Arial"/>
                <w:sz w:val="17"/>
              </w:rPr>
              <w:t>print</w:t>
            </w:r>
          </w:p>
        </w:tc>
        <w:tc>
          <w:tcPr>
            <w:tcW w:w="6767" w:type="dxa"/>
          </w:tcPr>
          <w:p w14:paraId="57BEAF97" w14:textId="77777777" w:rsidR="005E7977" w:rsidRDefault="003B0D76" w:rsidP="00253FB5">
            <w:pPr>
              <w:pStyle w:val="TableParagraph"/>
              <w:spacing w:line="360" w:lineRule="auto"/>
              <w:ind w:left="45"/>
              <w:rPr>
                <w:rFonts w:ascii="Arial" w:hAnsi="Arial"/>
                <w:sz w:val="17"/>
              </w:rPr>
            </w:pPr>
            <w:r w:rsidRPr="003B0D76">
              <w:rPr>
                <w:rFonts w:ascii="Arial" w:hAnsi="Arial"/>
                <w:sz w:val="17"/>
              </w:rPr>
              <w:t>Друкуючі пристрої на кшталт принтера.</w:t>
            </w:r>
          </w:p>
        </w:tc>
      </w:tr>
      <w:tr w:rsidR="005E7977" w14:paraId="31CF26D3" w14:textId="77777777">
        <w:trPr>
          <w:trHeight w:val="316"/>
        </w:trPr>
        <w:tc>
          <w:tcPr>
            <w:tcW w:w="846" w:type="dxa"/>
            <w:shd w:val="clear" w:color="auto" w:fill="F6F6F0"/>
          </w:tcPr>
          <w:p w14:paraId="778CFD48" w14:textId="77777777" w:rsidR="005E7977" w:rsidRDefault="00C542A1" w:rsidP="00253FB5">
            <w:pPr>
              <w:pStyle w:val="TableParagraph"/>
              <w:spacing w:line="360" w:lineRule="auto"/>
              <w:ind w:left="46"/>
              <w:rPr>
                <w:rFonts w:ascii="Arial"/>
                <w:sz w:val="17"/>
              </w:rPr>
            </w:pPr>
            <w:r>
              <w:rPr>
                <w:rFonts w:ascii="Arial"/>
                <w:sz w:val="17"/>
              </w:rPr>
              <w:t>projection</w:t>
            </w:r>
          </w:p>
        </w:tc>
        <w:tc>
          <w:tcPr>
            <w:tcW w:w="6767" w:type="dxa"/>
          </w:tcPr>
          <w:p w14:paraId="76DDB0A8" w14:textId="77777777" w:rsidR="005E7977" w:rsidRDefault="00C542A1" w:rsidP="00253FB5">
            <w:pPr>
              <w:pStyle w:val="TableParagraph"/>
              <w:spacing w:line="360" w:lineRule="auto"/>
              <w:ind w:left="45"/>
              <w:rPr>
                <w:rFonts w:ascii="Arial" w:hAnsi="Arial"/>
                <w:sz w:val="17"/>
              </w:rPr>
            </w:pPr>
            <w:r>
              <w:rPr>
                <w:rFonts w:ascii="Arial" w:hAnsi="Arial"/>
                <w:sz w:val="17"/>
              </w:rPr>
              <w:t>Проектор.</w:t>
            </w:r>
          </w:p>
        </w:tc>
      </w:tr>
      <w:tr w:rsidR="005E7977" w14:paraId="1AF231C5" w14:textId="77777777">
        <w:trPr>
          <w:trHeight w:val="316"/>
        </w:trPr>
        <w:tc>
          <w:tcPr>
            <w:tcW w:w="846" w:type="dxa"/>
            <w:shd w:val="clear" w:color="auto" w:fill="F6F6F0"/>
          </w:tcPr>
          <w:p w14:paraId="731147FD" w14:textId="77777777" w:rsidR="005E7977" w:rsidRDefault="00C542A1" w:rsidP="00253FB5">
            <w:pPr>
              <w:pStyle w:val="TableParagraph"/>
              <w:spacing w:line="360" w:lineRule="auto"/>
              <w:ind w:left="46"/>
              <w:rPr>
                <w:rFonts w:ascii="Arial"/>
                <w:sz w:val="17"/>
              </w:rPr>
            </w:pPr>
            <w:r>
              <w:rPr>
                <w:rFonts w:ascii="Arial"/>
                <w:sz w:val="17"/>
              </w:rPr>
              <w:t>screen</w:t>
            </w:r>
          </w:p>
        </w:tc>
        <w:tc>
          <w:tcPr>
            <w:tcW w:w="6767" w:type="dxa"/>
          </w:tcPr>
          <w:p w14:paraId="79039EDB" w14:textId="77777777" w:rsidR="005E7977" w:rsidRDefault="004501E1" w:rsidP="00253FB5">
            <w:pPr>
              <w:pStyle w:val="TableParagraph"/>
              <w:spacing w:line="360" w:lineRule="auto"/>
              <w:ind w:left="45"/>
              <w:rPr>
                <w:rFonts w:ascii="Arial" w:hAnsi="Arial"/>
                <w:sz w:val="17"/>
              </w:rPr>
            </w:pPr>
            <w:r>
              <w:rPr>
                <w:rFonts w:ascii="Arial" w:hAnsi="Arial"/>
                <w:sz w:val="17"/>
                <w:lang w:val="uk-UA"/>
              </w:rPr>
              <w:t>Е</w:t>
            </w:r>
            <w:r w:rsidR="00C542A1">
              <w:rPr>
                <w:rFonts w:ascii="Arial" w:hAnsi="Arial"/>
                <w:sz w:val="17"/>
              </w:rPr>
              <w:t>кран мон</w:t>
            </w:r>
            <w:r>
              <w:rPr>
                <w:rFonts w:ascii="Arial" w:hAnsi="Arial"/>
                <w:sz w:val="17"/>
                <w:lang w:val="uk-UA"/>
              </w:rPr>
              <w:t>і</w:t>
            </w:r>
            <w:r w:rsidR="00C542A1">
              <w:rPr>
                <w:rFonts w:ascii="Arial" w:hAnsi="Arial"/>
                <w:sz w:val="17"/>
              </w:rPr>
              <w:t>тора.</w:t>
            </w:r>
          </w:p>
        </w:tc>
      </w:tr>
      <w:tr w:rsidR="005E7977" w14:paraId="189F0415" w14:textId="77777777">
        <w:trPr>
          <w:trHeight w:val="316"/>
        </w:trPr>
        <w:tc>
          <w:tcPr>
            <w:tcW w:w="846" w:type="dxa"/>
            <w:shd w:val="clear" w:color="auto" w:fill="F6F6F0"/>
          </w:tcPr>
          <w:p w14:paraId="586C0FEE" w14:textId="77777777" w:rsidR="005E7977" w:rsidRDefault="00C542A1" w:rsidP="00253FB5">
            <w:pPr>
              <w:pStyle w:val="TableParagraph"/>
              <w:spacing w:line="360" w:lineRule="auto"/>
              <w:ind w:left="46"/>
              <w:rPr>
                <w:rFonts w:ascii="Arial"/>
                <w:sz w:val="17"/>
              </w:rPr>
            </w:pPr>
            <w:r>
              <w:rPr>
                <w:rFonts w:ascii="Arial"/>
                <w:sz w:val="17"/>
              </w:rPr>
              <w:t>tv</w:t>
            </w:r>
          </w:p>
        </w:tc>
        <w:tc>
          <w:tcPr>
            <w:tcW w:w="6767" w:type="dxa"/>
          </w:tcPr>
          <w:p w14:paraId="44AC1499" w14:textId="77777777" w:rsidR="005E7977" w:rsidRDefault="00C542A1" w:rsidP="00253FB5">
            <w:pPr>
              <w:pStyle w:val="TableParagraph"/>
              <w:spacing w:line="360" w:lineRule="auto"/>
              <w:ind w:left="45"/>
              <w:rPr>
                <w:rFonts w:ascii="Arial" w:hAnsi="Arial"/>
                <w:sz w:val="17"/>
              </w:rPr>
            </w:pPr>
            <w:r>
              <w:rPr>
                <w:rFonts w:ascii="Arial" w:hAnsi="Arial"/>
                <w:sz w:val="17"/>
              </w:rPr>
              <w:t>Телев</w:t>
            </w:r>
            <w:r w:rsidR="004501E1">
              <w:rPr>
                <w:rFonts w:ascii="Arial" w:hAnsi="Arial"/>
                <w:sz w:val="17"/>
                <w:lang w:val="uk-UA"/>
              </w:rPr>
              <w:t>і</w:t>
            </w:r>
            <w:r>
              <w:rPr>
                <w:rFonts w:ascii="Arial" w:hAnsi="Arial"/>
                <w:sz w:val="17"/>
              </w:rPr>
              <w:t>зор.</w:t>
            </w:r>
          </w:p>
        </w:tc>
      </w:tr>
    </w:tbl>
    <w:p w14:paraId="276C4C95" w14:textId="77777777" w:rsidR="005E7977" w:rsidRDefault="005E7977" w:rsidP="00253FB5">
      <w:pPr>
        <w:pStyle w:val="a3"/>
        <w:spacing w:line="360" w:lineRule="auto"/>
        <w:rPr>
          <w:rFonts w:ascii="Georgia"/>
          <w:i/>
          <w:sz w:val="16"/>
        </w:rPr>
      </w:pPr>
    </w:p>
    <w:p w14:paraId="00C2B764" w14:textId="77777777" w:rsidR="00D33C80" w:rsidRDefault="004501E1" w:rsidP="00D33C80">
      <w:pPr>
        <w:pStyle w:val="a3"/>
        <w:spacing w:line="360" w:lineRule="auto"/>
        <w:ind w:left="105"/>
      </w:pPr>
      <w:r w:rsidRPr="004501E1">
        <w:t>У CSS</w:t>
      </w:r>
      <w:r>
        <w:rPr>
          <w:lang w:val="uk-UA"/>
        </w:rPr>
        <w:t xml:space="preserve">, щоб вказати </w:t>
      </w:r>
      <w:r w:rsidRPr="004501E1">
        <w:t>тип</w:t>
      </w:r>
      <w:r>
        <w:rPr>
          <w:lang w:val="uk-UA"/>
        </w:rPr>
        <w:t>и</w:t>
      </w:r>
      <w:r w:rsidRPr="004501E1">
        <w:t xml:space="preserve"> носіїв застосовуються команди </w:t>
      </w:r>
      <w:r w:rsidR="00412CAE" w:rsidRPr="004501E1">
        <w:rPr>
          <w:color w:val="C00000"/>
        </w:rPr>
        <w:t>@media</w:t>
      </w:r>
      <w:r w:rsidR="00412CAE">
        <w:t xml:space="preserve"> і </w:t>
      </w:r>
      <w:r w:rsidR="00412CAE" w:rsidRPr="004501E1">
        <w:rPr>
          <w:color w:val="C00000"/>
        </w:rPr>
        <w:t>@import</w:t>
      </w:r>
      <w:r w:rsidRPr="004501E1">
        <w:t>, за допомогою яких можна визначити стиль для елементів залежно від того, виводиться документ на екран або на принтер.</w:t>
      </w:r>
    </w:p>
    <w:p w14:paraId="490220D7" w14:textId="77777777" w:rsidR="00D33C80" w:rsidRDefault="00D33C80" w:rsidP="00D33C80">
      <w:pPr>
        <w:pStyle w:val="a3"/>
        <w:spacing w:line="360" w:lineRule="auto"/>
        <w:ind w:left="105"/>
        <w:rPr>
          <w:rFonts w:ascii="Times New Roman" w:hAnsi="Times New Roman"/>
          <w:sz w:val="20"/>
        </w:rPr>
      </w:pPr>
    </w:p>
    <w:p w14:paraId="71B2A3B5" w14:textId="77777777" w:rsidR="005E7977" w:rsidRDefault="00C542A1" w:rsidP="00253FB5">
      <w:pPr>
        <w:pStyle w:val="a3"/>
        <w:spacing w:line="360" w:lineRule="auto"/>
        <w:ind w:left="641" w:right="183" w:hanging="536"/>
      </w:pPr>
      <w:r>
        <w:rPr>
          <w:noProof/>
          <w:position w:val="-13"/>
          <w:lang w:val="en-US" w:eastAsia="en-US" w:bidi="ar-SA"/>
        </w:rPr>
        <w:drawing>
          <wp:inline distT="0" distB="0" distL="0" distR="0" wp14:anchorId="1507375E" wp14:editId="50E3C094">
            <wp:extent cx="217568" cy="217568"/>
            <wp:effectExtent l="0" t="0" r="0" b="0"/>
            <wp:docPr id="3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2.png"/>
                    <pic:cNvPicPr/>
                  </pic:nvPicPr>
                  <pic:blipFill>
                    <a:blip r:embed="rId14" cstate="print"/>
                    <a:stretch>
                      <a:fillRect/>
                    </a:stretch>
                  </pic:blipFill>
                  <pic:spPr>
                    <a:xfrm>
                      <a:off x="0" y="0"/>
                      <a:ext cx="217568" cy="217568"/>
                    </a:xfrm>
                    <a:prstGeom prst="rect">
                      <a:avLst/>
                    </a:prstGeom>
                  </pic:spPr>
                </pic:pic>
              </a:graphicData>
            </a:graphic>
          </wp:inline>
        </w:drawing>
      </w:r>
      <w:r>
        <w:rPr>
          <w:rFonts w:ascii="Times New Roman" w:hAnsi="Times New Roman"/>
          <w:sz w:val="20"/>
        </w:rPr>
        <w:t xml:space="preserve">   </w:t>
      </w:r>
      <w:r>
        <w:rPr>
          <w:rFonts w:ascii="Times New Roman" w:hAnsi="Times New Roman"/>
          <w:spacing w:val="-8"/>
          <w:sz w:val="20"/>
        </w:rPr>
        <w:t xml:space="preserve"> </w:t>
      </w:r>
      <w:r w:rsidR="004501E1">
        <w:t xml:space="preserve">Ключові слова </w:t>
      </w:r>
      <w:r w:rsidR="004501E1" w:rsidRPr="004501E1">
        <w:rPr>
          <w:color w:val="C00000"/>
        </w:rPr>
        <w:t>@media</w:t>
      </w:r>
      <w:r w:rsidR="004501E1">
        <w:t xml:space="preserve"> і </w:t>
      </w:r>
      <w:r w:rsidR="004501E1" w:rsidRPr="004501E1">
        <w:rPr>
          <w:color w:val="C00000"/>
        </w:rPr>
        <w:t>@import</w:t>
      </w:r>
      <w:r w:rsidR="004501E1">
        <w:t xml:space="preserve"> відносяться до </w:t>
      </w:r>
      <w:r w:rsidR="004501E1">
        <w:rPr>
          <w:lang w:val="uk-UA"/>
        </w:rPr>
        <w:t>ет</w:t>
      </w:r>
      <w:r w:rsidR="004501E1">
        <w:t>-правил. Така назва походить від назви символу @ - «</w:t>
      </w:r>
      <w:r w:rsidR="004501E1">
        <w:rPr>
          <w:lang w:val="en-US"/>
        </w:rPr>
        <w:t>at</w:t>
      </w:r>
      <w:r w:rsidR="004501E1">
        <w:t xml:space="preserve">», з якого і починаються ці ключові слова. В </w:t>
      </w:r>
      <w:r w:rsidR="004501E1">
        <w:rPr>
          <w:lang w:val="uk-UA"/>
        </w:rPr>
        <w:t>Інтернеті</w:t>
      </w:r>
      <w:r w:rsidR="004501E1">
        <w:t xml:space="preserve"> для позначення символу @</w:t>
      </w:r>
      <w:r w:rsidR="004501E1">
        <w:rPr>
          <w:lang w:val="uk-UA"/>
        </w:rPr>
        <w:t xml:space="preserve"> </w:t>
      </w:r>
      <w:r w:rsidR="004501E1">
        <w:t>застосовується усталений термін «</w:t>
      </w:r>
      <w:r w:rsidR="004501E1">
        <w:rPr>
          <w:lang w:val="uk-UA"/>
        </w:rPr>
        <w:t>равлик</w:t>
      </w:r>
      <w:r w:rsidR="004501E1">
        <w:t>». Тільки ось використовувати вираз «</w:t>
      </w:r>
      <w:r w:rsidR="004501E1">
        <w:rPr>
          <w:lang w:val="uk-UA"/>
        </w:rPr>
        <w:t>равликове правило</w:t>
      </w:r>
      <w:r w:rsidR="004501E1">
        <w:t>» язик не повертається.</w:t>
      </w:r>
    </w:p>
    <w:p w14:paraId="6D3F469F" w14:textId="77777777" w:rsidR="00D33C80" w:rsidRDefault="00D33C80" w:rsidP="00253FB5">
      <w:pPr>
        <w:pStyle w:val="a3"/>
        <w:spacing w:line="360" w:lineRule="auto"/>
        <w:ind w:left="105" w:right="183"/>
      </w:pPr>
    </w:p>
    <w:p w14:paraId="2F8522F2" w14:textId="77777777" w:rsidR="00FA55B5" w:rsidRDefault="00FA55B5" w:rsidP="00253FB5">
      <w:pPr>
        <w:pStyle w:val="a3"/>
        <w:spacing w:line="360" w:lineRule="auto"/>
        <w:ind w:left="105" w:right="183"/>
      </w:pPr>
      <w:r w:rsidRPr="00FA55B5">
        <w:t xml:space="preserve">При імпортуванні стилю через команду </w:t>
      </w:r>
      <w:r w:rsidRPr="00FA55B5">
        <w:rPr>
          <w:color w:val="C00000"/>
        </w:rPr>
        <w:t>@import</w:t>
      </w:r>
      <w:r w:rsidRPr="00FA55B5">
        <w:t xml:space="preserve"> тип носія вказується після адреси файлу. При цьому допускається задавати відразу декілька типів, згадуючи їх через кому, як показано в прикладі 1.10.</w:t>
      </w:r>
    </w:p>
    <w:p w14:paraId="7AB61EF2" w14:textId="77777777" w:rsidR="00BD3CA4" w:rsidRDefault="00BD3CA4" w:rsidP="00BD3CA4">
      <w:pPr>
        <w:pStyle w:val="a3"/>
        <w:spacing w:line="360" w:lineRule="auto"/>
        <w:ind w:left="105" w:right="257"/>
        <w:rPr>
          <w:ins w:id="186" w:author="МАРІЯ БРЕНЬ" w:date="2019-12-19T09:11:00Z"/>
          <w:sz w:val="20"/>
        </w:rPr>
      </w:pPr>
    </w:p>
    <w:tbl>
      <w:tblPr>
        <w:tblStyle w:val="TableNormal"/>
        <w:tblW w:w="0" w:type="auto"/>
        <w:tblInd w:w="434" w:type="dxa"/>
        <w:tblLayout w:type="fixed"/>
        <w:tblLook w:val="01E0" w:firstRow="1" w:lastRow="1" w:firstColumn="1" w:lastColumn="1" w:noHBand="0" w:noVBand="0"/>
        <w:tblPrChange w:id="187" w:author="МАРІЯ БРЕНЬ" w:date="2019-12-19T09:27:00Z">
          <w:tblPr>
            <w:tblStyle w:val="TableNormal"/>
            <w:tblW w:w="0" w:type="auto"/>
            <w:tblInd w:w="434" w:type="dxa"/>
            <w:tblLayout w:type="fixed"/>
            <w:tblLook w:val="01E0" w:firstRow="1" w:lastRow="1" w:firstColumn="1" w:lastColumn="1" w:noHBand="0" w:noVBand="0"/>
          </w:tblPr>
        </w:tblPrChange>
      </w:tblPr>
      <w:tblGrid>
        <w:gridCol w:w="5177"/>
        <w:gridCol w:w="771"/>
        <w:gridCol w:w="621"/>
        <w:gridCol w:w="353"/>
        <w:gridCol w:w="332"/>
        <w:gridCol w:w="332"/>
        <w:gridCol w:w="343"/>
        <w:gridCol w:w="461"/>
        <w:gridCol w:w="365"/>
        <w:gridCol w:w="456"/>
        <w:tblGridChange w:id="188">
          <w:tblGrid>
            <w:gridCol w:w="5177"/>
            <w:gridCol w:w="771"/>
            <w:gridCol w:w="621"/>
            <w:gridCol w:w="353"/>
            <w:gridCol w:w="332"/>
            <w:gridCol w:w="332"/>
            <w:gridCol w:w="343"/>
            <w:gridCol w:w="461"/>
            <w:gridCol w:w="365"/>
            <w:gridCol w:w="456"/>
          </w:tblGrid>
        </w:tblGridChange>
      </w:tblGrid>
      <w:tr w:rsidR="00BD3CA4" w14:paraId="3C94ABF0" w14:textId="77777777" w:rsidTr="000A2EAA">
        <w:trPr>
          <w:trHeight w:val="235"/>
          <w:ins w:id="189" w:author="МАРІЯ БРЕНЬ" w:date="2019-12-19T09:11:00Z"/>
          <w:trPrChange w:id="190" w:author="МАРІЯ БРЕНЬ" w:date="2019-12-19T09:27:00Z">
            <w:trPr>
              <w:trHeight w:val="235"/>
            </w:trPr>
          </w:trPrChange>
        </w:trPr>
        <w:tc>
          <w:tcPr>
            <w:tcW w:w="5177" w:type="dxa"/>
            <w:tcBorders>
              <w:right w:val="single" w:sz="6" w:space="0" w:color="666666"/>
            </w:tcBorders>
            <w:tcPrChange w:id="191" w:author="МАРІЯ БРЕНЬ" w:date="2019-12-19T09:27:00Z">
              <w:tcPr>
                <w:tcW w:w="5177" w:type="dxa"/>
                <w:tcBorders>
                  <w:right w:val="single" w:sz="6" w:space="0" w:color="666666"/>
                </w:tcBorders>
              </w:tcPr>
            </w:tcPrChange>
          </w:tcPr>
          <w:p w14:paraId="37CE210D" w14:textId="3CCE89FE" w:rsidR="00BD3CA4" w:rsidRPr="000A2EAA" w:rsidRDefault="00BD3CA4" w:rsidP="000A2EAA">
            <w:pPr>
              <w:pStyle w:val="TableParagraph"/>
              <w:spacing w:line="360" w:lineRule="auto"/>
              <w:ind w:left="-1"/>
              <w:rPr>
                <w:ins w:id="192" w:author="МАРІЯ БРЕНЬ" w:date="2019-12-19T09:11:00Z"/>
                <w:rFonts w:ascii="Arial Black" w:hAnsi="Arial Black"/>
                <w:sz w:val="15"/>
                <w:lang w:val="uk-UA"/>
                <w:rPrChange w:id="193" w:author="МАРІЯ БРЕНЬ" w:date="2019-12-19T09:26:00Z">
                  <w:rPr>
                    <w:ins w:id="194" w:author="МАРІЯ БРЕНЬ" w:date="2019-12-19T09:11:00Z"/>
                    <w:rFonts w:ascii="Arial Black" w:hAnsi="Arial Black"/>
                    <w:sz w:val="15"/>
                  </w:rPr>
                </w:rPrChange>
              </w:rPr>
            </w:pPr>
            <w:ins w:id="195" w:author="МАРІЯ БРЕНЬ" w:date="2019-12-19T09:11:00Z">
              <w:r w:rsidRPr="00030540">
                <w:rPr>
                  <w:rFonts w:ascii="Arial Black" w:hAnsi="Arial Black"/>
                  <w:color w:val="685C53"/>
                  <w:sz w:val="15"/>
                </w:rPr>
                <w:t>Приклад 1.</w:t>
              </w:r>
            </w:ins>
            <w:ins w:id="196" w:author="МАРІЯ БРЕНЬ" w:date="2019-12-19T09:26:00Z">
              <w:r w:rsidR="000A2EAA">
                <w:rPr>
                  <w:rFonts w:ascii="Arial Black" w:hAnsi="Arial Black"/>
                  <w:color w:val="685C53"/>
                  <w:sz w:val="15"/>
                  <w:lang w:val="uk-UA"/>
                </w:rPr>
                <w:t>10</w:t>
              </w:r>
            </w:ins>
            <w:ins w:id="197" w:author="МАРІЯ БРЕНЬ" w:date="2019-12-19T09:11:00Z">
              <w:r w:rsidRPr="00030540">
                <w:rPr>
                  <w:rFonts w:ascii="Arial Black" w:hAnsi="Arial Black"/>
                  <w:color w:val="685C53"/>
                  <w:sz w:val="15"/>
                </w:rPr>
                <w:t xml:space="preserve">. </w:t>
              </w:r>
            </w:ins>
            <w:ins w:id="198" w:author="МАРІЯ БРЕНЬ" w:date="2019-12-19T09:26:00Z">
              <w:r w:rsidR="000A2EAA">
                <w:rPr>
                  <w:rFonts w:ascii="Arial Black" w:hAnsi="Arial Black"/>
                  <w:color w:val="685C53"/>
                  <w:sz w:val="15"/>
                  <w:lang w:val="uk-UA"/>
                </w:rPr>
                <w:t>Імпорт стильового файлу</w:t>
              </w:r>
            </w:ins>
          </w:p>
        </w:tc>
        <w:tc>
          <w:tcPr>
            <w:tcW w:w="771" w:type="dxa"/>
            <w:tcBorders>
              <w:left w:val="single" w:sz="6" w:space="0" w:color="666666"/>
              <w:right w:val="double" w:sz="2" w:space="0" w:color="666666"/>
            </w:tcBorders>
            <w:shd w:val="clear" w:color="auto" w:fill="CEE2D3"/>
            <w:tcPrChange w:id="199" w:author="МАРІЯ БРЕНЬ" w:date="2019-12-19T09:27:00Z">
              <w:tcPr>
                <w:tcW w:w="771" w:type="dxa"/>
                <w:tcBorders>
                  <w:left w:val="single" w:sz="6" w:space="0" w:color="666666"/>
                  <w:right w:val="double" w:sz="2" w:space="0" w:color="666666"/>
                </w:tcBorders>
                <w:shd w:val="clear" w:color="auto" w:fill="CEE2D3"/>
              </w:tcPr>
            </w:tcPrChange>
          </w:tcPr>
          <w:p w14:paraId="79D6C25E" w14:textId="77777777" w:rsidR="00BD3CA4" w:rsidRDefault="00BD3CA4" w:rsidP="000A2EAA">
            <w:pPr>
              <w:pStyle w:val="TableParagraph"/>
              <w:spacing w:line="360" w:lineRule="auto"/>
              <w:rPr>
                <w:ins w:id="200" w:author="МАРІЯ БРЕНЬ" w:date="2019-12-19T09:11:00Z"/>
                <w:rFonts w:ascii="Arial"/>
                <w:sz w:val="13"/>
              </w:rPr>
            </w:pPr>
            <w:ins w:id="201" w:author="МАРІЯ БРЕНЬ" w:date="2019-12-19T09:11:00Z">
              <w:r>
                <w:rPr>
                  <w:rFonts w:ascii="Arial"/>
                  <w:sz w:val="13"/>
                </w:rPr>
                <w:t>XHTML 1.0</w:t>
              </w:r>
            </w:ins>
          </w:p>
        </w:tc>
        <w:tc>
          <w:tcPr>
            <w:tcW w:w="621" w:type="dxa"/>
            <w:tcBorders>
              <w:left w:val="double" w:sz="2" w:space="0" w:color="666666"/>
              <w:right w:val="double" w:sz="2" w:space="0" w:color="666666"/>
            </w:tcBorders>
            <w:shd w:val="clear" w:color="auto" w:fill="CEE2D3"/>
            <w:tcPrChange w:id="202" w:author="МАРІЯ БРЕНЬ" w:date="2019-12-19T09:27:00Z">
              <w:tcPr>
                <w:tcW w:w="621" w:type="dxa"/>
                <w:tcBorders>
                  <w:left w:val="double" w:sz="2" w:space="0" w:color="666666"/>
                  <w:right w:val="double" w:sz="2" w:space="0" w:color="666666"/>
                </w:tcBorders>
                <w:shd w:val="clear" w:color="auto" w:fill="CEE2D3"/>
              </w:tcPr>
            </w:tcPrChange>
          </w:tcPr>
          <w:p w14:paraId="3EEB7766" w14:textId="77777777" w:rsidR="00BD3CA4" w:rsidRDefault="00BD3CA4" w:rsidP="000A2EAA">
            <w:pPr>
              <w:pStyle w:val="TableParagraph"/>
              <w:spacing w:line="360" w:lineRule="auto"/>
              <w:ind w:left="46"/>
              <w:rPr>
                <w:ins w:id="203" w:author="МАРІЯ БРЕНЬ" w:date="2019-12-19T09:11:00Z"/>
                <w:rFonts w:ascii="Arial"/>
                <w:sz w:val="13"/>
              </w:rPr>
            </w:pPr>
            <w:ins w:id="204" w:author="МАРІЯ БРЕНЬ" w:date="2019-12-19T09:11:00Z">
              <w:r>
                <w:rPr>
                  <w:rFonts w:ascii="Arial"/>
                  <w:sz w:val="13"/>
                </w:rPr>
                <w:t>CSS 2.1</w:t>
              </w:r>
            </w:ins>
          </w:p>
        </w:tc>
        <w:tc>
          <w:tcPr>
            <w:tcW w:w="353" w:type="dxa"/>
            <w:tcBorders>
              <w:left w:val="double" w:sz="2" w:space="0" w:color="666666"/>
              <w:right w:val="single" w:sz="6" w:space="0" w:color="666666"/>
            </w:tcBorders>
            <w:shd w:val="clear" w:color="auto" w:fill="F4BCF3"/>
            <w:tcPrChange w:id="205" w:author="МАРІЯ БРЕНЬ" w:date="2019-12-19T09:27:00Z">
              <w:tcPr>
                <w:tcW w:w="353" w:type="dxa"/>
                <w:tcBorders>
                  <w:left w:val="double" w:sz="2" w:space="0" w:color="666666"/>
                  <w:right w:val="single" w:sz="6" w:space="0" w:color="666666"/>
                </w:tcBorders>
                <w:shd w:val="clear" w:color="auto" w:fill="CEE2D3"/>
              </w:tcPr>
            </w:tcPrChange>
          </w:tcPr>
          <w:p w14:paraId="6A506995" w14:textId="77777777" w:rsidR="00BD3CA4" w:rsidRDefault="00BD3CA4" w:rsidP="000A2EAA">
            <w:pPr>
              <w:pStyle w:val="TableParagraph"/>
              <w:spacing w:line="360" w:lineRule="auto"/>
              <w:ind w:left="46"/>
              <w:rPr>
                <w:ins w:id="206" w:author="МАРІЯ БРЕНЬ" w:date="2019-12-19T09:11:00Z"/>
                <w:rFonts w:ascii="Arial"/>
                <w:sz w:val="13"/>
              </w:rPr>
            </w:pPr>
            <w:ins w:id="207" w:author="МАРІЯ БРЕНЬ" w:date="2019-12-19T09:11:00Z">
              <w:r>
                <w:rPr>
                  <w:rFonts w:ascii="Arial"/>
                  <w:sz w:val="13"/>
                </w:rPr>
                <w:t>IE 7</w:t>
              </w:r>
            </w:ins>
          </w:p>
        </w:tc>
        <w:tc>
          <w:tcPr>
            <w:tcW w:w="332" w:type="dxa"/>
            <w:tcBorders>
              <w:left w:val="single" w:sz="6" w:space="0" w:color="666666"/>
              <w:right w:val="single" w:sz="6" w:space="0" w:color="666666"/>
            </w:tcBorders>
            <w:shd w:val="clear" w:color="auto" w:fill="F4BCF3"/>
            <w:tcPrChange w:id="208" w:author="МАРІЯ БРЕНЬ" w:date="2019-12-19T09:27:00Z">
              <w:tcPr>
                <w:tcW w:w="332" w:type="dxa"/>
                <w:tcBorders>
                  <w:left w:val="single" w:sz="6" w:space="0" w:color="666666"/>
                  <w:right w:val="single" w:sz="6" w:space="0" w:color="666666"/>
                </w:tcBorders>
                <w:shd w:val="clear" w:color="auto" w:fill="CEE2D3"/>
              </w:tcPr>
            </w:tcPrChange>
          </w:tcPr>
          <w:p w14:paraId="29EF57B1" w14:textId="77777777" w:rsidR="00BD3CA4" w:rsidRDefault="00BD3CA4" w:rsidP="000A2EAA">
            <w:pPr>
              <w:pStyle w:val="TableParagraph"/>
              <w:spacing w:line="360" w:lineRule="auto"/>
              <w:rPr>
                <w:ins w:id="209" w:author="МАРІЯ БРЕНЬ" w:date="2019-12-19T09:11:00Z"/>
                <w:rFonts w:ascii="Arial"/>
                <w:sz w:val="13"/>
              </w:rPr>
            </w:pPr>
            <w:ins w:id="210" w:author="МАРІЯ БРЕНЬ" w:date="2019-12-19T09:11:00Z">
              <w:r>
                <w:rPr>
                  <w:rFonts w:ascii="Arial"/>
                  <w:sz w:val="13"/>
                </w:rPr>
                <w:t>IE 8</w:t>
              </w:r>
            </w:ins>
          </w:p>
        </w:tc>
        <w:tc>
          <w:tcPr>
            <w:tcW w:w="332" w:type="dxa"/>
            <w:tcBorders>
              <w:left w:val="single" w:sz="6" w:space="0" w:color="666666"/>
              <w:right w:val="single" w:sz="6" w:space="0" w:color="666666"/>
            </w:tcBorders>
            <w:shd w:val="clear" w:color="auto" w:fill="CEE2D3"/>
            <w:tcPrChange w:id="211" w:author="МАРІЯ БРЕНЬ" w:date="2019-12-19T09:27:00Z">
              <w:tcPr>
                <w:tcW w:w="332" w:type="dxa"/>
                <w:tcBorders>
                  <w:left w:val="single" w:sz="6" w:space="0" w:color="666666"/>
                  <w:right w:val="single" w:sz="6" w:space="0" w:color="666666"/>
                </w:tcBorders>
                <w:shd w:val="clear" w:color="auto" w:fill="CEE2D3"/>
              </w:tcPr>
            </w:tcPrChange>
          </w:tcPr>
          <w:p w14:paraId="5E03DD9E" w14:textId="77777777" w:rsidR="00BD3CA4" w:rsidRDefault="00BD3CA4" w:rsidP="000A2EAA">
            <w:pPr>
              <w:pStyle w:val="TableParagraph"/>
              <w:spacing w:line="360" w:lineRule="auto"/>
              <w:rPr>
                <w:ins w:id="212" w:author="МАРІЯ БРЕНЬ" w:date="2019-12-19T09:11:00Z"/>
                <w:rFonts w:ascii="Arial"/>
                <w:sz w:val="13"/>
              </w:rPr>
            </w:pPr>
            <w:ins w:id="213" w:author="МАРІЯ БРЕНЬ" w:date="2019-12-19T09:11:00Z">
              <w:r>
                <w:rPr>
                  <w:rFonts w:ascii="Arial"/>
                  <w:sz w:val="13"/>
                </w:rPr>
                <w:t>IE 9</w:t>
              </w:r>
            </w:ins>
          </w:p>
        </w:tc>
        <w:tc>
          <w:tcPr>
            <w:tcW w:w="343" w:type="dxa"/>
            <w:tcBorders>
              <w:left w:val="single" w:sz="6" w:space="0" w:color="666666"/>
              <w:right w:val="single" w:sz="6" w:space="0" w:color="666666"/>
            </w:tcBorders>
            <w:shd w:val="clear" w:color="auto" w:fill="CEE2D3"/>
            <w:tcPrChange w:id="214" w:author="МАРІЯ БРЕНЬ" w:date="2019-12-19T09:27:00Z">
              <w:tcPr>
                <w:tcW w:w="343" w:type="dxa"/>
                <w:tcBorders>
                  <w:left w:val="single" w:sz="6" w:space="0" w:color="666666"/>
                  <w:right w:val="single" w:sz="6" w:space="0" w:color="666666"/>
                </w:tcBorders>
                <w:shd w:val="clear" w:color="auto" w:fill="CEE2D3"/>
              </w:tcPr>
            </w:tcPrChange>
          </w:tcPr>
          <w:p w14:paraId="5559D8B4" w14:textId="77777777" w:rsidR="00BD3CA4" w:rsidRDefault="00BD3CA4" w:rsidP="000A2EAA">
            <w:pPr>
              <w:pStyle w:val="TableParagraph"/>
              <w:spacing w:line="360" w:lineRule="auto"/>
              <w:rPr>
                <w:ins w:id="215" w:author="МАРІЯ БРЕНЬ" w:date="2019-12-19T09:11:00Z"/>
                <w:rFonts w:ascii="Arial"/>
                <w:sz w:val="13"/>
              </w:rPr>
            </w:pPr>
            <w:ins w:id="216" w:author="МАРІЯ БРЕНЬ" w:date="2019-12-19T09:11:00Z">
              <w:r>
                <w:rPr>
                  <w:rFonts w:ascii="Arial"/>
                  <w:sz w:val="13"/>
                </w:rPr>
                <w:t>Cr 8</w:t>
              </w:r>
            </w:ins>
          </w:p>
        </w:tc>
        <w:tc>
          <w:tcPr>
            <w:tcW w:w="461" w:type="dxa"/>
            <w:tcBorders>
              <w:left w:val="single" w:sz="6" w:space="0" w:color="666666"/>
              <w:right w:val="single" w:sz="6" w:space="0" w:color="666666"/>
            </w:tcBorders>
            <w:shd w:val="clear" w:color="auto" w:fill="CEE2D3"/>
            <w:tcPrChange w:id="217" w:author="МАРІЯ БРЕНЬ" w:date="2019-12-19T09:27:00Z">
              <w:tcPr>
                <w:tcW w:w="461" w:type="dxa"/>
                <w:tcBorders>
                  <w:left w:val="single" w:sz="6" w:space="0" w:color="666666"/>
                  <w:right w:val="single" w:sz="6" w:space="0" w:color="666666"/>
                </w:tcBorders>
                <w:shd w:val="clear" w:color="auto" w:fill="CEE2D3"/>
              </w:tcPr>
            </w:tcPrChange>
          </w:tcPr>
          <w:p w14:paraId="72DB5737" w14:textId="77777777" w:rsidR="00BD3CA4" w:rsidRDefault="00BD3CA4" w:rsidP="000A2EAA">
            <w:pPr>
              <w:pStyle w:val="TableParagraph"/>
              <w:spacing w:line="360" w:lineRule="auto"/>
              <w:rPr>
                <w:ins w:id="218" w:author="МАРІЯ БРЕНЬ" w:date="2019-12-19T09:11:00Z"/>
                <w:rFonts w:ascii="Arial"/>
                <w:sz w:val="13"/>
              </w:rPr>
            </w:pPr>
            <w:ins w:id="219" w:author="МАРІЯ БРЕНЬ" w:date="2019-12-19T09:11:00Z">
              <w:r>
                <w:rPr>
                  <w:rFonts w:ascii="Arial"/>
                  <w:sz w:val="13"/>
                </w:rPr>
                <w:t>Op 11</w:t>
              </w:r>
            </w:ins>
          </w:p>
        </w:tc>
        <w:tc>
          <w:tcPr>
            <w:tcW w:w="365" w:type="dxa"/>
            <w:tcBorders>
              <w:left w:val="single" w:sz="6" w:space="0" w:color="666666"/>
              <w:right w:val="single" w:sz="6" w:space="0" w:color="666666"/>
            </w:tcBorders>
            <w:shd w:val="clear" w:color="auto" w:fill="CEE2D3"/>
            <w:tcPrChange w:id="220" w:author="МАРІЯ БРЕНЬ" w:date="2019-12-19T09:27:00Z">
              <w:tcPr>
                <w:tcW w:w="365" w:type="dxa"/>
                <w:tcBorders>
                  <w:left w:val="single" w:sz="6" w:space="0" w:color="666666"/>
                  <w:right w:val="single" w:sz="6" w:space="0" w:color="666666"/>
                </w:tcBorders>
                <w:shd w:val="clear" w:color="auto" w:fill="CEE2D3"/>
              </w:tcPr>
            </w:tcPrChange>
          </w:tcPr>
          <w:p w14:paraId="63ADD369" w14:textId="77777777" w:rsidR="00BD3CA4" w:rsidRDefault="00BD3CA4" w:rsidP="000A2EAA">
            <w:pPr>
              <w:pStyle w:val="TableParagraph"/>
              <w:spacing w:line="360" w:lineRule="auto"/>
              <w:ind w:left="39"/>
              <w:rPr>
                <w:ins w:id="221" w:author="МАРІЯ БРЕНЬ" w:date="2019-12-19T09:11:00Z"/>
                <w:rFonts w:ascii="Arial"/>
                <w:sz w:val="13"/>
              </w:rPr>
            </w:pPr>
            <w:ins w:id="222" w:author="МАРІЯ БРЕНЬ" w:date="2019-12-19T09:11:00Z">
              <w:r>
                <w:rPr>
                  <w:rFonts w:ascii="Arial"/>
                  <w:sz w:val="13"/>
                </w:rPr>
                <w:t>Sa 5</w:t>
              </w:r>
            </w:ins>
          </w:p>
        </w:tc>
        <w:tc>
          <w:tcPr>
            <w:tcW w:w="456" w:type="dxa"/>
            <w:tcBorders>
              <w:left w:val="single" w:sz="6" w:space="0" w:color="666666"/>
            </w:tcBorders>
            <w:shd w:val="clear" w:color="auto" w:fill="CEE2D3"/>
            <w:tcPrChange w:id="223" w:author="МАРІЯ БРЕНЬ" w:date="2019-12-19T09:27:00Z">
              <w:tcPr>
                <w:tcW w:w="456" w:type="dxa"/>
                <w:tcBorders>
                  <w:left w:val="single" w:sz="6" w:space="0" w:color="666666"/>
                </w:tcBorders>
                <w:shd w:val="clear" w:color="auto" w:fill="CEE2D3"/>
              </w:tcPr>
            </w:tcPrChange>
          </w:tcPr>
          <w:p w14:paraId="1E945BDB" w14:textId="77777777" w:rsidR="00BD3CA4" w:rsidRDefault="00BD3CA4" w:rsidP="000A2EAA">
            <w:pPr>
              <w:pStyle w:val="TableParagraph"/>
              <w:spacing w:line="360" w:lineRule="auto"/>
              <w:ind w:left="38"/>
              <w:rPr>
                <w:ins w:id="224" w:author="МАРІЯ БРЕНЬ" w:date="2019-12-19T09:11:00Z"/>
                <w:rFonts w:ascii="Arial"/>
                <w:sz w:val="13"/>
              </w:rPr>
            </w:pPr>
            <w:ins w:id="225" w:author="МАРІЯ БРЕНЬ" w:date="2019-12-19T09:11:00Z">
              <w:r>
                <w:rPr>
                  <w:rFonts w:ascii="Arial"/>
                  <w:sz w:val="13"/>
                </w:rPr>
                <w:t>Fx 3.6</w:t>
              </w:r>
            </w:ins>
          </w:p>
        </w:tc>
      </w:tr>
      <w:tr w:rsidR="00BD3CA4" w14:paraId="0370AAC5" w14:textId="77777777" w:rsidTr="00BD3CA4">
        <w:trPr>
          <w:trHeight w:val="1250"/>
          <w:ins w:id="226" w:author="МАРІЯ БРЕНЬ" w:date="2019-12-19T09:11:00Z"/>
          <w:trPrChange w:id="227" w:author="МАРІЯ БРЕНЬ" w:date="2019-12-19T09:11:00Z">
            <w:trPr>
              <w:trHeight w:val="1798"/>
            </w:trPr>
          </w:trPrChange>
        </w:trPr>
        <w:tc>
          <w:tcPr>
            <w:tcW w:w="9211" w:type="dxa"/>
            <w:gridSpan w:val="10"/>
            <w:shd w:val="clear" w:color="auto" w:fill="F8F7F2"/>
            <w:tcPrChange w:id="228" w:author="МАРІЯ БРЕНЬ" w:date="2019-12-19T09:11:00Z">
              <w:tcPr>
                <w:tcW w:w="9211" w:type="dxa"/>
                <w:gridSpan w:val="10"/>
                <w:shd w:val="clear" w:color="auto" w:fill="F8F7F2"/>
              </w:tcPr>
            </w:tcPrChange>
          </w:tcPr>
          <w:p w14:paraId="4FCBDA79" w14:textId="77777777" w:rsidR="000A2EAA" w:rsidRPr="00EB5600" w:rsidRDefault="000A2EAA" w:rsidP="000A2EAA">
            <w:pPr>
              <w:spacing w:before="83" w:line="211" w:lineRule="auto"/>
              <w:ind w:left="254" w:right="4058" w:hanging="180"/>
              <w:rPr>
                <w:ins w:id="229" w:author="МАРІЯ БРЕНЬ" w:date="2019-12-19T09:26:00Z"/>
                <w:rFonts w:ascii="Courier New"/>
                <w:sz w:val="15"/>
                <w:lang w:val="en-US"/>
              </w:rPr>
            </w:pPr>
            <w:ins w:id="230" w:author="МАРІЯ БРЕНЬ" w:date="2019-12-19T09:26:00Z">
              <w:r w:rsidRPr="00EB5600">
                <w:rPr>
                  <w:rFonts w:ascii="Courier New"/>
                  <w:sz w:val="15"/>
                  <w:lang w:val="en-US"/>
                </w:rPr>
                <w:t xml:space="preserve">&lt;!DOCTYPE html PUBLIC "-//W3C//DTD XHTML 1.0 Strict//EN" </w:t>
              </w:r>
              <w:r>
                <w:fldChar w:fldCharType="begin"/>
              </w:r>
              <w:r w:rsidRPr="007D360C">
                <w:rPr>
                  <w:lang w:val="en-US"/>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7D360C">
                <w:rPr>
                  <w:lang w:val="en-US"/>
                </w:rPr>
                <w:instrText>HYPERLINK "http://www.w3.org/TR/xhtml1/DTD/xhtml1-strict.dtd" \h</w:instrText>
              </w:r>
              <w:r>
                <w:fldChar w:fldCharType="separate"/>
              </w:r>
              <w:r w:rsidRPr="00EB5600">
                <w:rPr>
                  <w:rFonts w:ascii="Courier New"/>
                  <w:sz w:val="15"/>
                  <w:lang w:val="en-US"/>
                </w:rPr>
                <w:t>strict.dtd"&gt;</w:t>
              </w:r>
              <w:r>
                <w:fldChar w:fldCharType="end"/>
              </w:r>
            </w:ins>
          </w:p>
          <w:p w14:paraId="5A893B95" w14:textId="77777777" w:rsidR="000A2EAA" w:rsidRPr="00EB5600" w:rsidRDefault="000A2EAA" w:rsidP="000A2EAA">
            <w:pPr>
              <w:spacing w:line="146" w:lineRule="exact"/>
              <w:ind w:left="74"/>
              <w:rPr>
                <w:ins w:id="231" w:author="МАРІЯ БРЕНЬ" w:date="2019-12-19T09:26:00Z"/>
                <w:rFonts w:ascii="Courier New"/>
                <w:sz w:val="15"/>
                <w:lang w:val="en-US"/>
              </w:rPr>
            </w:pPr>
            <w:ins w:id="232" w:author="МАРІЯ БРЕНЬ" w:date="2019-12-19T09:26:00Z">
              <w:r w:rsidRPr="00EB5600">
                <w:rPr>
                  <w:rFonts w:ascii="Courier New"/>
                  <w:sz w:val="15"/>
                  <w:lang w:val="en-US"/>
                </w:rPr>
                <w:t xml:space="preserve">&lt;html </w:t>
              </w:r>
              <w:r>
                <w:fldChar w:fldCharType="begin"/>
              </w:r>
              <w:r w:rsidRPr="007D360C">
                <w:rPr>
                  <w:lang w:val="en-US"/>
                </w:rPr>
                <w:instrText>HYPERLINK "http://www.w3.org/1999/xhtml" \h</w:instrText>
              </w:r>
              <w:r>
                <w:fldChar w:fldCharType="separate"/>
              </w:r>
              <w:r w:rsidRPr="00EB5600">
                <w:rPr>
                  <w:rFonts w:ascii="Courier New"/>
                  <w:sz w:val="15"/>
                  <w:lang w:val="en-US"/>
                </w:rPr>
                <w:t>xmlns="http://www.w3.org/1999/xhtml"&gt;</w:t>
              </w:r>
              <w:r>
                <w:fldChar w:fldCharType="end"/>
              </w:r>
            </w:ins>
          </w:p>
          <w:p w14:paraId="5DBFA4FC" w14:textId="77777777" w:rsidR="000A2EAA" w:rsidRPr="00EB5600" w:rsidRDefault="000A2EAA" w:rsidP="000A2EAA">
            <w:pPr>
              <w:spacing w:line="150" w:lineRule="exact"/>
              <w:ind w:left="164"/>
              <w:rPr>
                <w:ins w:id="233" w:author="МАРІЯ БРЕНЬ" w:date="2019-12-19T09:26:00Z"/>
                <w:rFonts w:ascii="Courier New"/>
                <w:sz w:val="15"/>
                <w:lang w:val="en-US"/>
              </w:rPr>
            </w:pPr>
            <w:ins w:id="234" w:author="МАРІЯ БРЕНЬ" w:date="2019-12-19T09:26:00Z">
              <w:r w:rsidRPr="00EB5600">
                <w:rPr>
                  <w:rFonts w:ascii="Courier New"/>
                  <w:sz w:val="15"/>
                  <w:lang w:val="en-US"/>
                </w:rPr>
                <w:t>&lt;head&gt;</w:t>
              </w:r>
            </w:ins>
          </w:p>
          <w:p w14:paraId="1C2939EE" w14:textId="77777777" w:rsidR="000A2EAA" w:rsidRPr="00EB5600" w:rsidRDefault="000A2EAA" w:rsidP="000A2EAA">
            <w:pPr>
              <w:spacing w:line="150" w:lineRule="exact"/>
              <w:ind w:left="254"/>
              <w:rPr>
                <w:ins w:id="235" w:author="МАРІЯ БРЕНЬ" w:date="2019-12-19T09:26:00Z"/>
                <w:rFonts w:ascii="Courier New"/>
                <w:sz w:val="15"/>
                <w:lang w:val="en-US"/>
              </w:rPr>
            </w:pPr>
            <w:ins w:id="236" w:author="МАРІЯ БРЕНЬ" w:date="2019-12-19T09:26:00Z">
              <w:r w:rsidRPr="00EB5600">
                <w:rPr>
                  <w:rFonts w:ascii="Courier New"/>
                  <w:sz w:val="15"/>
                  <w:lang w:val="en-US"/>
                </w:rPr>
                <w:t>&lt;meta http-equiv="Content-Type" content="text/html; charset=utf-8" /&gt;</w:t>
              </w:r>
            </w:ins>
          </w:p>
          <w:p w14:paraId="74A025E4" w14:textId="77777777" w:rsidR="000A2EAA" w:rsidRPr="00EB5600" w:rsidRDefault="000A2EAA" w:rsidP="000A2EAA">
            <w:pPr>
              <w:spacing w:line="150" w:lineRule="exact"/>
              <w:ind w:left="246"/>
              <w:rPr>
                <w:ins w:id="237" w:author="МАРІЯ БРЕНЬ" w:date="2019-12-19T09:26:00Z"/>
                <w:rFonts w:ascii="Courier New" w:hAnsi="Courier New"/>
                <w:sz w:val="15"/>
                <w:lang w:val="en-US"/>
              </w:rPr>
            </w:pPr>
            <w:ins w:id="238" w:author="МАРІЯ БРЕНЬ" w:date="2019-12-19T09:26:00Z">
              <w:r w:rsidRPr="00EB5600">
                <w:rPr>
                  <w:rFonts w:ascii="Courier New" w:hAnsi="Courier New"/>
                  <w:sz w:val="15"/>
                  <w:lang w:val="en-US"/>
                </w:rPr>
                <w:t>&lt;title&gt;</w:t>
              </w:r>
              <w:r>
                <w:rPr>
                  <w:rFonts w:ascii="Courier New" w:hAnsi="Courier New"/>
                  <w:sz w:val="15"/>
                  <w:lang w:val="uk-UA"/>
                </w:rPr>
                <w:t>І</w:t>
              </w:r>
              <w:r>
                <w:rPr>
                  <w:rFonts w:ascii="Courier New" w:hAnsi="Courier New"/>
                  <w:sz w:val="15"/>
                </w:rPr>
                <w:t>мпорт</w:t>
              </w:r>
              <w:r w:rsidRPr="00EB5600">
                <w:rPr>
                  <w:rFonts w:ascii="Courier New" w:hAnsi="Courier New"/>
                  <w:sz w:val="15"/>
                  <w:lang w:val="en-US"/>
                </w:rPr>
                <w:t xml:space="preserve"> </w:t>
              </w:r>
              <w:r>
                <w:rPr>
                  <w:rFonts w:ascii="Courier New" w:hAnsi="Courier New"/>
                  <w:sz w:val="15"/>
                </w:rPr>
                <w:t>стил</w:t>
              </w:r>
              <w:r>
                <w:rPr>
                  <w:rFonts w:ascii="Courier New" w:hAnsi="Courier New"/>
                  <w:sz w:val="15"/>
                  <w:lang w:val="uk-UA"/>
                </w:rPr>
                <w:t>ю</w:t>
              </w:r>
              <w:r w:rsidRPr="00EB5600">
                <w:rPr>
                  <w:rFonts w:ascii="Courier New" w:hAnsi="Courier New"/>
                  <w:sz w:val="15"/>
                  <w:lang w:val="en-US"/>
                </w:rPr>
                <w:t>&lt;/title&gt;</w:t>
              </w:r>
            </w:ins>
          </w:p>
          <w:p w14:paraId="3EDA9224" w14:textId="77777777" w:rsidR="000A2EAA" w:rsidRPr="00EB5600" w:rsidRDefault="000A2EAA" w:rsidP="000A2EAA">
            <w:pPr>
              <w:spacing w:line="150" w:lineRule="exact"/>
              <w:ind w:left="254"/>
              <w:rPr>
                <w:ins w:id="239" w:author="МАРІЯ БРЕНЬ" w:date="2019-12-19T09:26:00Z"/>
                <w:rFonts w:ascii="Courier New"/>
                <w:sz w:val="15"/>
                <w:lang w:val="en-US"/>
              </w:rPr>
            </w:pPr>
            <w:ins w:id="240" w:author="МАРІЯ БРЕНЬ" w:date="2019-12-19T09:26:00Z">
              <w:r w:rsidRPr="00EB5600">
                <w:rPr>
                  <w:rFonts w:ascii="Courier New"/>
                  <w:sz w:val="15"/>
                  <w:lang w:val="en-US"/>
                </w:rPr>
                <w:t>&lt;style type="text/css"&gt;</w:t>
              </w:r>
            </w:ins>
          </w:p>
          <w:p w14:paraId="622541B9" w14:textId="77777777" w:rsidR="000A2EAA" w:rsidRPr="00EB5600" w:rsidRDefault="000A2EAA" w:rsidP="000A2EAA">
            <w:pPr>
              <w:spacing w:before="5" w:line="211" w:lineRule="auto"/>
              <w:ind w:left="417" w:right="1840"/>
              <w:rPr>
                <w:ins w:id="241" w:author="МАРІЯ БРЕНЬ" w:date="2019-12-19T09:26:00Z"/>
                <w:rFonts w:ascii="Courier New" w:hAnsi="Courier New"/>
                <w:sz w:val="15"/>
                <w:lang w:val="en-US"/>
              </w:rPr>
            </w:pPr>
            <w:ins w:id="242" w:author="МАРІЯ БРЕНЬ" w:date="2019-12-19T09:26:00Z">
              <w:r w:rsidRPr="00EB5600">
                <w:rPr>
                  <w:rFonts w:ascii="Courier New" w:hAnsi="Courier New"/>
                  <w:sz w:val="15"/>
                  <w:lang w:val="en-US"/>
                </w:rPr>
                <w:t xml:space="preserve">@import "style/main.css" screen; /* </w:t>
              </w:r>
              <w:r>
                <w:rPr>
                  <w:rFonts w:ascii="Courier New" w:hAnsi="Courier New"/>
                  <w:sz w:val="15"/>
                </w:rPr>
                <w:t>Стиль</w:t>
              </w:r>
              <w:r w:rsidRPr="00EB5600">
                <w:rPr>
                  <w:rFonts w:ascii="Courier New" w:hAnsi="Courier New"/>
                  <w:sz w:val="15"/>
                  <w:lang w:val="en-US"/>
                </w:rPr>
                <w:t xml:space="preserve"> </w:t>
              </w:r>
              <w:r>
                <w:rPr>
                  <w:rFonts w:ascii="Courier New" w:hAnsi="Courier New"/>
                  <w:sz w:val="15"/>
                </w:rPr>
                <w:t>для</w:t>
              </w:r>
              <w:r w:rsidRPr="00EB5600">
                <w:rPr>
                  <w:rFonts w:ascii="Courier New" w:hAnsi="Courier New"/>
                  <w:sz w:val="15"/>
                  <w:lang w:val="en-US"/>
                </w:rPr>
                <w:t xml:space="preserve"> </w:t>
              </w:r>
              <w:r>
                <w:rPr>
                  <w:rFonts w:ascii="Courier New" w:hAnsi="Courier New"/>
                  <w:sz w:val="15"/>
                </w:rPr>
                <w:t>в</w:t>
              </w:r>
              <w:r>
                <w:rPr>
                  <w:rFonts w:ascii="Courier New" w:hAnsi="Courier New"/>
                  <w:sz w:val="15"/>
                  <w:lang w:val="uk-UA"/>
                </w:rPr>
                <w:t>и</w:t>
              </w:r>
              <w:r>
                <w:rPr>
                  <w:rFonts w:ascii="Courier New" w:hAnsi="Courier New"/>
                  <w:sz w:val="15"/>
                </w:rPr>
                <w:t>вод</w:t>
              </w:r>
              <w:r>
                <w:rPr>
                  <w:rFonts w:ascii="Courier New" w:hAnsi="Courier New"/>
                  <w:sz w:val="15"/>
                  <w:lang w:val="uk-UA"/>
                </w:rPr>
                <w:t>у</w:t>
              </w:r>
              <w:r w:rsidRPr="00EB5600">
                <w:rPr>
                  <w:rFonts w:ascii="Courier New" w:hAnsi="Courier New"/>
                  <w:sz w:val="15"/>
                  <w:lang w:val="en-US"/>
                </w:rPr>
                <w:t xml:space="preserve"> </w:t>
              </w:r>
              <w:r>
                <w:rPr>
                  <w:rFonts w:ascii="Courier New" w:hAnsi="Courier New"/>
                  <w:sz w:val="15"/>
                </w:rPr>
                <w:t>результат</w:t>
              </w:r>
              <w:r>
                <w:rPr>
                  <w:rFonts w:ascii="Courier New" w:hAnsi="Courier New"/>
                  <w:sz w:val="15"/>
                  <w:lang w:val="uk-UA"/>
                </w:rPr>
                <w:t>у</w:t>
              </w:r>
              <w:r w:rsidRPr="00EB5600">
                <w:rPr>
                  <w:rFonts w:ascii="Courier New" w:hAnsi="Courier New"/>
                  <w:sz w:val="15"/>
                  <w:lang w:val="en-US"/>
                </w:rPr>
                <w:t xml:space="preserve"> </w:t>
              </w:r>
              <w:r>
                <w:rPr>
                  <w:rFonts w:ascii="Courier New" w:hAnsi="Courier New"/>
                  <w:sz w:val="15"/>
                </w:rPr>
                <w:t>на</w:t>
              </w:r>
              <w:r w:rsidRPr="00EB5600">
                <w:rPr>
                  <w:rFonts w:ascii="Courier New" w:hAnsi="Courier New"/>
                  <w:sz w:val="15"/>
                  <w:lang w:val="en-US"/>
                </w:rPr>
                <w:t xml:space="preserve"> </w:t>
              </w:r>
              <w:r>
                <w:rPr>
                  <w:rFonts w:ascii="Courier New" w:hAnsi="Courier New"/>
                  <w:sz w:val="15"/>
                </w:rPr>
                <w:t>мон</w:t>
              </w:r>
              <w:r>
                <w:rPr>
                  <w:rFonts w:ascii="Courier New" w:hAnsi="Courier New"/>
                  <w:sz w:val="15"/>
                  <w:lang w:val="uk-UA"/>
                </w:rPr>
                <w:t>і</w:t>
              </w:r>
              <w:r>
                <w:rPr>
                  <w:rFonts w:ascii="Courier New" w:hAnsi="Courier New"/>
                  <w:sz w:val="15"/>
                </w:rPr>
                <w:t>тор</w:t>
              </w:r>
              <w:r w:rsidRPr="00EB5600">
                <w:rPr>
                  <w:rFonts w:ascii="Courier New" w:hAnsi="Courier New"/>
                  <w:sz w:val="15"/>
                  <w:lang w:val="en-US"/>
                </w:rPr>
                <w:t xml:space="preserve"> */ @import "style/print.css" print, handheld; /* </w:t>
              </w:r>
              <w:r>
                <w:rPr>
                  <w:rFonts w:ascii="Courier New" w:hAnsi="Courier New"/>
                  <w:sz w:val="15"/>
                </w:rPr>
                <w:t>Стиль</w:t>
              </w:r>
              <w:r w:rsidRPr="00EB5600">
                <w:rPr>
                  <w:rFonts w:ascii="Courier New" w:hAnsi="Courier New"/>
                  <w:sz w:val="15"/>
                  <w:lang w:val="en-US"/>
                </w:rPr>
                <w:t xml:space="preserve"> </w:t>
              </w:r>
              <w:r>
                <w:rPr>
                  <w:rFonts w:ascii="Courier New" w:hAnsi="Courier New"/>
                  <w:sz w:val="15"/>
                </w:rPr>
                <w:t>для</w:t>
              </w:r>
              <w:r w:rsidRPr="00EB5600">
                <w:rPr>
                  <w:rFonts w:ascii="Courier New" w:hAnsi="Courier New"/>
                  <w:sz w:val="15"/>
                  <w:lang w:val="en-US"/>
                </w:rPr>
                <w:t xml:space="preserve"> </w:t>
              </w:r>
              <w:r>
                <w:rPr>
                  <w:rFonts w:ascii="Courier New" w:hAnsi="Courier New"/>
                  <w:sz w:val="15"/>
                  <w:lang w:val="uk-UA"/>
                </w:rPr>
                <w:t>друку</w:t>
              </w:r>
              <w:r w:rsidRPr="00EB5600">
                <w:rPr>
                  <w:rFonts w:ascii="Courier New" w:hAnsi="Courier New"/>
                  <w:sz w:val="15"/>
                  <w:lang w:val="en-US"/>
                </w:rPr>
                <w:t xml:space="preserve"> </w:t>
              </w:r>
              <w:r>
                <w:rPr>
                  <w:rFonts w:ascii="Courier New" w:hAnsi="Courier New"/>
                  <w:sz w:val="15"/>
                  <w:lang w:val="uk-UA"/>
                </w:rPr>
                <w:t>і</w:t>
              </w:r>
              <w:r w:rsidRPr="00EB5600">
                <w:rPr>
                  <w:rFonts w:ascii="Courier New" w:hAnsi="Courier New"/>
                  <w:sz w:val="15"/>
                  <w:lang w:val="en-US"/>
                </w:rPr>
                <w:t xml:space="preserve"> </w:t>
              </w:r>
              <w:r>
                <w:rPr>
                  <w:rFonts w:ascii="Courier New" w:hAnsi="Courier New"/>
                  <w:sz w:val="15"/>
                  <w:lang w:val="uk-UA"/>
                </w:rPr>
                <w:t>смартфону</w:t>
              </w:r>
              <w:r w:rsidRPr="00EB5600">
                <w:rPr>
                  <w:rFonts w:ascii="Courier New" w:hAnsi="Courier New"/>
                  <w:sz w:val="15"/>
                  <w:lang w:val="en-US"/>
                </w:rPr>
                <w:t xml:space="preserve"> */</w:t>
              </w:r>
            </w:ins>
          </w:p>
          <w:p w14:paraId="4A573D75" w14:textId="77777777" w:rsidR="000A2EAA" w:rsidRPr="00EB5600" w:rsidRDefault="000A2EAA" w:rsidP="000A2EAA">
            <w:pPr>
              <w:spacing w:line="146" w:lineRule="exact"/>
              <w:ind w:left="254"/>
              <w:rPr>
                <w:ins w:id="243" w:author="МАРІЯ БРЕНЬ" w:date="2019-12-19T09:26:00Z"/>
                <w:rFonts w:ascii="Courier New"/>
                <w:sz w:val="15"/>
                <w:lang w:val="en-US"/>
              </w:rPr>
            </w:pPr>
            <w:ins w:id="244" w:author="МАРІЯ БРЕНЬ" w:date="2019-12-19T09:26:00Z">
              <w:r w:rsidRPr="00EB5600">
                <w:rPr>
                  <w:rFonts w:ascii="Courier New"/>
                  <w:sz w:val="15"/>
                  <w:lang w:val="en-US"/>
                </w:rPr>
                <w:t>&lt;/style&gt;</w:t>
              </w:r>
            </w:ins>
          </w:p>
          <w:p w14:paraId="0FDD96E3" w14:textId="77777777" w:rsidR="000A2EAA" w:rsidRPr="00EB5600" w:rsidRDefault="000A2EAA" w:rsidP="000A2EAA">
            <w:pPr>
              <w:spacing w:line="150" w:lineRule="exact"/>
              <w:ind w:left="164"/>
              <w:rPr>
                <w:ins w:id="245" w:author="МАРІЯ БРЕНЬ" w:date="2019-12-19T09:26:00Z"/>
                <w:rFonts w:ascii="Courier New"/>
                <w:sz w:val="15"/>
                <w:lang w:val="en-US"/>
              </w:rPr>
            </w:pPr>
            <w:ins w:id="246" w:author="МАРІЯ БРЕНЬ" w:date="2019-12-19T09:26:00Z">
              <w:r w:rsidRPr="00EB5600">
                <w:rPr>
                  <w:rFonts w:ascii="Courier New"/>
                  <w:sz w:val="15"/>
                  <w:lang w:val="en-US"/>
                </w:rPr>
                <w:t>&lt;/head&gt;</w:t>
              </w:r>
            </w:ins>
          </w:p>
          <w:p w14:paraId="42F22CB9" w14:textId="77777777" w:rsidR="000A2EAA" w:rsidRPr="00EB5600" w:rsidRDefault="000A2EAA" w:rsidP="000A2EAA">
            <w:pPr>
              <w:spacing w:line="150" w:lineRule="exact"/>
              <w:ind w:left="164"/>
              <w:rPr>
                <w:ins w:id="247" w:author="МАРІЯ БРЕНЬ" w:date="2019-12-19T09:26:00Z"/>
                <w:rFonts w:ascii="Courier New"/>
                <w:sz w:val="15"/>
                <w:lang w:val="en-US"/>
              </w:rPr>
            </w:pPr>
            <w:ins w:id="248" w:author="МАРІЯ БРЕНЬ" w:date="2019-12-19T09:26:00Z">
              <w:r w:rsidRPr="00EB5600">
                <w:rPr>
                  <w:rFonts w:ascii="Courier New"/>
                  <w:sz w:val="15"/>
                  <w:lang w:val="en-US"/>
                </w:rPr>
                <w:t>&lt;body&gt;</w:t>
              </w:r>
            </w:ins>
          </w:p>
          <w:p w14:paraId="5FAAA021" w14:textId="77777777" w:rsidR="000A2EAA" w:rsidRPr="00EB5600" w:rsidRDefault="000A2EAA" w:rsidP="000A2EAA">
            <w:pPr>
              <w:spacing w:line="150" w:lineRule="exact"/>
              <w:ind w:left="254"/>
              <w:rPr>
                <w:ins w:id="249" w:author="МАРІЯ БРЕНЬ" w:date="2019-12-19T09:26:00Z"/>
                <w:rFonts w:ascii="Courier New"/>
                <w:sz w:val="15"/>
                <w:lang w:val="en-US"/>
              </w:rPr>
            </w:pPr>
            <w:ins w:id="250" w:author="МАРІЯ БРЕНЬ" w:date="2019-12-19T09:26:00Z">
              <w:r w:rsidRPr="00EB5600">
                <w:rPr>
                  <w:rFonts w:ascii="Courier New"/>
                  <w:sz w:val="15"/>
                  <w:lang w:val="en-US"/>
                </w:rPr>
                <w:t>&lt;p&gt;...&lt;/p&gt;</w:t>
              </w:r>
            </w:ins>
          </w:p>
          <w:p w14:paraId="2FCDF38C" w14:textId="77777777" w:rsidR="000A2EAA" w:rsidRDefault="000A2EAA" w:rsidP="000A2EAA">
            <w:pPr>
              <w:spacing w:line="150" w:lineRule="exact"/>
              <w:ind w:left="164"/>
              <w:rPr>
                <w:ins w:id="251" w:author="МАРІЯ БРЕНЬ" w:date="2019-12-19T09:26:00Z"/>
                <w:rFonts w:ascii="Courier New"/>
                <w:sz w:val="15"/>
              </w:rPr>
            </w:pPr>
            <w:ins w:id="252" w:author="МАРІЯ БРЕНЬ" w:date="2019-12-19T09:26:00Z">
              <w:r>
                <w:rPr>
                  <w:rFonts w:ascii="Courier New"/>
                  <w:sz w:val="15"/>
                </w:rPr>
                <w:t>&lt;/body&gt;</w:t>
              </w:r>
            </w:ins>
          </w:p>
          <w:p w14:paraId="720D4DDA" w14:textId="5B1ED510" w:rsidR="00BD3CA4" w:rsidRPr="000A2EAA" w:rsidRDefault="000A2EAA" w:rsidP="000A2EAA">
            <w:pPr>
              <w:spacing w:line="160" w:lineRule="exact"/>
              <w:ind w:left="74"/>
              <w:rPr>
                <w:ins w:id="253" w:author="МАРІЯ БРЕНЬ" w:date="2019-12-19T09:11:00Z"/>
                <w:rFonts w:ascii="Courier New"/>
                <w:sz w:val="15"/>
                <w:lang w:val="uk-UA"/>
                <w:rPrChange w:id="254" w:author="МАРІЯ БРЕНЬ" w:date="2019-12-19T09:26:00Z">
                  <w:rPr>
                    <w:ins w:id="255" w:author="МАРІЯ БРЕНЬ" w:date="2019-12-19T09:11:00Z"/>
                    <w:sz w:val="15"/>
                  </w:rPr>
                </w:rPrChange>
              </w:rPr>
              <w:pPrChange w:id="256" w:author="МАРІЯ БРЕНЬ" w:date="2019-12-19T09:26:00Z">
                <w:pPr>
                  <w:pStyle w:val="TableParagraph"/>
                  <w:ind w:left="74"/>
                </w:pPr>
              </w:pPrChange>
            </w:pPr>
            <w:ins w:id="257" w:author="МАРІЯ БРЕНЬ" w:date="2019-12-19T09:26:00Z">
              <w:r>
                <w:rPr>
                  <w:rFonts w:ascii="Courier New"/>
                  <w:sz w:val="15"/>
                </w:rPr>
                <w:t>&lt;/html&gt;</w:t>
              </w:r>
            </w:ins>
          </w:p>
        </w:tc>
      </w:tr>
    </w:tbl>
    <w:p w14:paraId="219A6805" w14:textId="77777777" w:rsidR="002A255F" w:rsidRDefault="002A255F" w:rsidP="00253FB5">
      <w:pPr>
        <w:pStyle w:val="a3"/>
        <w:spacing w:line="360" w:lineRule="auto"/>
        <w:ind w:left="105" w:right="183"/>
      </w:pPr>
    </w:p>
    <w:p w14:paraId="3B9553F2" w14:textId="54782C6E" w:rsidR="005E7977" w:rsidDel="000A2EAA" w:rsidRDefault="00767651" w:rsidP="00253FB5">
      <w:pPr>
        <w:spacing w:line="360" w:lineRule="auto"/>
        <w:ind w:left="426"/>
        <w:rPr>
          <w:del w:id="258" w:author="МАРІЯ БРЕНЬ" w:date="2019-12-19T09:26:00Z"/>
          <w:rFonts w:ascii="Arial Black" w:hAnsi="Arial Black"/>
          <w:sz w:val="15"/>
        </w:rPr>
      </w:pPr>
      <w:commentRangeStart w:id="259"/>
      <w:del w:id="260" w:author="МАРІЯ БРЕНЬ" w:date="2019-12-19T09:26:00Z">
        <w:r w:rsidDel="000A2EAA">
          <w:rPr>
            <w:noProof/>
            <w:lang w:val="uk-UA" w:eastAsia="uk-UA" w:bidi="ar-SA"/>
          </w:rPr>
          <mc:AlternateContent>
            <mc:Choice Requires="wps">
              <w:drawing>
                <wp:anchor distT="0" distB="0" distL="0" distR="0" simplePos="0" relativeHeight="251712512" behindDoc="1" locked="0" layoutInCell="1" allowOverlap="1" wp14:anchorId="4C5FC6C8" wp14:editId="1A0F3530">
                  <wp:simplePos x="0" y="0"/>
                  <wp:positionH relativeFrom="page">
                    <wp:posOffset>982345</wp:posOffset>
                  </wp:positionH>
                  <wp:positionV relativeFrom="paragraph">
                    <wp:posOffset>172720</wp:posOffset>
                  </wp:positionV>
                  <wp:extent cx="5847715" cy="1523365"/>
                  <wp:effectExtent l="0" t="0" r="0" b="0"/>
                  <wp:wrapTopAndBottom/>
                  <wp:docPr id="333"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1523365"/>
                          </a:xfrm>
                          <a:prstGeom prst="rect">
                            <a:avLst/>
                          </a:prstGeom>
                          <a:solidFill>
                            <a:srgbClr val="F8F7F2"/>
                          </a:solidFill>
                          <a:ln>
                            <a:noFill/>
                          </a:ln>
                        </wps:spPr>
                        <wps:txbx>
                          <w:txbxContent>
                            <w:p w14:paraId="6DD4847A" w14:textId="77777777" w:rsidR="000A2EAA" w:rsidRPr="00EB5600" w:rsidRDefault="000A2EAA">
                              <w:pPr>
                                <w:spacing w:before="83" w:line="211" w:lineRule="auto"/>
                                <w:ind w:left="254" w:right="4058" w:hanging="180"/>
                                <w:rPr>
                                  <w:rFonts w:ascii="Courier New"/>
                                  <w:sz w:val="15"/>
                                  <w:lang w:val="en-US"/>
                                </w:rPr>
                              </w:pPr>
                              <w:r w:rsidRPr="00EB5600">
                                <w:rPr>
                                  <w:rFonts w:ascii="Courier New"/>
                                  <w:sz w:val="15"/>
                                  <w:lang w:val="en-US"/>
                                </w:rPr>
                                <w:t xml:space="preserve">&lt;!DOCTYPE html PUBLIC "-//W3C//DTD XHTML 1.0 Strict//EN" </w:t>
                              </w:r>
                              <w:r>
                                <w:fldChar w:fldCharType="begin"/>
                              </w:r>
                              <w:r w:rsidRPr="003D6273">
                                <w:rPr>
                                  <w:lang w:val="en-US"/>
                                  <w:rPrChange w:id="261" w:author="Пользователь Windows" w:date="2019-12-19T05:26:00Z">
                                    <w:rPr/>
                                  </w:rPrChange>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3D6273">
                                <w:rPr>
                                  <w:lang w:val="en-US"/>
                                  <w:rPrChange w:id="262" w:author="Пользователь Windows" w:date="2019-12-19T05:26:00Z">
                                    <w:rPr/>
                                  </w:rPrChange>
                                </w:rPr>
                                <w:instrText>HYPERLINK "http://www.w3.org/TR/xhtml1/DTD/xhtml1-strict.dtd" \h</w:instrText>
                              </w:r>
                              <w:r>
                                <w:fldChar w:fldCharType="separate"/>
                              </w:r>
                              <w:r w:rsidRPr="00EB5600">
                                <w:rPr>
                                  <w:rFonts w:ascii="Courier New"/>
                                  <w:sz w:val="15"/>
                                  <w:lang w:val="en-US"/>
                                </w:rPr>
                                <w:t>strict.dtd"&gt;</w:t>
                              </w:r>
                              <w:r>
                                <w:fldChar w:fldCharType="end"/>
                              </w:r>
                            </w:p>
                            <w:p w14:paraId="0CEB3DA6" w14:textId="77777777" w:rsidR="000A2EAA" w:rsidRPr="00EB5600" w:rsidRDefault="000A2EAA">
                              <w:pPr>
                                <w:spacing w:line="146" w:lineRule="exact"/>
                                <w:ind w:left="74"/>
                                <w:rPr>
                                  <w:rFonts w:ascii="Courier New"/>
                                  <w:sz w:val="15"/>
                                  <w:lang w:val="en-US"/>
                                </w:rPr>
                              </w:pPr>
                              <w:r w:rsidRPr="00EB5600">
                                <w:rPr>
                                  <w:rFonts w:ascii="Courier New"/>
                                  <w:sz w:val="15"/>
                                  <w:lang w:val="en-US"/>
                                </w:rPr>
                                <w:t xml:space="preserve">&lt;html </w:t>
                              </w:r>
                              <w:r>
                                <w:fldChar w:fldCharType="begin"/>
                              </w:r>
                              <w:r w:rsidRPr="003D6273">
                                <w:rPr>
                                  <w:lang w:val="en-US"/>
                                  <w:rPrChange w:id="263" w:author="Пользователь Windows" w:date="2019-12-19T05:26:00Z">
                                    <w:rPr/>
                                  </w:rPrChange>
                                </w:rPr>
                                <w:instrText>HYPERLINK "http://www.w3.org/1999/xhtml" \h</w:instrText>
                              </w:r>
                              <w:r>
                                <w:fldChar w:fldCharType="separate"/>
                              </w:r>
                              <w:r w:rsidRPr="00EB5600">
                                <w:rPr>
                                  <w:rFonts w:ascii="Courier New"/>
                                  <w:sz w:val="15"/>
                                  <w:lang w:val="en-US"/>
                                </w:rPr>
                                <w:t>xmlns="http://www.w3.org/1999/xhtml"&gt;</w:t>
                              </w:r>
                              <w:r>
                                <w:fldChar w:fldCharType="end"/>
                              </w:r>
                            </w:p>
                            <w:p w14:paraId="37A8D090" w14:textId="77777777" w:rsidR="000A2EAA" w:rsidRPr="00EB5600" w:rsidRDefault="000A2EAA">
                              <w:pPr>
                                <w:spacing w:line="150" w:lineRule="exact"/>
                                <w:ind w:left="164"/>
                                <w:rPr>
                                  <w:rFonts w:ascii="Courier New"/>
                                  <w:sz w:val="15"/>
                                  <w:lang w:val="en-US"/>
                                </w:rPr>
                              </w:pPr>
                              <w:r w:rsidRPr="00EB5600">
                                <w:rPr>
                                  <w:rFonts w:ascii="Courier New"/>
                                  <w:sz w:val="15"/>
                                  <w:lang w:val="en-US"/>
                                </w:rPr>
                                <w:t>&lt;head&gt;</w:t>
                              </w:r>
                            </w:p>
                            <w:p w14:paraId="6255F42F" w14:textId="77777777" w:rsidR="000A2EAA" w:rsidRPr="00EB5600" w:rsidRDefault="000A2EAA">
                              <w:pPr>
                                <w:spacing w:line="150" w:lineRule="exact"/>
                                <w:ind w:left="254"/>
                                <w:rPr>
                                  <w:rFonts w:ascii="Courier New"/>
                                  <w:sz w:val="15"/>
                                  <w:lang w:val="en-US"/>
                                </w:rPr>
                              </w:pPr>
                              <w:r w:rsidRPr="00EB5600">
                                <w:rPr>
                                  <w:rFonts w:ascii="Courier New"/>
                                  <w:sz w:val="15"/>
                                  <w:lang w:val="en-US"/>
                                </w:rPr>
                                <w:t>&lt;meta http-equiv="Content-Type" content="text/html; charset=utf-8" /&gt;</w:t>
                              </w:r>
                            </w:p>
                            <w:p w14:paraId="1685A10B" w14:textId="77777777" w:rsidR="000A2EAA" w:rsidRPr="00EB5600" w:rsidRDefault="000A2EAA">
                              <w:pPr>
                                <w:spacing w:line="150" w:lineRule="exact"/>
                                <w:ind w:left="246"/>
                                <w:rPr>
                                  <w:rFonts w:ascii="Courier New" w:hAnsi="Courier New"/>
                                  <w:sz w:val="15"/>
                                  <w:lang w:val="en-US"/>
                                </w:rPr>
                              </w:pPr>
                              <w:r w:rsidRPr="00EB5600">
                                <w:rPr>
                                  <w:rFonts w:ascii="Courier New" w:hAnsi="Courier New"/>
                                  <w:sz w:val="15"/>
                                  <w:lang w:val="en-US"/>
                                </w:rPr>
                                <w:t>&lt;title&gt;</w:t>
                              </w:r>
                              <w:r>
                                <w:rPr>
                                  <w:rFonts w:ascii="Courier New" w:hAnsi="Courier New"/>
                                  <w:sz w:val="15"/>
                                  <w:lang w:val="uk-UA"/>
                                </w:rPr>
                                <w:t>І</w:t>
                              </w:r>
                              <w:r>
                                <w:rPr>
                                  <w:rFonts w:ascii="Courier New" w:hAnsi="Courier New"/>
                                  <w:sz w:val="15"/>
                                </w:rPr>
                                <w:t>мпорт</w:t>
                              </w:r>
                              <w:r w:rsidRPr="00EB5600">
                                <w:rPr>
                                  <w:rFonts w:ascii="Courier New" w:hAnsi="Courier New"/>
                                  <w:sz w:val="15"/>
                                  <w:lang w:val="en-US"/>
                                </w:rPr>
                                <w:t xml:space="preserve"> </w:t>
                              </w:r>
                              <w:r>
                                <w:rPr>
                                  <w:rFonts w:ascii="Courier New" w:hAnsi="Courier New"/>
                                  <w:sz w:val="15"/>
                                </w:rPr>
                                <w:t>стил</w:t>
                              </w:r>
                              <w:r>
                                <w:rPr>
                                  <w:rFonts w:ascii="Courier New" w:hAnsi="Courier New"/>
                                  <w:sz w:val="15"/>
                                  <w:lang w:val="uk-UA"/>
                                </w:rPr>
                                <w:t>ю</w:t>
                              </w:r>
                              <w:r w:rsidRPr="00EB5600">
                                <w:rPr>
                                  <w:rFonts w:ascii="Courier New" w:hAnsi="Courier New"/>
                                  <w:sz w:val="15"/>
                                  <w:lang w:val="en-US"/>
                                </w:rPr>
                                <w:t>&lt;/title&gt;</w:t>
                              </w:r>
                            </w:p>
                            <w:p w14:paraId="1F7FE10A" w14:textId="77777777" w:rsidR="000A2EAA" w:rsidRPr="00EB5600" w:rsidRDefault="000A2EAA">
                              <w:pPr>
                                <w:spacing w:line="150" w:lineRule="exact"/>
                                <w:ind w:left="254"/>
                                <w:rPr>
                                  <w:rFonts w:ascii="Courier New"/>
                                  <w:sz w:val="15"/>
                                  <w:lang w:val="en-US"/>
                                </w:rPr>
                              </w:pPr>
                              <w:r w:rsidRPr="00EB5600">
                                <w:rPr>
                                  <w:rFonts w:ascii="Courier New"/>
                                  <w:sz w:val="15"/>
                                  <w:lang w:val="en-US"/>
                                </w:rPr>
                                <w:t>&lt;style type="text/css"&gt;</w:t>
                              </w:r>
                            </w:p>
                            <w:p w14:paraId="07E8FF66" w14:textId="77777777" w:rsidR="000A2EAA" w:rsidRPr="00EB5600" w:rsidRDefault="000A2EAA">
                              <w:pPr>
                                <w:spacing w:before="5" w:line="211" w:lineRule="auto"/>
                                <w:ind w:left="417" w:right="1840"/>
                                <w:rPr>
                                  <w:rFonts w:ascii="Courier New" w:hAnsi="Courier New"/>
                                  <w:sz w:val="15"/>
                                  <w:lang w:val="en-US"/>
                                </w:rPr>
                              </w:pPr>
                              <w:r w:rsidRPr="00EB5600">
                                <w:rPr>
                                  <w:rFonts w:ascii="Courier New" w:hAnsi="Courier New"/>
                                  <w:sz w:val="15"/>
                                  <w:lang w:val="en-US"/>
                                </w:rPr>
                                <w:t xml:space="preserve">@import "style/main.css" screen; /* </w:t>
                              </w:r>
                              <w:r>
                                <w:rPr>
                                  <w:rFonts w:ascii="Courier New" w:hAnsi="Courier New"/>
                                  <w:sz w:val="15"/>
                                </w:rPr>
                                <w:t>Стиль</w:t>
                              </w:r>
                              <w:r w:rsidRPr="00EB5600">
                                <w:rPr>
                                  <w:rFonts w:ascii="Courier New" w:hAnsi="Courier New"/>
                                  <w:sz w:val="15"/>
                                  <w:lang w:val="en-US"/>
                                </w:rPr>
                                <w:t xml:space="preserve"> </w:t>
                              </w:r>
                              <w:r>
                                <w:rPr>
                                  <w:rFonts w:ascii="Courier New" w:hAnsi="Courier New"/>
                                  <w:sz w:val="15"/>
                                </w:rPr>
                                <w:t>для</w:t>
                              </w:r>
                              <w:r w:rsidRPr="00EB5600">
                                <w:rPr>
                                  <w:rFonts w:ascii="Courier New" w:hAnsi="Courier New"/>
                                  <w:sz w:val="15"/>
                                  <w:lang w:val="en-US"/>
                                </w:rPr>
                                <w:t xml:space="preserve"> </w:t>
                              </w:r>
                              <w:r>
                                <w:rPr>
                                  <w:rFonts w:ascii="Courier New" w:hAnsi="Courier New"/>
                                  <w:sz w:val="15"/>
                                </w:rPr>
                                <w:t>в</w:t>
                              </w:r>
                              <w:r>
                                <w:rPr>
                                  <w:rFonts w:ascii="Courier New" w:hAnsi="Courier New"/>
                                  <w:sz w:val="15"/>
                                  <w:lang w:val="uk-UA"/>
                                </w:rPr>
                                <w:t>и</w:t>
                              </w:r>
                              <w:r>
                                <w:rPr>
                                  <w:rFonts w:ascii="Courier New" w:hAnsi="Courier New"/>
                                  <w:sz w:val="15"/>
                                </w:rPr>
                                <w:t>вод</w:t>
                              </w:r>
                              <w:r>
                                <w:rPr>
                                  <w:rFonts w:ascii="Courier New" w:hAnsi="Courier New"/>
                                  <w:sz w:val="15"/>
                                  <w:lang w:val="uk-UA"/>
                                </w:rPr>
                                <w:t>у</w:t>
                              </w:r>
                              <w:r w:rsidRPr="00EB5600">
                                <w:rPr>
                                  <w:rFonts w:ascii="Courier New" w:hAnsi="Courier New"/>
                                  <w:sz w:val="15"/>
                                  <w:lang w:val="en-US"/>
                                </w:rPr>
                                <w:t xml:space="preserve"> </w:t>
                              </w:r>
                              <w:r>
                                <w:rPr>
                                  <w:rFonts w:ascii="Courier New" w:hAnsi="Courier New"/>
                                  <w:sz w:val="15"/>
                                </w:rPr>
                                <w:t>результат</w:t>
                              </w:r>
                              <w:r>
                                <w:rPr>
                                  <w:rFonts w:ascii="Courier New" w:hAnsi="Courier New"/>
                                  <w:sz w:val="15"/>
                                  <w:lang w:val="uk-UA"/>
                                </w:rPr>
                                <w:t>у</w:t>
                              </w:r>
                              <w:r w:rsidRPr="00EB5600">
                                <w:rPr>
                                  <w:rFonts w:ascii="Courier New" w:hAnsi="Courier New"/>
                                  <w:sz w:val="15"/>
                                  <w:lang w:val="en-US"/>
                                </w:rPr>
                                <w:t xml:space="preserve"> </w:t>
                              </w:r>
                              <w:r>
                                <w:rPr>
                                  <w:rFonts w:ascii="Courier New" w:hAnsi="Courier New"/>
                                  <w:sz w:val="15"/>
                                </w:rPr>
                                <w:t>на</w:t>
                              </w:r>
                              <w:r w:rsidRPr="00EB5600">
                                <w:rPr>
                                  <w:rFonts w:ascii="Courier New" w:hAnsi="Courier New"/>
                                  <w:sz w:val="15"/>
                                  <w:lang w:val="en-US"/>
                                </w:rPr>
                                <w:t xml:space="preserve"> </w:t>
                              </w:r>
                              <w:r>
                                <w:rPr>
                                  <w:rFonts w:ascii="Courier New" w:hAnsi="Courier New"/>
                                  <w:sz w:val="15"/>
                                </w:rPr>
                                <w:t>мон</w:t>
                              </w:r>
                              <w:r>
                                <w:rPr>
                                  <w:rFonts w:ascii="Courier New" w:hAnsi="Courier New"/>
                                  <w:sz w:val="15"/>
                                  <w:lang w:val="uk-UA"/>
                                </w:rPr>
                                <w:t>і</w:t>
                              </w:r>
                              <w:r>
                                <w:rPr>
                                  <w:rFonts w:ascii="Courier New" w:hAnsi="Courier New"/>
                                  <w:sz w:val="15"/>
                                </w:rPr>
                                <w:t>тор</w:t>
                              </w:r>
                              <w:r w:rsidRPr="00EB5600">
                                <w:rPr>
                                  <w:rFonts w:ascii="Courier New" w:hAnsi="Courier New"/>
                                  <w:sz w:val="15"/>
                                  <w:lang w:val="en-US"/>
                                </w:rPr>
                                <w:t xml:space="preserve"> */ @import "style/print.css" print, handheld; /* </w:t>
                              </w:r>
                              <w:r>
                                <w:rPr>
                                  <w:rFonts w:ascii="Courier New" w:hAnsi="Courier New"/>
                                  <w:sz w:val="15"/>
                                </w:rPr>
                                <w:t>Стиль</w:t>
                              </w:r>
                              <w:r w:rsidRPr="00EB5600">
                                <w:rPr>
                                  <w:rFonts w:ascii="Courier New" w:hAnsi="Courier New"/>
                                  <w:sz w:val="15"/>
                                  <w:lang w:val="en-US"/>
                                </w:rPr>
                                <w:t xml:space="preserve"> </w:t>
                              </w:r>
                              <w:r>
                                <w:rPr>
                                  <w:rFonts w:ascii="Courier New" w:hAnsi="Courier New"/>
                                  <w:sz w:val="15"/>
                                </w:rPr>
                                <w:t>для</w:t>
                              </w:r>
                              <w:r w:rsidRPr="00EB5600">
                                <w:rPr>
                                  <w:rFonts w:ascii="Courier New" w:hAnsi="Courier New"/>
                                  <w:sz w:val="15"/>
                                  <w:lang w:val="en-US"/>
                                </w:rPr>
                                <w:t xml:space="preserve"> </w:t>
                              </w:r>
                              <w:r>
                                <w:rPr>
                                  <w:rFonts w:ascii="Courier New" w:hAnsi="Courier New"/>
                                  <w:sz w:val="15"/>
                                  <w:lang w:val="uk-UA"/>
                                </w:rPr>
                                <w:t>друку</w:t>
                              </w:r>
                              <w:r w:rsidRPr="00EB5600">
                                <w:rPr>
                                  <w:rFonts w:ascii="Courier New" w:hAnsi="Courier New"/>
                                  <w:sz w:val="15"/>
                                  <w:lang w:val="en-US"/>
                                </w:rPr>
                                <w:t xml:space="preserve"> </w:t>
                              </w:r>
                              <w:r>
                                <w:rPr>
                                  <w:rFonts w:ascii="Courier New" w:hAnsi="Courier New"/>
                                  <w:sz w:val="15"/>
                                  <w:lang w:val="uk-UA"/>
                                </w:rPr>
                                <w:t>і</w:t>
                              </w:r>
                              <w:r w:rsidRPr="00EB5600">
                                <w:rPr>
                                  <w:rFonts w:ascii="Courier New" w:hAnsi="Courier New"/>
                                  <w:sz w:val="15"/>
                                  <w:lang w:val="en-US"/>
                                </w:rPr>
                                <w:t xml:space="preserve"> </w:t>
                              </w:r>
                              <w:r>
                                <w:rPr>
                                  <w:rFonts w:ascii="Courier New" w:hAnsi="Courier New"/>
                                  <w:sz w:val="15"/>
                                  <w:lang w:val="uk-UA"/>
                                </w:rPr>
                                <w:t>смартфону</w:t>
                              </w:r>
                              <w:r w:rsidRPr="00EB5600">
                                <w:rPr>
                                  <w:rFonts w:ascii="Courier New" w:hAnsi="Courier New"/>
                                  <w:sz w:val="15"/>
                                  <w:lang w:val="en-US"/>
                                </w:rPr>
                                <w:t xml:space="preserve"> */</w:t>
                              </w:r>
                            </w:p>
                            <w:p w14:paraId="109A9977" w14:textId="77777777" w:rsidR="000A2EAA" w:rsidRPr="00EB5600" w:rsidRDefault="000A2EAA">
                              <w:pPr>
                                <w:spacing w:line="146" w:lineRule="exact"/>
                                <w:ind w:left="254"/>
                                <w:rPr>
                                  <w:rFonts w:ascii="Courier New"/>
                                  <w:sz w:val="15"/>
                                  <w:lang w:val="en-US"/>
                                </w:rPr>
                              </w:pPr>
                              <w:r w:rsidRPr="00EB5600">
                                <w:rPr>
                                  <w:rFonts w:ascii="Courier New"/>
                                  <w:sz w:val="15"/>
                                  <w:lang w:val="en-US"/>
                                </w:rPr>
                                <w:t>&lt;/style&gt;</w:t>
                              </w:r>
                            </w:p>
                            <w:p w14:paraId="15FE208E" w14:textId="77777777" w:rsidR="000A2EAA" w:rsidRPr="00EB5600" w:rsidRDefault="000A2EAA">
                              <w:pPr>
                                <w:spacing w:line="150" w:lineRule="exact"/>
                                <w:ind w:left="164"/>
                                <w:rPr>
                                  <w:rFonts w:ascii="Courier New"/>
                                  <w:sz w:val="15"/>
                                  <w:lang w:val="en-US"/>
                                </w:rPr>
                              </w:pPr>
                              <w:r w:rsidRPr="00EB5600">
                                <w:rPr>
                                  <w:rFonts w:ascii="Courier New"/>
                                  <w:sz w:val="15"/>
                                  <w:lang w:val="en-US"/>
                                </w:rPr>
                                <w:t>&lt;/head&gt;</w:t>
                              </w:r>
                            </w:p>
                            <w:p w14:paraId="5133B583" w14:textId="77777777" w:rsidR="000A2EAA" w:rsidRPr="00EB5600" w:rsidRDefault="000A2EAA">
                              <w:pPr>
                                <w:spacing w:line="150" w:lineRule="exact"/>
                                <w:ind w:left="164"/>
                                <w:rPr>
                                  <w:rFonts w:ascii="Courier New"/>
                                  <w:sz w:val="15"/>
                                  <w:lang w:val="en-US"/>
                                </w:rPr>
                              </w:pPr>
                              <w:r w:rsidRPr="00EB5600">
                                <w:rPr>
                                  <w:rFonts w:ascii="Courier New"/>
                                  <w:sz w:val="15"/>
                                  <w:lang w:val="en-US"/>
                                </w:rPr>
                                <w:t>&lt;body&gt;</w:t>
                              </w:r>
                            </w:p>
                            <w:p w14:paraId="47C738D5" w14:textId="77777777" w:rsidR="000A2EAA" w:rsidRPr="00EB5600" w:rsidRDefault="000A2EAA">
                              <w:pPr>
                                <w:spacing w:line="150" w:lineRule="exact"/>
                                <w:ind w:left="254"/>
                                <w:rPr>
                                  <w:rFonts w:ascii="Courier New"/>
                                  <w:sz w:val="15"/>
                                  <w:lang w:val="en-US"/>
                                </w:rPr>
                              </w:pPr>
                              <w:r w:rsidRPr="00EB5600">
                                <w:rPr>
                                  <w:rFonts w:ascii="Courier New"/>
                                  <w:sz w:val="15"/>
                                  <w:lang w:val="en-US"/>
                                </w:rPr>
                                <w:t>&lt;p&gt;...&lt;/p&gt;</w:t>
                              </w:r>
                            </w:p>
                            <w:p w14:paraId="40DC1FD7" w14:textId="77777777" w:rsidR="000A2EAA" w:rsidRDefault="000A2EAA">
                              <w:pPr>
                                <w:spacing w:line="150" w:lineRule="exact"/>
                                <w:ind w:left="164"/>
                                <w:rPr>
                                  <w:rFonts w:ascii="Courier New"/>
                                  <w:sz w:val="15"/>
                                </w:rPr>
                              </w:pPr>
                              <w:r>
                                <w:rPr>
                                  <w:rFonts w:ascii="Courier New"/>
                                  <w:sz w:val="15"/>
                                </w:rPr>
                                <w:t>&lt;/body&gt;</w:t>
                              </w:r>
                            </w:p>
                            <w:p w14:paraId="57BE5A7D" w14:textId="77777777" w:rsidR="000A2EAA" w:rsidRPr="000A2EAA" w:rsidRDefault="000A2EAA">
                              <w:pPr>
                                <w:spacing w:line="160" w:lineRule="exact"/>
                                <w:ind w:left="74"/>
                                <w:rPr>
                                  <w:rFonts w:ascii="Courier New"/>
                                  <w:sz w:val="15"/>
                                  <w:lang w:val="uk-UA"/>
                                  <w:rPrChange w:id="264" w:author="МАРІЯ БРЕНЬ" w:date="2019-12-19T09:25:00Z">
                                    <w:rPr>
                                      <w:rFonts w:ascii="Courier New"/>
                                      <w:sz w:val="15"/>
                                    </w:rPr>
                                  </w:rPrChange>
                                </w:rPr>
                              </w:pPr>
                              <w:r>
                                <w:rPr>
                                  <w:rFonts w:ascii="Courier New"/>
                                  <w:sz w:val="15"/>
                                </w:rPr>
                                <w:t>&lt;/html&gt;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5FC6C8" id="Text Box 250" o:spid="_x0000_s1052" type="#_x0000_t202" style="position:absolute;left:0;text-align:left;margin-left:77.35pt;margin-top:13.6pt;width:460.45pt;height:119.95pt;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" fillcolor="#f8f7f2" stroked="f">
                  <v:textbox inset="0,0,0,0">
                    <w:txbxContent>
                      <w:p w14:paraId="6DD4847A" w14:textId="77777777" w:rsidR="000A2EAA" w:rsidRPr="00EB5600" w:rsidRDefault="000A2EAA">
                        <w:pPr>
                          <w:spacing w:before="83" w:line="211" w:lineRule="auto"/>
                          <w:ind w:left="254" w:right="4058" w:hanging="180"/>
                          <w:rPr>
                            <w:rFonts w:ascii="Courier New"/>
                            <w:sz w:val="15"/>
                            <w:lang w:val="en-US"/>
                          </w:rPr>
                        </w:pPr>
                        <w:r w:rsidRPr="00EB5600">
                          <w:rPr>
                            <w:rFonts w:ascii="Courier New"/>
                            <w:sz w:val="15"/>
                            <w:lang w:val="en-US"/>
                          </w:rPr>
                          <w:t xml:space="preserve">&lt;!DOCTYPE html PUBLIC "-//W3C//DTD XHTML 1.0 Strict//EN" </w:t>
                        </w:r>
                        <w:r>
                          <w:fldChar w:fldCharType="begin"/>
                        </w:r>
                        <w:r w:rsidRPr="003D6273">
                          <w:rPr>
                            <w:lang w:val="en-US"/>
                            <w:rPrChange w:id="265" w:author="Пользователь Windows" w:date="2019-12-19T05:26:00Z">
                              <w:rPr/>
                            </w:rPrChange>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3D6273">
                          <w:rPr>
                            <w:lang w:val="en-US"/>
                            <w:rPrChange w:id="266" w:author="Пользователь Windows" w:date="2019-12-19T05:26:00Z">
                              <w:rPr/>
                            </w:rPrChange>
                          </w:rPr>
                          <w:instrText>HYPERLINK "http://www.w3.org/TR/xhtml1/DTD/xhtml1-strict.dtd" \h</w:instrText>
                        </w:r>
                        <w:r>
                          <w:fldChar w:fldCharType="separate"/>
                        </w:r>
                        <w:r w:rsidRPr="00EB5600">
                          <w:rPr>
                            <w:rFonts w:ascii="Courier New"/>
                            <w:sz w:val="15"/>
                            <w:lang w:val="en-US"/>
                          </w:rPr>
                          <w:t>strict.dtd"&gt;</w:t>
                        </w:r>
                        <w:r>
                          <w:fldChar w:fldCharType="end"/>
                        </w:r>
                      </w:p>
                      <w:p w14:paraId="0CEB3DA6" w14:textId="77777777" w:rsidR="000A2EAA" w:rsidRPr="00EB5600" w:rsidRDefault="000A2EAA">
                        <w:pPr>
                          <w:spacing w:line="146" w:lineRule="exact"/>
                          <w:ind w:left="74"/>
                          <w:rPr>
                            <w:rFonts w:ascii="Courier New"/>
                            <w:sz w:val="15"/>
                            <w:lang w:val="en-US"/>
                          </w:rPr>
                        </w:pPr>
                        <w:r w:rsidRPr="00EB5600">
                          <w:rPr>
                            <w:rFonts w:ascii="Courier New"/>
                            <w:sz w:val="15"/>
                            <w:lang w:val="en-US"/>
                          </w:rPr>
                          <w:t xml:space="preserve">&lt;html </w:t>
                        </w:r>
                        <w:r>
                          <w:fldChar w:fldCharType="begin"/>
                        </w:r>
                        <w:r w:rsidRPr="003D6273">
                          <w:rPr>
                            <w:lang w:val="en-US"/>
                            <w:rPrChange w:id="267" w:author="Пользователь Windows" w:date="2019-12-19T05:26:00Z">
                              <w:rPr/>
                            </w:rPrChange>
                          </w:rPr>
                          <w:instrText>HYPERLINK "http://www.w3.org/1999/xhtml" \h</w:instrText>
                        </w:r>
                        <w:r>
                          <w:fldChar w:fldCharType="separate"/>
                        </w:r>
                        <w:r w:rsidRPr="00EB5600">
                          <w:rPr>
                            <w:rFonts w:ascii="Courier New"/>
                            <w:sz w:val="15"/>
                            <w:lang w:val="en-US"/>
                          </w:rPr>
                          <w:t>xmlns="http://www.w3.org/1999/xhtml"&gt;</w:t>
                        </w:r>
                        <w:r>
                          <w:fldChar w:fldCharType="end"/>
                        </w:r>
                      </w:p>
                      <w:p w14:paraId="37A8D090" w14:textId="77777777" w:rsidR="000A2EAA" w:rsidRPr="00EB5600" w:rsidRDefault="000A2EAA">
                        <w:pPr>
                          <w:spacing w:line="150" w:lineRule="exact"/>
                          <w:ind w:left="164"/>
                          <w:rPr>
                            <w:rFonts w:ascii="Courier New"/>
                            <w:sz w:val="15"/>
                            <w:lang w:val="en-US"/>
                          </w:rPr>
                        </w:pPr>
                        <w:r w:rsidRPr="00EB5600">
                          <w:rPr>
                            <w:rFonts w:ascii="Courier New"/>
                            <w:sz w:val="15"/>
                            <w:lang w:val="en-US"/>
                          </w:rPr>
                          <w:t>&lt;head&gt;</w:t>
                        </w:r>
                      </w:p>
                      <w:p w14:paraId="6255F42F" w14:textId="77777777" w:rsidR="000A2EAA" w:rsidRPr="00EB5600" w:rsidRDefault="000A2EAA">
                        <w:pPr>
                          <w:spacing w:line="150" w:lineRule="exact"/>
                          <w:ind w:left="254"/>
                          <w:rPr>
                            <w:rFonts w:ascii="Courier New"/>
                            <w:sz w:val="15"/>
                            <w:lang w:val="en-US"/>
                          </w:rPr>
                        </w:pPr>
                        <w:r w:rsidRPr="00EB5600">
                          <w:rPr>
                            <w:rFonts w:ascii="Courier New"/>
                            <w:sz w:val="15"/>
                            <w:lang w:val="en-US"/>
                          </w:rPr>
                          <w:t>&lt;meta http-equiv="Content-Type" content="text/html; charset=utf-8" /&gt;</w:t>
                        </w:r>
                      </w:p>
                      <w:p w14:paraId="1685A10B" w14:textId="77777777" w:rsidR="000A2EAA" w:rsidRPr="00EB5600" w:rsidRDefault="000A2EAA">
                        <w:pPr>
                          <w:spacing w:line="150" w:lineRule="exact"/>
                          <w:ind w:left="246"/>
                          <w:rPr>
                            <w:rFonts w:ascii="Courier New" w:hAnsi="Courier New"/>
                            <w:sz w:val="15"/>
                            <w:lang w:val="en-US"/>
                          </w:rPr>
                        </w:pPr>
                        <w:r w:rsidRPr="00EB5600">
                          <w:rPr>
                            <w:rFonts w:ascii="Courier New" w:hAnsi="Courier New"/>
                            <w:sz w:val="15"/>
                            <w:lang w:val="en-US"/>
                          </w:rPr>
                          <w:t>&lt;title&gt;</w:t>
                        </w:r>
                        <w:r>
                          <w:rPr>
                            <w:rFonts w:ascii="Courier New" w:hAnsi="Courier New"/>
                            <w:sz w:val="15"/>
                            <w:lang w:val="uk-UA"/>
                          </w:rPr>
                          <w:t>І</w:t>
                        </w:r>
                        <w:r>
                          <w:rPr>
                            <w:rFonts w:ascii="Courier New" w:hAnsi="Courier New"/>
                            <w:sz w:val="15"/>
                          </w:rPr>
                          <w:t>мпорт</w:t>
                        </w:r>
                        <w:r w:rsidRPr="00EB5600">
                          <w:rPr>
                            <w:rFonts w:ascii="Courier New" w:hAnsi="Courier New"/>
                            <w:sz w:val="15"/>
                            <w:lang w:val="en-US"/>
                          </w:rPr>
                          <w:t xml:space="preserve"> </w:t>
                        </w:r>
                        <w:r>
                          <w:rPr>
                            <w:rFonts w:ascii="Courier New" w:hAnsi="Courier New"/>
                            <w:sz w:val="15"/>
                          </w:rPr>
                          <w:t>стил</w:t>
                        </w:r>
                        <w:r>
                          <w:rPr>
                            <w:rFonts w:ascii="Courier New" w:hAnsi="Courier New"/>
                            <w:sz w:val="15"/>
                            <w:lang w:val="uk-UA"/>
                          </w:rPr>
                          <w:t>ю</w:t>
                        </w:r>
                        <w:r w:rsidRPr="00EB5600">
                          <w:rPr>
                            <w:rFonts w:ascii="Courier New" w:hAnsi="Courier New"/>
                            <w:sz w:val="15"/>
                            <w:lang w:val="en-US"/>
                          </w:rPr>
                          <w:t>&lt;/title&gt;</w:t>
                        </w:r>
                      </w:p>
                      <w:p w14:paraId="1F7FE10A" w14:textId="77777777" w:rsidR="000A2EAA" w:rsidRPr="00EB5600" w:rsidRDefault="000A2EAA">
                        <w:pPr>
                          <w:spacing w:line="150" w:lineRule="exact"/>
                          <w:ind w:left="254"/>
                          <w:rPr>
                            <w:rFonts w:ascii="Courier New"/>
                            <w:sz w:val="15"/>
                            <w:lang w:val="en-US"/>
                          </w:rPr>
                        </w:pPr>
                        <w:r w:rsidRPr="00EB5600">
                          <w:rPr>
                            <w:rFonts w:ascii="Courier New"/>
                            <w:sz w:val="15"/>
                            <w:lang w:val="en-US"/>
                          </w:rPr>
                          <w:t>&lt;style type="text/css"&gt;</w:t>
                        </w:r>
                      </w:p>
                      <w:p w14:paraId="07E8FF66" w14:textId="77777777" w:rsidR="000A2EAA" w:rsidRPr="00EB5600" w:rsidRDefault="000A2EAA">
                        <w:pPr>
                          <w:spacing w:before="5" w:line="211" w:lineRule="auto"/>
                          <w:ind w:left="417" w:right="1840"/>
                          <w:rPr>
                            <w:rFonts w:ascii="Courier New" w:hAnsi="Courier New"/>
                            <w:sz w:val="15"/>
                            <w:lang w:val="en-US"/>
                          </w:rPr>
                        </w:pPr>
                        <w:r w:rsidRPr="00EB5600">
                          <w:rPr>
                            <w:rFonts w:ascii="Courier New" w:hAnsi="Courier New"/>
                            <w:sz w:val="15"/>
                            <w:lang w:val="en-US"/>
                          </w:rPr>
                          <w:t xml:space="preserve">@import "style/main.css" screen; /* </w:t>
                        </w:r>
                        <w:r>
                          <w:rPr>
                            <w:rFonts w:ascii="Courier New" w:hAnsi="Courier New"/>
                            <w:sz w:val="15"/>
                          </w:rPr>
                          <w:t>Стиль</w:t>
                        </w:r>
                        <w:r w:rsidRPr="00EB5600">
                          <w:rPr>
                            <w:rFonts w:ascii="Courier New" w:hAnsi="Courier New"/>
                            <w:sz w:val="15"/>
                            <w:lang w:val="en-US"/>
                          </w:rPr>
                          <w:t xml:space="preserve"> </w:t>
                        </w:r>
                        <w:r>
                          <w:rPr>
                            <w:rFonts w:ascii="Courier New" w:hAnsi="Courier New"/>
                            <w:sz w:val="15"/>
                          </w:rPr>
                          <w:t>для</w:t>
                        </w:r>
                        <w:r w:rsidRPr="00EB5600">
                          <w:rPr>
                            <w:rFonts w:ascii="Courier New" w:hAnsi="Courier New"/>
                            <w:sz w:val="15"/>
                            <w:lang w:val="en-US"/>
                          </w:rPr>
                          <w:t xml:space="preserve"> </w:t>
                        </w:r>
                        <w:r>
                          <w:rPr>
                            <w:rFonts w:ascii="Courier New" w:hAnsi="Courier New"/>
                            <w:sz w:val="15"/>
                          </w:rPr>
                          <w:t>в</w:t>
                        </w:r>
                        <w:r>
                          <w:rPr>
                            <w:rFonts w:ascii="Courier New" w:hAnsi="Courier New"/>
                            <w:sz w:val="15"/>
                            <w:lang w:val="uk-UA"/>
                          </w:rPr>
                          <w:t>и</w:t>
                        </w:r>
                        <w:r>
                          <w:rPr>
                            <w:rFonts w:ascii="Courier New" w:hAnsi="Courier New"/>
                            <w:sz w:val="15"/>
                          </w:rPr>
                          <w:t>вод</w:t>
                        </w:r>
                        <w:r>
                          <w:rPr>
                            <w:rFonts w:ascii="Courier New" w:hAnsi="Courier New"/>
                            <w:sz w:val="15"/>
                            <w:lang w:val="uk-UA"/>
                          </w:rPr>
                          <w:t>у</w:t>
                        </w:r>
                        <w:r w:rsidRPr="00EB5600">
                          <w:rPr>
                            <w:rFonts w:ascii="Courier New" w:hAnsi="Courier New"/>
                            <w:sz w:val="15"/>
                            <w:lang w:val="en-US"/>
                          </w:rPr>
                          <w:t xml:space="preserve"> </w:t>
                        </w:r>
                        <w:r>
                          <w:rPr>
                            <w:rFonts w:ascii="Courier New" w:hAnsi="Courier New"/>
                            <w:sz w:val="15"/>
                          </w:rPr>
                          <w:t>результат</w:t>
                        </w:r>
                        <w:r>
                          <w:rPr>
                            <w:rFonts w:ascii="Courier New" w:hAnsi="Courier New"/>
                            <w:sz w:val="15"/>
                            <w:lang w:val="uk-UA"/>
                          </w:rPr>
                          <w:t>у</w:t>
                        </w:r>
                        <w:r w:rsidRPr="00EB5600">
                          <w:rPr>
                            <w:rFonts w:ascii="Courier New" w:hAnsi="Courier New"/>
                            <w:sz w:val="15"/>
                            <w:lang w:val="en-US"/>
                          </w:rPr>
                          <w:t xml:space="preserve"> </w:t>
                        </w:r>
                        <w:r>
                          <w:rPr>
                            <w:rFonts w:ascii="Courier New" w:hAnsi="Courier New"/>
                            <w:sz w:val="15"/>
                          </w:rPr>
                          <w:t>на</w:t>
                        </w:r>
                        <w:r w:rsidRPr="00EB5600">
                          <w:rPr>
                            <w:rFonts w:ascii="Courier New" w:hAnsi="Courier New"/>
                            <w:sz w:val="15"/>
                            <w:lang w:val="en-US"/>
                          </w:rPr>
                          <w:t xml:space="preserve"> </w:t>
                        </w:r>
                        <w:r>
                          <w:rPr>
                            <w:rFonts w:ascii="Courier New" w:hAnsi="Courier New"/>
                            <w:sz w:val="15"/>
                          </w:rPr>
                          <w:t>мон</w:t>
                        </w:r>
                        <w:r>
                          <w:rPr>
                            <w:rFonts w:ascii="Courier New" w:hAnsi="Courier New"/>
                            <w:sz w:val="15"/>
                            <w:lang w:val="uk-UA"/>
                          </w:rPr>
                          <w:t>і</w:t>
                        </w:r>
                        <w:r>
                          <w:rPr>
                            <w:rFonts w:ascii="Courier New" w:hAnsi="Courier New"/>
                            <w:sz w:val="15"/>
                          </w:rPr>
                          <w:t>тор</w:t>
                        </w:r>
                        <w:r w:rsidRPr="00EB5600">
                          <w:rPr>
                            <w:rFonts w:ascii="Courier New" w:hAnsi="Courier New"/>
                            <w:sz w:val="15"/>
                            <w:lang w:val="en-US"/>
                          </w:rPr>
                          <w:t xml:space="preserve"> */ @import "style/print.css" print, handheld; /* </w:t>
                        </w:r>
                        <w:r>
                          <w:rPr>
                            <w:rFonts w:ascii="Courier New" w:hAnsi="Courier New"/>
                            <w:sz w:val="15"/>
                          </w:rPr>
                          <w:t>Стиль</w:t>
                        </w:r>
                        <w:r w:rsidRPr="00EB5600">
                          <w:rPr>
                            <w:rFonts w:ascii="Courier New" w:hAnsi="Courier New"/>
                            <w:sz w:val="15"/>
                            <w:lang w:val="en-US"/>
                          </w:rPr>
                          <w:t xml:space="preserve"> </w:t>
                        </w:r>
                        <w:r>
                          <w:rPr>
                            <w:rFonts w:ascii="Courier New" w:hAnsi="Courier New"/>
                            <w:sz w:val="15"/>
                          </w:rPr>
                          <w:t>для</w:t>
                        </w:r>
                        <w:r w:rsidRPr="00EB5600">
                          <w:rPr>
                            <w:rFonts w:ascii="Courier New" w:hAnsi="Courier New"/>
                            <w:sz w:val="15"/>
                            <w:lang w:val="en-US"/>
                          </w:rPr>
                          <w:t xml:space="preserve"> </w:t>
                        </w:r>
                        <w:r>
                          <w:rPr>
                            <w:rFonts w:ascii="Courier New" w:hAnsi="Courier New"/>
                            <w:sz w:val="15"/>
                            <w:lang w:val="uk-UA"/>
                          </w:rPr>
                          <w:t>друку</w:t>
                        </w:r>
                        <w:r w:rsidRPr="00EB5600">
                          <w:rPr>
                            <w:rFonts w:ascii="Courier New" w:hAnsi="Courier New"/>
                            <w:sz w:val="15"/>
                            <w:lang w:val="en-US"/>
                          </w:rPr>
                          <w:t xml:space="preserve"> </w:t>
                        </w:r>
                        <w:r>
                          <w:rPr>
                            <w:rFonts w:ascii="Courier New" w:hAnsi="Courier New"/>
                            <w:sz w:val="15"/>
                            <w:lang w:val="uk-UA"/>
                          </w:rPr>
                          <w:t>і</w:t>
                        </w:r>
                        <w:r w:rsidRPr="00EB5600">
                          <w:rPr>
                            <w:rFonts w:ascii="Courier New" w:hAnsi="Courier New"/>
                            <w:sz w:val="15"/>
                            <w:lang w:val="en-US"/>
                          </w:rPr>
                          <w:t xml:space="preserve"> </w:t>
                        </w:r>
                        <w:r>
                          <w:rPr>
                            <w:rFonts w:ascii="Courier New" w:hAnsi="Courier New"/>
                            <w:sz w:val="15"/>
                            <w:lang w:val="uk-UA"/>
                          </w:rPr>
                          <w:t>смартфону</w:t>
                        </w:r>
                        <w:r w:rsidRPr="00EB5600">
                          <w:rPr>
                            <w:rFonts w:ascii="Courier New" w:hAnsi="Courier New"/>
                            <w:sz w:val="15"/>
                            <w:lang w:val="en-US"/>
                          </w:rPr>
                          <w:t xml:space="preserve"> */</w:t>
                        </w:r>
                      </w:p>
                      <w:p w14:paraId="109A9977" w14:textId="77777777" w:rsidR="000A2EAA" w:rsidRPr="00EB5600" w:rsidRDefault="000A2EAA">
                        <w:pPr>
                          <w:spacing w:line="146" w:lineRule="exact"/>
                          <w:ind w:left="254"/>
                          <w:rPr>
                            <w:rFonts w:ascii="Courier New"/>
                            <w:sz w:val="15"/>
                            <w:lang w:val="en-US"/>
                          </w:rPr>
                        </w:pPr>
                        <w:r w:rsidRPr="00EB5600">
                          <w:rPr>
                            <w:rFonts w:ascii="Courier New"/>
                            <w:sz w:val="15"/>
                            <w:lang w:val="en-US"/>
                          </w:rPr>
                          <w:t>&lt;/style&gt;</w:t>
                        </w:r>
                      </w:p>
                      <w:p w14:paraId="15FE208E" w14:textId="77777777" w:rsidR="000A2EAA" w:rsidRPr="00EB5600" w:rsidRDefault="000A2EAA">
                        <w:pPr>
                          <w:spacing w:line="150" w:lineRule="exact"/>
                          <w:ind w:left="164"/>
                          <w:rPr>
                            <w:rFonts w:ascii="Courier New"/>
                            <w:sz w:val="15"/>
                            <w:lang w:val="en-US"/>
                          </w:rPr>
                        </w:pPr>
                        <w:r w:rsidRPr="00EB5600">
                          <w:rPr>
                            <w:rFonts w:ascii="Courier New"/>
                            <w:sz w:val="15"/>
                            <w:lang w:val="en-US"/>
                          </w:rPr>
                          <w:t>&lt;/head&gt;</w:t>
                        </w:r>
                      </w:p>
                      <w:p w14:paraId="5133B583" w14:textId="77777777" w:rsidR="000A2EAA" w:rsidRPr="00EB5600" w:rsidRDefault="000A2EAA">
                        <w:pPr>
                          <w:spacing w:line="150" w:lineRule="exact"/>
                          <w:ind w:left="164"/>
                          <w:rPr>
                            <w:rFonts w:ascii="Courier New"/>
                            <w:sz w:val="15"/>
                            <w:lang w:val="en-US"/>
                          </w:rPr>
                        </w:pPr>
                        <w:r w:rsidRPr="00EB5600">
                          <w:rPr>
                            <w:rFonts w:ascii="Courier New"/>
                            <w:sz w:val="15"/>
                            <w:lang w:val="en-US"/>
                          </w:rPr>
                          <w:t>&lt;body&gt;</w:t>
                        </w:r>
                      </w:p>
                      <w:p w14:paraId="47C738D5" w14:textId="77777777" w:rsidR="000A2EAA" w:rsidRPr="00EB5600" w:rsidRDefault="000A2EAA">
                        <w:pPr>
                          <w:spacing w:line="150" w:lineRule="exact"/>
                          <w:ind w:left="254"/>
                          <w:rPr>
                            <w:rFonts w:ascii="Courier New"/>
                            <w:sz w:val="15"/>
                            <w:lang w:val="en-US"/>
                          </w:rPr>
                        </w:pPr>
                        <w:r w:rsidRPr="00EB5600">
                          <w:rPr>
                            <w:rFonts w:ascii="Courier New"/>
                            <w:sz w:val="15"/>
                            <w:lang w:val="en-US"/>
                          </w:rPr>
                          <w:t>&lt;p&gt;...&lt;/p&gt;</w:t>
                        </w:r>
                      </w:p>
                      <w:p w14:paraId="40DC1FD7" w14:textId="77777777" w:rsidR="000A2EAA" w:rsidRDefault="000A2EAA">
                        <w:pPr>
                          <w:spacing w:line="150" w:lineRule="exact"/>
                          <w:ind w:left="164"/>
                          <w:rPr>
                            <w:rFonts w:ascii="Courier New"/>
                            <w:sz w:val="15"/>
                          </w:rPr>
                        </w:pPr>
                        <w:r>
                          <w:rPr>
                            <w:rFonts w:ascii="Courier New"/>
                            <w:sz w:val="15"/>
                          </w:rPr>
                          <w:t>&lt;/body&gt;</w:t>
                        </w:r>
                      </w:p>
                      <w:p w14:paraId="57BE5A7D" w14:textId="77777777" w:rsidR="000A2EAA" w:rsidRPr="000A2EAA" w:rsidRDefault="000A2EAA">
                        <w:pPr>
                          <w:spacing w:line="160" w:lineRule="exact"/>
                          <w:ind w:left="74"/>
                          <w:rPr>
                            <w:rFonts w:ascii="Courier New"/>
                            <w:sz w:val="15"/>
                            <w:lang w:val="uk-UA"/>
                            <w:rPrChange w:id="268" w:author="МАРІЯ БРЕНЬ" w:date="2019-12-19T09:25:00Z">
                              <w:rPr>
                                <w:rFonts w:ascii="Courier New"/>
                                <w:sz w:val="15"/>
                              </w:rPr>
                            </w:rPrChange>
                          </w:rPr>
                        </w:pPr>
                        <w:r>
                          <w:rPr>
                            <w:rFonts w:ascii="Courier New"/>
                            <w:sz w:val="15"/>
                          </w:rPr>
                          <w:t>&lt;/html&gt;</w:t>
                        </w:r>
                      </w:p>
                    </w:txbxContent>
                  </v:textbox>
                  <w10:wrap type="topAndBottom" anchorx="page"/>
                </v:shape>
              </w:pict>
            </mc:Fallback>
          </mc:AlternateContent>
        </w:r>
        <w:r w:rsidDel="000A2EAA">
          <w:rPr>
            <w:noProof/>
            <w:lang w:val="uk-UA" w:eastAsia="uk-UA" w:bidi="ar-SA"/>
          </w:rPr>
          <mc:AlternateContent>
            <mc:Choice Requires="wps">
              <w:drawing>
                <wp:anchor distT="0" distB="0" distL="114298" distR="114298" simplePos="0" relativeHeight="251714560" behindDoc="0" locked="0" layoutInCell="1" allowOverlap="1" wp14:anchorId="1159B868" wp14:editId="07D73FA4">
                  <wp:simplePos x="0" y="0"/>
                  <wp:positionH relativeFrom="page">
                    <wp:posOffset>4058919</wp:posOffset>
                  </wp:positionH>
                  <wp:positionV relativeFrom="paragraph">
                    <wp:posOffset>23495</wp:posOffset>
                  </wp:positionV>
                  <wp:extent cx="0" cy="149225"/>
                  <wp:effectExtent l="0" t="0" r="19050" b="3175"/>
                  <wp:wrapNone/>
                  <wp:docPr id="332" name="Line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BCE033E" id="Line 249" o:spid="_x0000_s1026" style="position:absolute;z-index:251714560;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319.6pt,1.85pt" to="319.6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" strokecolor="#666" strokeweight=".18875mm">
                  <w10:wrap anchorx="page"/>
                </v:line>
              </w:pict>
            </mc:Fallback>
          </mc:AlternateContent>
        </w:r>
        <w:r w:rsidDel="000A2EAA">
          <w:rPr>
            <w:noProof/>
            <w:lang w:val="uk-UA" w:eastAsia="uk-UA" w:bidi="ar-SA"/>
          </w:rPr>
          <mc:AlternateContent>
            <mc:Choice Requires="wps">
              <w:drawing>
                <wp:anchor distT="0" distB="0" distL="114300" distR="114300" simplePos="0" relativeHeight="251715584" behindDoc="0" locked="0" layoutInCell="1" allowOverlap="1" wp14:anchorId="3A0427C7" wp14:editId="6B30FE81">
                  <wp:simplePos x="0" y="0"/>
                  <wp:positionH relativeFrom="page">
                    <wp:posOffset>4534535</wp:posOffset>
                  </wp:positionH>
                  <wp:positionV relativeFrom="paragraph">
                    <wp:posOffset>23495</wp:posOffset>
                  </wp:positionV>
                  <wp:extent cx="27305" cy="149860"/>
                  <wp:effectExtent l="10160" t="13970" r="10160" b="7620"/>
                  <wp:wrapNone/>
                  <wp:docPr id="44" name="AutoShape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05" cy="149860"/>
                          </a:xfrm>
                          <a:custGeom>
                            <a:avLst/>
                            <a:gdLst>
                              <a:gd name="T0" fmla="*/ 0 w 43"/>
                              <a:gd name="T1" fmla="*/ 14919325 h 236"/>
                              <a:gd name="T2" fmla="*/ 0 w 43"/>
                              <a:gd name="T3" fmla="*/ 109677200 h 236"/>
                              <a:gd name="T4" fmla="*/ 17338675 w 43"/>
                              <a:gd name="T5" fmla="*/ 14919325 h 236"/>
                              <a:gd name="T6" fmla="*/ 17338675 w 43"/>
                              <a:gd name="T7" fmla="*/ 109677200 h 23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3" h="236">
                                <a:moveTo>
                                  <a:pt x="0" y="0"/>
                                </a:moveTo>
                                <a:lnTo>
                                  <a:pt x="0" y="235"/>
                                </a:lnTo>
                                <a:moveTo>
                                  <a:pt x="43" y="0"/>
                                </a:moveTo>
                                <a:lnTo>
                                  <a:pt x="43" y="235"/>
                                </a:lnTo>
                              </a:path>
                            </a:pathLst>
                          </a:custGeom>
                          <a:noFill/>
                          <a:ln w="6795">
                            <a:solidFill>
                              <a:srgbClr val="66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8053EE" id="AutoShape 248" o:spid="_x0000_s1026" style="position:absolute;margin-left:357.05pt;margin-top:1.85pt;width:2.15pt;height:11.8pt;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" path="m,l,235m43,r,235e" filled="f" strokecolor="#666" strokeweight=".18875mm">
                  <v:path arrowok="t" o:connecttype="custom" o:connectlocs="0,2147483646;0,2147483646;2147483646,2147483646;2147483646,2147483646" o:connectangles="0,0,0,0"/>
                  <w10:wrap anchorx="page"/>
                </v:shape>
              </w:pict>
            </mc:Fallback>
          </mc:AlternateContent>
        </w:r>
        <w:r w:rsidDel="000A2EAA">
          <w:rPr>
            <w:noProof/>
            <w:lang w:val="uk-UA" w:eastAsia="uk-UA" w:bidi="ar-SA"/>
          </w:rPr>
          <mc:AlternateContent>
            <mc:Choice Requires="wps">
              <w:drawing>
                <wp:anchor distT="0" distB="0" distL="114300" distR="114300" simplePos="0" relativeHeight="251716608" behindDoc="0" locked="0" layoutInCell="1" allowOverlap="1" wp14:anchorId="4C76C766" wp14:editId="659EE145">
                  <wp:simplePos x="0" y="0"/>
                  <wp:positionH relativeFrom="page">
                    <wp:posOffset>4551680</wp:posOffset>
                  </wp:positionH>
                  <wp:positionV relativeFrom="paragraph">
                    <wp:posOffset>23495</wp:posOffset>
                  </wp:positionV>
                  <wp:extent cx="381000" cy="149860"/>
                  <wp:effectExtent l="0" t="0" r="0" b="0"/>
                  <wp:wrapNone/>
                  <wp:docPr id="330"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49860"/>
                          </a:xfrm>
                          <a:prstGeom prst="rect">
                            <a:avLst/>
                          </a:prstGeom>
                          <a:solidFill>
                            <a:srgbClr val="CEE2D3"/>
                          </a:solidFill>
                          <a:ln>
                            <a:noFill/>
                          </a:ln>
                        </wps:spPr>
                        <wps:txbx>
                          <w:txbxContent>
                            <w:p w14:paraId="39E484CB" w14:textId="77777777" w:rsidR="000A2EAA" w:rsidRDefault="000A2EAA">
                              <w:pPr>
                                <w:spacing w:before="38"/>
                                <w:ind w:left="64"/>
                                <w:rPr>
                                  <w:sz w:val="13"/>
                                </w:rPr>
                              </w:pPr>
                              <w:r>
                                <w:rPr>
                                  <w:sz w:val="13"/>
                                </w:rPr>
                                <w:t>CSS 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76C766" id="Text Box 247" o:spid="_x0000_s1053" type="#_x0000_t202" style="position:absolute;left:0;text-align:left;margin-left:358.4pt;margin-top:1.85pt;width:30pt;height:11.8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" fillcolor="#cee2d3" stroked="f">
                  <v:textbox inset="0,0,0,0">
                    <w:txbxContent>
                      <w:p w14:paraId="39E484CB" w14:textId="77777777" w:rsidR="000A2EAA" w:rsidRDefault="000A2EAA">
                        <w:pPr>
                          <w:spacing w:before="38"/>
                          <w:ind w:left="64"/>
                          <w:rPr>
                            <w:sz w:val="13"/>
                          </w:rPr>
                        </w:pPr>
                        <w:r>
                          <w:rPr>
                            <w:sz w:val="13"/>
                          </w:rPr>
                          <w:t>CSS 2.1</w:t>
                        </w:r>
                      </w:p>
                    </w:txbxContent>
                  </v:textbox>
                  <w10:wrap anchorx="page"/>
                </v:shape>
              </w:pict>
            </mc:Fallback>
          </mc:AlternateContent>
        </w:r>
        <w:r w:rsidDel="000A2EAA">
          <w:rPr>
            <w:noProof/>
            <w:lang w:val="uk-UA" w:eastAsia="uk-UA" w:bidi="ar-SA"/>
          </w:rPr>
          <mc:AlternateContent>
            <mc:Choice Requires="wps">
              <w:drawing>
                <wp:anchor distT="0" distB="0" distL="114300" distR="114300" simplePos="0" relativeHeight="251717632" behindDoc="0" locked="0" layoutInCell="1" allowOverlap="1" wp14:anchorId="03CC6030" wp14:editId="1FF06A98">
                  <wp:simplePos x="0" y="0"/>
                  <wp:positionH relativeFrom="page">
                    <wp:posOffset>4062095</wp:posOffset>
                  </wp:positionH>
                  <wp:positionV relativeFrom="paragraph">
                    <wp:posOffset>23495</wp:posOffset>
                  </wp:positionV>
                  <wp:extent cx="483235" cy="149860"/>
                  <wp:effectExtent l="0" t="0" r="0" b="0"/>
                  <wp:wrapNone/>
                  <wp:docPr id="329"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235" cy="149860"/>
                          </a:xfrm>
                          <a:prstGeom prst="rect">
                            <a:avLst/>
                          </a:prstGeom>
                          <a:solidFill>
                            <a:srgbClr val="CEE2D3"/>
                          </a:solidFill>
                          <a:ln>
                            <a:noFill/>
                          </a:ln>
                        </wps:spPr>
                        <wps:txbx>
                          <w:txbxContent>
                            <w:p w14:paraId="08A34794" w14:textId="77777777" w:rsidR="000A2EAA" w:rsidRDefault="000A2EAA">
                              <w:pPr>
                                <w:spacing w:before="38"/>
                                <w:ind w:left="42"/>
                                <w:rPr>
                                  <w:sz w:val="13"/>
                                </w:rPr>
                              </w:pPr>
                              <w:r>
                                <w:rPr>
                                  <w:sz w:val="13"/>
                                </w:rPr>
                                <w:t>XHTML 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CC6030" id="Text Box 246" o:spid="_x0000_s1054" type="#_x0000_t202" style="position:absolute;left:0;text-align:left;margin-left:319.85pt;margin-top:1.85pt;width:38.05pt;height:11.8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" fillcolor="#cee2d3" stroked="f">
                  <v:textbox inset="0,0,0,0">
                    <w:txbxContent>
                      <w:p w14:paraId="08A34794" w14:textId="77777777" w:rsidR="000A2EAA" w:rsidRDefault="000A2EAA">
                        <w:pPr>
                          <w:spacing w:before="38"/>
                          <w:ind w:left="42"/>
                          <w:rPr>
                            <w:sz w:val="13"/>
                          </w:rPr>
                        </w:pPr>
                        <w:r>
                          <w:rPr>
                            <w:sz w:val="13"/>
                          </w:rPr>
                          <w:t>XHTML 1.0</w:t>
                        </w:r>
                      </w:p>
                    </w:txbxContent>
                  </v:textbox>
                  <w10:wrap anchorx="page"/>
                </v:shape>
              </w:pict>
            </mc:Fallback>
          </mc:AlternateContent>
        </w:r>
        <w:r w:rsidDel="000A2EAA">
          <w:rPr>
            <w:noProof/>
            <w:lang w:val="uk-UA" w:eastAsia="uk-UA" w:bidi="ar-SA"/>
          </w:rPr>
          <mc:AlternateContent>
            <mc:Choice Requires="wps">
              <w:drawing>
                <wp:anchor distT="0" distB="0" distL="114300" distR="114300" simplePos="0" relativeHeight="251718656" behindDoc="0" locked="0" layoutInCell="1" allowOverlap="1" wp14:anchorId="5292B387" wp14:editId="3877234E">
                  <wp:simplePos x="0" y="0"/>
                  <wp:positionH relativeFrom="page">
                    <wp:posOffset>4939030</wp:posOffset>
                  </wp:positionH>
                  <wp:positionV relativeFrom="paragraph">
                    <wp:posOffset>23495</wp:posOffset>
                  </wp:positionV>
                  <wp:extent cx="1890395" cy="149860"/>
                  <wp:effectExtent l="0" t="0" r="0" b="0"/>
                  <wp:wrapNone/>
                  <wp:docPr id="328"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0395" cy="149860"/>
                          </a:xfrm>
                          <a:prstGeom prst="rect">
                            <a:avLst/>
                          </a:prstGeom>
                          <a:noFill/>
                          <a:ln>
                            <a:noFill/>
                          </a:ln>
                        </wps:spPr>
                        <wps:txbx>
                          <w:txbxContent>
                            <w:tbl>
                              <w:tblPr>
                                <w:tblStyle w:val="TableNormal"/>
                                <w:tblW w:w="0" w:type="auto"/>
                                <w:tblInd w:w="7" w:type="dxa"/>
                                <w:tblLayout w:type="fixed"/>
                                <w:tblLook w:val="01E0" w:firstRow="1" w:lastRow="1" w:firstColumn="1" w:lastColumn="1" w:noHBand="0" w:noVBand="0"/>
                              </w:tblPr>
                              <w:tblGrid>
                                <w:gridCol w:w="353"/>
                                <w:gridCol w:w="332"/>
                                <w:gridCol w:w="332"/>
                                <w:gridCol w:w="332"/>
                                <w:gridCol w:w="343"/>
                                <w:gridCol w:w="461"/>
                                <w:gridCol w:w="365"/>
                                <w:gridCol w:w="456"/>
                              </w:tblGrid>
                              <w:tr w:rsidR="000A2EAA" w14:paraId="4F55BE07" w14:textId="77777777">
                                <w:trPr>
                                  <w:trHeight w:val="235"/>
                                </w:trPr>
                                <w:tc>
                                  <w:tcPr>
                                    <w:tcW w:w="353" w:type="dxa"/>
                                    <w:tcBorders>
                                      <w:left w:val="double" w:sz="2" w:space="0" w:color="666666"/>
                                      <w:right w:val="single" w:sz="6" w:space="0" w:color="666666"/>
                                    </w:tcBorders>
                                    <w:shd w:val="clear" w:color="auto" w:fill="E0C9E0"/>
                                  </w:tcPr>
                                  <w:p w14:paraId="70277F4E" w14:textId="77777777" w:rsidR="000A2EAA" w:rsidRDefault="000A2EAA">
                                    <w:pPr>
                                      <w:pStyle w:val="TableParagraph"/>
                                      <w:spacing w:before="38"/>
                                      <w:ind w:left="52"/>
                                      <w:rPr>
                                        <w:rFonts w:ascii="Arial"/>
                                        <w:sz w:val="13"/>
                                      </w:rPr>
                                    </w:pPr>
                                    <w:r>
                                      <w:rPr>
                                        <w:rFonts w:ascii="Arial"/>
                                        <w:sz w:val="13"/>
                                      </w:rPr>
                                      <w:t>IE 6</w:t>
                                    </w:r>
                                  </w:p>
                                </w:tc>
                                <w:tc>
                                  <w:tcPr>
                                    <w:tcW w:w="332" w:type="dxa"/>
                                    <w:tcBorders>
                                      <w:left w:val="single" w:sz="6" w:space="0" w:color="666666"/>
                                      <w:right w:val="single" w:sz="6" w:space="0" w:color="666666"/>
                                    </w:tcBorders>
                                    <w:shd w:val="clear" w:color="auto" w:fill="E0C9E0"/>
                                  </w:tcPr>
                                  <w:p w14:paraId="364BCFA5" w14:textId="77777777" w:rsidR="000A2EAA" w:rsidRDefault="000A2EAA">
                                    <w:pPr>
                                      <w:pStyle w:val="TableParagraph"/>
                                      <w:spacing w:before="38"/>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1569AD9C" w14:textId="77777777" w:rsidR="000A2EAA" w:rsidRDefault="000A2EAA">
                                    <w:pPr>
                                      <w:pStyle w:val="TableParagraph"/>
                                      <w:spacing w:before="38"/>
                                      <w:ind w:left="46"/>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1235E3C9" w14:textId="77777777" w:rsidR="000A2EAA" w:rsidRDefault="000A2EAA">
                                    <w:pPr>
                                      <w:pStyle w:val="TableParagraph"/>
                                      <w:spacing w:before="38"/>
                                      <w:ind w:left="46"/>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38704CA5" w14:textId="77777777" w:rsidR="000A2EAA" w:rsidRDefault="000A2EAA">
                                    <w:pPr>
                                      <w:pStyle w:val="TableParagraph"/>
                                      <w:spacing w:before="38"/>
                                      <w:ind w:left="46"/>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47391960" w14:textId="77777777" w:rsidR="000A2EAA" w:rsidRDefault="000A2EAA">
                                    <w:pPr>
                                      <w:pStyle w:val="TableParagraph"/>
                                      <w:spacing w:before="38"/>
                                      <w:ind w:left="45"/>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748F63FE" w14:textId="77777777" w:rsidR="000A2EAA" w:rsidRDefault="000A2EAA">
                                    <w:pPr>
                                      <w:pStyle w:val="TableParagraph"/>
                                      <w:spacing w:before="38"/>
                                      <w:ind w:left="45"/>
                                      <w:rPr>
                                        <w:rFonts w:ascii="Arial"/>
                                        <w:sz w:val="13"/>
                                      </w:rPr>
                                    </w:pPr>
                                    <w:r>
                                      <w:rPr>
                                        <w:rFonts w:ascii="Arial"/>
                                        <w:sz w:val="13"/>
                                      </w:rPr>
                                      <w:t>Sa 5</w:t>
                                    </w:r>
                                  </w:p>
                                </w:tc>
                                <w:tc>
                                  <w:tcPr>
                                    <w:tcW w:w="456" w:type="dxa"/>
                                    <w:tcBorders>
                                      <w:left w:val="single" w:sz="6" w:space="0" w:color="666666"/>
                                    </w:tcBorders>
                                    <w:shd w:val="clear" w:color="auto" w:fill="CEE2D3"/>
                                  </w:tcPr>
                                  <w:p w14:paraId="3BFC0B99" w14:textId="77777777" w:rsidR="000A2EAA" w:rsidRDefault="000A2EAA">
                                    <w:pPr>
                                      <w:pStyle w:val="TableParagraph"/>
                                      <w:spacing w:before="38"/>
                                      <w:ind w:left="44"/>
                                      <w:rPr>
                                        <w:rFonts w:ascii="Arial"/>
                                        <w:sz w:val="13"/>
                                      </w:rPr>
                                    </w:pPr>
                                    <w:r>
                                      <w:rPr>
                                        <w:rFonts w:ascii="Arial"/>
                                        <w:sz w:val="13"/>
                                      </w:rPr>
                                      <w:t>Fx 3.6</w:t>
                                    </w:r>
                                  </w:p>
                                </w:tc>
                              </w:tr>
                            </w:tbl>
                            <w:p w14:paraId="2767FD64" w14:textId="77777777" w:rsidR="000A2EAA" w:rsidRDefault="000A2EAA">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92B387" id="Text Box 245" o:spid="_x0000_s1055" type="#_x0000_t202" style="position:absolute;left:0;text-align:left;margin-left:388.9pt;margin-top:1.85pt;width:148.85pt;height:11.8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" filled="f" stroked="f">
                  <v:textbox inset="0,0,0,0">
                    <w:txbxContent>
                      <w:tbl>
                        <w:tblPr>
                          <w:tblStyle w:val="TableNormal"/>
                          <w:tblW w:w="0" w:type="auto"/>
                          <w:tblInd w:w="7" w:type="dxa"/>
                          <w:tblLayout w:type="fixed"/>
                          <w:tblLook w:val="01E0" w:firstRow="1" w:lastRow="1" w:firstColumn="1" w:lastColumn="1" w:noHBand="0" w:noVBand="0"/>
                        </w:tblPr>
                        <w:tblGrid>
                          <w:gridCol w:w="353"/>
                          <w:gridCol w:w="332"/>
                          <w:gridCol w:w="332"/>
                          <w:gridCol w:w="332"/>
                          <w:gridCol w:w="343"/>
                          <w:gridCol w:w="461"/>
                          <w:gridCol w:w="365"/>
                          <w:gridCol w:w="456"/>
                        </w:tblGrid>
                        <w:tr w:rsidR="000A2EAA" w14:paraId="4F55BE07" w14:textId="77777777">
                          <w:trPr>
                            <w:trHeight w:val="235"/>
                          </w:trPr>
                          <w:tc>
                            <w:tcPr>
                              <w:tcW w:w="353" w:type="dxa"/>
                              <w:tcBorders>
                                <w:left w:val="double" w:sz="2" w:space="0" w:color="666666"/>
                                <w:right w:val="single" w:sz="6" w:space="0" w:color="666666"/>
                              </w:tcBorders>
                              <w:shd w:val="clear" w:color="auto" w:fill="E0C9E0"/>
                            </w:tcPr>
                            <w:p w14:paraId="70277F4E" w14:textId="77777777" w:rsidR="000A2EAA" w:rsidRDefault="000A2EAA">
                              <w:pPr>
                                <w:pStyle w:val="TableParagraph"/>
                                <w:spacing w:before="38"/>
                                <w:ind w:left="52"/>
                                <w:rPr>
                                  <w:rFonts w:ascii="Arial"/>
                                  <w:sz w:val="13"/>
                                </w:rPr>
                              </w:pPr>
                              <w:r>
                                <w:rPr>
                                  <w:rFonts w:ascii="Arial"/>
                                  <w:sz w:val="13"/>
                                </w:rPr>
                                <w:t>IE 6</w:t>
                              </w:r>
                            </w:p>
                          </w:tc>
                          <w:tc>
                            <w:tcPr>
                              <w:tcW w:w="332" w:type="dxa"/>
                              <w:tcBorders>
                                <w:left w:val="single" w:sz="6" w:space="0" w:color="666666"/>
                                <w:right w:val="single" w:sz="6" w:space="0" w:color="666666"/>
                              </w:tcBorders>
                              <w:shd w:val="clear" w:color="auto" w:fill="E0C9E0"/>
                            </w:tcPr>
                            <w:p w14:paraId="364BCFA5" w14:textId="77777777" w:rsidR="000A2EAA" w:rsidRDefault="000A2EAA">
                              <w:pPr>
                                <w:pStyle w:val="TableParagraph"/>
                                <w:spacing w:before="38"/>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1569AD9C" w14:textId="77777777" w:rsidR="000A2EAA" w:rsidRDefault="000A2EAA">
                              <w:pPr>
                                <w:pStyle w:val="TableParagraph"/>
                                <w:spacing w:before="38"/>
                                <w:ind w:left="46"/>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1235E3C9" w14:textId="77777777" w:rsidR="000A2EAA" w:rsidRDefault="000A2EAA">
                              <w:pPr>
                                <w:pStyle w:val="TableParagraph"/>
                                <w:spacing w:before="38"/>
                                <w:ind w:left="46"/>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38704CA5" w14:textId="77777777" w:rsidR="000A2EAA" w:rsidRDefault="000A2EAA">
                              <w:pPr>
                                <w:pStyle w:val="TableParagraph"/>
                                <w:spacing w:before="38"/>
                                <w:ind w:left="46"/>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47391960" w14:textId="77777777" w:rsidR="000A2EAA" w:rsidRDefault="000A2EAA">
                              <w:pPr>
                                <w:pStyle w:val="TableParagraph"/>
                                <w:spacing w:before="38"/>
                                <w:ind w:left="45"/>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748F63FE" w14:textId="77777777" w:rsidR="000A2EAA" w:rsidRDefault="000A2EAA">
                              <w:pPr>
                                <w:pStyle w:val="TableParagraph"/>
                                <w:spacing w:before="38"/>
                                <w:ind w:left="45"/>
                                <w:rPr>
                                  <w:rFonts w:ascii="Arial"/>
                                  <w:sz w:val="13"/>
                                </w:rPr>
                              </w:pPr>
                              <w:r>
                                <w:rPr>
                                  <w:rFonts w:ascii="Arial"/>
                                  <w:sz w:val="13"/>
                                </w:rPr>
                                <w:t>Sa 5</w:t>
                              </w:r>
                            </w:p>
                          </w:tc>
                          <w:tc>
                            <w:tcPr>
                              <w:tcW w:w="456" w:type="dxa"/>
                              <w:tcBorders>
                                <w:left w:val="single" w:sz="6" w:space="0" w:color="666666"/>
                              </w:tcBorders>
                              <w:shd w:val="clear" w:color="auto" w:fill="CEE2D3"/>
                            </w:tcPr>
                            <w:p w14:paraId="3BFC0B99" w14:textId="77777777" w:rsidR="000A2EAA" w:rsidRDefault="000A2EAA">
                              <w:pPr>
                                <w:pStyle w:val="TableParagraph"/>
                                <w:spacing w:before="38"/>
                                <w:ind w:left="44"/>
                                <w:rPr>
                                  <w:rFonts w:ascii="Arial"/>
                                  <w:sz w:val="13"/>
                                </w:rPr>
                              </w:pPr>
                              <w:r>
                                <w:rPr>
                                  <w:rFonts w:ascii="Arial"/>
                                  <w:sz w:val="13"/>
                                </w:rPr>
                                <w:t>Fx 3.6</w:t>
                              </w:r>
                            </w:p>
                          </w:tc>
                        </w:tr>
                      </w:tbl>
                      <w:p w14:paraId="2767FD64" w14:textId="77777777" w:rsidR="000A2EAA" w:rsidRDefault="000A2EAA">
                        <w:pPr>
                          <w:pStyle w:val="a3"/>
                        </w:pPr>
                      </w:p>
                    </w:txbxContent>
                  </v:textbox>
                  <w10:wrap anchorx="page"/>
                </v:shape>
              </w:pict>
            </mc:Fallback>
          </mc:AlternateContent>
        </w:r>
        <w:r w:rsidR="00C542A1" w:rsidDel="000A2EAA">
          <w:rPr>
            <w:rFonts w:ascii="Arial Black" w:hAnsi="Arial Black"/>
            <w:color w:val="685C53"/>
            <w:sz w:val="15"/>
          </w:rPr>
          <w:delText>П</w:delText>
        </w:r>
      </w:del>
      <w:del w:id="269" w:author="МАРІЯ БРЕНЬ" w:date="2019-12-18T11:49:00Z">
        <w:r w:rsidR="00C542A1" w:rsidDel="00183A6E">
          <w:rPr>
            <w:rFonts w:ascii="Arial Black" w:hAnsi="Arial Black"/>
            <w:color w:val="685C53"/>
            <w:sz w:val="15"/>
          </w:rPr>
          <w:delText>риме</w:delText>
        </w:r>
      </w:del>
      <w:del w:id="270" w:author="МАРІЯ БРЕНЬ" w:date="2019-12-19T09:26:00Z">
        <w:r w:rsidR="00C542A1" w:rsidDel="000A2EAA">
          <w:rPr>
            <w:rFonts w:ascii="Arial Black" w:hAnsi="Arial Black"/>
            <w:color w:val="685C53"/>
            <w:sz w:val="15"/>
          </w:rPr>
          <w:delText xml:space="preserve">р 1.10. </w:delText>
        </w:r>
      </w:del>
      <w:ins w:id="271" w:author="Пользователь Windows" w:date="2019-12-19T05:52:00Z">
        <w:del w:id="272" w:author="МАРІЯ БРЕНЬ" w:date="2019-12-19T09:26:00Z">
          <w:r w:rsidR="002C57A6" w:rsidDel="000A2EAA">
            <w:rPr>
              <w:rFonts w:ascii="Arial Black" w:hAnsi="Arial Black"/>
              <w:color w:val="685C53"/>
              <w:sz w:val="15"/>
              <w:lang w:val="uk-UA"/>
            </w:rPr>
            <w:delText>ьо</w:delText>
          </w:r>
        </w:del>
      </w:ins>
      <w:del w:id="273" w:author="МАРІЯ БРЕНЬ" w:date="2019-12-18T11:50:00Z">
        <w:r w:rsidR="00C542A1" w:rsidDel="00183A6E">
          <w:rPr>
            <w:rFonts w:ascii="Arial Black" w:hAnsi="Arial Black"/>
            <w:color w:val="685C53"/>
            <w:sz w:val="15"/>
          </w:rPr>
          <w:delText>Импорт стилевого файла</w:delText>
        </w:r>
      </w:del>
      <w:commentRangeEnd w:id="259"/>
      <w:del w:id="274" w:author="МАРІЯ БРЕНЬ" w:date="2019-12-19T09:26:00Z">
        <w:r w:rsidR="00097C12" w:rsidDel="000A2EAA">
          <w:rPr>
            <w:rStyle w:val="ae"/>
          </w:rPr>
          <w:commentReference w:id="259"/>
        </w:r>
      </w:del>
    </w:p>
    <w:p w14:paraId="6AC2335E" w14:textId="372CFFB9" w:rsidR="00D33C80" w:rsidDel="000A2EAA" w:rsidRDefault="00D33C80" w:rsidP="00253FB5">
      <w:pPr>
        <w:pStyle w:val="a3"/>
        <w:spacing w:line="360" w:lineRule="auto"/>
        <w:ind w:left="105" w:right="183"/>
        <w:rPr>
          <w:del w:id="275" w:author="МАРІЯ БРЕНЬ" w:date="2019-12-19T09:26:00Z"/>
        </w:rPr>
      </w:pPr>
    </w:p>
    <w:p w14:paraId="37398FCA" w14:textId="77777777" w:rsidR="00FA55B5" w:rsidRDefault="00FA55B5" w:rsidP="00253FB5">
      <w:pPr>
        <w:pStyle w:val="a3"/>
        <w:spacing w:line="360" w:lineRule="auto"/>
        <w:ind w:left="105" w:right="183"/>
      </w:pPr>
      <w:r w:rsidRPr="00FA55B5">
        <w:t xml:space="preserve">В даному прикладі імпортується два файли </w:t>
      </w:r>
      <w:del w:id="276" w:author="МАРІЯ БРЕНЬ" w:date="2019-12-18T21:21:00Z">
        <w:r w:rsidRPr="00FA55B5" w:rsidDel="00E52502">
          <w:delText>-</w:delText>
        </w:r>
      </w:del>
      <w:ins w:id="277" w:author="МАРІЯ БРЕНЬ" w:date="2019-12-18T21:21:00Z">
        <w:r w:rsidR="00E52502">
          <w:t>–</w:t>
        </w:r>
        <w:r w:rsidR="00E52502">
          <w:rPr>
            <w:lang w:val="uk-UA"/>
          </w:rPr>
          <w:t xml:space="preserve"> </w:t>
        </w:r>
      </w:ins>
      <w:del w:id="278" w:author="МАРІЯ БРЕНЬ" w:date="2019-12-18T21:21:00Z">
        <w:r w:rsidRPr="00FA55B5" w:rsidDel="00E52502">
          <w:delText xml:space="preserve"> </w:delText>
        </w:r>
      </w:del>
      <w:r w:rsidRPr="00FA55B5">
        <w:t xml:space="preserve">main.css призначений для зміни виду документа при його перегляді на екрані монітора, і print.css </w:t>
      </w:r>
      <w:del w:id="279" w:author="МАРІЯ БРЕНЬ" w:date="2019-12-18T21:21:00Z">
        <w:r w:rsidRPr="00FA55B5" w:rsidDel="00E52502">
          <w:delText>-</w:delText>
        </w:r>
      </w:del>
      <w:ins w:id="280" w:author="МАРІЯ БРЕНЬ" w:date="2019-12-18T21:21:00Z">
        <w:r w:rsidR="00E52502">
          <w:t>–</w:t>
        </w:r>
      </w:ins>
      <w:del w:id="281" w:author="МАРІЯ БРЕНЬ" w:date="2019-12-18T21:21:00Z">
        <w:r w:rsidRPr="00FA55B5" w:rsidDel="00E52502">
          <w:delText xml:space="preserve"> </w:delText>
        </w:r>
      </w:del>
      <w:ins w:id="282" w:author="МАРІЯ БРЕНЬ" w:date="2019-12-18T21:21:00Z">
        <w:r w:rsidR="00E52502">
          <w:rPr>
            <w:lang w:val="uk-UA"/>
          </w:rPr>
          <w:t xml:space="preserve"> </w:t>
        </w:r>
      </w:ins>
      <w:r w:rsidRPr="00FA55B5">
        <w:t>при друк</w:t>
      </w:r>
      <w:ins w:id="283" w:author="МАРІЯ БРЕНЬ" w:date="2019-12-18T21:22:00Z">
        <w:r w:rsidR="00E52502">
          <w:rPr>
            <w:lang w:val="uk-UA"/>
          </w:rPr>
          <w:t>ові</w:t>
        </w:r>
      </w:ins>
      <w:del w:id="284" w:author="МАРІЯ БРЕНЬ" w:date="2019-12-18T21:22:00Z">
        <w:r w:rsidRPr="00FA55B5" w:rsidDel="00E52502">
          <w:delText>у</w:delText>
        </w:r>
      </w:del>
      <w:r w:rsidRPr="00FA55B5">
        <w:t xml:space="preserve"> сторінки і відображенні на смартфоні.</w:t>
      </w:r>
    </w:p>
    <w:p w14:paraId="364E0EC7" w14:textId="77777777" w:rsidR="005E7977" w:rsidRDefault="005E7977" w:rsidP="00253FB5">
      <w:pPr>
        <w:pStyle w:val="a3"/>
        <w:spacing w:line="360" w:lineRule="auto"/>
        <w:rPr>
          <w:sz w:val="24"/>
        </w:rPr>
      </w:pPr>
    </w:p>
    <w:p w14:paraId="6B99AC53" w14:textId="77777777" w:rsidR="00FA55B5" w:rsidRDefault="00C542A1" w:rsidP="00253FB5">
      <w:pPr>
        <w:pStyle w:val="a3"/>
        <w:spacing w:line="360" w:lineRule="auto"/>
        <w:ind w:left="641" w:right="183" w:hanging="536"/>
      </w:pPr>
      <w:r>
        <w:rPr>
          <w:noProof/>
          <w:position w:val="-13"/>
          <w:lang w:val="en-US" w:eastAsia="en-US" w:bidi="ar-SA"/>
        </w:rPr>
        <w:drawing>
          <wp:inline distT="0" distB="0" distL="0" distR="0" wp14:anchorId="60FE34AE" wp14:editId="1337F3F8">
            <wp:extent cx="217568" cy="217568"/>
            <wp:effectExtent l="0" t="0" r="0" b="0"/>
            <wp:docPr id="3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2.png"/>
                    <pic:cNvPicPr/>
                  </pic:nvPicPr>
                  <pic:blipFill>
                    <a:blip r:embed="rId14" cstate="print"/>
                    <a:stretch>
                      <a:fillRect/>
                    </a:stretch>
                  </pic:blipFill>
                  <pic:spPr>
                    <a:xfrm>
                      <a:off x="0" y="0"/>
                      <a:ext cx="217568" cy="217568"/>
                    </a:xfrm>
                    <a:prstGeom prst="rect">
                      <a:avLst/>
                    </a:prstGeom>
                  </pic:spPr>
                </pic:pic>
              </a:graphicData>
            </a:graphic>
          </wp:inline>
        </w:drawing>
      </w:r>
      <w:r>
        <w:rPr>
          <w:rFonts w:ascii="Times New Roman" w:hAnsi="Times New Roman"/>
          <w:sz w:val="20"/>
        </w:rPr>
        <w:t xml:space="preserve">   </w:t>
      </w:r>
      <w:r>
        <w:rPr>
          <w:rFonts w:ascii="Times New Roman" w:hAnsi="Times New Roman"/>
          <w:spacing w:val="-8"/>
          <w:sz w:val="20"/>
        </w:rPr>
        <w:t xml:space="preserve"> </w:t>
      </w:r>
      <w:r w:rsidR="00FA55B5" w:rsidRPr="00FA55B5">
        <w:t>Браузер Internet Explorer до сьомої версії включно не підтримує типи носіїв при імпорті стильового файлу. Більш</w:t>
      </w:r>
      <w:r w:rsidR="00FA55B5">
        <w:rPr>
          <w:lang w:val="uk-UA"/>
        </w:rPr>
        <w:t>е</w:t>
      </w:r>
      <w:r w:rsidR="00FA55B5" w:rsidRPr="00FA55B5">
        <w:t xml:space="preserve"> того, при додаванні типу носія стильовий файл взагалі не завантажується.</w:t>
      </w:r>
    </w:p>
    <w:p w14:paraId="0174E9A9" w14:textId="77777777" w:rsidR="005E7977" w:rsidRDefault="005E7977" w:rsidP="00253FB5">
      <w:pPr>
        <w:pStyle w:val="a3"/>
        <w:spacing w:line="360" w:lineRule="auto"/>
        <w:rPr>
          <w:sz w:val="18"/>
        </w:rPr>
      </w:pPr>
    </w:p>
    <w:p w14:paraId="7D34B575" w14:textId="77777777" w:rsidR="005E7977" w:rsidRDefault="00FA55B5" w:rsidP="00253FB5">
      <w:pPr>
        <w:pStyle w:val="a3"/>
        <w:spacing w:line="360" w:lineRule="auto"/>
        <w:ind w:left="105" w:right="183"/>
      </w:pPr>
      <w:r w:rsidRPr="00FA55B5">
        <w:t xml:space="preserve">Команда </w:t>
      </w:r>
      <w:r w:rsidRPr="00FA55B5">
        <w:rPr>
          <w:color w:val="C00000"/>
        </w:rPr>
        <w:t xml:space="preserve">@media </w:t>
      </w:r>
      <w:r w:rsidRPr="00FA55B5">
        <w:t>дозволяє вказати тип носія для глобальних або пов'язаних стилів і в загальному випадку має такий синтаксис.</w:t>
      </w:r>
    </w:p>
    <w:p w14:paraId="6A224B21" w14:textId="2E4E6973" w:rsidR="005E7977" w:rsidRDefault="00767651" w:rsidP="00253FB5">
      <w:pPr>
        <w:pStyle w:val="a3"/>
        <w:spacing w:line="360" w:lineRule="auto"/>
        <w:rPr>
          <w:sz w:val="11"/>
        </w:rPr>
      </w:pPr>
      <w:r>
        <w:rPr>
          <w:noProof/>
          <w:lang w:val="uk-UA" w:eastAsia="uk-UA" w:bidi="ar-SA"/>
        </w:rPr>
        <w:lastRenderedPageBreak/>
        <mc:AlternateContent>
          <mc:Choice Requires="wps">
            <w:drawing>
              <wp:anchor distT="0" distB="0" distL="0" distR="0" simplePos="0" relativeHeight="251713536" behindDoc="1" locked="0" layoutInCell="1" allowOverlap="1" wp14:anchorId="64973520" wp14:editId="3ADF9470">
                <wp:simplePos x="0" y="0"/>
                <wp:positionH relativeFrom="page">
                  <wp:posOffset>982345</wp:posOffset>
                </wp:positionH>
                <wp:positionV relativeFrom="paragraph">
                  <wp:posOffset>102235</wp:posOffset>
                </wp:positionV>
                <wp:extent cx="5847715" cy="666750"/>
                <wp:effectExtent l="0" t="0" r="0" b="0"/>
                <wp:wrapTopAndBottom/>
                <wp:docPr id="327"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666750"/>
                        </a:xfrm>
                        <a:prstGeom prst="rect">
                          <a:avLst/>
                        </a:prstGeom>
                        <a:solidFill>
                          <a:srgbClr val="F8F7F2"/>
                        </a:solidFill>
                        <a:ln>
                          <a:noFill/>
                        </a:ln>
                      </wps:spPr>
                      <wps:txbx>
                        <w:txbxContent>
                          <w:p w14:paraId="0F7F6501" w14:textId="77777777" w:rsidR="000A2EAA" w:rsidRDefault="000A2EAA" w:rsidP="00EA4222">
                            <w:pPr>
                              <w:ind w:left="74"/>
                              <w:rPr>
                                <w:rFonts w:ascii="Courier New" w:hAnsi="Courier New"/>
                                <w:sz w:val="15"/>
                              </w:rPr>
                              <w:pPrChange w:id="285" w:author="МАРІЯ БРЕНЬ" w:date="2019-12-18T21:22:00Z">
                                <w:pPr>
                                  <w:spacing w:before="68"/>
                                  <w:ind w:left="74"/>
                                </w:pPr>
                              </w:pPrChange>
                            </w:pPr>
                            <w:r>
                              <w:rPr>
                                <w:rFonts w:ascii="Courier New" w:hAnsi="Courier New"/>
                                <w:sz w:val="15"/>
                              </w:rPr>
                              <w:t xml:space="preserve">@media </w:t>
                            </w:r>
                            <w:r w:rsidRPr="00FA55B5">
                              <w:rPr>
                                <w:rFonts w:ascii="Courier New" w:hAnsi="Courier New"/>
                                <w:sz w:val="15"/>
                              </w:rPr>
                              <w:t>тип носія 1 {</w:t>
                            </w:r>
                          </w:p>
                          <w:p w14:paraId="2552878B" w14:textId="77777777" w:rsidR="000A2EAA" w:rsidRDefault="000A2EAA" w:rsidP="00E52502">
                            <w:pPr>
                              <w:ind w:left="284"/>
                              <w:rPr>
                                <w:ins w:id="286" w:author="МАРІЯ БРЕНЬ" w:date="2019-12-18T21:23:00Z"/>
                                <w:rFonts w:ascii="Courier New" w:hAnsi="Courier New"/>
                                <w:sz w:val="15"/>
                              </w:rPr>
                            </w:pPr>
                            <w:r w:rsidRPr="00FA55B5">
                              <w:rPr>
                                <w:rFonts w:ascii="Courier New" w:hAnsi="Courier New"/>
                                <w:sz w:val="15"/>
                              </w:rPr>
                              <w:t>Опис стилю для типу носія 1</w:t>
                            </w:r>
                          </w:p>
                          <w:p w14:paraId="6A26B177" w14:textId="77777777" w:rsidR="000A2EAA" w:rsidRDefault="000A2EAA" w:rsidP="00EA4222">
                            <w:pPr>
                              <w:rPr>
                                <w:rFonts w:ascii="Courier New" w:hAnsi="Courier New"/>
                                <w:sz w:val="15"/>
                              </w:rPr>
                              <w:pPrChange w:id="287" w:author="МАРІЯ БРЕНЬ" w:date="2019-12-18T21:23:00Z">
                                <w:pPr>
                                  <w:spacing w:before="68"/>
                                  <w:ind w:left="74"/>
                                </w:pPr>
                              </w:pPrChange>
                            </w:pPr>
                            <w:ins w:id="288" w:author="МАРІЯ БРЕНЬ" w:date="2019-12-18T21:23:00Z">
                              <w:r>
                                <w:rPr>
                                  <w:rFonts w:ascii="Courier New"/>
                                  <w:sz w:val="15"/>
                                  <w:lang w:val="uk-UA"/>
                                </w:rPr>
                                <w:t xml:space="preserve"> </w:t>
                              </w:r>
                            </w:ins>
                            <w:r>
                              <w:rPr>
                                <w:rFonts w:ascii="Courier New"/>
                                <w:sz w:val="15"/>
                              </w:rPr>
                              <w:t>}</w:t>
                            </w:r>
                          </w:p>
                          <w:p w14:paraId="6973177E" w14:textId="77777777" w:rsidR="000A2EAA" w:rsidRPr="00FA55B5" w:rsidRDefault="000A2EAA" w:rsidP="003E16CB">
                            <w:pPr>
                              <w:ind w:left="74"/>
                              <w:rPr>
                                <w:rFonts w:ascii="Courier New" w:hAnsi="Courier New"/>
                                <w:sz w:val="15"/>
                              </w:rPr>
                            </w:pPr>
                            <w:r>
                              <w:rPr>
                                <w:rFonts w:ascii="Courier New" w:hAnsi="Courier New"/>
                                <w:sz w:val="15"/>
                              </w:rPr>
                              <w:t xml:space="preserve">@media </w:t>
                            </w:r>
                            <w:r w:rsidRPr="00FA55B5">
                              <w:rPr>
                                <w:rFonts w:ascii="Courier New" w:hAnsi="Courier New"/>
                                <w:sz w:val="15"/>
                              </w:rPr>
                              <w:t xml:space="preserve">тип носія </w:t>
                            </w:r>
                            <w:r>
                              <w:rPr>
                                <w:rFonts w:ascii="Courier New" w:hAnsi="Courier New"/>
                                <w:sz w:val="15"/>
                                <w:lang w:val="uk-UA"/>
                              </w:rPr>
                              <w:t>2</w:t>
                            </w:r>
                            <w:r w:rsidRPr="00FA55B5">
                              <w:rPr>
                                <w:rFonts w:ascii="Courier New" w:hAnsi="Courier New"/>
                                <w:sz w:val="15"/>
                              </w:rPr>
                              <w:t xml:space="preserve"> {</w:t>
                            </w:r>
                          </w:p>
                          <w:p w14:paraId="7F5920E0" w14:textId="77777777" w:rsidR="000A2EAA" w:rsidRDefault="000A2EAA" w:rsidP="00EA4222">
                            <w:pPr>
                              <w:ind w:left="284"/>
                              <w:rPr>
                                <w:rFonts w:ascii="Courier New" w:hAnsi="Courier New"/>
                                <w:sz w:val="15"/>
                                <w:lang w:val="uk-UA"/>
                              </w:rPr>
                              <w:pPrChange w:id="289" w:author="МАРІЯ БРЕНЬ" w:date="2019-12-18T21:23:00Z">
                                <w:pPr>
                                  <w:ind w:left="74"/>
                                </w:pPr>
                              </w:pPrChange>
                            </w:pPr>
                            <w:r w:rsidRPr="00FA55B5">
                              <w:rPr>
                                <w:rFonts w:ascii="Courier New" w:hAnsi="Courier New"/>
                                <w:sz w:val="15"/>
                              </w:rPr>
                              <w:t xml:space="preserve">Опис стилю для типу носія </w:t>
                            </w:r>
                            <w:r>
                              <w:rPr>
                                <w:rFonts w:ascii="Courier New" w:hAnsi="Courier New"/>
                                <w:sz w:val="15"/>
                                <w:lang w:val="uk-UA"/>
                              </w:rPr>
                              <w:t>2</w:t>
                            </w:r>
                          </w:p>
                          <w:p w14:paraId="194F24FE" w14:textId="77777777" w:rsidR="000A2EAA" w:rsidRDefault="000A2EAA" w:rsidP="003E16CB">
                            <w:pPr>
                              <w:ind w:left="74"/>
                              <w:rPr>
                                <w:rFonts w:ascii="Courier New"/>
                                <w:sz w:val="15"/>
                              </w:rPr>
                            </w:pPr>
                            <w:r>
                              <w:rPr>
                                <w:rFonts w:ascii="Courier New"/>
                                <w:sz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973520" id="Text Box 244" o:spid="_x0000_s1056" type="#_x0000_t202" style="position:absolute;margin-left:77.35pt;margin-top:8.05pt;width:460.45pt;height:52.5pt;z-index:-251602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" fillcolor="#f8f7f2" stroked="f">
                <v:textbox inset="0,0,0,0">
                  <w:txbxContent>
                    <w:p w14:paraId="0F7F6501" w14:textId="77777777" w:rsidR="000A2EAA" w:rsidRDefault="000A2EAA" w:rsidP="00EA4222">
                      <w:pPr>
                        <w:ind w:left="74"/>
                        <w:rPr>
                          <w:rFonts w:ascii="Courier New" w:hAnsi="Courier New"/>
                          <w:sz w:val="15"/>
                        </w:rPr>
                        <w:pPrChange w:id="290" w:author="МАРІЯ БРЕНЬ" w:date="2019-12-18T21:22:00Z">
                          <w:pPr>
                            <w:spacing w:before="68"/>
                            <w:ind w:left="74"/>
                          </w:pPr>
                        </w:pPrChange>
                      </w:pPr>
                      <w:r>
                        <w:rPr>
                          <w:rFonts w:ascii="Courier New" w:hAnsi="Courier New"/>
                          <w:sz w:val="15"/>
                        </w:rPr>
                        <w:t xml:space="preserve">@media </w:t>
                      </w:r>
                      <w:r w:rsidRPr="00FA55B5">
                        <w:rPr>
                          <w:rFonts w:ascii="Courier New" w:hAnsi="Courier New"/>
                          <w:sz w:val="15"/>
                        </w:rPr>
                        <w:t>тип носія 1 {</w:t>
                      </w:r>
                    </w:p>
                    <w:p w14:paraId="2552878B" w14:textId="77777777" w:rsidR="000A2EAA" w:rsidRDefault="000A2EAA" w:rsidP="00E52502">
                      <w:pPr>
                        <w:ind w:left="284"/>
                        <w:rPr>
                          <w:ins w:id="291" w:author="МАРІЯ БРЕНЬ" w:date="2019-12-18T21:23:00Z"/>
                          <w:rFonts w:ascii="Courier New" w:hAnsi="Courier New"/>
                          <w:sz w:val="15"/>
                        </w:rPr>
                      </w:pPr>
                      <w:r w:rsidRPr="00FA55B5">
                        <w:rPr>
                          <w:rFonts w:ascii="Courier New" w:hAnsi="Courier New"/>
                          <w:sz w:val="15"/>
                        </w:rPr>
                        <w:t>Опис стилю для типу носія 1</w:t>
                      </w:r>
                    </w:p>
                    <w:p w14:paraId="6A26B177" w14:textId="77777777" w:rsidR="000A2EAA" w:rsidRDefault="000A2EAA" w:rsidP="00EA4222">
                      <w:pPr>
                        <w:rPr>
                          <w:rFonts w:ascii="Courier New" w:hAnsi="Courier New"/>
                          <w:sz w:val="15"/>
                        </w:rPr>
                        <w:pPrChange w:id="292" w:author="МАРІЯ БРЕНЬ" w:date="2019-12-18T21:23:00Z">
                          <w:pPr>
                            <w:spacing w:before="68"/>
                            <w:ind w:left="74"/>
                          </w:pPr>
                        </w:pPrChange>
                      </w:pPr>
                      <w:ins w:id="293" w:author="МАРІЯ БРЕНЬ" w:date="2019-12-18T21:23:00Z">
                        <w:r>
                          <w:rPr>
                            <w:rFonts w:ascii="Courier New"/>
                            <w:sz w:val="15"/>
                            <w:lang w:val="uk-UA"/>
                          </w:rPr>
                          <w:t xml:space="preserve"> </w:t>
                        </w:r>
                      </w:ins>
                      <w:r>
                        <w:rPr>
                          <w:rFonts w:ascii="Courier New"/>
                          <w:sz w:val="15"/>
                        </w:rPr>
                        <w:t>}</w:t>
                      </w:r>
                    </w:p>
                    <w:p w14:paraId="6973177E" w14:textId="77777777" w:rsidR="000A2EAA" w:rsidRPr="00FA55B5" w:rsidRDefault="000A2EAA" w:rsidP="003E16CB">
                      <w:pPr>
                        <w:ind w:left="74"/>
                        <w:rPr>
                          <w:rFonts w:ascii="Courier New" w:hAnsi="Courier New"/>
                          <w:sz w:val="15"/>
                        </w:rPr>
                      </w:pPr>
                      <w:r>
                        <w:rPr>
                          <w:rFonts w:ascii="Courier New" w:hAnsi="Courier New"/>
                          <w:sz w:val="15"/>
                        </w:rPr>
                        <w:t xml:space="preserve">@media </w:t>
                      </w:r>
                      <w:r w:rsidRPr="00FA55B5">
                        <w:rPr>
                          <w:rFonts w:ascii="Courier New" w:hAnsi="Courier New"/>
                          <w:sz w:val="15"/>
                        </w:rPr>
                        <w:t xml:space="preserve">тип носія </w:t>
                      </w:r>
                      <w:r>
                        <w:rPr>
                          <w:rFonts w:ascii="Courier New" w:hAnsi="Courier New"/>
                          <w:sz w:val="15"/>
                          <w:lang w:val="uk-UA"/>
                        </w:rPr>
                        <w:t>2</w:t>
                      </w:r>
                      <w:r w:rsidRPr="00FA55B5">
                        <w:rPr>
                          <w:rFonts w:ascii="Courier New" w:hAnsi="Courier New"/>
                          <w:sz w:val="15"/>
                        </w:rPr>
                        <w:t xml:space="preserve"> {</w:t>
                      </w:r>
                    </w:p>
                    <w:p w14:paraId="7F5920E0" w14:textId="77777777" w:rsidR="000A2EAA" w:rsidRDefault="000A2EAA" w:rsidP="00EA4222">
                      <w:pPr>
                        <w:ind w:left="284"/>
                        <w:rPr>
                          <w:rFonts w:ascii="Courier New" w:hAnsi="Courier New"/>
                          <w:sz w:val="15"/>
                          <w:lang w:val="uk-UA"/>
                        </w:rPr>
                        <w:pPrChange w:id="294" w:author="МАРІЯ БРЕНЬ" w:date="2019-12-18T21:23:00Z">
                          <w:pPr>
                            <w:ind w:left="74"/>
                          </w:pPr>
                        </w:pPrChange>
                      </w:pPr>
                      <w:r w:rsidRPr="00FA55B5">
                        <w:rPr>
                          <w:rFonts w:ascii="Courier New" w:hAnsi="Courier New"/>
                          <w:sz w:val="15"/>
                        </w:rPr>
                        <w:t xml:space="preserve">Опис стилю для типу носія </w:t>
                      </w:r>
                      <w:r>
                        <w:rPr>
                          <w:rFonts w:ascii="Courier New" w:hAnsi="Courier New"/>
                          <w:sz w:val="15"/>
                          <w:lang w:val="uk-UA"/>
                        </w:rPr>
                        <w:t>2</w:t>
                      </w:r>
                    </w:p>
                    <w:p w14:paraId="194F24FE" w14:textId="77777777" w:rsidR="000A2EAA" w:rsidRDefault="000A2EAA" w:rsidP="003E16CB">
                      <w:pPr>
                        <w:ind w:left="74"/>
                        <w:rPr>
                          <w:rFonts w:ascii="Courier New"/>
                          <w:sz w:val="15"/>
                        </w:rPr>
                      </w:pPr>
                      <w:r>
                        <w:rPr>
                          <w:rFonts w:ascii="Courier New"/>
                          <w:sz w:val="15"/>
                        </w:rPr>
                        <w:t>}</w:t>
                      </w:r>
                    </w:p>
                  </w:txbxContent>
                </v:textbox>
                <w10:wrap type="topAndBottom" anchorx="page"/>
              </v:shape>
            </w:pict>
          </mc:Fallback>
        </mc:AlternateContent>
      </w:r>
    </w:p>
    <w:p w14:paraId="40A91F82" w14:textId="77777777" w:rsidR="005E7977" w:rsidRDefault="005E7977" w:rsidP="00253FB5">
      <w:pPr>
        <w:pStyle w:val="a3"/>
        <w:spacing w:line="360" w:lineRule="auto"/>
        <w:rPr>
          <w:sz w:val="14"/>
        </w:rPr>
      </w:pPr>
    </w:p>
    <w:p w14:paraId="332A94FF" w14:textId="77777777" w:rsidR="00B2161A" w:rsidRDefault="00FA55B5" w:rsidP="00253FB5">
      <w:pPr>
        <w:pStyle w:val="a3"/>
        <w:spacing w:line="360" w:lineRule="auto"/>
        <w:ind w:left="105"/>
        <w:rPr>
          <w:ins w:id="295" w:author="МАРІЯ БРЕНЬ" w:date="2019-12-19T02:21:00Z"/>
        </w:rPr>
      </w:pPr>
      <w:r>
        <w:t xml:space="preserve">Після ключового слова </w:t>
      </w:r>
      <w:r w:rsidRPr="00FA55B5">
        <w:rPr>
          <w:color w:val="C00000"/>
        </w:rPr>
        <w:t>@media</w:t>
      </w:r>
      <w:r>
        <w:t xml:space="preserve"> йде один або кілька типів носія, перерахованих в табл. 1.1, якщо їх більше</w:t>
      </w:r>
      <w:r>
        <w:rPr>
          <w:lang w:val="uk-UA"/>
        </w:rPr>
        <w:t xml:space="preserve"> </w:t>
      </w:r>
      <w:r>
        <w:t>одного, то вони поділяються між собою комою. Після чого йдуть обов'язкові фігурні дужки, всередині яких йде звичайне опис стильових правил. У прикладі 1.11 показано, як задати різний стиль для друку та відображення на моніторі.</w:t>
      </w:r>
    </w:p>
    <w:p w14:paraId="03A2BB27" w14:textId="77777777" w:rsidR="00B77816" w:rsidRDefault="00B77816" w:rsidP="00253FB5">
      <w:pPr>
        <w:pStyle w:val="a3"/>
        <w:spacing w:line="360" w:lineRule="auto"/>
        <w:ind w:left="105"/>
      </w:pPr>
    </w:p>
    <w:p w14:paraId="14F289B5" w14:textId="77777777" w:rsidR="005E7977" w:rsidDel="00B2161A" w:rsidRDefault="005E7977" w:rsidP="00253FB5">
      <w:pPr>
        <w:pStyle w:val="a3"/>
        <w:spacing w:line="360" w:lineRule="auto"/>
        <w:ind w:left="105"/>
        <w:rPr>
          <w:del w:id="296" w:author="МАРІЯ БРЕНЬ" w:date="2019-12-18T21:24:00Z"/>
        </w:rPr>
      </w:pPr>
    </w:p>
    <w:p w14:paraId="3799A39F" w14:textId="77777777" w:rsidR="005E7977" w:rsidDel="00B2161A" w:rsidRDefault="005E7977" w:rsidP="00253FB5">
      <w:pPr>
        <w:pStyle w:val="a3"/>
        <w:spacing w:line="360" w:lineRule="auto"/>
        <w:rPr>
          <w:del w:id="297" w:author="МАРІЯ БРЕНЬ" w:date="2019-12-18T21:24:00Z"/>
          <w:sz w:val="20"/>
        </w:rPr>
      </w:pPr>
      <w:commentRangeStart w:id="298"/>
    </w:p>
    <w:tbl>
      <w:tblPr>
        <w:tblStyle w:val="TableNormal"/>
        <w:tblW w:w="0" w:type="auto"/>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5E7977" w14:paraId="531DBCCE" w14:textId="77777777">
        <w:trPr>
          <w:trHeight w:val="235"/>
        </w:trPr>
        <w:tc>
          <w:tcPr>
            <w:tcW w:w="5177" w:type="dxa"/>
            <w:tcBorders>
              <w:right w:val="single" w:sz="6" w:space="0" w:color="666666"/>
            </w:tcBorders>
          </w:tcPr>
          <w:p w14:paraId="1C26CD73" w14:textId="77777777" w:rsidR="005E7977" w:rsidRDefault="00184970" w:rsidP="00253FB5">
            <w:pPr>
              <w:pStyle w:val="TableParagraph"/>
              <w:spacing w:line="360" w:lineRule="auto"/>
              <w:ind w:left="-1"/>
              <w:rPr>
                <w:rFonts w:ascii="Arial Black" w:hAnsi="Arial Black"/>
                <w:sz w:val="15"/>
              </w:rPr>
            </w:pPr>
            <w:r w:rsidRPr="00184970">
              <w:rPr>
                <w:rFonts w:ascii="Arial Black" w:hAnsi="Arial Black"/>
                <w:color w:val="685C53"/>
                <w:sz w:val="15"/>
              </w:rPr>
              <w:t>Приклад 1.11. Стилі для різних типів носіїв</w:t>
            </w:r>
          </w:p>
        </w:tc>
        <w:tc>
          <w:tcPr>
            <w:tcW w:w="771" w:type="dxa"/>
            <w:tcBorders>
              <w:left w:val="single" w:sz="6" w:space="0" w:color="666666"/>
              <w:right w:val="double" w:sz="2" w:space="0" w:color="666666"/>
            </w:tcBorders>
            <w:shd w:val="clear" w:color="auto" w:fill="CEE2D3"/>
          </w:tcPr>
          <w:p w14:paraId="17A48195" w14:textId="77777777" w:rsidR="005E7977" w:rsidRDefault="00C542A1" w:rsidP="00253FB5">
            <w:pPr>
              <w:pStyle w:val="TableParagraph"/>
              <w:spacing w:line="360" w:lineRule="auto"/>
              <w:rPr>
                <w:rFonts w:ascii="Arial"/>
                <w:sz w:val="13"/>
              </w:rPr>
            </w:pPr>
            <w:r>
              <w:rPr>
                <w:rFonts w:ascii="Arial"/>
                <w:sz w:val="13"/>
              </w:rPr>
              <w:t>XHTML 1.0</w:t>
            </w:r>
          </w:p>
        </w:tc>
        <w:tc>
          <w:tcPr>
            <w:tcW w:w="621" w:type="dxa"/>
            <w:tcBorders>
              <w:left w:val="double" w:sz="2" w:space="0" w:color="666666"/>
              <w:right w:val="double" w:sz="2" w:space="0" w:color="666666"/>
            </w:tcBorders>
            <w:shd w:val="clear" w:color="auto" w:fill="CEE2D3"/>
          </w:tcPr>
          <w:p w14:paraId="1D0BEB93" w14:textId="77777777" w:rsidR="005E7977" w:rsidRDefault="00C542A1" w:rsidP="00253FB5">
            <w:pPr>
              <w:pStyle w:val="TableParagraph"/>
              <w:spacing w:line="360" w:lineRule="auto"/>
              <w:ind w:left="46"/>
              <w:rPr>
                <w:rFonts w:ascii="Arial"/>
                <w:sz w:val="13"/>
              </w:rPr>
            </w:pPr>
            <w:r>
              <w:rPr>
                <w:rFonts w:ascii="Arial"/>
                <w:sz w:val="13"/>
              </w:rPr>
              <w:t>CSS 2.1</w:t>
            </w:r>
          </w:p>
        </w:tc>
        <w:tc>
          <w:tcPr>
            <w:tcW w:w="353" w:type="dxa"/>
            <w:tcBorders>
              <w:left w:val="double" w:sz="2" w:space="0" w:color="666666"/>
              <w:right w:val="single" w:sz="6" w:space="0" w:color="666666"/>
            </w:tcBorders>
            <w:shd w:val="clear" w:color="auto" w:fill="CEE2D3"/>
          </w:tcPr>
          <w:p w14:paraId="6D5933F3" w14:textId="77777777" w:rsidR="005E7977" w:rsidRDefault="00C542A1" w:rsidP="00253FB5">
            <w:pPr>
              <w:pStyle w:val="TableParagraph"/>
              <w:spacing w:line="360" w:lineRule="auto"/>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122AF168" w14:textId="77777777" w:rsidR="005E7977" w:rsidRDefault="00C542A1" w:rsidP="00253FB5">
            <w:pPr>
              <w:pStyle w:val="TableParagraph"/>
              <w:spacing w:line="360" w:lineRule="auto"/>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147BEDA3" w14:textId="77777777" w:rsidR="005E7977" w:rsidRDefault="00C542A1" w:rsidP="00253FB5">
            <w:pPr>
              <w:pStyle w:val="TableParagraph"/>
              <w:spacing w:line="360" w:lineRule="auto"/>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71584B4C" w14:textId="77777777" w:rsidR="005E7977" w:rsidRDefault="00C542A1" w:rsidP="00253FB5">
            <w:pPr>
              <w:pStyle w:val="TableParagraph"/>
              <w:spacing w:line="360" w:lineRule="auto"/>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634D8E94" w14:textId="77777777" w:rsidR="005E7977" w:rsidRDefault="00C542A1" w:rsidP="00253FB5">
            <w:pPr>
              <w:pStyle w:val="TableParagraph"/>
              <w:spacing w:line="360" w:lineRule="auto"/>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3163BA3A" w14:textId="77777777" w:rsidR="005E7977" w:rsidRDefault="00C542A1" w:rsidP="00253FB5">
            <w:pPr>
              <w:pStyle w:val="TableParagraph"/>
              <w:spacing w:line="360" w:lineRule="auto"/>
              <w:ind w:left="39"/>
              <w:rPr>
                <w:rFonts w:ascii="Arial"/>
                <w:sz w:val="13"/>
              </w:rPr>
            </w:pPr>
            <w:r>
              <w:rPr>
                <w:rFonts w:ascii="Arial"/>
                <w:sz w:val="13"/>
              </w:rPr>
              <w:t>Sa 5</w:t>
            </w:r>
          </w:p>
        </w:tc>
        <w:tc>
          <w:tcPr>
            <w:tcW w:w="456" w:type="dxa"/>
            <w:tcBorders>
              <w:left w:val="single" w:sz="6" w:space="0" w:color="666666"/>
            </w:tcBorders>
            <w:shd w:val="clear" w:color="auto" w:fill="CEE2D3"/>
          </w:tcPr>
          <w:p w14:paraId="59EC2394" w14:textId="77777777" w:rsidR="005E7977" w:rsidRDefault="00C542A1" w:rsidP="00253FB5">
            <w:pPr>
              <w:pStyle w:val="TableParagraph"/>
              <w:spacing w:line="360" w:lineRule="auto"/>
              <w:ind w:left="38"/>
              <w:rPr>
                <w:rFonts w:ascii="Arial"/>
                <w:sz w:val="13"/>
              </w:rPr>
            </w:pPr>
            <w:r>
              <w:rPr>
                <w:rFonts w:ascii="Arial"/>
                <w:sz w:val="13"/>
              </w:rPr>
              <w:t>Fx 3.6</w:t>
            </w:r>
          </w:p>
        </w:tc>
      </w:tr>
      <w:commentRangeEnd w:id="298"/>
      <w:tr w:rsidR="005E7977" w14:paraId="3C930C2A" w14:textId="77777777">
        <w:trPr>
          <w:trHeight w:val="7195"/>
        </w:trPr>
        <w:tc>
          <w:tcPr>
            <w:tcW w:w="9211" w:type="dxa"/>
            <w:gridSpan w:val="10"/>
            <w:shd w:val="clear" w:color="auto" w:fill="F8F7F2"/>
          </w:tcPr>
          <w:p w14:paraId="36E11516" w14:textId="77777777" w:rsidR="005E7977" w:rsidRPr="00EB5600" w:rsidRDefault="00097C12" w:rsidP="008417CB">
            <w:pPr>
              <w:pStyle w:val="TableParagraph"/>
              <w:ind w:left="254" w:right="4061" w:hanging="180"/>
              <w:rPr>
                <w:sz w:val="15"/>
                <w:lang w:val="en-US"/>
              </w:rPr>
            </w:pPr>
            <w:r>
              <w:rPr>
                <w:rStyle w:val="ae"/>
                <w:rFonts w:ascii="Arial" w:eastAsia="Arial" w:hAnsi="Arial" w:cs="Arial"/>
              </w:rPr>
              <w:commentReference w:id="298"/>
            </w:r>
            <w:r w:rsidR="00C542A1" w:rsidRPr="00EB5600">
              <w:rPr>
                <w:sz w:val="15"/>
                <w:lang w:val="en-US"/>
              </w:rPr>
              <w:t xml:space="preserve">&lt;!DOCTYPE html PUBLIC "-//W3C//DTD XHTML 1.0 Strict//EN" </w:t>
            </w:r>
            <w:r w:rsidR="003D6273">
              <w:fldChar w:fldCharType="begin"/>
            </w:r>
            <w:r w:rsidR="003D6273" w:rsidRPr="003D6273">
              <w:rPr>
                <w:lang w:val="en-US"/>
                <w:rPrChange w:id="299" w:author="Пользователь Windows" w:date="2019-12-19T05:25:00Z">
                  <w:rPr/>
                </w:rPrChange>
              </w:rPr>
              <w:instrText>HYPERLINK "http://www.w3.org/TR/xhtml1/DTD/xhtml1-strict.dtd" \h</w:instrText>
            </w:r>
            <w:r w:rsidR="003D6273">
              <w:fldChar w:fldCharType="separate"/>
            </w:r>
            <w:r w:rsidR="00C542A1" w:rsidRPr="00EB5600">
              <w:rPr>
                <w:sz w:val="15"/>
                <w:lang w:val="en-US"/>
              </w:rPr>
              <w:t>"http://www.w3.org/TR/xhtml1/DTD/xhtml1</w:t>
            </w:r>
            <w:r w:rsidR="003D6273">
              <w:fldChar w:fldCharType="end"/>
            </w:r>
            <w:r w:rsidR="00C542A1" w:rsidRPr="00EB5600">
              <w:rPr>
                <w:sz w:val="15"/>
                <w:lang w:val="en-US"/>
              </w:rPr>
              <w:t>-</w:t>
            </w:r>
            <w:r w:rsidR="003D6273">
              <w:fldChar w:fldCharType="begin"/>
            </w:r>
            <w:r w:rsidR="003D6273" w:rsidRPr="003D6273">
              <w:rPr>
                <w:lang w:val="en-US"/>
                <w:rPrChange w:id="300" w:author="Пользователь Windows" w:date="2019-12-19T05:25:00Z">
                  <w:rPr/>
                </w:rPrChange>
              </w:rPr>
              <w:instrText>HYPERLINK "http://www.w3.org/TR/xhtml1/DTD/xhtml1-strict.dtd" \h</w:instrText>
            </w:r>
            <w:r w:rsidR="003D6273">
              <w:fldChar w:fldCharType="separate"/>
            </w:r>
            <w:r w:rsidR="00C542A1" w:rsidRPr="00EB5600">
              <w:rPr>
                <w:sz w:val="15"/>
                <w:lang w:val="en-US"/>
              </w:rPr>
              <w:t>strict.dtd"&gt;</w:t>
            </w:r>
            <w:r w:rsidR="003D6273">
              <w:fldChar w:fldCharType="end"/>
            </w:r>
          </w:p>
          <w:p w14:paraId="73F2B632" w14:textId="77777777" w:rsidR="005E7977" w:rsidRPr="00EB5600" w:rsidRDefault="00C542A1" w:rsidP="008417CB">
            <w:pPr>
              <w:pStyle w:val="TableParagraph"/>
              <w:ind w:left="74"/>
              <w:rPr>
                <w:sz w:val="15"/>
                <w:lang w:val="en-US"/>
              </w:rPr>
            </w:pPr>
            <w:r w:rsidRPr="00EB5600">
              <w:rPr>
                <w:sz w:val="15"/>
                <w:lang w:val="en-US"/>
              </w:rPr>
              <w:t xml:space="preserve">&lt;html </w:t>
            </w:r>
            <w:r w:rsidR="003D6273">
              <w:fldChar w:fldCharType="begin"/>
            </w:r>
            <w:r w:rsidR="003D6273" w:rsidRPr="003D6273">
              <w:rPr>
                <w:lang w:val="en-US"/>
                <w:rPrChange w:id="301" w:author="Пользователь Windows" w:date="2019-12-19T05:25:00Z">
                  <w:rPr/>
                </w:rPrChange>
              </w:rPr>
              <w:instrText>HYPERLINK "http://www.w3.org/1999/xhtml" \h</w:instrText>
            </w:r>
            <w:r w:rsidR="003D6273">
              <w:fldChar w:fldCharType="separate"/>
            </w:r>
            <w:r w:rsidRPr="00EB5600">
              <w:rPr>
                <w:sz w:val="15"/>
                <w:lang w:val="en-US"/>
              </w:rPr>
              <w:t>xmlns="http://www.w3.org/1999/xhtml"&gt;</w:t>
            </w:r>
            <w:r w:rsidR="003D6273">
              <w:fldChar w:fldCharType="end"/>
            </w:r>
          </w:p>
          <w:p w14:paraId="414487C3" w14:textId="77777777" w:rsidR="005E7977" w:rsidRPr="00EB5600" w:rsidRDefault="00C542A1" w:rsidP="008417CB">
            <w:pPr>
              <w:pStyle w:val="TableParagraph"/>
              <w:ind w:left="164"/>
              <w:rPr>
                <w:sz w:val="15"/>
                <w:lang w:val="en-US"/>
              </w:rPr>
            </w:pPr>
            <w:r w:rsidRPr="00EB5600">
              <w:rPr>
                <w:sz w:val="15"/>
                <w:lang w:val="en-US"/>
              </w:rPr>
              <w:t>&lt;head&gt;</w:t>
            </w:r>
          </w:p>
          <w:p w14:paraId="7D191762" w14:textId="77777777" w:rsidR="005E7977" w:rsidRPr="00EB5600" w:rsidRDefault="00C542A1" w:rsidP="008417CB">
            <w:pPr>
              <w:pStyle w:val="TableParagraph"/>
              <w:ind w:left="254"/>
              <w:rPr>
                <w:sz w:val="15"/>
                <w:lang w:val="en-US"/>
              </w:rPr>
            </w:pPr>
            <w:r w:rsidRPr="00EB5600">
              <w:rPr>
                <w:sz w:val="15"/>
                <w:lang w:val="en-US"/>
              </w:rPr>
              <w:t>&lt;meta http-equiv="Content-Type" content="text/html; charset=utf-8" /&gt;</w:t>
            </w:r>
          </w:p>
          <w:p w14:paraId="46A2F8BF" w14:textId="77777777" w:rsidR="005E7977" w:rsidRPr="00EB5600" w:rsidRDefault="00C542A1" w:rsidP="008417CB">
            <w:pPr>
              <w:pStyle w:val="TableParagraph"/>
              <w:ind w:left="246"/>
              <w:rPr>
                <w:sz w:val="15"/>
                <w:lang w:val="en-US"/>
              </w:rPr>
            </w:pPr>
            <w:r w:rsidRPr="00EB5600">
              <w:rPr>
                <w:sz w:val="15"/>
                <w:lang w:val="en-US"/>
              </w:rPr>
              <w:t>&lt;title&gt;</w:t>
            </w:r>
            <w:r>
              <w:rPr>
                <w:sz w:val="15"/>
              </w:rPr>
              <w:t>Тип</w:t>
            </w:r>
            <w:r w:rsidR="00184970">
              <w:rPr>
                <w:sz w:val="15"/>
                <w:lang w:val="uk-UA"/>
              </w:rPr>
              <w:t>и носіїв</w:t>
            </w:r>
            <w:r w:rsidRPr="00EB5600">
              <w:rPr>
                <w:sz w:val="15"/>
                <w:lang w:val="en-US"/>
              </w:rPr>
              <w:t>&lt;/title&gt;</w:t>
            </w:r>
          </w:p>
          <w:p w14:paraId="752D91D2" w14:textId="77777777" w:rsidR="005E7977" w:rsidRPr="00EB5600" w:rsidRDefault="00C542A1" w:rsidP="008417CB">
            <w:pPr>
              <w:pStyle w:val="TableParagraph"/>
              <w:ind w:left="254"/>
              <w:rPr>
                <w:sz w:val="15"/>
                <w:lang w:val="en-US"/>
              </w:rPr>
            </w:pPr>
            <w:r w:rsidRPr="00EB5600">
              <w:rPr>
                <w:sz w:val="15"/>
                <w:lang w:val="en-US"/>
              </w:rPr>
              <w:t>&lt;style type="text/css"&gt;</w:t>
            </w:r>
          </w:p>
          <w:p w14:paraId="70402EB4" w14:textId="77777777" w:rsidR="005E7977" w:rsidRDefault="00C542A1" w:rsidP="008417CB">
            <w:pPr>
              <w:pStyle w:val="TableParagraph"/>
              <w:ind w:left="434" w:right="3738" w:hanging="103"/>
              <w:rPr>
                <w:sz w:val="15"/>
              </w:rPr>
            </w:pPr>
            <w:r>
              <w:rPr>
                <w:sz w:val="15"/>
              </w:rPr>
              <w:t>@media screen {</w:t>
            </w:r>
            <w:ins w:id="302" w:author="МАРІЯ БРЕНЬ" w:date="2019-12-18T22:01:00Z">
              <w:r w:rsidR="00C100F4">
                <w:rPr>
                  <w:sz w:val="15"/>
                  <w:lang w:val="uk-UA"/>
                </w:rPr>
                <w:t xml:space="preserve"> </w:t>
              </w:r>
            </w:ins>
            <w:del w:id="303" w:author="МАРІЯ БРЕНЬ" w:date="2019-12-18T22:01:00Z">
              <w:r w:rsidDel="00C100F4">
                <w:rPr>
                  <w:sz w:val="15"/>
                </w:rPr>
                <w:delText xml:space="preserve"> </w:delText>
              </w:r>
            </w:del>
            <w:r>
              <w:rPr>
                <w:sz w:val="15"/>
              </w:rPr>
              <w:t xml:space="preserve">/* Стиль для </w:t>
            </w:r>
            <w:r w:rsidR="00184970">
              <w:rPr>
                <w:sz w:val="15"/>
                <w:lang w:val="uk-UA"/>
              </w:rPr>
              <w:t>відображення</w:t>
            </w:r>
            <w:r>
              <w:rPr>
                <w:sz w:val="15"/>
              </w:rPr>
              <w:t xml:space="preserve"> в браузер</w:t>
            </w:r>
            <w:r w:rsidR="00184970">
              <w:rPr>
                <w:sz w:val="15"/>
                <w:lang w:val="uk-UA"/>
              </w:rPr>
              <w:t>і</w:t>
            </w:r>
            <w:r>
              <w:rPr>
                <w:sz w:val="15"/>
              </w:rPr>
              <w:t xml:space="preserve"> */ BODY {</w:t>
            </w:r>
          </w:p>
          <w:p w14:paraId="694CB4B0" w14:textId="77777777" w:rsidR="005E7977" w:rsidRPr="00EB5600" w:rsidRDefault="00C542A1" w:rsidP="008417CB">
            <w:pPr>
              <w:pStyle w:val="TableParagraph"/>
              <w:ind w:left="502" w:right="3183"/>
              <w:rPr>
                <w:sz w:val="15"/>
                <w:lang w:val="en-US"/>
              </w:rPr>
            </w:pPr>
            <w:r w:rsidRPr="00EB5600">
              <w:rPr>
                <w:sz w:val="15"/>
                <w:lang w:val="en-US"/>
              </w:rPr>
              <w:t xml:space="preserve">font-family: Arial, Verdana, sans-serif; /* </w:t>
            </w:r>
            <w:r w:rsidR="00184970">
              <w:rPr>
                <w:sz w:val="15"/>
                <w:lang w:val="uk-UA"/>
              </w:rPr>
              <w:t>Рубаний</w:t>
            </w:r>
            <w:r w:rsidRPr="00EB5600">
              <w:rPr>
                <w:sz w:val="15"/>
                <w:lang w:val="en-US"/>
              </w:rPr>
              <w:t xml:space="preserve"> </w:t>
            </w:r>
            <w:r>
              <w:rPr>
                <w:sz w:val="15"/>
              </w:rPr>
              <w:t>шрифт</w:t>
            </w:r>
            <w:r w:rsidRPr="00EB5600">
              <w:rPr>
                <w:sz w:val="15"/>
                <w:lang w:val="en-US"/>
              </w:rPr>
              <w:t xml:space="preserve"> */ font-size: 0.9em; /* </w:t>
            </w:r>
            <w:r>
              <w:rPr>
                <w:sz w:val="15"/>
              </w:rPr>
              <w:t>Разм</w:t>
            </w:r>
            <w:r w:rsidR="00184970">
              <w:rPr>
                <w:sz w:val="15"/>
                <w:lang w:val="uk-UA"/>
              </w:rPr>
              <w:t>і</w:t>
            </w:r>
            <w:r>
              <w:rPr>
                <w:sz w:val="15"/>
              </w:rPr>
              <w:t>р</w:t>
            </w:r>
            <w:r w:rsidRPr="00EB5600">
              <w:rPr>
                <w:sz w:val="15"/>
                <w:lang w:val="en-US"/>
              </w:rPr>
              <w:t xml:space="preserve"> </w:t>
            </w:r>
            <w:r>
              <w:rPr>
                <w:sz w:val="15"/>
              </w:rPr>
              <w:t>шрифт</w:t>
            </w:r>
            <w:r w:rsidR="00184970">
              <w:rPr>
                <w:sz w:val="15"/>
                <w:lang w:val="uk-UA"/>
              </w:rPr>
              <w:t>у</w:t>
            </w:r>
            <w:r w:rsidRPr="00EB5600">
              <w:rPr>
                <w:sz w:val="15"/>
                <w:lang w:val="en-US"/>
              </w:rPr>
              <w:t xml:space="preserve"> */</w:t>
            </w:r>
          </w:p>
          <w:p w14:paraId="3EBCA32C" w14:textId="77777777" w:rsidR="005E7977" w:rsidRPr="00EB5600" w:rsidRDefault="00C542A1" w:rsidP="008417CB">
            <w:pPr>
              <w:pStyle w:val="TableParagraph"/>
              <w:ind w:left="502"/>
              <w:rPr>
                <w:sz w:val="15"/>
                <w:lang w:val="en-US"/>
              </w:rPr>
            </w:pPr>
            <w:r w:rsidRPr="00EB5600">
              <w:rPr>
                <w:sz w:val="15"/>
                <w:lang w:val="en-US"/>
              </w:rPr>
              <w:t xml:space="preserve">color: #000080; /* </w:t>
            </w:r>
            <w:r w:rsidR="00184970">
              <w:rPr>
                <w:sz w:val="15"/>
                <w:lang w:val="uk-UA"/>
              </w:rPr>
              <w:t>Колір</w:t>
            </w:r>
            <w:r w:rsidRPr="00EB5600">
              <w:rPr>
                <w:sz w:val="15"/>
                <w:lang w:val="en-US"/>
              </w:rPr>
              <w:t xml:space="preserve"> </w:t>
            </w:r>
            <w:r>
              <w:rPr>
                <w:sz w:val="15"/>
              </w:rPr>
              <w:t>текст</w:t>
            </w:r>
            <w:r w:rsidR="00184970">
              <w:rPr>
                <w:sz w:val="15"/>
                <w:lang w:val="uk-UA"/>
              </w:rPr>
              <w:t>у</w:t>
            </w:r>
            <w:r w:rsidRPr="00EB5600">
              <w:rPr>
                <w:sz w:val="15"/>
                <w:lang w:val="en-US"/>
              </w:rPr>
              <w:t xml:space="preserve"> */</w:t>
            </w:r>
          </w:p>
          <w:p w14:paraId="65CCA3A7" w14:textId="77777777" w:rsidR="005E7977" w:rsidRPr="00EB5600" w:rsidRDefault="00C542A1" w:rsidP="008417CB">
            <w:pPr>
              <w:pStyle w:val="TableParagraph"/>
              <w:ind w:left="434"/>
              <w:rPr>
                <w:sz w:val="15"/>
                <w:lang w:val="en-US"/>
              </w:rPr>
            </w:pPr>
            <w:r w:rsidRPr="00EB5600">
              <w:rPr>
                <w:sz w:val="15"/>
                <w:lang w:val="en-US"/>
              </w:rPr>
              <w:t>}</w:t>
            </w:r>
          </w:p>
          <w:p w14:paraId="76AF213F" w14:textId="77777777" w:rsidR="005E7977" w:rsidRPr="00EB5600" w:rsidRDefault="00C542A1" w:rsidP="008417CB">
            <w:pPr>
              <w:pStyle w:val="TableParagraph"/>
              <w:ind w:left="434"/>
              <w:rPr>
                <w:sz w:val="15"/>
                <w:lang w:val="en-US"/>
              </w:rPr>
            </w:pPr>
            <w:r w:rsidRPr="00EB5600">
              <w:rPr>
                <w:sz w:val="15"/>
                <w:lang w:val="en-US"/>
              </w:rPr>
              <w:t>H1 {</w:t>
            </w:r>
          </w:p>
          <w:p w14:paraId="379B5716" w14:textId="77777777" w:rsidR="005E7977" w:rsidRPr="00EB5600" w:rsidRDefault="00C542A1" w:rsidP="008417CB">
            <w:pPr>
              <w:pStyle w:val="TableParagraph"/>
              <w:ind w:left="502"/>
              <w:rPr>
                <w:sz w:val="15"/>
                <w:lang w:val="en-US"/>
              </w:rPr>
            </w:pPr>
            <w:r w:rsidRPr="00EB5600">
              <w:rPr>
                <w:sz w:val="15"/>
                <w:lang w:val="en-US"/>
              </w:rPr>
              <w:t xml:space="preserve">background: #faf0e6; /* </w:t>
            </w:r>
            <w:r w:rsidR="00184970">
              <w:rPr>
                <w:sz w:val="15"/>
                <w:lang w:val="uk-UA"/>
              </w:rPr>
              <w:t>Колір</w:t>
            </w:r>
            <w:r w:rsidRPr="00EB5600">
              <w:rPr>
                <w:sz w:val="15"/>
                <w:lang w:val="en-US"/>
              </w:rPr>
              <w:t xml:space="preserve"> </w:t>
            </w:r>
            <w:r>
              <w:rPr>
                <w:sz w:val="15"/>
              </w:rPr>
              <w:t>текст</w:t>
            </w:r>
            <w:r w:rsidR="00184970">
              <w:rPr>
                <w:sz w:val="15"/>
                <w:lang w:val="uk-UA"/>
              </w:rPr>
              <w:t>у</w:t>
            </w:r>
            <w:r w:rsidRPr="00EB5600">
              <w:rPr>
                <w:sz w:val="15"/>
                <w:lang w:val="en-US"/>
              </w:rPr>
              <w:t xml:space="preserve"> */</w:t>
            </w:r>
          </w:p>
          <w:p w14:paraId="5D68C1BB" w14:textId="77777777" w:rsidR="005E7977" w:rsidRPr="00EB5600" w:rsidRDefault="00C542A1" w:rsidP="008417CB">
            <w:pPr>
              <w:pStyle w:val="TableParagraph"/>
              <w:ind w:left="502" w:right="3738"/>
              <w:rPr>
                <w:sz w:val="15"/>
                <w:lang w:val="en-US"/>
              </w:rPr>
            </w:pPr>
            <w:r w:rsidRPr="00EB5600">
              <w:rPr>
                <w:sz w:val="15"/>
                <w:lang w:val="en-US"/>
              </w:rPr>
              <w:t xml:space="preserve">border: 2px dashed maroon; /* </w:t>
            </w:r>
            <w:r>
              <w:rPr>
                <w:sz w:val="15"/>
              </w:rPr>
              <w:t>Рамка</w:t>
            </w:r>
            <w:r w:rsidRPr="00EB5600">
              <w:rPr>
                <w:sz w:val="15"/>
                <w:lang w:val="en-US"/>
              </w:rPr>
              <w:t xml:space="preserve"> </w:t>
            </w:r>
            <w:r w:rsidR="00184970">
              <w:rPr>
                <w:sz w:val="15"/>
                <w:lang w:val="uk-UA"/>
              </w:rPr>
              <w:t>навколо</w:t>
            </w:r>
            <w:r w:rsidRPr="00EB5600">
              <w:rPr>
                <w:sz w:val="15"/>
                <w:lang w:val="en-US"/>
              </w:rPr>
              <w:t xml:space="preserve"> </w:t>
            </w:r>
            <w:r>
              <w:rPr>
                <w:sz w:val="15"/>
              </w:rPr>
              <w:t>заголовк</w:t>
            </w:r>
            <w:r w:rsidR="00184970">
              <w:rPr>
                <w:sz w:val="15"/>
                <w:lang w:val="uk-UA"/>
              </w:rPr>
              <w:t>у</w:t>
            </w:r>
            <w:r w:rsidRPr="00EB5600">
              <w:rPr>
                <w:sz w:val="15"/>
                <w:lang w:val="en-US"/>
              </w:rPr>
              <w:t xml:space="preserve">*/ color: #a0522d; /* </w:t>
            </w:r>
            <w:r w:rsidR="00184970">
              <w:rPr>
                <w:sz w:val="15"/>
                <w:lang w:val="uk-UA"/>
              </w:rPr>
              <w:t xml:space="preserve">Колір </w:t>
            </w:r>
            <w:r>
              <w:rPr>
                <w:sz w:val="15"/>
              </w:rPr>
              <w:t>текст</w:t>
            </w:r>
            <w:r w:rsidR="00184970">
              <w:rPr>
                <w:sz w:val="15"/>
                <w:lang w:val="uk-UA"/>
              </w:rPr>
              <w:t>у</w:t>
            </w:r>
            <w:r w:rsidRPr="00EB5600">
              <w:rPr>
                <w:sz w:val="15"/>
                <w:lang w:val="en-US"/>
              </w:rPr>
              <w:t xml:space="preserve"> */</w:t>
            </w:r>
          </w:p>
          <w:p w14:paraId="16DCFB80" w14:textId="77777777" w:rsidR="005E7977" w:rsidRDefault="00C542A1" w:rsidP="008417CB">
            <w:pPr>
              <w:pStyle w:val="TableParagraph"/>
              <w:ind w:left="502"/>
              <w:rPr>
                <w:sz w:val="15"/>
              </w:rPr>
            </w:pPr>
            <w:r>
              <w:rPr>
                <w:sz w:val="15"/>
              </w:rPr>
              <w:t xml:space="preserve">padding: 7px; /* Поля </w:t>
            </w:r>
            <w:r w:rsidR="00184970">
              <w:rPr>
                <w:sz w:val="15"/>
                <w:lang w:val="uk-UA"/>
              </w:rPr>
              <w:t>навколо</w:t>
            </w:r>
            <w:r>
              <w:rPr>
                <w:sz w:val="15"/>
              </w:rPr>
              <w:t xml:space="preserve"> текст</w:t>
            </w:r>
            <w:r w:rsidR="00184970">
              <w:rPr>
                <w:sz w:val="15"/>
                <w:lang w:val="uk-UA"/>
              </w:rPr>
              <w:t>у</w:t>
            </w:r>
            <w:r>
              <w:rPr>
                <w:sz w:val="15"/>
              </w:rPr>
              <w:t xml:space="preserve"> */</w:t>
            </w:r>
          </w:p>
          <w:p w14:paraId="36A92BCD" w14:textId="77777777" w:rsidR="005E7977" w:rsidRDefault="00C542A1" w:rsidP="008417CB">
            <w:pPr>
              <w:pStyle w:val="TableParagraph"/>
              <w:ind w:left="434"/>
              <w:rPr>
                <w:sz w:val="15"/>
              </w:rPr>
            </w:pPr>
            <w:r>
              <w:rPr>
                <w:sz w:val="15"/>
              </w:rPr>
              <w:t>}</w:t>
            </w:r>
          </w:p>
          <w:p w14:paraId="13022A32" w14:textId="77777777" w:rsidR="005E7977" w:rsidRDefault="00C542A1" w:rsidP="008417CB">
            <w:pPr>
              <w:pStyle w:val="TableParagraph"/>
              <w:ind w:left="434"/>
              <w:rPr>
                <w:sz w:val="15"/>
              </w:rPr>
            </w:pPr>
            <w:r>
              <w:rPr>
                <w:sz w:val="15"/>
              </w:rPr>
              <w:t>H2 {</w:t>
            </w:r>
          </w:p>
          <w:p w14:paraId="55198805" w14:textId="77777777" w:rsidR="005E7977" w:rsidRDefault="00C542A1" w:rsidP="008417CB">
            <w:pPr>
              <w:pStyle w:val="TableParagraph"/>
              <w:ind w:left="502" w:right="5718"/>
              <w:rPr>
                <w:sz w:val="15"/>
              </w:rPr>
            </w:pPr>
            <w:r>
              <w:rPr>
                <w:sz w:val="15"/>
              </w:rPr>
              <w:t xml:space="preserve">color: #556b2f; /* </w:t>
            </w:r>
            <w:r w:rsidR="00184970">
              <w:rPr>
                <w:sz w:val="15"/>
                <w:lang w:val="uk-UA"/>
              </w:rPr>
              <w:t>Колір</w:t>
            </w:r>
            <w:r>
              <w:rPr>
                <w:sz w:val="15"/>
              </w:rPr>
              <w:t xml:space="preserve"> текст</w:t>
            </w:r>
            <w:r w:rsidR="00184970">
              <w:rPr>
                <w:sz w:val="15"/>
                <w:lang w:val="uk-UA"/>
              </w:rPr>
              <w:t>у</w:t>
            </w:r>
            <w:r>
              <w:rPr>
                <w:sz w:val="15"/>
              </w:rPr>
              <w:t xml:space="preserve">*/ margin: 0; /* </w:t>
            </w:r>
            <w:r w:rsidR="00184970">
              <w:rPr>
                <w:sz w:val="15"/>
                <w:lang w:val="uk-UA"/>
              </w:rPr>
              <w:t>Без відступів</w:t>
            </w:r>
            <w:r>
              <w:rPr>
                <w:sz w:val="15"/>
              </w:rPr>
              <w:t xml:space="preserve"> */</w:t>
            </w:r>
          </w:p>
          <w:p w14:paraId="4F840913" w14:textId="77777777" w:rsidR="005E7977" w:rsidRPr="00EB5600" w:rsidRDefault="00C542A1" w:rsidP="008417CB">
            <w:pPr>
              <w:pStyle w:val="TableParagraph"/>
              <w:ind w:left="434"/>
              <w:rPr>
                <w:sz w:val="15"/>
                <w:lang w:val="en-US"/>
              </w:rPr>
            </w:pPr>
            <w:r w:rsidRPr="00EB5600">
              <w:rPr>
                <w:sz w:val="15"/>
                <w:lang w:val="en-US"/>
              </w:rPr>
              <w:t>}</w:t>
            </w:r>
          </w:p>
          <w:p w14:paraId="175CEEE7" w14:textId="77777777" w:rsidR="005E7977" w:rsidRPr="00EB5600" w:rsidRDefault="00C542A1" w:rsidP="008417CB">
            <w:pPr>
              <w:pStyle w:val="TableParagraph"/>
              <w:ind w:left="460"/>
              <w:rPr>
                <w:sz w:val="15"/>
                <w:lang w:val="en-US"/>
              </w:rPr>
            </w:pPr>
            <w:r w:rsidRPr="00EB5600">
              <w:rPr>
                <w:sz w:val="15"/>
                <w:lang w:val="en-US"/>
              </w:rPr>
              <w:t>P {</w:t>
            </w:r>
          </w:p>
          <w:p w14:paraId="6345D4F4" w14:textId="77777777" w:rsidR="005E7977" w:rsidRPr="00EB5600" w:rsidRDefault="00C542A1" w:rsidP="008417CB">
            <w:pPr>
              <w:pStyle w:val="TableParagraph"/>
              <w:ind w:left="502"/>
              <w:rPr>
                <w:sz w:val="15"/>
                <w:lang w:val="en-US"/>
              </w:rPr>
            </w:pPr>
            <w:r w:rsidRPr="00EB5600">
              <w:rPr>
                <w:sz w:val="15"/>
                <w:lang w:val="en-US"/>
              </w:rPr>
              <w:t xml:space="preserve">margin-top: 0.5em; /* </w:t>
            </w:r>
            <w:r w:rsidR="00184970">
              <w:rPr>
                <w:sz w:val="15"/>
                <w:lang w:val="uk-UA"/>
              </w:rPr>
              <w:t>Відступ зверху</w:t>
            </w:r>
            <w:r w:rsidRPr="00EB5600">
              <w:rPr>
                <w:sz w:val="15"/>
                <w:lang w:val="en-US"/>
              </w:rPr>
              <w:t xml:space="preserve"> */</w:t>
            </w:r>
          </w:p>
          <w:p w14:paraId="090787F5" w14:textId="77777777" w:rsidR="005E7977" w:rsidRDefault="00C542A1" w:rsidP="008417CB">
            <w:pPr>
              <w:pStyle w:val="TableParagraph"/>
              <w:ind w:left="434"/>
              <w:rPr>
                <w:sz w:val="15"/>
              </w:rPr>
            </w:pPr>
            <w:r>
              <w:rPr>
                <w:sz w:val="15"/>
              </w:rPr>
              <w:t>}</w:t>
            </w:r>
          </w:p>
          <w:p w14:paraId="00F78A64" w14:textId="77777777" w:rsidR="005E7977" w:rsidRDefault="00C542A1" w:rsidP="008417CB">
            <w:pPr>
              <w:pStyle w:val="TableParagraph"/>
              <w:ind w:left="344"/>
              <w:rPr>
                <w:sz w:val="15"/>
              </w:rPr>
            </w:pPr>
            <w:r>
              <w:rPr>
                <w:sz w:val="15"/>
              </w:rPr>
              <w:t>}</w:t>
            </w:r>
          </w:p>
          <w:p w14:paraId="3384BD46" w14:textId="77777777" w:rsidR="005E7977" w:rsidRDefault="00C542A1" w:rsidP="008417CB">
            <w:pPr>
              <w:pStyle w:val="TableParagraph"/>
              <w:ind w:left="434" w:right="5336" w:hanging="103"/>
              <w:rPr>
                <w:sz w:val="15"/>
              </w:rPr>
            </w:pPr>
            <w:r>
              <w:rPr>
                <w:sz w:val="15"/>
              </w:rPr>
              <w:t xml:space="preserve">@media print { /* Стиль для </w:t>
            </w:r>
            <w:r w:rsidR="00184970">
              <w:rPr>
                <w:sz w:val="15"/>
                <w:lang w:val="uk-UA"/>
              </w:rPr>
              <w:t>друку</w:t>
            </w:r>
            <w:r>
              <w:rPr>
                <w:sz w:val="15"/>
              </w:rPr>
              <w:t xml:space="preserve"> */ BODY {</w:t>
            </w:r>
          </w:p>
          <w:p w14:paraId="065E00F3" w14:textId="77777777" w:rsidR="005E7977" w:rsidRPr="00EB5600" w:rsidRDefault="00C542A1" w:rsidP="008417CB">
            <w:pPr>
              <w:pStyle w:val="TableParagraph"/>
              <w:ind w:left="502"/>
              <w:rPr>
                <w:sz w:val="15"/>
                <w:lang w:val="en-US"/>
              </w:rPr>
            </w:pPr>
            <w:r w:rsidRPr="00EB5600">
              <w:rPr>
                <w:sz w:val="15"/>
                <w:lang w:val="en-US"/>
              </w:rPr>
              <w:t xml:space="preserve">font-family: Times, 'Times New Roman', serif; /* </w:t>
            </w:r>
            <w:r>
              <w:rPr>
                <w:sz w:val="15"/>
              </w:rPr>
              <w:t>Шрифт</w:t>
            </w:r>
            <w:r w:rsidRPr="00EB5600">
              <w:rPr>
                <w:sz w:val="15"/>
                <w:lang w:val="en-US"/>
              </w:rPr>
              <w:t xml:space="preserve"> </w:t>
            </w:r>
            <w:r>
              <w:rPr>
                <w:sz w:val="15"/>
              </w:rPr>
              <w:t>с</w:t>
            </w:r>
            <w:r w:rsidRPr="00EB5600">
              <w:rPr>
                <w:sz w:val="15"/>
                <w:lang w:val="en-US"/>
              </w:rPr>
              <w:t xml:space="preserve"> </w:t>
            </w:r>
            <w:r>
              <w:rPr>
                <w:sz w:val="15"/>
              </w:rPr>
              <w:t>зас</w:t>
            </w:r>
            <w:r w:rsidR="00184970">
              <w:rPr>
                <w:sz w:val="15"/>
                <w:lang w:val="uk-UA"/>
              </w:rPr>
              <w:t>ічками</w:t>
            </w:r>
            <w:r w:rsidRPr="00EB5600">
              <w:rPr>
                <w:sz w:val="15"/>
                <w:lang w:val="en-US"/>
              </w:rPr>
              <w:t xml:space="preserve"> */</w:t>
            </w:r>
          </w:p>
          <w:p w14:paraId="5F571313" w14:textId="77777777" w:rsidR="005E7977" w:rsidRPr="0002681C" w:rsidRDefault="00C542A1" w:rsidP="008417CB">
            <w:pPr>
              <w:pStyle w:val="TableParagraph"/>
              <w:ind w:left="434"/>
              <w:rPr>
                <w:sz w:val="15"/>
                <w:lang w:val="en-US"/>
              </w:rPr>
            </w:pPr>
            <w:r w:rsidRPr="0002681C">
              <w:rPr>
                <w:sz w:val="15"/>
                <w:lang w:val="en-US"/>
              </w:rPr>
              <w:t>}</w:t>
            </w:r>
          </w:p>
          <w:p w14:paraId="2A83A937" w14:textId="77777777" w:rsidR="005E7977" w:rsidRPr="0002681C" w:rsidRDefault="00C542A1" w:rsidP="008417CB">
            <w:pPr>
              <w:pStyle w:val="TableParagraph"/>
              <w:ind w:left="434"/>
              <w:rPr>
                <w:sz w:val="15"/>
                <w:lang w:val="en-US"/>
              </w:rPr>
            </w:pPr>
            <w:r w:rsidRPr="0002681C">
              <w:rPr>
                <w:sz w:val="15"/>
                <w:lang w:val="en-US"/>
              </w:rPr>
              <w:t>H1, H2, P {</w:t>
            </w:r>
          </w:p>
          <w:p w14:paraId="17FF74F4" w14:textId="77777777" w:rsidR="005E7977" w:rsidRPr="0002681C" w:rsidRDefault="00C542A1" w:rsidP="008417CB">
            <w:pPr>
              <w:pStyle w:val="TableParagraph"/>
              <w:ind w:left="502"/>
              <w:rPr>
                <w:sz w:val="15"/>
                <w:lang w:val="en-US"/>
              </w:rPr>
            </w:pPr>
            <w:r w:rsidRPr="0002681C">
              <w:rPr>
                <w:sz w:val="15"/>
                <w:lang w:val="en-US"/>
              </w:rPr>
              <w:t xml:space="preserve">color: black; /* </w:t>
            </w:r>
            <w:r>
              <w:rPr>
                <w:sz w:val="15"/>
              </w:rPr>
              <w:t>Черн</w:t>
            </w:r>
            <w:r w:rsidR="00184970">
              <w:rPr>
                <w:sz w:val="15"/>
                <w:lang w:val="uk-UA"/>
              </w:rPr>
              <w:t>и</w:t>
            </w:r>
            <w:r>
              <w:rPr>
                <w:sz w:val="15"/>
              </w:rPr>
              <w:t>й</w:t>
            </w:r>
            <w:r w:rsidRPr="0002681C">
              <w:rPr>
                <w:sz w:val="15"/>
                <w:lang w:val="en-US"/>
              </w:rPr>
              <w:t xml:space="preserve"> </w:t>
            </w:r>
            <w:r w:rsidR="00184970">
              <w:rPr>
                <w:sz w:val="15"/>
                <w:lang w:val="uk-UA"/>
              </w:rPr>
              <w:t>колір</w:t>
            </w:r>
            <w:r w:rsidRPr="0002681C">
              <w:rPr>
                <w:sz w:val="15"/>
                <w:lang w:val="en-US"/>
              </w:rPr>
              <w:t xml:space="preserve"> </w:t>
            </w:r>
            <w:r>
              <w:rPr>
                <w:sz w:val="15"/>
              </w:rPr>
              <w:t>текст</w:t>
            </w:r>
            <w:r w:rsidR="00184970">
              <w:rPr>
                <w:sz w:val="15"/>
                <w:lang w:val="uk-UA"/>
              </w:rPr>
              <w:t>у</w:t>
            </w:r>
            <w:r w:rsidRPr="0002681C">
              <w:rPr>
                <w:sz w:val="15"/>
                <w:lang w:val="en-US"/>
              </w:rPr>
              <w:t xml:space="preserve"> */</w:t>
            </w:r>
          </w:p>
          <w:p w14:paraId="3E36838A" w14:textId="77777777" w:rsidR="005E7977" w:rsidRPr="0002681C" w:rsidRDefault="00C542A1" w:rsidP="008417CB">
            <w:pPr>
              <w:pStyle w:val="TableParagraph"/>
              <w:ind w:left="434"/>
              <w:rPr>
                <w:sz w:val="15"/>
                <w:lang w:val="en-US"/>
              </w:rPr>
            </w:pPr>
            <w:r w:rsidRPr="0002681C">
              <w:rPr>
                <w:sz w:val="15"/>
                <w:lang w:val="en-US"/>
              </w:rPr>
              <w:t>}</w:t>
            </w:r>
          </w:p>
          <w:p w14:paraId="4C61293D" w14:textId="77777777" w:rsidR="005E7977" w:rsidRPr="0002681C" w:rsidRDefault="00C542A1" w:rsidP="008417CB">
            <w:pPr>
              <w:pStyle w:val="TableParagraph"/>
              <w:ind w:left="344"/>
              <w:rPr>
                <w:sz w:val="15"/>
                <w:lang w:val="en-US"/>
              </w:rPr>
            </w:pPr>
            <w:r w:rsidRPr="0002681C">
              <w:rPr>
                <w:sz w:val="15"/>
                <w:lang w:val="en-US"/>
              </w:rPr>
              <w:t>}</w:t>
            </w:r>
          </w:p>
          <w:p w14:paraId="4677D669" w14:textId="77777777" w:rsidR="005E7977" w:rsidRPr="0002681C" w:rsidRDefault="00C542A1" w:rsidP="008417CB">
            <w:pPr>
              <w:pStyle w:val="TableParagraph"/>
              <w:ind w:left="254"/>
              <w:rPr>
                <w:sz w:val="15"/>
                <w:lang w:val="en-US"/>
              </w:rPr>
            </w:pPr>
            <w:r w:rsidRPr="0002681C">
              <w:rPr>
                <w:sz w:val="15"/>
                <w:lang w:val="en-US"/>
              </w:rPr>
              <w:t>&lt;/style&gt;</w:t>
            </w:r>
          </w:p>
          <w:p w14:paraId="7E695E65" w14:textId="77777777" w:rsidR="005E7977" w:rsidRPr="0002681C" w:rsidRDefault="00C542A1" w:rsidP="008417CB">
            <w:pPr>
              <w:pStyle w:val="TableParagraph"/>
              <w:ind w:left="164"/>
              <w:rPr>
                <w:sz w:val="15"/>
                <w:lang w:val="en-US"/>
              </w:rPr>
            </w:pPr>
            <w:r w:rsidRPr="0002681C">
              <w:rPr>
                <w:sz w:val="15"/>
                <w:lang w:val="en-US"/>
              </w:rPr>
              <w:t>&lt;/head&gt;</w:t>
            </w:r>
          </w:p>
          <w:p w14:paraId="2B574A3E" w14:textId="77777777" w:rsidR="005E7977" w:rsidRPr="0002681C" w:rsidRDefault="00C542A1" w:rsidP="008417CB">
            <w:pPr>
              <w:pStyle w:val="TableParagraph"/>
              <w:ind w:left="164"/>
              <w:rPr>
                <w:sz w:val="15"/>
                <w:lang w:val="en-US"/>
              </w:rPr>
            </w:pPr>
            <w:r w:rsidRPr="0002681C">
              <w:rPr>
                <w:sz w:val="15"/>
                <w:lang w:val="en-US"/>
              </w:rPr>
              <w:t>&lt;body&gt;</w:t>
            </w:r>
          </w:p>
          <w:p w14:paraId="4EC8089C" w14:textId="77777777" w:rsidR="00184970" w:rsidRPr="0002681C" w:rsidRDefault="00C542A1" w:rsidP="008417CB">
            <w:pPr>
              <w:pStyle w:val="TableParagraph"/>
              <w:ind w:left="246"/>
              <w:rPr>
                <w:sz w:val="15"/>
                <w:lang w:val="en-US"/>
              </w:rPr>
            </w:pPr>
            <w:r w:rsidRPr="0002681C">
              <w:rPr>
                <w:sz w:val="15"/>
                <w:lang w:val="en-US"/>
              </w:rPr>
              <w:t>&lt;h1&gt;</w:t>
            </w:r>
            <w:r w:rsidR="00184970" w:rsidRPr="0002681C">
              <w:rPr>
                <w:lang w:val="en-US"/>
              </w:rPr>
              <w:t xml:space="preserve"> </w:t>
            </w:r>
            <w:r w:rsidR="00184970" w:rsidRPr="00184970">
              <w:rPr>
                <w:sz w:val="15"/>
              </w:rPr>
              <w:t>Як</w:t>
            </w:r>
            <w:r w:rsidR="00184970" w:rsidRPr="0002681C">
              <w:rPr>
                <w:sz w:val="15"/>
                <w:lang w:val="en-US"/>
              </w:rPr>
              <w:t xml:space="preserve"> </w:t>
            </w:r>
            <w:r w:rsidR="00184970" w:rsidRPr="00184970">
              <w:rPr>
                <w:sz w:val="15"/>
              </w:rPr>
              <w:t>спіймати</w:t>
            </w:r>
            <w:r w:rsidR="00184970" w:rsidRPr="0002681C">
              <w:rPr>
                <w:sz w:val="15"/>
                <w:lang w:val="en-US"/>
              </w:rPr>
              <w:t xml:space="preserve"> </w:t>
            </w:r>
            <w:r w:rsidR="00184970" w:rsidRPr="00184970">
              <w:rPr>
                <w:sz w:val="15"/>
              </w:rPr>
              <w:t>лева</w:t>
            </w:r>
            <w:r w:rsidR="00184970" w:rsidRPr="0002681C">
              <w:rPr>
                <w:sz w:val="15"/>
                <w:lang w:val="en-US"/>
              </w:rPr>
              <w:t xml:space="preserve"> </w:t>
            </w:r>
            <w:r w:rsidR="00184970" w:rsidRPr="00184970">
              <w:rPr>
                <w:sz w:val="15"/>
              </w:rPr>
              <w:t>в</w:t>
            </w:r>
            <w:r w:rsidR="00184970" w:rsidRPr="0002681C">
              <w:rPr>
                <w:sz w:val="15"/>
                <w:lang w:val="en-US"/>
              </w:rPr>
              <w:t xml:space="preserve"> </w:t>
            </w:r>
            <w:r w:rsidR="00184970" w:rsidRPr="00184970">
              <w:rPr>
                <w:sz w:val="15"/>
              </w:rPr>
              <w:t>пустелі</w:t>
            </w:r>
            <w:r w:rsidR="00184970" w:rsidRPr="0002681C">
              <w:rPr>
                <w:sz w:val="15"/>
                <w:lang w:val="en-US"/>
              </w:rPr>
              <w:t xml:space="preserve"> &lt;/h1&gt;</w:t>
            </w:r>
          </w:p>
          <w:p w14:paraId="6AFF2B93" w14:textId="77777777" w:rsidR="00184970" w:rsidRPr="00184970" w:rsidRDefault="00184970" w:rsidP="008417CB">
            <w:pPr>
              <w:pStyle w:val="TableParagraph"/>
              <w:ind w:left="246"/>
              <w:rPr>
                <w:sz w:val="15"/>
              </w:rPr>
            </w:pPr>
            <w:r w:rsidRPr="00184970">
              <w:rPr>
                <w:sz w:val="15"/>
              </w:rPr>
              <w:t>&lt;H2&gt; Метод випадкових чисел &lt;/h2&gt;</w:t>
            </w:r>
          </w:p>
          <w:p w14:paraId="5A379D9D" w14:textId="77777777" w:rsidR="00184970" w:rsidRPr="00184970" w:rsidRDefault="00184970" w:rsidP="008417CB">
            <w:pPr>
              <w:pStyle w:val="TableParagraph"/>
              <w:ind w:left="246"/>
              <w:rPr>
                <w:sz w:val="15"/>
              </w:rPr>
            </w:pPr>
            <w:r w:rsidRPr="00184970">
              <w:rPr>
                <w:sz w:val="15"/>
              </w:rPr>
              <w:t>&lt;P&gt; Розділимо пустелю на ряд елементарних прямокутників, розмір яких збігається з розміром клітини для лева. Після чого перебираємо отримані прямокутники, кожен раз вибираючи задану область випадковим чином. Якщо в даній області виявиться лев,</w:t>
            </w:r>
          </w:p>
          <w:p w14:paraId="22A66994" w14:textId="77777777" w:rsidR="005E7977" w:rsidRDefault="00184970" w:rsidP="008417CB">
            <w:pPr>
              <w:pStyle w:val="TableParagraph"/>
              <w:ind w:left="246"/>
              <w:rPr>
                <w:sz w:val="15"/>
              </w:rPr>
            </w:pPr>
            <w:r w:rsidRPr="00184970">
              <w:rPr>
                <w:sz w:val="15"/>
              </w:rPr>
              <w:t>то ми зловимо його, накривши кліткою.&lt;/</w:t>
            </w:r>
            <w:r w:rsidR="00C542A1">
              <w:rPr>
                <w:sz w:val="15"/>
              </w:rPr>
              <w:t>p&gt;</w:t>
            </w:r>
          </w:p>
          <w:p w14:paraId="652D0890" w14:textId="77777777" w:rsidR="005E7977" w:rsidRDefault="00C542A1" w:rsidP="008417CB">
            <w:pPr>
              <w:pStyle w:val="TableParagraph"/>
              <w:ind w:left="164"/>
              <w:rPr>
                <w:sz w:val="15"/>
              </w:rPr>
            </w:pPr>
            <w:r>
              <w:rPr>
                <w:sz w:val="15"/>
              </w:rPr>
              <w:t>&lt;/body&gt;</w:t>
            </w:r>
          </w:p>
          <w:p w14:paraId="0BAE6631" w14:textId="77777777" w:rsidR="005E7977" w:rsidRDefault="00C542A1" w:rsidP="008417CB">
            <w:pPr>
              <w:pStyle w:val="TableParagraph"/>
              <w:ind w:left="74"/>
              <w:rPr>
                <w:sz w:val="15"/>
              </w:rPr>
            </w:pPr>
            <w:r>
              <w:rPr>
                <w:sz w:val="15"/>
              </w:rPr>
              <w:t>&lt;/html&gt;</w:t>
            </w:r>
          </w:p>
        </w:tc>
      </w:tr>
    </w:tbl>
    <w:p w14:paraId="70468118" w14:textId="77777777" w:rsidR="005E7977" w:rsidRDefault="005E7977" w:rsidP="00253FB5">
      <w:pPr>
        <w:pStyle w:val="a3"/>
        <w:spacing w:line="360" w:lineRule="auto"/>
        <w:rPr>
          <w:sz w:val="15"/>
        </w:rPr>
      </w:pPr>
    </w:p>
    <w:p w14:paraId="5BD36DC1" w14:textId="77777777" w:rsidR="00A2341F" w:rsidRDefault="00A2341F" w:rsidP="00253FB5">
      <w:pPr>
        <w:pStyle w:val="a3"/>
        <w:spacing w:line="360" w:lineRule="auto"/>
        <w:ind w:left="105" w:right="257"/>
        <w:rPr>
          <w:ins w:id="304" w:author="МАРІЯ БРЕНЬ" w:date="2019-12-18T22:01:00Z"/>
        </w:rPr>
      </w:pPr>
      <w:r w:rsidRPr="00A2341F">
        <w:t xml:space="preserve">В даному прикладі вводиться два стилі </w:t>
      </w:r>
      <w:del w:id="305" w:author="МАРІЯ БРЕНЬ" w:date="2019-12-18T22:01:00Z">
        <w:r w:rsidRPr="00A2341F" w:rsidDel="00C100F4">
          <w:delText>-</w:delText>
        </w:r>
      </w:del>
      <w:ins w:id="306" w:author="МАРІЯ БРЕНЬ" w:date="2019-12-18T22:01:00Z">
        <w:r w:rsidR="00C100F4">
          <w:t>–</w:t>
        </w:r>
      </w:ins>
      <w:r w:rsidRPr="00A2341F">
        <w:t xml:space="preserve"> один для зміни виду елементів при їх звичайному відображенні в </w:t>
      </w:r>
      <w:del w:id="307" w:author="Пользователь Windows" w:date="2019-12-19T05:53:00Z">
        <w:r w:rsidRPr="00A2341F" w:rsidDel="002C57A6">
          <w:delText xml:space="preserve">браузері </w:delText>
        </w:r>
      </w:del>
      <w:ins w:id="308" w:author="Пользователь Windows" w:date="2019-12-19T05:53:00Z">
        <w:r w:rsidR="002C57A6" w:rsidRPr="00A2341F">
          <w:t>браузер</w:t>
        </w:r>
        <w:r w:rsidR="002C57A6">
          <w:rPr>
            <w:lang w:val="uk-UA"/>
          </w:rPr>
          <w:t xml:space="preserve">і, </w:t>
        </w:r>
        <w:r w:rsidR="002C57A6" w:rsidRPr="00A2341F">
          <w:t xml:space="preserve"> </w:t>
        </w:r>
      </w:ins>
      <w:r w:rsidRPr="00A2341F">
        <w:t xml:space="preserve">а другий </w:t>
      </w:r>
      <w:ins w:id="309" w:author="МАРІЯ БРЕНЬ" w:date="2019-12-18T22:02:00Z">
        <w:r w:rsidR="00C100F4">
          <w:t>–</w:t>
        </w:r>
        <w:r w:rsidR="00C100F4" w:rsidRPr="00A2341F">
          <w:t xml:space="preserve"> </w:t>
        </w:r>
      </w:ins>
      <w:del w:id="310" w:author="МАРІЯ БРЕНЬ" w:date="2019-12-18T22:02:00Z">
        <w:r w:rsidRPr="00A2341F" w:rsidDel="00C100F4">
          <w:delText xml:space="preserve">- </w:delText>
        </w:r>
      </w:del>
      <w:r w:rsidRPr="00A2341F">
        <w:t>при виведенні сторінки на друк. При цьому вигляд документа для різних носіїв може сильно відрізнятися між собою, наприклад, як це показано на рис. 1.8 і рис. 1.9.</w:t>
      </w:r>
    </w:p>
    <w:p w14:paraId="59265EA7" w14:textId="77777777" w:rsidR="005E7977" w:rsidRDefault="002704A5" w:rsidP="00253FB5">
      <w:pPr>
        <w:pStyle w:val="a3"/>
        <w:spacing w:line="360" w:lineRule="auto"/>
        <w:jc w:val="center"/>
        <w:rPr>
          <w:sz w:val="10"/>
        </w:rPr>
      </w:pPr>
      <w:r>
        <w:rPr>
          <w:noProof/>
          <w:lang w:val="en-US" w:eastAsia="en-US" w:bidi="ar-SA"/>
        </w:rPr>
        <w:lastRenderedPageBreak/>
        <w:drawing>
          <wp:inline distT="0" distB="0" distL="0" distR="0" wp14:anchorId="17DE0A22" wp14:editId="3C377758">
            <wp:extent cx="4234249" cy="258647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4234249" cy="2586471"/>
                    </a:xfrm>
                    <a:prstGeom prst="rect">
                      <a:avLst/>
                    </a:prstGeom>
                  </pic:spPr>
                </pic:pic>
              </a:graphicData>
            </a:graphic>
          </wp:inline>
        </w:drawing>
      </w:r>
    </w:p>
    <w:p w14:paraId="300A08D5" w14:textId="77777777" w:rsidR="005E7977" w:rsidRDefault="002704A5" w:rsidP="00253FB5">
      <w:pPr>
        <w:spacing w:line="360" w:lineRule="auto"/>
        <w:ind w:left="1715" w:right="1738"/>
        <w:jc w:val="center"/>
        <w:rPr>
          <w:ins w:id="311" w:author="МАРІЯ БРЕНЬ" w:date="2019-12-19T02:21:00Z"/>
          <w:rFonts w:ascii="Georgia" w:hAnsi="Georgia"/>
          <w:i/>
          <w:color w:val="666666"/>
          <w:sz w:val="17"/>
        </w:rPr>
      </w:pPr>
      <w:r w:rsidRPr="002704A5">
        <w:rPr>
          <w:rFonts w:ascii="Georgia" w:hAnsi="Georgia"/>
          <w:i/>
          <w:color w:val="666666"/>
          <w:sz w:val="17"/>
        </w:rPr>
        <w:t>Рис. 1.8. Сторінка для відображення у вікні браузера</w:t>
      </w:r>
    </w:p>
    <w:p w14:paraId="0C0196E5" w14:textId="77777777" w:rsidR="00B77816" w:rsidRPr="002704A5" w:rsidRDefault="00B77816" w:rsidP="00253FB5">
      <w:pPr>
        <w:spacing w:line="360" w:lineRule="auto"/>
        <w:ind w:left="1715" w:right="1738"/>
        <w:jc w:val="center"/>
        <w:rPr>
          <w:rFonts w:ascii="Georgia" w:hAnsi="Georgia"/>
          <w:i/>
          <w:sz w:val="17"/>
          <w:lang w:val="uk-UA"/>
        </w:rPr>
      </w:pPr>
    </w:p>
    <w:p w14:paraId="3406758E" w14:textId="77777777" w:rsidR="005E7977" w:rsidRDefault="004A2EA2" w:rsidP="00253FB5">
      <w:pPr>
        <w:pStyle w:val="a3"/>
        <w:tabs>
          <w:tab w:val="left" w:pos="1560"/>
          <w:tab w:val="left" w:pos="8222"/>
        </w:tabs>
        <w:spacing w:line="360" w:lineRule="auto"/>
        <w:jc w:val="center"/>
        <w:rPr>
          <w:rFonts w:ascii="Georgia"/>
          <w:sz w:val="20"/>
        </w:rPr>
      </w:pPr>
      <w:r>
        <w:rPr>
          <w:noProof/>
          <w:lang w:val="en-US" w:eastAsia="en-US" w:bidi="ar-SA"/>
        </w:rPr>
        <w:drawing>
          <wp:inline distT="0" distB="0" distL="0" distR="0" wp14:anchorId="36EA3F44" wp14:editId="5389D471">
            <wp:extent cx="4267200" cy="257781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4267200" cy="2577819"/>
                    </a:xfrm>
                    <a:prstGeom prst="rect">
                      <a:avLst/>
                    </a:prstGeom>
                  </pic:spPr>
                </pic:pic>
              </a:graphicData>
            </a:graphic>
          </wp:inline>
        </w:drawing>
      </w:r>
    </w:p>
    <w:p w14:paraId="76D8A26C" w14:textId="77777777" w:rsidR="002704A5" w:rsidRDefault="002704A5" w:rsidP="00253FB5">
      <w:pPr>
        <w:spacing w:line="360" w:lineRule="auto"/>
        <w:ind w:left="1715" w:right="1739"/>
        <w:jc w:val="center"/>
        <w:rPr>
          <w:rFonts w:ascii="Georgia" w:hAnsi="Georgia"/>
          <w:i/>
          <w:color w:val="666666"/>
          <w:sz w:val="17"/>
        </w:rPr>
      </w:pPr>
      <w:r w:rsidRPr="002704A5">
        <w:rPr>
          <w:rFonts w:ascii="Georgia" w:hAnsi="Georgia"/>
          <w:i/>
          <w:color w:val="666666"/>
          <w:sz w:val="17"/>
        </w:rPr>
        <w:t>Рис. 1.9. Сторінка, призначена для друку</w:t>
      </w:r>
    </w:p>
    <w:p w14:paraId="6FDC0144" w14:textId="77777777" w:rsidR="002704A5" w:rsidRPr="0002681C" w:rsidRDefault="002704A5" w:rsidP="00253FB5">
      <w:pPr>
        <w:spacing w:line="360" w:lineRule="auto"/>
        <w:ind w:left="1715" w:right="1739"/>
        <w:jc w:val="center"/>
        <w:rPr>
          <w:rFonts w:ascii="Georgia" w:hAnsi="Georgia"/>
          <w:i/>
          <w:color w:val="666666"/>
          <w:sz w:val="17"/>
        </w:rPr>
      </w:pPr>
    </w:p>
    <w:p w14:paraId="66298D9B" w14:textId="77777777" w:rsidR="00E50634" w:rsidRDefault="00E50634" w:rsidP="00253FB5">
      <w:pPr>
        <w:pStyle w:val="a3"/>
        <w:spacing w:line="360" w:lineRule="auto"/>
        <w:ind w:left="105" w:right="257"/>
      </w:pPr>
      <w:r>
        <w:t>Переглянути документ, у якого CSS встановлений як тип</w:t>
      </w:r>
      <w:r w:rsidRPr="00E50634">
        <w:rPr>
          <w:color w:val="339933"/>
        </w:rPr>
        <w:t xml:space="preserve"> print</w:t>
      </w:r>
      <w:r>
        <w:t xml:space="preserve"> можна, якщо роздрукувати певну сторінку. Або піти на хитрість і тимчасово замінити </w:t>
      </w:r>
      <w:r w:rsidRPr="00E50634">
        <w:rPr>
          <w:color w:val="339933"/>
        </w:rPr>
        <w:t>print</w:t>
      </w:r>
      <w:r>
        <w:t xml:space="preserve"> на </w:t>
      </w:r>
      <w:r w:rsidRPr="00E50634">
        <w:rPr>
          <w:color w:val="339933"/>
        </w:rPr>
        <w:t>screen</w:t>
      </w:r>
      <w:r>
        <w:t>, щоб відобразити підсумок у браузері. Саме так було отримано рис. 1.9.</w:t>
      </w:r>
    </w:p>
    <w:p w14:paraId="632A4F8B" w14:textId="77777777" w:rsidR="00E50634" w:rsidDel="00C100F4" w:rsidRDefault="00E50634" w:rsidP="00253FB5">
      <w:pPr>
        <w:pStyle w:val="a3"/>
        <w:spacing w:line="360" w:lineRule="auto"/>
        <w:ind w:left="105" w:right="257"/>
        <w:rPr>
          <w:del w:id="312" w:author="МАРІЯ БРЕНЬ" w:date="2019-12-18T22:03:00Z"/>
        </w:rPr>
      </w:pPr>
    </w:p>
    <w:p w14:paraId="693A7856" w14:textId="77777777" w:rsidR="00C100F4" w:rsidRDefault="00C100F4" w:rsidP="00253FB5">
      <w:pPr>
        <w:pStyle w:val="a3"/>
        <w:spacing w:line="360" w:lineRule="auto"/>
        <w:ind w:left="105" w:right="257"/>
        <w:rPr>
          <w:ins w:id="313" w:author="МАРІЯ БРЕНЬ" w:date="2019-12-18T22:05:00Z"/>
        </w:rPr>
      </w:pPr>
    </w:p>
    <w:p w14:paraId="03276A37" w14:textId="77777777" w:rsidR="00E50634" w:rsidRDefault="00E50634" w:rsidP="00253FB5">
      <w:pPr>
        <w:pStyle w:val="a3"/>
        <w:spacing w:line="360" w:lineRule="auto"/>
        <w:ind w:left="105" w:right="257"/>
      </w:pPr>
      <w:r>
        <w:t xml:space="preserve">Команда </w:t>
      </w:r>
      <w:r w:rsidRPr="00E50634">
        <w:rPr>
          <w:color w:val="C00000"/>
        </w:rPr>
        <w:t>@media</w:t>
      </w:r>
      <w:r>
        <w:t xml:space="preserve"> застосовується в основному для формування одного стильового файлу, який розбитий на блоки по типу пристроїв. Іноді ж має сенс створити кілька різних CSS-файлів - один для друку, інший для відображення в браузері - і підключати їх до документа в міру необхідності. У подібному випадку слід скористатися тегом </w:t>
      </w:r>
      <w:r>
        <w:rPr>
          <w:rFonts w:ascii="Courier New" w:hAnsi="Courier New"/>
          <w:b/>
          <w:color w:val="006699"/>
        </w:rPr>
        <w:t xml:space="preserve">&lt;link&gt; </w:t>
      </w:r>
      <w:r>
        <w:t xml:space="preserve">з атрибутом </w:t>
      </w:r>
      <w:r w:rsidR="0010651F">
        <w:rPr>
          <w:color w:val="B61039"/>
        </w:rPr>
        <w:t>media</w:t>
      </w:r>
      <w:r>
        <w:t>, значенням якого виступають усі ті ж типи, перераховані в табл. 1.1.</w:t>
      </w:r>
    </w:p>
    <w:p w14:paraId="1A2273D5" w14:textId="77777777" w:rsidR="00E50634" w:rsidRDefault="00E50634" w:rsidP="00253FB5">
      <w:pPr>
        <w:pStyle w:val="a3"/>
        <w:spacing w:line="360" w:lineRule="auto"/>
        <w:ind w:left="105" w:right="257"/>
      </w:pPr>
    </w:p>
    <w:p w14:paraId="36C28088" w14:textId="77777777" w:rsidR="00E50634" w:rsidRDefault="00E50634" w:rsidP="00253FB5">
      <w:pPr>
        <w:pStyle w:val="a3"/>
        <w:spacing w:line="360" w:lineRule="auto"/>
        <w:ind w:left="105" w:right="257"/>
      </w:pPr>
      <w:r>
        <w:t>У прикладі 1.12 показано, як створювати посилання на CSS-файли, які призначені для різних типів носіїв.</w:t>
      </w:r>
    </w:p>
    <w:p w14:paraId="5EC9BD31" w14:textId="267378D0" w:rsidR="005E7977" w:rsidRDefault="000A2EAA" w:rsidP="00253FB5">
      <w:pPr>
        <w:spacing w:line="360" w:lineRule="auto"/>
        <w:ind w:left="426"/>
        <w:rPr>
          <w:rFonts w:ascii="Arial Black" w:hAnsi="Arial Black"/>
          <w:sz w:val="15"/>
        </w:rPr>
      </w:pPr>
      <w:ins w:id="314" w:author="МАРІЯ БРЕНЬ" w:date="2019-12-19T09:30:00Z">
        <w:r>
          <w:rPr>
            <w:rFonts w:ascii="Arial Black" w:hAnsi="Arial Black"/>
            <w:color w:val="685C53"/>
            <w:sz w:val="15"/>
          </w:rPr>
          <w:br w:type="page"/>
        </w:r>
      </w:ins>
      <w:del w:id="315" w:author="МАРІЯ БРЕНЬ" w:date="2019-12-19T09:29:00Z">
        <w:r w:rsidR="008C4560" w:rsidRPr="008C4560" w:rsidDel="000A2EAA">
          <w:rPr>
            <w:rFonts w:ascii="Arial Black" w:hAnsi="Arial Black"/>
            <w:color w:val="685C53"/>
            <w:sz w:val="15"/>
          </w:rPr>
          <w:delText>Приклад 1.12. Підключення стилів для різних носіїв</w:delText>
        </w:r>
        <w:r w:rsidR="00767651" w:rsidDel="000A2EAA">
          <w:rPr>
            <w:noProof/>
            <w:lang w:val="uk-UA" w:eastAsia="uk-UA" w:bidi="ar-SA"/>
          </w:rPr>
          <mc:AlternateContent>
            <mc:Choice Requires="wps">
              <w:drawing>
                <wp:anchor distT="0" distB="0" distL="0" distR="0" simplePos="0" relativeHeight="251720704" behindDoc="1" locked="0" layoutInCell="1" allowOverlap="1" wp14:anchorId="69A7CA7D" wp14:editId="6D3F0A1A">
                  <wp:simplePos x="0" y="0"/>
                  <wp:positionH relativeFrom="page">
                    <wp:posOffset>982345</wp:posOffset>
                  </wp:positionH>
                  <wp:positionV relativeFrom="paragraph">
                    <wp:posOffset>173355</wp:posOffset>
                  </wp:positionV>
                  <wp:extent cx="5847715" cy="1332865"/>
                  <wp:effectExtent l="0" t="0" r="0" b="0"/>
                  <wp:wrapTopAndBottom/>
                  <wp:docPr id="326"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1332865"/>
                          </a:xfrm>
                          <a:prstGeom prst="rect">
                            <a:avLst/>
                          </a:prstGeom>
                          <a:solidFill>
                            <a:srgbClr val="F8F7F2"/>
                          </a:solidFill>
                          <a:ln>
                            <a:noFill/>
                          </a:ln>
                        </wps:spPr>
                        <wps:txbx>
                          <w:txbxContent>
                            <w:p w14:paraId="2FD62051" w14:textId="77777777" w:rsidR="000A2EAA" w:rsidRPr="00EB5600" w:rsidRDefault="000A2EAA">
                              <w:pPr>
                                <w:spacing w:before="83" w:line="211" w:lineRule="auto"/>
                                <w:ind w:left="254" w:right="4058" w:hanging="180"/>
                                <w:rPr>
                                  <w:rFonts w:ascii="Courier New"/>
                                  <w:sz w:val="15"/>
                                  <w:lang w:val="en-US"/>
                                </w:rPr>
                              </w:pPr>
                              <w:r w:rsidRPr="00EB5600">
                                <w:rPr>
                                  <w:rFonts w:ascii="Courier New"/>
                                  <w:sz w:val="15"/>
                                  <w:lang w:val="en-US"/>
                                </w:rPr>
                                <w:t xml:space="preserve">&lt;!DOCTYPE html PUBLIC "-//W3C//DTD XHTML 1.0 Strict//EN" </w:t>
                              </w:r>
                              <w:r>
                                <w:fldChar w:fldCharType="begin"/>
                              </w:r>
                              <w:r w:rsidRPr="003D6273">
                                <w:rPr>
                                  <w:lang w:val="en-US"/>
                                  <w:rPrChange w:id="316" w:author="Пользователь Windows" w:date="2019-12-19T05:26:00Z">
                                    <w:rPr/>
                                  </w:rPrChange>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3D6273">
                                <w:rPr>
                                  <w:lang w:val="en-US"/>
                                  <w:rPrChange w:id="317" w:author="Пользователь Windows" w:date="2019-12-19T05:26:00Z">
                                    <w:rPr/>
                                  </w:rPrChange>
                                </w:rPr>
                                <w:instrText>HYPERLINK "http://www.w3.org/TR/xhtml1/DTD/xhtml1-strict.dtd" \h</w:instrText>
                              </w:r>
                              <w:r>
                                <w:fldChar w:fldCharType="separate"/>
                              </w:r>
                              <w:r w:rsidRPr="00EB5600">
                                <w:rPr>
                                  <w:rFonts w:ascii="Courier New"/>
                                  <w:sz w:val="15"/>
                                  <w:lang w:val="en-US"/>
                                </w:rPr>
                                <w:t>strict.dtd"&gt;</w:t>
                              </w:r>
                              <w:r>
                                <w:fldChar w:fldCharType="end"/>
                              </w:r>
                            </w:p>
                            <w:p w14:paraId="44A29B51" w14:textId="77777777" w:rsidR="000A2EAA" w:rsidRPr="00EB5600" w:rsidRDefault="000A2EAA">
                              <w:pPr>
                                <w:spacing w:line="146" w:lineRule="exact"/>
                                <w:ind w:left="74"/>
                                <w:rPr>
                                  <w:rFonts w:ascii="Courier New"/>
                                  <w:sz w:val="15"/>
                                  <w:lang w:val="en-US"/>
                                </w:rPr>
                              </w:pPr>
                              <w:r w:rsidRPr="00EB5600">
                                <w:rPr>
                                  <w:rFonts w:ascii="Courier New"/>
                                  <w:sz w:val="15"/>
                                  <w:lang w:val="en-US"/>
                                </w:rPr>
                                <w:t xml:space="preserve">&lt;html </w:t>
                              </w:r>
                              <w:r>
                                <w:fldChar w:fldCharType="begin"/>
                              </w:r>
                              <w:r w:rsidRPr="003D6273">
                                <w:rPr>
                                  <w:lang w:val="en-US"/>
                                  <w:rPrChange w:id="318" w:author="Пользователь Windows" w:date="2019-12-19T05:26:00Z">
                                    <w:rPr/>
                                  </w:rPrChange>
                                </w:rPr>
                                <w:instrText>HYPERLINK "http://www.w3.org/1999/xhtml" \h</w:instrText>
                              </w:r>
                              <w:r>
                                <w:fldChar w:fldCharType="separate"/>
                              </w:r>
                              <w:r w:rsidRPr="00EB5600">
                                <w:rPr>
                                  <w:rFonts w:ascii="Courier New"/>
                                  <w:sz w:val="15"/>
                                  <w:lang w:val="en-US"/>
                                </w:rPr>
                                <w:t>xmlns="http://www.w3.org/1999/xhtml"&gt;</w:t>
                              </w:r>
                              <w:r>
                                <w:fldChar w:fldCharType="end"/>
                              </w:r>
                            </w:p>
                            <w:p w14:paraId="2D2D4EBD" w14:textId="77777777" w:rsidR="000A2EAA" w:rsidRPr="00EB5600" w:rsidRDefault="000A2EAA">
                              <w:pPr>
                                <w:spacing w:line="150" w:lineRule="exact"/>
                                <w:ind w:left="164"/>
                                <w:rPr>
                                  <w:rFonts w:ascii="Courier New"/>
                                  <w:sz w:val="15"/>
                                  <w:lang w:val="en-US"/>
                                </w:rPr>
                              </w:pPr>
                              <w:r w:rsidRPr="00EB5600">
                                <w:rPr>
                                  <w:rFonts w:ascii="Courier New"/>
                                  <w:sz w:val="15"/>
                                  <w:lang w:val="en-US"/>
                                </w:rPr>
                                <w:t>&lt;head&gt;</w:t>
                              </w:r>
                            </w:p>
                            <w:p w14:paraId="3E327A1C" w14:textId="77777777" w:rsidR="000A2EAA" w:rsidRPr="00EB5600" w:rsidRDefault="000A2EAA">
                              <w:pPr>
                                <w:spacing w:line="150" w:lineRule="exact"/>
                                <w:ind w:left="254"/>
                                <w:rPr>
                                  <w:rFonts w:ascii="Courier New"/>
                                  <w:sz w:val="15"/>
                                  <w:lang w:val="en-US"/>
                                </w:rPr>
                              </w:pPr>
                              <w:r w:rsidRPr="00EB5600">
                                <w:rPr>
                                  <w:rFonts w:ascii="Courier New"/>
                                  <w:sz w:val="15"/>
                                  <w:lang w:val="en-US"/>
                                </w:rPr>
                                <w:t>&lt;meta http-equiv="Content-Type" content="text/html; charset=utf-8" /&gt;</w:t>
                              </w:r>
                            </w:p>
                            <w:p w14:paraId="318348A8" w14:textId="77777777" w:rsidR="000A2EAA" w:rsidRPr="00EB5600" w:rsidRDefault="000A2EAA">
                              <w:pPr>
                                <w:spacing w:line="150" w:lineRule="exact"/>
                                <w:ind w:left="246"/>
                                <w:rPr>
                                  <w:rFonts w:ascii="Courier New" w:hAnsi="Courier New"/>
                                  <w:sz w:val="15"/>
                                  <w:lang w:val="en-US"/>
                                </w:rPr>
                              </w:pPr>
                              <w:r w:rsidRPr="00EB5600">
                                <w:rPr>
                                  <w:rFonts w:ascii="Courier New" w:hAnsi="Courier New"/>
                                  <w:sz w:val="15"/>
                                  <w:lang w:val="en-US"/>
                                </w:rPr>
                                <w:t>&lt;title&gt;</w:t>
                              </w:r>
                              <w:r>
                                <w:rPr>
                                  <w:rFonts w:ascii="Courier New" w:hAnsi="Courier New"/>
                                  <w:sz w:val="15"/>
                                  <w:lang w:val="uk-UA"/>
                                </w:rPr>
                                <w:t>Різні носії</w:t>
                              </w:r>
                              <w:r w:rsidRPr="00EB5600">
                                <w:rPr>
                                  <w:rFonts w:ascii="Courier New" w:hAnsi="Courier New"/>
                                  <w:sz w:val="15"/>
                                  <w:lang w:val="en-US"/>
                                </w:rPr>
                                <w:t>&lt;/title&gt;</w:t>
                              </w:r>
                            </w:p>
                            <w:p w14:paraId="14872F9F" w14:textId="77777777" w:rsidR="000A2EAA" w:rsidRPr="00EB5600" w:rsidRDefault="000A2EAA">
                              <w:pPr>
                                <w:spacing w:line="150" w:lineRule="exact"/>
                                <w:ind w:left="254"/>
                                <w:rPr>
                                  <w:rFonts w:ascii="Courier New"/>
                                  <w:sz w:val="15"/>
                                  <w:lang w:val="en-US"/>
                                </w:rPr>
                              </w:pPr>
                              <w:r w:rsidRPr="00EB5600">
                                <w:rPr>
                                  <w:rFonts w:ascii="Courier New"/>
                                  <w:sz w:val="15"/>
                                  <w:lang w:val="en-US"/>
                                </w:rPr>
                                <w:t>&lt;link media="print, handheld" rel="stylesheet" href="style/print.css" type="text/css" /&gt;</w:t>
                              </w:r>
                            </w:p>
                            <w:p w14:paraId="213AB164" w14:textId="77777777" w:rsidR="000A2EAA" w:rsidRPr="00EB5600" w:rsidRDefault="000A2EAA">
                              <w:pPr>
                                <w:spacing w:line="150" w:lineRule="exact"/>
                                <w:ind w:left="254"/>
                                <w:rPr>
                                  <w:rFonts w:ascii="Courier New"/>
                                  <w:sz w:val="15"/>
                                  <w:lang w:val="en-US"/>
                                </w:rPr>
                              </w:pPr>
                              <w:r w:rsidRPr="00EB5600">
                                <w:rPr>
                                  <w:rFonts w:ascii="Courier New"/>
                                  <w:sz w:val="15"/>
                                  <w:lang w:val="en-US"/>
                                </w:rPr>
                                <w:t>&lt;link media="screen" rel="stylesheet" href="style/main.css" type="text/css" /&gt;</w:t>
                              </w:r>
                            </w:p>
                            <w:p w14:paraId="63B41FDE" w14:textId="77777777" w:rsidR="000A2EAA" w:rsidRPr="00EB5600" w:rsidRDefault="000A2EAA">
                              <w:pPr>
                                <w:spacing w:line="150" w:lineRule="exact"/>
                                <w:ind w:left="164"/>
                                <w:rPr>
                                  <w:rFonts w:ascii="Courier New"/>
                                  <w:sz w:val="15"/>
                                  <w:lang w:val="en-US"/>
                                </w:rPr>
                              </w:pPr>
                              <w:r w:rsidRPr="00EB5600">
                                <w:rPr>
                                  <w:rFonts w:ascii="Courier New"/>
                                  <w:sz w:val="15"/>
                                  <w:lang w:val="en-US"/>
                                </w:rPr>
                                <w:t>&lt;/head&gt;</w:t>
                              </w:r>
                            </w:p>
                            <w:p w14:paraId="10377FFD" w14:textId="77777777" w:rsidR="000A2EAA" w:rsidRPr="00EB5600" w:rsidRDefault="000A2EAA">
                              <w:pPr>
                                <w:spacing w:line="150" w:lineRule="exact"/>
                                <w:ind w:left="164"/>
                                <w:rPr>
                                  <w:rFonts w:ascii="Courier New"/>
                                  <w:sz w:val="15"/>
                                  <w:lang w:val="en-US"/>
                                </w:rPr>
                              </w:pPr>
                              <w:r w:rsidRPr="00EB5600">
                                <w:rPr>
                                  <w:rFonts w:ascii="Courier New"/>
                                  <w:sz w:val="15"/>
                                  <w:lang w:val="en-US"/>
                                </w:rPr>
                                <w:t>&lt;body&gt;</w:t>
                              </w:r>
                            </w:p>
                            <w:p w14:paraId="3C35B572" w14:textId="77777777" w:rsidR="000A2EAA" w:rsidRPr="00EB5600" w:rsidRDefault="000A2EAA">
                              <w:pPr>
                                <w:spacing w:line="150" w:lineRule="exact"/>
                                <w:ind w:left="254"/>
                                <w:rPr>
                                  <w:rFonts w:ascii="Courier New"/>
                                  <w:sz w:val="15"/>
                                  <w:lang w:val="en-US"/>
                                </w:rPr>
                              </w:pPr>
                              <w:r w:rsidRPr="00EB5600">
                                <w:rPr>
                                  <w:rFonts w:ascii="Courier New"/>
                                  <w:sz w:val="15"/>
                                  <w:lang w:val="en-US"/>
                                </w:rPr>
                                <w:t>&lt;p&gt;...&lt;/p&gt;</w:t>
                              </w:r>
                            </w:p>
                            <w:p w14:paraId="737EBA84" w14:textId="77777777" w:rsidR="000A2EAA" w:rsidRPr="00EB5600" w:rsidRDefault="000A2EAA">
                              <w:pPr>
                                <w:spacing w:line="150" w:lineRule="exact"/>
                                <w:ind w:left="164"/>
                                <w:rPr>
                                  <w:rFonts w:ascii="Courier New"/>
                                  <w:sz w:val="15"/>
                                  <w:lang w:val="en-US"/>
                                </w:rPr>
                              </w:pPr>
                              <w:r w:rsidRPr="00EB5600">
                                <w:rPr>
                                  <w:rFonts w:ascii="Courier New"/>
                                  <w:sz w:val="15"/>
                                  <w:lang w:val="en-US"/>
                                </w:rPr>
                                <w:t>&lt;/body&gt;</w:t>
                              </w:r>
                            </w:p>
                            <w:p w14:paraId="5FC64D91" w14:textId="77777777" w:rsidR="000A2EAA" w:rsidRDefault="000A2EAA">
                              <w:pPr>
                                <w:spacing w:line="160" w:lineRule="exact"/>
                                <w:ind w:left="74"/>
                                <w:rPr>
                                  <w:rFonts w:ascii="Courier New"/>
                                  <w:sz w:val="15"/>
                                </w:rPr>
                              </w:pPr>
                              <w:r>
                                <w:rPr>
                                  <w:rFonts w:ascii="Courier New"/>
                                  <w:sz w:val="15"/>
                                </w:rPr>
                                <w:t>&lt;/html&gt;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A7CA7D" id="Text Box 243" o:spid="_x0000_s1057" type="#_x0000_t202" style="position:absolute;left:0;text-align:left;margin-left:77.35pt;margin-top:13.65pt;width:460.45pt;height:104.95pt;z-index:-251595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" fillcolor="#f8f7f2" stroked="f">
                  <v:textbox inset="0,0,0,0">
                    <w:txbxContent>
                      <w:p w14:paraId="2FD62051" w14:textId="77777777" w:rsidR="000A2EAA" w:rsidRPr="00EB5600" w:rsidRDefault="000A2EAA">
                        <w:pPr>
                          <w:spacing w:before="83" w:line="211" w:lineRule="auto"/>
                          <w:ind w:left="254" w:right="4058" w:hanging="180"/>
                          <w:rPr>
                            <w:rFonts w:ascii="Courier New"/>
                            <w:sz w:val="15"/>
                            <w:lang w:val="en-US"/>
                          </w:rPr>
                        </w:pPr>
                        <w:r w:rsidRPr="00EB5600">
                          <w:rPr>
                            <w:rFonts w:ascii="Courier New"/>
                            <w:sz w:val="15"/>
                            <w:lang w:val="en-US"/>
                          </w:rPr>
                          <w:t xml:space="preserve">&lt;!DOCTYPE html PUBLIC "-//W3C//DTD XHTML 1.0 Strict//EN" </w:t>
                        </w:r>
                        <w:r>
                          <w:fldChar w:fldCharType="begin"/>
                        </w:r>
                        <w:r w:rsidRPr="003D6273">
                          <w:rPr>
                            <w:lang w:val="en-US"/>
                            <w:rPrChange w:id="319" w:author="Пользователь Windows" w:date="2019-12-19T05:26:00Z">
                              <w:rPr/>
                            </w:rPrChange>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3D6273">
                          <w:rPr>
                            <w:lang w:val="en-US"/>
                            <w:rPrChange w:id="320" w:author="Пользователь Windows" w:date="2019-12-19T05:26:00Z">
                              <w:rPr/>
                            </w:rPrChange>
                          </w:rPr>
                          <w:instrText>HYPERLINK "http://www.w3.org/TR/xhtml1/DTD/xhtml1-strict.dtd" \h</w:instrText>
                        </w:r>
                        <w:r>
                          <w:fldChar w:fldCharType="separate"/>
                        </w:r>
                        <w:r w:rsidRPr="00EB5600">
                          <w:rPr>
                            <w:rFonts w:ascii="Courier New"/>
                            <w:sz w:val="15"/>
                            <w:lang w:val="en-US"/>
                          </w:rPr>
                          <w:t>strict.dtd"&gt;</w:t>
                        </w:r>
                        <w:r>
                          <w:fldChar w:fldCharType="end"/>
                        </w:r>
                      </w:p>
                      <w:p w14:paraId="44A29B51" w14:textId="77777777" w:rsidR="000A2EAA" w:rsidRPr="00EB5600" w:rsidRDefault="000A2EAA">
                        <w:pPr>
                          <w:spacing w:line="146" w:lineRule="exact"/>
                          <w:ind w:left="74"/>
                          <w:rPr>
                            <w:rFonts w:ascii="Courier New"/>
                            <w:sz w:val="15"/>
                            <w:lang w:val="en-US"/>
                          </w:rPr>
                        </w:pPr>
                        <w:r w:rsidRPr="00EB5600">
                          <w:rPr>
                            <w:rFonts w:ascii="Courier New"/>
                            <w:sz w:val="15"/>
                            <w:lang w:val="en-US"/>
                          </w:rPr>
                          <w:t xml:space="preserve">&lt;html </w:t>
                        </w:r>
                        <w:r>
                          <w:fldChar w:fldCharType="begin"/>
                        </w:r>
                        <w:r w:rsidRPr="003D6273">
                          <w:rPr>
                            <w:lang w:val="en-US"/>
                            <w:rPrChange w:id="321" w:author="Пользователь Windows" w:date="2019-12-19T05:26:00Z">
                              <w:rPr/>
                            </w:rPrChange>
                          </w:rPr>
                          <w:instrText>HYPERLINK "http://www.w3.org/1999/xhtml" \h</w:instrText>
                        </w:r>
                        <w:r>
                          <w:fldChar w:fldCharType="separate"/>
                        </w:r>
                        <w:r w:rsidRPr="00EB5600">
                          <w:rPr>
                            <w:rFonts w:ascii="Courier New"/>
                            <w:sz w:val="15"/>
                            <w:lang w:val="en-US"/>
                          </w:rPr>
                          <w:t>xmlns="http://www.w3.org/1999/xhtml"&gt;</w:t>
                        </w:r>
                        <w:r>
                          <w:fldChar w:fldCharType="end"/>
                        </w:r>
                      </w:p>
                      <w:p w14:paraId="2D2D4EBD" w14:textId="77777777" w:rsidR="000A2EAA" w:rsidRPr="00EB5600" w:rsidRDefault="000A2EAA">
                        <w:pPr>
                          <w:spacing w:line="150" w:lineRule="exact"/>
                          <w:ind w:left="164"/>
                          <w:rPr>
                            <w:rFonts w:ascii="Courier New"/>
                            <w:sz w:val="15"/>
                            <w:lang w:val="en-US"/>
                          </w:rPr>
                        </w:pPr>
                        <w:r w:rsidRPr="00EB5600">
                          <w:rPr>
                            <w:rFonts w:ascii="Courier New"/>
                            <w:sz w:val="15"/>
                            <w:lang w:val="en-US"/>
                          </w:rPr>
                          <w:t>&lt;head&gt;</w:t>
                        </w:r>
                      </w:p>
                      <w:p w14:paraId="3E327A1C" w14:textId="77777777" w:rsidR="000A2EAA" w:rsidRPr="00EB5600" w:rsidRDefault="000A2EAA">
                        <w:pPr>
                          <w:spacing w:line="150" w:lineRule="exact"/>
                          <w:ind w:left="254"/>
                          <w:rPr>
                            <w:rFonts w:ascii="Courier New"/>
                            <w:sz w:val="15"/>
                            <w:lang w:val="en-US"/>
                          </w:rPr>
                        </w:pPr>
                        <w:r w:rsidRPr="00EB5600">
                          <w:rPr>
                            <w:rFonts w:ascii="Courier New"/>
                            <w:sz w:val="15"/>
                            <w:lang w:val="en-US"/>
                          </w:rPr>
                          <w:t>&lt;meta http-equiv="Content-Type" content="text/html; charset=utf-8" /&gt;</w:t>
                        </w:r>
                      </w:p>
                      <w:p w14:paraId="318348A8" w14:textId="77777777" w:rsidR="000A2EAA" w:rsidRPr="00EB5600" w:rsidRDefault="000A2EAA">
                        <w:pPr>
                          <w:spacing w:line="150" w:lineRule="exact"/>
                          <w:ind w:left="246"/>
                          <w:rPr>
                            <w:rFonts w:ascii="Courier New" w:hAnsi="Courier New"/>
                            <w:sz w:val="15"/>
                            <w:lang w:val="en-US"/>
                          </w:rPr>
                        </w:pPr>
                        <w:r w:rsidRPr="00EB5600">
                          <w:rPr>
                            <w:rFonts w:ascii="Courier New" w:hAnsi="Courier New"/>
                            <w:sz w:val="15"/>
                            <w:lang w:val="en-US"/>
                          </w:rPr>
                          <w:t>&lt;title&gt;</w:t>
                        </w:r>
                        <w:r>
                          <w:rPr>
                            <w:rFonts w:ascii="Courier New" w:hAnsi="Courier New"/>
                            <w:sz w:val="15"/>
                            <w:lang w:val="uk-UA"/>
                          </w:rPr>
                          <w:t>Різні носії</w:t>
                        </w:r>
                        <w:r w:rsidRPr="00EB5600">
                          <w:rPr>
                            <w:rFonts w:ascii="Courier New" w:hAnsi="Courier New"/>
                            <w:sz w:val="15"/>
                            <w:lang w:val="en-US"/>
                          </w:rPr>
                          <w:t>&lt;/title&gt;</w:t>
                        </w:r>
                      </w:p>
                      <w:p w14:paraId="14872F9F" w14:textId="77777777" w:rsidR="000A2EAA" w:rsidRPr="00EB5600" w:rsidRDefault="000A2EAA">
                        <w:pPr>
                          <w:spacing w:line="150" w:lineRule="exact"/>
                          <w:ind w:left="254"/>
                          <w:rPr>
                            <w:rFonts w:ascii="Courier New"/>
                            <w:sz w:val="15"/>
                            <w:lang w:val="en-US"/>
                          </w:rPr>
                        </w:pPr>
                        <w:r w:rsidRPr="00EB5600">
                          <w:rPr>
                            <w:rFonts w:ascii="Courier New"/>
                            <w:sz w:val="15"/>
                            <w:lang w:val="en-US"/>
                          </w:rPr>
                          <w:t>&lt;link media="print, handheld" rel="stylesheet" href="style/print.css" type="text/css" /&gt;</w:t>
                        </w:r>
                      </w:p>
                      <w:p w14:paraId="213AB164" w14:textId="77777777" w:rsidR="000A2EAA" w:rsidRPr="00EB5600" w:rsidRDefault="000A2EAA">
                        <w:pPr>
                          <w:spacing w:line="150" w:lineRule="exact"/>
                          <w:ind w:left="254"/>
                          <w:rPr>
                            <w:rFonts w:ascii="Courier New"/>
                            <w:sz w:val="15"/>
                            <w:lang w:val="en-US"/>
                          </w:rPr>
                        </w:pPr>
                        <w:r w:rsidRPr="00EB5600">
                          <w:rPr>
                            <w:rFonts w:ascii="Courier New"/>
                            <w:sz w:val="15"/>
                            <w:lang w:val="en-US"/>
                          </w:rPr>
                          <w:t>&lt;link media="screen" rel="stylesheet" href="style/main.css" type="text/css" /&gt;</w:t>
                        </w:r>
                      </w:p>
                      <w:p w14:paraId="63B41FDE" w14:textId="77777777" w:rsidR="000A2EAA" w:rsidRPr="00EB5600" w:rsidRDefault="000A2EAA">
                        <w:pPr>
                          <w:spacing w:line="150" w:lineRule="exact"/>
                          <w:ind w:left="164"/>
                          <w:rPr>
                            <w:rFonts w:ascii="Courier New"/>
                            <w:sz w:val="15"/>
                            <w:lang w:val="en-US"/>
                          </w:rPr>
                        </w:pPr>
                        <w:r w:rsidRPr="00EB5600">
                          <w:rPr>
                            <w:rFonts w:ascii="Courier New"/>
                            <w:sz w:val="15"/>
                            <w:lang w:val="en-US"/>
                          </w:rPr>
                          <w:t>&lt;/head&gt;</w:t>
                        </w:r>
                      </w:p>
                      <w:p w14:paraId="10377FFD" w14:textId="77777777" w:rsidR="000A2EAA" w:rsidRPr="00EB5600" w:rsidRDefault="000A2EAA">
                        <w:pPr>
                          <w:spacing w:line="150" w:lineRule="exact"/>
                          <w:ind w:left="164"/>
                          <w:rPr>
                            <w:rFonts w:ascii="Courier New"/>
                            <w:sz w:val="15"/>
                            <w:lang w:val="en-US"/>
                          </w:rPr>
                        </w:pPr>
                        <w:r w:rsidRPr="00EB5600">
                          <w:rPr>
                            <w:rFonts w:ascii="Courier New"/>
                            <w:sz w:val="15"/>
                            <w:lang w:val="en-US"/>
                          </w:rPr>
                          <w:t>&lt;body&gt;</w:t>
                        </w:r>
                      </w:p>
                      <w:p w14:paraId="3C35B572" w14:textId="77777777" w:rsidR="000A2EAA" w:rsidRPr="00EB5600" w:rsidRDefault="000A2EAA">
                        <w:pPr>
                          <w:spacing w:line="150" w:lineRule="exact"/>
                          <w:ind w:left="254"/>
                          <w:rPr>
                            <w:rFonts w:ascii="Courier New"/>
                            <w:sz w:val="15"/>
                            <w:lang w:val="en-US"/>
                          </w:rPr>
                        </w:pPr>
                        <w:r w:rsidRPr="00EB5600">
                          <w:rPr>
                            <w:rFonts w:ascii="Courier New"/>
                            <w:sz w:val="15"/>
                            <w:lang w:val="en-US"/>
                          </w:rPr>
                          <w:t>&lt;p&gt;...&lt;/p&gt;</w:t>
                        </w:r>
                      </w:p>
                      <w:p w14:paraId="737EBA84" w14:textId="77777777" w:rsidR="000A2EAA" w:rsidRPr="00EB5600" w:rsidRDefault="000A2EAA">
                        <w:pPr>
                          <w:spacing w:line="150" w:lineRule="exact"/>
                          <w:ind w:left="164"/>
                          <w:rPr>
                            <w:rFonts w:ascii="Courier New"/>
                            <w:sz w:val="15"/>
                            <w:lang w:val="en-US"/>
                          </w:rPr>
                        </w:pPr>
                        <w:r w:rsidRPr="00EB5600">
                          <w:rPr>
                            <w:rFonts w:ascii="Courier New"/>
                            <w:sz w:val="15"/>
                            <w:lang w:val="en-US"/>
                          </w:rPr>
                          <w:t>&lt;/body&gt;</w:t>
                        </w:r>
                      </w:p>
                      <w:p w14:paraId="5FC64D91" w14:textId="77777777" w:rsidR="000A2EAA" w:rsidRDefault="000A2EAA">
                        <w:pPr>
                          <w:spacing w:line="160" w:lineRule="exact"/>
                          <w:ind w:left="74"/>
                          <w:rPr>
                            <w:rFonts w:ascii="Courier New"/>
                            <w:sz w:val="15"/>
                          </w:rPr>
                        </w:pPr>
                        <w:r>
                          <w:rPr>
                            <w:rFonts w:ascii="Courier New"/>
                            <w:sz w:val="15"/>
                          </w:rPr>
                          <w:t>&lt;/html&gt;</w:t>
                        </w:r>
                      </w:p>
                    </w:txbxContent>
                  </v:textbox>
                  <w10:wrap type="topAndBottom" anchorx="page"/>
                </v:shape>
              </w:pict>
            </mc:Fallback>
          </mc:AlternateContent>
        </w:r>
      </w:del>
      <w:del w:id="322" w:author="МАРІЯ БРЕНЬ" w:date="2019-12-19T09:32:00Z">
        <w:r w:rsidR="00767651" w:rsidDel="000A2EAA">
          <w:rPr>
            <w:noProof/>
            <w:lang w:val="uk-UA" w:eastAsia="uk-UA" w:bidi="ar-SA"/>
          </w:rPr>
          <mc:AlternateContent>
            <mc:Choice Requires="wps">
              <w:drawing>
                <wp:anchor distT="0" distB="0" distL="114298" distR="114298" simplePos="0" relativeHeight="251721728" behindDoc="0" locked="0" layoutInCell="1" allowOverlap="1" wp14:anchorId="65101CA3" wp14:editId="02C8C0F6">
                  <wp:simplePos x="0" y="0"/>
                  <wp:positionH relativeFrom="page">
                    <wp:posOffset>4664074</wp:posOffset>
                  </wp:positionH>
                  <wp:positionV relativeFrom="paragraph">
                    <wp:posOffset>24130</wp:posOffset>
                  </wp:positionV>
                  <wp:extent cx="0" cy="149225"/>
                  <wp:effectExtent l="0" t="0" r="19050" b="3175"/>
                  <wp:wrapNone/>
                  <wp:docPr id="325" name="Lin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1B668D2" id="Line 242" o:spid="_x0000_s1026" style="position:absolute;z-index:251721728;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367.25pt,1.9pt" to="367.2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" strokecolor="#666" strokeweight=".18875mm">
                  <w10:wrap anchorx="page"/>
                </v:line>
              </w:pict>
            </mc:Fallback>
          </mc:AlternateContent>
        </w:r>
        <w:r w:rsidR="00767651" w:rsidDel="000A2EAA">
          <w:rPr>
            <w:noProof/>
            <w:lang w:val="uk-UA" w:eastAsia="uk-UA" w:bidi="ar-SA"/>
          </w:rPr>
          <mc:AlternateContent>
            <mc:Choice Requires="wps">
              <w:drawing>
                <wp:anchor distT="0" distB="0" distL="114300" distR="114300" simplePos="0" relativeHeight="251722752" behindDoc="0" locked="0" layoutInCell="1" allowOverlap="1" wp14:anchorId="36278364" wp14:editId="3A239FC6">
                  <wp:simplePos x="0" y="0"/>
                  <wp:positionH relativeFrom="page">
                    <wp:posOffset>5139690</wp:posOffset>
                  </wp:positionH>
                  <wp:positionV relativeFrom="paragraph">
                    <wp:posOffset>24130</wp:posOffset>
                  </wp:positionV>
                  <wp:extent cx="27305" cy="149860"/>
                  <wp:effectExtent l="5715" t="5080" r="5080" b="6985"/>
                  <wp:wrapNone/>
                  <wp:docPr id="43" name="AutoShape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05" cy="149860"/>
                          </a:xfrm>
                          <a:custGeom>
                            <a:avLst/>
                            <a:gdLst>
                              <a:gd name="T0" fmla="*/ 0 w 43"/>
                              <a:gd name="T1" fmla="*/ 15322550 h 236"/>
                              <a:gd name="T2" fmla="*/ 0 w 43"/>
                              <a:gd name="T3" fmla="*/ 110080425 h 236"/>
                              <a:gd name="T4" fmla="*/ 17338675 w 43"/>
                              <a:gd name="T5" fmla="*/ 15322550 h 236"/>
                              <a:gd name="T6" fmla="*/ 17338675 w 43"/>
                              <a:gd name="T7" fmla="*/ 110080425 h 23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3" h="236">
                                <a:moveTo>
                                  <a:pt x="0" y="0"/>
                                </a:moveTo>
                                <a:lnTo>
                                  <a:pt x="0" y="235"/>
                                </a:lnTo>
                                <a:moveTo>
                                  <a:pt x="43" y="0"/>
                                </a:moveTo>
                                <a:lnTo>
                                  <a:pt x="43" y="235"/>
                                </a:lnTo>
                              </a:path>
                            </a:pathLst>
                          </a:custGeom>
                          <a:noFill/>
                          <a:ln w="6795">
                            <a:solidFill>
                              <a:srgbClr val="66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4A1ECA" id="AutoShape 241" o:spid="_x0000_s1026" style="position:absolute;margin-left:404.7pt;margin-top:1.9pt;width:2.15pt;height:11.8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" path="m,l,235m43,r,235e" filled="f" strokecolor="#666" strokeweight=".18875mm">
                  <v:path arrowok="t" o:connecttype="custom" o:connectlocs="0,2147483646;0,2147483646;2147483646,2147483646;2147483646,2147483646" o:connectangles="0,0,0,0"/>
                  <w10:wrap anchorx="page"/>
                </v:shape>
              </w:pict>
            </mc:Fallback>
          </mc:AlternateContent>
        </w:r>
        <w:r w:rsidR="00767651" w:rsidDel="000A2EAA">
          <w:rPr>
            <w:noProof/>
            <w:lang w:val="uk-UA" w:eastAsia="uk-UA" w:bidi="ar-SA"/>
          </w:rPr>
          <mc:AlternateContent>
            <mc:Choice Requires="wps">
              <w:drawing>
                <wp:anchor distT="0" distB="0" distL="114298" distR="114298" simplePos="0" relativeHeight="251723776" behindDoc="0" locked="0" layoutInCell="1" allowOverlap="1" wp14:anchorId="24E85591" wp14:editId="60559797">
                  <wp:simplePos x="0" y="0"/>
                  <wp:positionH relativeFrom="page">
                    <wp:posOffset>5377814</wp:posOffset>
                  </wp:positionH>
                  <wp:positionV relativeFrom="paragraph">
                    <wp:posOffset>24130</wp:posOffset>
                  </wp:positionV>
                  <wp:extent cx="0" cy="149225"/>
                  <wp:effectExtent l="0" t="0" r="19050" b="3175"/>
                  <wp:wrapNone/>
                  <wp:docPr id="323" name="Line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A58F779" id="Line 240" o:spid="_x0000_s1026" style="position:absolute;z-index:251723776;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423.45pt,1.9pt" to="423.4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" strokecolor="#666" strokeweight=".18875mm">
                  <w10:wrap anchorx="page"/>
                </v:line>
              </w:pict>
            </mc:Fallback>
          </mc:AlternateContent>
        </w:r>
        <w:r w:rsidR="00767651" w:rsidDel="000A2EAA">
          <w:rPr>
            <w:noProof/>
            <w:lang w:val="uk-UA" w:eastAsia="uk-UA" w:bidi="ar-SA"/>
          </w:rPr>
          <mc:AlternateContent>
            <mc:Choice Requires="wps">
              <w:drawing>
                <wp:anchor distT="0" distB="0" distL="114298" distR="114298" simplePos="0" relativeHeight="251724800" behindDoc="0" locked="0" layoutInCell="1" allowOverlap="1" wp14:anchorId="00276509" wp14:editId="4C51D2D6">
                  <wp:simplePos x="0" y="0"/>
                  <wp:positionH relativeFrom="page">
                    <wp:posOffset>5588634</wp:posOffset>
                  </wp:positionH>
                  <wp:positionV relativeFrom="paragraph">
                    <wp:posOffset>24130</wp:posOffset>
                  </wp:positionV>
                  <wp:extent cx="0" cy="149225"/>
                  <wp:effectExtent l="0" t="0" r="19050" b="3175"/>
                  <wp:wrapNone/>
                  <wp:docPr id="322" name="Line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F75E817" id="Line 239" o:spid="_x0000_s1026" style="position:absolute;z-index:251724800;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440.05pt,1.9pt" to="440.0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" strokecolor="#666" strokeweight=".18875mm">
                  <w10:wrap anchorx="page"/>
                </v:line>
              </w:pict>
            </mc:Fallback>
          </mc:AlternateContent>
        </w:r>
        <w:r w:rsidR="00767651" w:rsidDel="000A2EAA">
          <w:rPr>
            <w:noProof/>
            <w:lang w:val="uk-UA" w:eastAsia="uk-UA" w:bidi="ar-SA"/>
          </w:rPr>
          <mc:AlternateContent>
            <mc:Choice Requires="wps">
              <w:drawing>
                <wp:anchor distT="0" distB="0" distL="114298" distR="114298" simplePos="0" relativeHeight="251725824" behindDoc="0" locked="0" layoutInCell="1" allowOverlap="1" wp14:anchorId="025BB715" wp14:editId="3E22E32A">
                  <wp:simplePos x="0" y="0"/>
                  <wp:positionH relativeFrom="page">
                    <wp:posOffset>5799454</wp:posOffset>
                  </wp:positionH>
                  <wp:positionV relativeFrom="paragraph">
                    <wp:posOffset>24130</wp:posOffset>
                  </wp:positionV>
                  <wp:extent cx="0" cy="149225"/>
                  <wp:effectExtent l="0" t="0" r="19050" b="3175"/>
                  <wp:wrapNone/>
                  <wp:docPr id="321" name="Line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B0A96A4" id="Line 238" o:spid="_x0000_s1026" style="position:absolute;z-index:251725824;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456.65pt,1.9pt" to="456.6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" strokecolor="#666" strokeweight=".18875mm">
                  <w10:wrap anchorx="page"/>
                </v:line>
              </w:pict>
            </mc:Fallback>
          </mc:AlternateContent>
        </w:r>
        <w:r w:rsidR="00767651" w:rsidDel="000A2EAA">
          <w:rPr>
            <w:noProof/>
            <w:lang w:val="uk-UA" w:eastAsia="uk-UA" w:bidi="ar-SA"/>
          </w:rPr>
          <mc:AlternateContent>
            <mc:Choice Requires="wps">
              <w:drawing>
                <wp:anchor distT="0" distB="0" distL="114298" distR="114298" simplePos="0" relativeHeight="251726848" behindDoc="0" locked="0" layoutInCell="1" allowOverlap="1" wp14:anchorId="138B4593" wp14:editId="26B8670A">
                  <wp:simplePos x="0" y="0"/>
                  <wp:positionH relativeFrom="page">
                    <wp:posOffset>6016624</wp:posOffset>
                  </wp:positionH>
                  <wp:positionV relativeFrom="paragraph">
                    <wp:posOffset>24130</wp:posOffset>
                  </wp:positionV>
                  <wp:extent cx="0" cy="149225"/>
                  <wp:effectExtent l="0" t="0" r="19050" b="3175"/>
                  <wp:wrapNone/>
                  <wp:docPr id="320" name="Lin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320E641" id="Line 237" o:spid="_x0000_s1026" style="position:absolute;z-index:251726848;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473.75pt,1.9pt" to="473.7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" strokecolor="#666" strokeweight=".18875mm">
                  <w10:wrap anchorx="page"/>
                </v:line>
              </w:pict>
            </mc:Fallback>
          </mc:AlternateContent>
        </w:r>
      </w:del>
      <w:del w:id="323" w:author="МАРІЯ БРЕНЬ" w:date="2019-12-19T09:33:00Z">
        <w:r w:rsidR="00767651" w:rsidDel="000A2EAA">
          <w:rPr>
            <w:noProof/>
            <w:lang w:val="uk-UA" w:eastAsia="uk-UA" w:bidi="ar-SA"/>
          </w:rPr>
          <mc:AlternateContent>
            <mc:Choice Requires="wps">
              <w:drawing>
                <wp:anchor distT="0" distB="0" distL="114298" distR="114298" simplePos="0" relativeHeight="251727872" behindDoc="0" locked="0" layoutInCell="1" allowOverlap="1" wp14:anchorId="60F8C8F1" wp14:editId="2003935E">
                  <wp:simplePos x="0" y="0"/>
                  <wp:positionH relativeFrom="page">
                    <wp:posOffset>6309359</wp:posOffset>
                  </wp:positionH>
                  <wp:positionV relativeFrom="paragraph">
                    <wp:posOffset>24130</wp:posOffset>
                  </wp:positionV>
                  <wp:extent cx="0" cy="149225"/>
                  <wp:effectExtent l="0" t="0" r="19050" b="3175"/>
                  <wp:wrapNone/>
                  <wp:docPr id="319" name="Lin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E846ECC" id="Line 236" o:spid="_x0000_s1026" style="position:absolute;z-index:251727872;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496.8pt,1.9pt" to="496.8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" strokecolor="#666" strokeweight=".18875mm">
                  <w10:wrap anchorx="page"/>
                </v:line>
              </w:pict>
            </mc:Fallback>
          </mc:AlternateContent>
        </w:r>
        <w:r w:rsidR="00767651" w:rsidDel="000A2EAA">
          <w:rPr>
            <w:noProof/>
            <w:lang w:val="uk-UA" w:eastAsia="uk-UA" w:bidi="ar-SA"/>
          </w:rPr>
          <mc:AlternateContent>
            <mc:Choice Requires="wps">
              <w:drawing>
                <wp:anchor distT="0" distB="0" distL="114298" distR="114298" simplePos="0" relativeHeight="251728896" behindDoc="0" locked="0" layoutInCell="1" allowOverlap="1" wp14:anchorId="4341BA7A" wp14:editId="55831CDE">
                  <wp:simplePos x="0" y="0"/>
                  <wp:positionH relativeFrom="page">
                    <wp:posOffset>6540499</wp:posOffset>
                  </wp:positionH>
                  <wp:positionV relativeFrom="paragraph">
                    <wp:posOffset>24130</wp:posOffset>
                  </wp:positionV>
                  <wp:extent cx="0" cy="149225"/>
                  <wp:effectExtent l="0" t="0" r="19050" b="3175"/>
                  <wp:wrapNone/>
                  <wp:docPr id="318" name="Lin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00640673" id="Line 235" o:spid="_x0000_s1026" style="position:absolute;z-index:251728896;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515pt,1.9pt" to="51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" strokecolor="#666" strokeweight=".18875mm">
                  <w10:wrap anchorx="page"/>
                </v:line>
              </w:pict>
            </mc:Fallback>
          </mc:AlternateContent>
        </w:r>
      </w:del>
      <w:del w:id="324" w:author="МАРІЯ БРЕНЬ" w:date="2019-12-19T09:31:00Z">
        <w:r w:rsidR="00767651" w:rsidDel="000A2EAA">
          <w:rPr>
            <w:noProof/>
            <w:lang w:val="uk-UA" w:eastAsia="uk-UA" w:bidi="ar-SA"/>
          </w:rPr>
          <mc:AlternateContent>
            <mc:Choice Requires="wps">
              <w:drawing>
                <wp:anchor distT="0" distB="0" distL="114300" distR="114300" simplePos="0" relativeHeight="251729920" behindDoc="0" locked="0" layoutInCell="1" allowOverlap="1" wp14:anchorId="4B9BB249" wp14:editId="0823B978">
                  <wp:simplePos x="0" y="0"/>
                  <wp:positionH relativeFrom="page">
                    <wp:posOffset>6543675</wp:posOffset>
                  </wp:positionH>
                  <wp:positionV relativeFrom="paragraph">
                    <wp:posOffset>24130</wp:posOffset>
                  </wp:positionV>
                  <wp:extent cx="285750" cy="149860"/>
                  <wp:effectExtent l="0" t="0" r="0" b="0"/>
                  <wp:wrapNone/>
                  <wp:docPr id="317"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49860"/>
                          </a:xfrm>
                          <a:prstGeom prst="rect">
                            <a:avLst/>
                          </a:prstGeom>
                          <a:solidFill>
                            <a:srgbClr val="CEE2D3"/>
                          </a:solidFill>
                          <a:ln>
                            <a:noFill/>
                          </a:ln>
                        </wps:spPr>
                        <wps:txbx>
                          <w:txbxContent>
                            <w:p w14:paraId="26C64085" w14:textId="77777777" w:rsidR="000A2EAA" w:rsidRDefault="000A2EAA">
                              <w:pPr>
                                <w:spacing w:before="38"/>
                                <w:ind w:left="42"/>
                                <w:rPr>
                                  <w:sz w:val="13"/>
                                </w:rPr>
                              </w:pPr>
                              <w:r>
                                <w:rPr>
                                  <w:sz w:val="13"/>
                                </w:rPr>
                                <w:t>Fx 3.6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9BB249" id="Text Box 234" o:spid="_x0000_s1058" type="#_x0000_t202" style="position:absolute;left:0;text-align:left;margin-left:515.25pt;margin-top:1.9pt;width:22.5pt;height:11.8pt;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" fillcolor="#cee2d3" stroked="f">
                  <v:textbox inset="0,0,0,0">
                    <w:txbxContent>
                      <w:p w14:paraId="26C64085" w14:textId="77777777" w:rsidR="000A2EAA" w:rsidRDefault="000A2EAA">
                        <w:pPr>
                          <w:spacing w:before="38"/>
                          <w:ind w:left="42"/>
                          <w:rPr>
                            <w:sz w:val="13"/>
                          </w:rPr>
                        </w:pPr>
                        <w:r>
                          <w:rPr>
                            <w:sz w:val="13"/>
                          </w:rPr>
                          <w:t>Fx 3.6</w:t>
                        </w:r>
                      </w:p>
                    </w:txbxContent>
                  </v:textbox>
                  <w10:wrap anchorx="page"/>
                </v:shape>
              </w:pict>
            </mc:Fallback>
          </mc:AlternateContent>
        </w:r>
        <w:r w:rsidR="00767651" w:rsidDel="000A2EAA">
          <w:rPr>
            <w:noProof/>
            <w:lang w:val="uk-UA" w:eastAsia="uk-UA" w:bidi="ar-SA"/>
          </w:rPr>
          <mc:AlternateContent>
            <mc:Choice Requires="wps">
              <w:drawing>
                <wp:anchor distT="0" distB="0" distL="114300" distR="114300" simplePos="0" relativeHeight="251730944" behindDoc="0" locked="0" layoutInCell="1" allowOverlap="1" wp14:anchorId="2F137DCD" wp14:editId="7012DCA2">
                  <wp:simplePos x="0" y="0"/>
                  <wp:positionH relativeFrom="page">
                    <wp:posOffset>6312535</wp:posOffset>
                  </wp:positionH>
                  <wp:positionV relativeFrom="paragraph">
                    <wp:posOffset>24130</wp:posOffset>
                  </wp:positionV>
                  <wp:extent cx="224790" cy="149860"/>
                  <wp:effectExtent l="0" t="0" r="0" b="0"/>
                  <wp:wrapNone/>
                  <wp:docPr id="316"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 cy="149860"/>
                          </a:xfrm>
                          <a:prstGeom prst="rect">
                            <a:avLst/>
                          </a:prstGeom>
                          <a:solidFill>
                            <a:srgbClr val="CEE2D3"/>
                          </a:solidFill>
                          <a:ln>
                            <a:noFill/>
                          </a:ln>
                        </wps:spPr>
                        <wps:txbx>
                          <w:txbxContent>
                            <w:p w14:paraId="6248FB90" w14:textId="56C56C3E" w:rsidR="000A2EAA" w:rsidRDefault="000A2EAA">
                              <w:pPr>
                                <w:spacing w:before="38"/>
                                <w:ind w:left="42"/>
                                <w:rPr>
                                  <w:sz w:val="13"/>
                                </w:rPr>
                              </w:pPr>
                              <w:r>
                                <w:rPr>
                                  <w:sz w:val="13"/>
                                </w:rPr>
                                <w:t xml:space="preserve">Sa </w:t>
                              </w:r>
                              <w:del w:id="325" w:author="МАРІЯ БРЕНЬ" w:date="2019-12-19T09:31:00Z">
                                <w:r w:rsidDel="000A2EAA">
                                  <w:rPr>
                                    <w:sz w:val="13"/>
                                  </w:rPr>
                                  <w:delText>5</w:delText>
                                </w:r>
                              </w:del>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137DCD" id="Text Box 233" o:spid="_x0000_s1059" type="#_x0000_t202" style="position:absolute;left:0;text-align:left;margin-left:497.05pt;margin-top:1.9pt;width:17.7pt;height:11.8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" fillcolor="#cee2d3" stroked="f">
                  <v:textbox inset="0,0,0,0">
                    <w:txbxContent>
                      <w:p w14:paraId="6248FB90" w14:textId="56C56C3E" w:rsidR="000A2EAA" w:rsidRDefault="000A2EAA">
                        <w:pPr>
                          <w:spacing w:before="38"/>
                          <w:ind w:left="42"/>
                          <w:rPr>
                            <w:sz w:val="13"/>
                          </w:rPr>
                        </w:pPr>
                        <w:r>
                          <w:rPr>
                            <w:sz w:val="13"/>
                          </w:rPr>
                          <w:t xml:space="preserve">Sa </w:t>
                        </w:r>
                        <w:del w:id="326" w:author="МАРІЯ БРЕНЬ" w:date="2019-12-19T09:31:00Z">
                          <w:r w:rsidDel="000A2EAA">
                            <w:rPr>
                              <w:sz w:val="13"/>
                            </w:rPr>
                            <w:delText>5</w:delText>
                          </w:r>
                        </w:del>
                      </w:p>
                    </w:txbxContent>
                  </v:textbox>
                  <w10:wrap anchorx="page"/>
                </v:shape>
              </w:pict>
            </mc:Fallback>
          </mc:AlternateContent>
        </w:r>
        <w:r w:rsidR="00767651" w:rsidDel="000A2EAA">
          <w:rPr>
            <w:noProof/>
            <w:lang w:val="uk-UA" w:eastAsia="uk-UA" w:bidi="ar-SA"/>
          </w:rPr>
          <mc:AlternateContent>
            <mc:Choice Requires="wps">
              <w:drawing>
                <wp:anchor distT="0" distB="0" distL="114300" distR="114300" simplePos="0" relativeHeight="251731968" behindDoc="0" locked="0" layoutInCell="1" allowOverlap="1" wp14:anchorId="19CDEECD" wp14:editId="1B73A474">
                  <wp:simplePos x="0" y="0"/>
                  <wp:positionH relativeFrom="page">
                    <wp:posOffset>6020435</wp:posOffset>
                  </wp:positionH>
                  <wp:positionV relativeFrom="paragraph">
                    <wp:posOffset>24130</wp:posOffset>
                  </wp:positionV>
                  <wp:extent cx="285750" cy="149860"/>
                  <wp:effectExtent l="0" t="0" r="0" b="0"/>
                  <wp:wrapNone/>
                  <wp:docPr id="315"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 cy="149860"/>
                          </a:xfrm>
                          <a:prstGeom prst="rect">
                            <a:avLst/>
                          </a:prstGeom>
                          <a:solidFill>
                            <a:srgbClr val="CEE2D3"/>
                          </a:solidFill>
                          <a:ln>
                            <a:noFill/>
                          </a:ln>
                        </wps:spPr>
                        <wps:txbx>
                          <w:txbxContent>
                            <w:p w14:paraId="69027F1B" w14:textId="0CCF599B" w:rsidR="000A2EAA" w:rsidRDefault="000A2EAA">
                              <w:pPr>
                                <w:spacing w:before="38"/>
                                <w:ind w:left="42"/>
                                <w:rPr>
                                  <w:sz w:val="13"/>
                                </w:rPr>
                              </w:pPr>
                              <w:del w:id="327" w:author="МАРІЯ БРЕНЬ" w:date="2019-12-19T09:31:00Z">
                                <w:r w:rsidDel="000A2EAA">
                                  <w:rPr>
                                    <w:sz w:val="13"/>
                                  </w:rPr>
                                  <w:delText xml:space="preserve">Op </w:delText>
                                </w:r>
                              </w:del>
                              <w:r>
                                <w:rPr>
                                  <w:sz w:val="13"/>
                                </w:rP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CDEECD" id="Text Box 232" o:spid="_x0000_s1060" type="#_x0000_t202" style="position:absolute;left:0;text-align:left;margin-left:474.05pt;margin-top:1.9pt;width:22.5pt;height:11.8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" fillcolor="#cee2d3" stroked="f">
                  <v:textbox inset="0,0,0,0">
                    <w:txbxContent>
                      <w:p w14:paraId="69027F1B" w14:textId="0CCF599B" w:rsidR="000A2EAA" w:rsidRDefault="000A2EAA">
                        <w:pPr>
                          <w:spacing w:before="38"/>
                          <w:ind w:left="42"/>
                          <w:rPr>
                            <w:sz w:val="13"/>
                          </w:rPr>
                        </w:pPr>
                        <w:del w:id="328" w:author="МАРІЯ БРЕНЬ" w:date="2019-12-19T09:31:00Z">
                          <w:r w:rsidDel="000A2EAA">
                            <w:rPr>
                              <w:sz w:val="13"/>
                            </w:rPr>
                            <w:delText xml:space="preserve">Op </w:delText>
                          </w:r>
                        </w:del>
                        <w:r>
                          <w:rPr>
                            <w:sz w:val="13"/>
                          </w:rPr>
                          <w:t>11</w:t>
                        </w:r>
                      </w:p>
                    </w:txbxContent>
                  </v:textbox>
                  <w10:wrap anchorx="page"/>
                </v:shape>
              </w:pict>
            </mc:Fallback>
          </mc:AlternateContent>
        </w:r>
        <w:r w:rsidR="00767651" w:rsidDel="000A2EAA">
          <w:rPr>
            <w:noProof/>
            <w:lang w:val="uk-UA" w:eastAsia="uk-UA" w:bidi="ar-SA"/>
          </w:rPr>
          <mc:AlternateContent>
            <mc:Choice Requires="wps">
              <w:drawing>
                <wp:anchor distT="0" distB="0" distL="114300" distR="114300" simplePos="0" relativeHeight="251732992" behindDoc="0" locked="0" layoutInCell="1" allowOverlap="1" wp14:anchorId="0C4EF356" wp14:editId="432D873D">
                  <wp:simplePos x="0" y="0"/>
                  <wp:positionH relativeFrom="page">
                    <wp:posOffset>5802630</wp:posOffset>
                  </wp:positionH>
                  <wp:positionV relativeFrom="paragraph">
                    <wp:posOffset>24130</wp:posOffset>
                  </wp:positionV>
                  <wp:extent cx="210820" cy="149860"/>
                  <wp:effectExtent l="0" t="0" r="0" b="0"/>
                  <wp:wrapNone/>
                  <wp:docPr id="314"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149860"/>
                          </a:xfrm>
                          <a:prstGeom prst="rect">
                            <a:avLst/>
                          </a:prstGeom>
                          <a:solidFill>
                            <a:srgbClr val="CEE2D3"/>
                          </a:solidFill>
                          <a:ln>
                            <a:noFill/>
                          </a:ln>
                        </wps:spPr>
                        <wps:txbx>
                          <w:txbxContent>
                            <w:p w14:paraId="03DC1679" w14:textId="77777777" w:rsidR="000A2EAA" w:rsidRDefault="000A2EAA">
                              <w:pPr>
                                <w:spacing w:before="38"/>
                                <w:ind w:left="42"/>
                                <w:rPr>
                                  <w:sz w:val="13"/>
                                </w:rPr>
                              </w:pPr>
                              <w:r>
                                <w:rPr>
                                  <w:sz w:val="13"/>
                                </w:rPr>
                                <w:t>Cr 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4EF356" id="Text Box 231" o:spid="_x0000_s1061" type="#_x0000_t202" style="position:absolute;left:0;text-align:left;margin-left:456.9pt;margin-top:1.9pt;width:16.6pt;height:11.8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" fillcolor="#cee2d3" stroked="f">
                  <v:textbox inset="0,0,0,0">
                    <w:txbxContent>
                      <w:p w14:paraId="03DC1679" w14:textId="77777777" w:rsidR="000A2EAA" w:rsidRDefault="000A2EAA">
                        <w:pPr>
                          <w:spacing w:before="38"/>
                          <w:ind w:left="42"/>
                          <w:rPr>
                            <w:sz w:val="13"/>
                          </w:rPr>
                        </w:pPr>
                        <w:r>
                          <w:rPr>
                            <w:sz w:val="13"/>
                          </w:rPr>
                          <w:t>Cr 8</w:t>
                        </w:r>
                      </w:p>
                    </w:txbxContent>
                  </v:textbox>
                  <w10:wrap anchorx="page"/>
                </v:shape>
              </w:pict>
            </mc:Fallback>
          </mc:AlternateContent>
        </w:r>
        <w:r w:rsidR="00767651" w:rsidDel="000A2EAA">
          <w:rPr>
            <w:noProof/>
            <w:lang w:val="uk-UA" w:eastAsia="uk-UA" w:bidi="ar-SA"/>
          </w:rPr>
          <mc:AlternateContent>
            <mc:Choice Requires="wps">
              <w:drawing>
                <wp:anchor distT="0" distB="0" distL="114300" distR="114300" simplePos="0" relativeHeight="251734016" behindDoc="0" locked="0" layoutInCell="1" allowOverlap="1" wp14:anchorId="4BD9DAF2" wp14:editId="29990E87">
                  <wp:simplePos x="0" y="0"/>
                  <wp:positionH relativeFrom="page">
                    <wp:posOffset>5591810</wp:posOffset>
                  </wp:positionH>
                  <wp:positionV relativeFrom="paragraph">
                    <wp:posOffset>24130</wp:posOffset>
                  </wp:positionV>
                  <wp:extent cx="204470" cy="149860"/>
                  <wp:effectExtent l="0" t="0" r="0" b="0"/>
                  <wp:wrapNone/>
                  <wp:docPr id="313"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49860"/>
                          </a:xfrm>
                          <a:prstGeom prst="rect">
                            <a:avLst/>
                          </a:prstGeom>
                          <a:solidFill>
                            <a:srgbClr val="CEE2D3"/>
                          </a:solidFill>
                          <a:ln>
                            <a:noFill/>
                          </a:ln>
                        </wps:spPr>
                        <wps:txbx>
                          <w:txbxContent>
                            <w:p w14:paraId="767BA0AF" w14:textId="77777777" w:rsidR="000A2EAA" w:rsidRDefault="000A2EAA">
                              <w:pPr>
                                <w:spacing w:before="38"/>
                                <w:ind w:left="42"/>
                                <w:rPr>
                                  <w:sz w:val="13"/>
                                </w:rPr>
                              </w:pPr>
                              <w:r>
                                <w:rPr>
                                  <w:sz w:val="13"/>
                                </w:rPr>
                                <w:t>IE 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9DAF2" id="Text Box 230" o:spid="_x0000_s1062" type="#_x0000_t202" style="position:absolute;left:0;text-align:left;margin-left:440.3pt;margin-top:1.9pt;width:16.1pt;height:11.8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" fillcolor="#cee2d3" stroked="f">
                  <v:textbox inset="0,0,0,0">
                    <w:txbxContent>
                      <w:p w14:paraId="767BA0AF" w14:textId="77777777" w:rsidR="000A2EAA" w:rsidRDefault="000A2EAA">
                        <w:pPr>
                          <w:spacing w:before="38"/>
                          <w:ind w:left="42"/>
                          <w:rPr>
                            <w:sz w:val="13"/>
                          </w:rPr>
                        </w:pPr>
                        <w:r>
                          <w:rPr>
                            <w:sz w:val="13"/>
                          </w:rPr>
                          <w:t>IE 9</w:t>
                        </w:r>
                      </w:p>
                    </w:txbxContent>
                  </v:textbox>
                  <w10:wrap anchorx="page"/>
                </v:shape>
              </w:pict>
            </mc:Fallback>
          </mc:AlternateContent>
        </w:r>
      </w:del>
      <w:del w:id="329" w:author="МАРІЯ БРЕНЬ" w:date="2019-12-19T09:32:00Z">
        <w:r w:rsidR="00767651" w:rsidDel="000A2EAA">
          <w:rPr>
            <w:noProof/>
            <w:lang w:val="uk-UA" w:eastAsia="uk-UA" w:bidi="ar-SA"/>
          </w:rPr>
          <mc:AlternateContent>
            <mc:Choice Requires="wps">
              <w:drawing>
                <wp:anchor distT="0" distB="0" distL="114300" distR="114300" simplePos="0" relativeHeight="251735040" behindDoc="0" locked="0" layoutInCell="1" allowOverlap="1" wp14:anchorId="7FB1524C" wp14:editId="430374F8">
                  <wp:simplePos x="0" y="0"/>
                  <wp:positionH relativeFrom="page">
                    <wp:posOffset>5380990</wp:posOffset>
                  </wp:positionH>
                  <wp:positionV relativeFrom="paragraph">
                    <wp:posOffset>24130</wp:posOffset>
                  </wp:positionV>
                  <wp:extent cx="204470" cy="149860"/>
                  <wp:effectExtent l="0" t="0" r="0" b="0"/>
                  <wp:wrapNone/>
                  <wp:docPr id="312"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49860"/>
                          </a:xfrm>
                          <a:prstGeom prst="rect">
                            <a:avLst/>
                          </a:prstGeom>
                          <a:solidFill>
                            <a:srgbClr val="CEE2D3"/>
                          </a:solidFill>
                          <a:ln>
                            <a:noFill/>
                          </a:ln>
                        </wps:spPr>
                        <wps:txbx>
                          <w:txbxContent>
                            <w:p w14:paraId="756D4BEB" w14:textId="77777777" w:rsidR="000A2EAA" w:rsidRDefault="000A2EAA">
                              <w:pPr>
                                <w:spacing w:before="38"/>
                                <w:ind w:left="42"/>
                                <w:rPr>
                                  <w:sz w:val="13"/>
                                </w:rPr>
                              </w:pPr>
                              <w:r>
                                <w:rPr>
                                  <w:sz w:val="13"/>
                                </w:rPr>
                                <w:t>IE 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B1524C" id="Text Box 229" o:spid="_x0000_s1063" type="#_x0000_t202" style="position:absolute;left:0;text-align:left;margin-left:423.7pt;margin-top:1.9pt;width:16.1pt;height:11.8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" fillcolor="#cee2d3" stroked="f">
                  <v:textbox inset="0,0,0,0">
                    <w:txbxContent>
                      <w:p w14:paraId="756D4BEB" w14:textId="77777777" w:rsidR="000A2EAA" w:rsidRDefault="000A2EAA">
                        <w:pPr>
                          <w:spacing w:before="38"/>
                          <w:ind w:left="42"/>
                          <w:rPr>
                            <w:sz w:val="13"/>
                          </w:rPr>
                        </w:pPr>
                        <w:r>
                          <w:rPr>
                            <w:sz w:val="13"/>
                          </w:rPr>
                          <w:t>IE 8</w:t>
                        </w:r>
                      </w:p>
                    </w:txbxContent>
                  </v:textbox>
                  <w10:wrap anchorx="page"/>
                </v:shape>
              </w:pict>
            </mc:Fallback>
          </mc:AlternateContent>
        </w:r>
      </w:del>
      <w:del w:id="330" w:author="МАРІЯ БРЕНЬ" w:date="2019-12-19T09:31:00Z">
        <w:r w:rsidR="00767651" w:rsidDel="000A2EAA">
          <w:rPr>
            <w:noProof/>
            <w:lang w:val="uk-UA" w:eastAsia="uk-UA" w:bidi="ar-SA"/>
          </w:rPr>
          <mc:AlternateContent>
            <mc:Choice Requires="wps">
              <w:drawing>
                <wp:anchor distT="0" distB="0" distL="114300" distR="114300" simplePos="0" relativeHeight="251736064" behindDoc="0" locked="0" layoutInCell="1" allowOverlap="1" wp14:anchorId="50AF2C63" wp14:editId="4CF84334">
                  <wp:simplePos x="0" y="0"/>
                  <wp:positionH relativeFrom="page">
                    <wp:posOffset>5156835</wp:posOffset>
                  </wp:positionH>
                  <wp:positionV relativeFrom="paragraph">
                    <wp:posOffset>24130</wp:posOffset>
                  </wp:positionV>
                  <wp:extent cx="217805" cy="149860"/>
                  <wp:effectExtent l="0" t="0" r="0" b="0"/>
                  <wp:wrapNone/>
                  <wp:docPr id="311"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805" cy="149860"/>
                          </a:xfrm>
                          <a:prstGeom prst="rect">
                            <a:avLst/>
                          </a:prstGeom>
                          <a:solidFill>
                            <a:srgbClr val="CEE2D3"/>
                          </a:solidFill>
                          <a:ln>
                            <a:noFill/>
                          </a:ln>
                        </wps:spPr>
                        <wps:txbx>
                          <w:txbxContent>
                            <w:p w14:paraId="7B2B00B7" w14:textId="77777777" w:rsidR="000A2EAA" w:rsidRDefault="000A2EAA">
                              <w:pPr>
                                <w:spacing w:before="38"/>
                                <w:ind w:left="64"/>
                                <w:rPr>
                                  <w:sz w:val="13"/>
                                </w:rPr>
                              </w:pPr>
                              <w:r>
                                <w:rPr>
                                  <w:sz w:val="13"/>
                                </w:rPr>
                                <w:t>IE 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AF2C63" id="Text Box 228" o:spid="_x0000_s1064" type="#_x0000_t202" style="position:absolute;left:0;text-align:left;margin-left:406.05pt;margin-top:1.9pt;width:17.15pt;height:11.8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" fillcolor="#cee2d3" stroked="f">
                  <v:textbox inset="0,0,0,0">
                    <w:txbxContent>
                      <w:p w14:paraId="7B2B00B7" w14:textId="77777777" w:rsidR="000A2EAA" w:rsidRDefault="000A2EAA">
                        <w:pPr>
                          <w:spacing w:before="38"/>
                          <w:ind w:left="64"/>
                          <w:rPr>
                            <w:sz w:val="13"/>
                          </w:rPr>
                        </w:pPr>
                        <w:r>
                          <w:rPr>
                            <w:sz w:val="13"/>
                          </w:rPr>
                          <w:t>IE 7</w:t>
                        </w:r>
                      </w:p>
                    </w:txbxContent>
                  </v:textbox>
                  <w10:wrap anchorx="page"/>
                </v:shape>
              </w:pict>
            </mc:Fallback>
          </mc:AlternateContent>
        </w:r>
      </w:del>
      <w:del w:id="331" w:author="МАРІЯ БРЕНЬ" w:date="2019-12-19T09:30:00Z">
        <w:r w:rsidR="00767651" w:rsidDel="000A2EAA">
          <w:rPr>
            <w:noProof/>
            <w:lang w:val="uk-UA" w:eastAsia="uk-UA" w:bidi="ar-SA"/>
          </w:rPr>
          <mc:AlternateContent>
            <mc:Choice Requires="wps">
              <w:drawing>
                <wp:anchor distT="0" distB="0" distL="114300" distR="114300" simplePos="0" relativeHeight="251737088" behindDoc="0" locked="0" layoutInCell="1" allowOverlap="1" wp14:anchorId="6B46B8B0" wp14:editId="06BD9284">
                  <wp:simplePos x="0" y="0"/>
                  <wp:positionH relativeFrom="page">
                    <wp:posOffset>4667250</wp:posOffset>
                  </wp:positionH>
                  <wp:positionV relativeFrom="paragraph">
                    <wp:posOffset>24130</wp:posOffset>
                  </wp:positionV>
                  <wp:extent cx="483235" cy="149860"/>
                  <wp:effectExtent l="0" t="0" r="0" b="0"/>
                  <wp:wrapNone/>
                  <wp:docPr id="310"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235" cy="149860"/>
                          </a:xfrm>
                          <a:prstGeom prst="rect">
                            <a:avLst/>
                          </a:prstGeom>
                          <a:solidFill>
                            <a:srgbClr val="CEE2D3"/>
                          </a:solidFill>
                          <a:ln>
                            <a:noFill/>
                          </a:ln>
                        </wps:spPr>
                        <wps:txbx>
                          <w:txbxContent>
                            <w:p w14:paraId="6D537F4D" w14:textId="77777777" w:rsidR="000A2EAA" w:rsidRDefault="000A2EAA">
                              <w:pPr>
                                <w:spacing w:before="38"/>
                                <w:ind w:left="42"/>
                                <w:rPr>
                                  <w:sz w:val="13"/>
                                </w:rPr>
                              </w:pPr>
                              <w:r>
                                <w:rPr>
                                  <w:sz w:val="13"/>
                                </w:rPr>
                                <w:t>XHTML 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46B8B0" id="Text Box 227" o:spid="_x0000_s1065" type="#_x0000_t202" style="position:absolute;left:0;text-align:left;margin-left:367.5pt;margin-top:1.9pt;width:38.05pt;height:11.8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" fillcolor="#cee2d3" stroked="f">
                  <v:textbox inset="0,0,0,0">
                    <w:txbxContent>
                      <w:p w14:paraId="6D537F4D" w14:textId="77777777" w:rsidR="000A2EAA" w:rsidRDefault="000A2EAA">
                        <w:pPr>
                          <w:spacing w:before="38"/>
                          <w:ind w:left="42"/>
                          <w:rPr>
                            <w:sz w:val="13"/>
                          </w:rPr>
                        </w:pPr>
                        <w:r>
                          <w:rPr>
                            <w:sz w:val="13"/>
                          </w:rPr>
                          <w:t>XHTML 1.0</w:t>
                        </w:r>
                      </w:p>
                    </w:txbxContent>
                  </v:textbox>
                  <w10:wrap anchorx="page"/>
                </v:shape>
              </w:pict>
            </mc:Fallback>
          </mc:AlternateContent>
        </w:r>
      </w:del>
    </w:p>
    <w:tbl>
      <w:tblPr>
        <w:tblStyle w:val="TableNormal"/>
        <w:tblW w:w="0" w:type="auto"/>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Change w:id="332">
          <w:tblGrid>
            <w:gridCol w:w="5177"/>
            <w:gridCol w:w="771"/>
            <w:gridCol w:w="621"/>
            <w:gridCol w:w="353"/>
            <w:gridCol w:w="332"/>
            <w:gridCol w:w="332"/>
            <w:gridCol w:w="343"/>
            <w:gridCol w:w="461"/>
            <w:gridCol w:w="365"/>
            <w:gridCol w:w="456"/>
          </w:tblGrid>
        </w:tblGridChange>
      </w:tblGrid>
      <w:tr w:rsidR="000A2EAA" w14:paraId="44FC65C5" w14:textId="77777777" w:rsidTr="000A2EAA">
        <w:trPr>
          <w:trHeight w:val="235"/>
          <w:ins w:id="333" w:author="МАРІЯ БРЕНЬ" w:date="2019-12-19T09:28:00Z"/>
        </w:trPr>
        <w:tc>
          <w:tcPr>
            <w:tcW w:w="5177" w:type="dxa"/>
            <w:tcBorders>
              <w:right w:val="single" w:sz="6" w:space="0" w:color="666666"/>
            </w:tcBorders>
          </w:tcPr>
          <w:p w14:paraId="440B086F" w14:textId="22540FA2" w:rsidR="000A2EAA" w:rsidRDefault="000A2EAA" w:rsidP="000A2EAA">
            <w:pPr>
              <w:pStyle w:val="TableParagraph"/>
              <w:spacing w:line="360" w:lineRule="auto"/>
              <w:ind w:left="0"/>
              <w:rPr>
                <w:ins w:id="334" w:author="МАРІЯ БРЕНЬ" w:date="2019-12-19T09:28:00Z"/>
                <w:rFonts w:ascii="Arial Black" w:hAnsi="Arial Black"/>
                <w:sz w:val="15"/>
              </w:rPr>
              <w:pPrChange w:id="335" w:author="МАРІЯ БРЕНЬ" w:date="2019-12-19T09:32:00Z">
                <w:pPr>
                  <w:pStyle w:val="TableParagraph"/>
                  <w:spacing w:line="360" w:lineRule="auto"/>
                  <w:ind w:left="-1"/>
                </w:pPr>
              </w:pPrChange>
            </w:pPr>
            <w:ins w:id="336" w:author="МАРІЯ БРЕНЬ" w:date="2019-12-19T09:32:00Z">
              <w:r>
                <w:rPr>
                  <w:rFonts w:ascii="Arial Black" w:hAnsi="Arial Black"/>
                  <w:color w:val="685C53"/>
                  <w:sz w:val="15"/>
                  <w:lang w:val="uk-UA"/>
                </w:rPr>
                <w:lastRenderedPageBreak/>
                <w:t>П</w:t>
              </w:r>
            </w:ins>
            <w:ins w:id="337" w:author="МАРІЯ БРЕНЬ" w:date="2019-12-19T09:28:00Z">
              <w:r w:rsidRPr="008C4560">
                <w:rPr>
                  <w:rFonts w:ascii="Arial Black" w:hAnsi="Arial Black"/>
                  <w:color w:val="685C53"/>
                  <w:sz w:val="15"/>
                </w:rPr>
                <w:t>риклад 1.</w:t>
              </w:r>
            </w:ins>
            <w:ins w:id="338" w:author="МАРІЯ БРЕНЬ" w:date="2019-12-19T09:29:00Z">
              <w:r w:rsidRPr="008C4560">
                <w:rPr>
                  <w:rFonts w:ascii="Arial Black" w:hAnsi="Arial Black"/>
                  <w:color w:val="685C53"/>
                  <w:sz w:val="15"/>
                </w:rPr>
                <w:t xml:space="preserve"> 12. Підключення стилів для різних носіїв</w:t>
              </w:r>
            </w:ins>
          </w:p>
        </w:tc>
        <w:tc>
          <w:tcPr>
            <w:tcW w:w="771" w:type="dxa"/>
            <w:tcBorders>
              <w:left w:val="single" w:sz="6" w:space="0" w:color="666666"/>
              <w:right w:val="double" w:sz="2" w:space="0" w:color="666666"/>
            </w:tcBorders>
            <w:shd w:val="clear" w:color="auto" w:fill="CEE2D3"/>
          </w:tcPr>
          <w:p w14:paraId="764F5B78" w14:textId="77777777" w:rsidR="000A2EAA" w:rsidRDefault="000A2EAA" w:rsidP="000A2EAA">
            <w:pPr>
              <w:pStyle w:val="TableParagraph"/>
              <w:spacing w:line="360" w:lineRule="auto"/>
              <w:rPr>
                <w:ins w:id="339" w:author="МАРІЯ БРЕНЬ" w:date="2019-12-19T09:28:00Z"/>
                <w:rFonts w:ascii="Arial"/>
                <w:sz w:val="13"/>
              </w:rPr>
            </w:pPr>
            <w:ins w:id="340" w:author="МАРІЯ БРЕНЬ" w:date="2019-12-19T09:28:00Z">
              <w:r>
                <w:rPr>
                  <w:rFonts w:ascii="Arial"/>
                  <w:sz w:val="13"/>
                </w:rPr>
                <w:t>XHTML 1.0</w:t>
              </w:r>
            </w:ins>
          </w:p>
        </w:tc>
        <w:tc>
          <w:tcPr>
            <w:tcW w:w="621" w:type="dxa"/>
            <w:tcBorders>
              <w:left w:val="double" w:sz="2" w:space="0" w:color="666666"/>
              <w:right w:val="double" w:sz="2" w:space="0" w:color="666666"/>
            </w:tcBorders>
            <w:shd w:val="clear" w:color="auto" w:fill="CEE2D3"/>
          </w:tcPr>
          <w:p w14:paraId="5D74FFEE" w14:textId="77777777" w:rsidR="000A2EAA" w:rsidRDefault="000A2EAA" w:rsidP="000A2EAA">
            <w:pPr>
              <w:pStyle w:val="TableParagraph"/>
              <w:spacing w:line="360" w:lineRule="auto"/>
              <w:ind w:left="46"/>
              <w:rPr>
                <w:ins w:id="341" w:author="МАРІЯ БРЕНЬ" w:date="2019-12-19T09:28:00Z"/>
                <w:rFonts w:ascii="Arial"/>
                <w:sz w:val="13"/>
              </w:rPr>
            </w:pPr>
            <w:ins w:id="342" w:author="МАРІЯ БРЕНЬ" w:date="2019-12-19T09:28:00Z">
              <w:r>
                <w:rPr>
                  <w:rFonts w:ascii="Arial"/>
                  <w:sz w:val="13"/>
                </w:rPr>
                <w:t>CSS 2.1</w:t>
              </w:r>
            </w:ins>
          </w:p>
        </w:tc>
        <w:tc>
          <w:tcPr>
            <w:tcW w:w="353" w:type="dxa"/>
            <w:tcBorders>
              <w:left w:val="double" w:sz="2" w:space="0" w:color="666666"/>
              <w:right w:val="single" w:sz="6" w:space="0" w:color="666666"/>
            </w:tcBorders>
            <w:shd w:val="clear" w:color="auto" w:fill="CEE2D3"/>
          </w:tcPr>
          <w:p w14:paraId="6C8B38AE" w14:textId="77777777" w:rsidR="000A2EAA" w:rsidRDefault="000A2EAA" w:rsidP="000A2EAA">
            <w:pPr>
              <w:pStyle w:val="TableParagraph"/>
              <w:spacing w:line="360" w:lineRule="auto"/>
              <w:ind w:left="46"/>
              <w:rPr>
                <w:ins w:id="343" w:author="МАРІЯ БРЕНЬ" w:date="2019-12-19T09:28:00Z"/>
                <w:rFonts w:ascii="Arial"/>
                <w:sz w:val="13"/>
              </w:rPr>
            </w:pPr>
            <w:ins w:id="344" w:author="МАРІЯ БРЕНЬ" w:date="2019-12-19T09:28:00Z">
              <w:r>
                <w:rPr>
                  <w:rFonts w:ascii="Arial"/>
                  <w:sz w:val="13"/>
                </w:rPr>
                <w:t>IE 7</w:t>
              </w:r>
            </w:ins>
          </w:p>
        </w:tc>
        <w:tc>
          <w:tcPr>
            <w:tcW w:w="332" w:type="dxa"/>
            <w:tcBorders>
              <w:left w:val="single" w:sz="6" w:space="0" w:color="666666"/>
              <w:right w:val="single" w:sz="6" w:space="0" w:color="666666"/>
            </w:tcBorders>
            <w:shd w:val="clear" w:color="auto" w:fill="CEE2D3"/>
          </w:tcPr>
          <w:p w14:paraId="340A68A4" w14:textId="77777777" w:rsidR="000A2EAA" w:rsidRDefault="000A2EAA" w:rsidP="000A2EAA">
            <w:pPr>
              <w:pStyle w:val="TableParagraph"/>
              <w:spacing w:line="360" w:lineRule="auto"/>
              <w:rPr>
                <w:ins w:id="345" w:author="МАРІЯ БРЕНЬ" w:date="2019-12-19T09:28:00Z"/>
                <w:rFonts w:ascii="Arial"/>
                <w:sz w:val="13"/>
              </w:rPr>
            </w:pPr>
            <w:ins w:id="346" w:author="МАРІЯ БРЕНЬ" w:date="2019-12-19T09:28:00Z">
              <w:r>
                <w:rPr>
                  <w:rFonts w:ascii="Arial"/>
                  <w:sz w:val="13"/>
                </w:rPr>
                <w:t>IE 8</w:t>
              </w:r>
            </w:ins>
          </w:p>
        </w:tc>
        <w:tc>
          <w:tcPr>
            <w:tcW w:w="332" w:type="dxa"/>
            <w:tcBorders>
              <w:left w:val="single" w:sz="6" w:space="0" w:color="666666"/>
              <w:right w:val="single" w:sz="6" w:space="0" w:color="666666"/>
            </w:tcBorders>
            <w:shd w:val="clear" w:color="auto" w:fill="CEE2D3"/>
          </w:tcPr>
          <w:p w14:paraId="0E5D381E" w14:textId="77777777" w:rsidR="000A2EAA" w:rsidRDefault="000A2EAA" w:rsidP="000A2EAA">
            <w:pPr>
              <w:pStyle w:val="TableParagraph"/>
              <w:spacing w:line="360" w:lineRule="auto"/>
              <w:rPr>
                <w:ins w:id="347" w:author="МАРІЯ БРЕНЬ" w:date="2019-12-19T09:28:00Z"/>
                <w:rFonts w:ascii="Arial"/>
                <w:sz w:val="13"/>
              </w:rPr>
            </w:pPr>
            <w:ins w:id="348" w:author="МАРІЯ БРЕНЬ" w:date="2019-12-19T09:28:00Z">
              <w:r>
                <w:rPr>
                  <w:rFonts w:ascii="Arial"/>
                  <w:sz w:val="13"/>
                </w:rPr>
                <w:t>IE 9</w:t>
              </w:r>
            </w:ins>
          </w:p>
        </w:tc>
        <w:tc>
          <w:tcPr>
            <w:tcW w:w="343" w:type="dxa"/>
            <w:tcBorders>
              <w:left w:val="single" w:sz="6" w:space="0" w:color="666666"/>
              <w:right w:val="single" w:sz="6" w:space="0" w:color="666666"/>
            </w:tcBorders>
            <w:shd w:val="clear" w:color="auto" w:fill="CEE2D3"/>
          </w:tcPr>
          <w:p w14:paraId="293E96E4" w14:textId="77777777" w:rsidR="000A2EAA" w:rsidRDefault="000A2EAA" w:rsidP="000A2EAA">
            <w:pPr>
              <w:pStyle w:val="TableParagraph"/>
              <w:spacing w:line="360" w:lineRule="auto"/>
              <w:rPr>
                <w:ins w:id="349" w:author="МАРІЯ БРЕНЬ" w:date="2019-12-19T09:28:00Z"/>
                <w:rFonts w:ascii="Arial"/>
                <w:sz w:val="13"/>
              </w:rPr>
            </w:pPr>
            <w:ins w:id="350" w:author="МАРІЯ БРЕНЬ" w:date="2019-12-19T09:28:00Z">
              <w:r>
                <w:rPr>
                  <w:rFonts w:ascii="Arial"/>
                  <w:sz w:val="13"/>
                </w:rPr>
                <w:t>Cr 8</w:t>
              </w:r>
            </w:ins>
          </w:p>
        </w:tc>
        <w:tc>
          <w:tcPr>
            <w:tcW w:w="461" w:type="dxa"/>
            <w:tcBorders>
              <w:left w:val="single" w:sz="6" w:space="0" w:color="666666"/>
              <w:right w:val="single" w:sz="6" w:space="0" w:color="666666"/>
            </w:tcBorders>
            <w:shd w:val="clear" w:color="auto" w:fill="CEE2D3"/>
          </w:tcPr>
          <w:p w14:paraId="612F60F3" w14:textId="77777777" w:rsidR="000A2EAA" w:rsidRDefault="000A2EAA" w:rsidP="000A2EAA">
            <w:pPr>
              <w:pStyle w:val="TableParagraph"/>
              <w:spacing w:line="360" w:lineRule="auto"/>
              <w:rPr>
                <w:ins w:id="351" w:author="МАРІЯ БРЕНЬ" w:date="2019-12-19T09:28:00Z"/>
                <w:rFonts w:ascii="Arial"/>
                <w:sz w:val="13"/>
              </w:rPr>
            </w:pPr>
            <w:ins w:id="352" w:author="МАРІЯ БРЕНЬ" w:date="2019-12-19T09:28:00Z">
              <w:r>
                <w:rPr>
                  <w:rFonts w:ascii="Arial"/>
                  <w:sz w:val="13"/>
                </w:rPr>
                <w:t>Op 11</w:t>
              </w:r>
            </w:ins>
          </w:p>
        </w:tc>
        <w:tc>
          <w:tcPr>
            <w:tcW w:w="365" w:type="dxa"/>
            <w:tcBorders>
              <w:left w:val="single" w:sz="6" w:space="0" w:color="666666"/>
              <w:right w:val="single" w:sz="6" w:space="0" w:color="666666"/>
            </w:tcBorders>
            <w:shd w:val="clear" w:color="auto" w:fill="CEE2D3"/>
          </w:tcPr>
          <w:p w14:paraId="71A725FD" w14:textId="77777777" w:rsidR="000A2EAA" w:rsidRDefault="000A2EAA" w:rsidP="000A2EAA">
            <w:pPr>
              <w:pStyle w:val="TableParagraph"/>
              <w:spacing w:line="360" w:lineRule="auto"/>
              <w:ind w:left="39"/>
              <w:rPr>
                <w:ins w:id="353" w:author="МАРІЯ БРЕНЬ" w:date="2019-12-19T09:28:00Z"/>
                <w:rFonts w:ascii="Arial"/>
                <w:sz w:val="13"/>
              </w:rPr>
            </w:pPr>
            <w:ins w:id="354" w:author="МАРІЯ БРЕНЬ" w:date="2019-12-19T09:28:00Z">
              <w:r>
                <w:rPr>
                  <w:rFonts w:ascii="Arial"/>
                  <w:sz w:val="13"/>
                </w:rPr>
                <w:t>Sa 5</w:t>
              </w:r>
            </w:ins>
          </w:p>
        </w:tc>
        <w:tc>
          <w:tcPr>
            <w:tcW w:w="456" w:type="dxa"/>
            <w:tcBorders>
              <w:left w:val="single" w:sz="6" w:space="0" w:color="666666"/>
            </w:tcBorders>
            <w:shd w:val="clear" w:color="auto" w:fill="CEE2D3"/>
          </w:tcPr>
          <w:p w14:paraId="34694157" w14:textId="77777777" w:rsidR="000A2EAA" w:rsidRDefault="000A2EAA" w:rsidP="000A2EAA">
            <w:pPr>
              <w:pStyle w:val="TableParagraph"/>
              <w:spacing w:line="360" w:lineRule="auto"/>
              <w:ind w:left="38"/>
              <w:rPr>
                <w:ins w:id="355" w:author="МАРІЯ БРЕНЬ" w:date="2019-12-19T09:28:00Z"/>
                <w:rFonts w:ascii="Arial"/>
                <w:sz w:val="13"/>
              </w:rPr>
            </w:pPr>
            <w:ins w:id="356" w:author="МАРІЯ БРЕНЬ" w:date="2019-12-19T09:28:00Z">
              <w:r>
                <w:rPr>
                  <w:rFonts w:ascii="Arial"/>
                  <w:sz w:val="13"/>
                </w:rPr>
                <w:t>Fx 3.6</w:t>
              </w:r>
            </w:ins>
          </w:p>
        </w:tc>
      </w:tr>
      <w:tr w:rsidR="000A2EAA" w14:paraId="4B148736" w14:textId="77777777" w:rsidTr="000A2EAA">
        <w:tblPrEx>
          <w:tblW w:w="0" w:type="auto"/>
          <w:tblInd w:w="434" w:type="dxa"/>
          <w:tblLayout w:type="fixed"/>
          <w:tblLook w:val="01E0" w:firstRow="1" w:lastRow="1" w:firstColumn="1" w:lastColumn="1" w:noHBand="0" w:noVBand="0"/>
          <w:tblPrExChange w:id="357" w:author="МАРІЯ БРЕНЬ" w:date="2019-12-19T09:30:00Z">
            <w:tblPrEx>
              <w:tblW w:w="0" w:type="auto"/>
              <w:tblInd w:w="434" w:type="dxa"/>
              <w:tblLayout w:type="fixed"/>
              <w:tblLook w:val="01E0" w:firstRow="1" w:lastRow="1" w:firstColumn="1" w:lastColumn="1" w:noHBand="0" w:noVBand="0"/>
            </w:tblPrEx>
          </w:tblPrExChange>
        </w:tblPrEx>
        <w:trPr>
          <w:trHeight w:val="2139"/>
          <w:ins w:id="358" w:author="МАРІЯ БРЕНЬ" w:date="2019-12-19T09:28:00Z"/>
          <w:trPrChange w:id="359" w:author="МАРІЯ БРЕНЬ" w:date="2019-12-19T09:30:00Z">
            <w:trPr>
              <w:trHeight w:val="3147"/>
            </w:trPr>
          </w:trPrChange>
        </w:trPr>
        <w:tc>
          <w:tcPr>
            <w:tcW w:w="9211" w:type="dxa"/>
            <w:gridSpan w:val="10"/>
            <w:shd w:val="clear" w:color="auto" w:fill="F8F7F2"/>
            <w:tcPrChange w:id="360" w:author="МАРІЯ БРЕНЬ" w:date="2019-12-19T09:30:00Z">
              <w:tcPr>
                <w:tcW w:w="9211" w:type="dxa"/>
                <w:gridSpan w:val="10"/>
                <w:shd w:val="clear" w:color="auto" w:fill="F8F7F2"/>
              </w:tcPr>
            </w:tcPrChange>
          </w:tcPr>
          <w:p w14:paraId="07C6C5B6" w14:textId="77777777" w:rsidR="000A2EAA" w:rsidRPr="00EB5600" w:rsidRDefault="000A2EAA" w:rsidP="000A2EAA">
            <w:pPr>
              <w:spacing w:before="83" w:line="211" w:lineRule="auto"/>
              <w:ind w:left="254" w:right="4058" w:hanging="180"/>
              <w:rPr>
                <w:ins w:id="361" w:author="МАРІЯ БРЕНЬ" w:date="2019-12-19T09:28:00Z"/>
                <w:rFonts w:ascii="Courier New"/>
                <w:sz w:val="15"/>
                <w:lang w:val="en-US"/>
              </w:rPr>
            </w:pPr>
            <w:ins w:id="362" w:author="МАРІЯ БРЕНЬ" w:date="2019-12-19T09:28:00Z">
              <w:r w:rsidRPr="00EB5600">
                <w:rPr>
                  <w:rFonts w:ascii="Courier New"/>
                  <w:sz w:val="15"/>
                  <w:lang w:val="en-US"/>
                </w:rPr>
                <w:t xml:space="preserve">&lt;!DOCTYPE html PUBLIC "-//W3C//DTD XHTML 1.0 Strict//EN" </w:t>
              </w:r>
              <w:r>
                <w:fldChar w:fldCharType="begin"/>
              </w:r>
              <w:r w:rsidRPr="007D360C">
                <w:rPr>
                  <w:lang w:val="en-US"/>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7D360C">
                <w:rPr>
                  <w:lang w:val="en-US"/>
                </w:rPr>
                <w:instrText>HYPERLINK "http://www.w3.org/TR/xhtml1/DTD/xhtml1-strict.dtd" \h</w:instrText>
              </w:r>
              <w:r>
                <w:fldChar w:fldCharType="separate"/>
              </w:r>
              <w:r w:rsidRPr="00EB5600">
                <w:rPr>
                  <w:rFonts w:ascii="Courier New"/>
                  <w:sz w:val="15"/>
                  <w:lang w:val="en-US"/>
                </w:rPr>
                <w:t>strict.dtd"&gt;</w:t>
              </w:r>
              <w:r>
                <w:fldChar w:fldCharType="end"/>
              </w:r>
            </w:ins>
          </w:p>
          <w:p w14:paraId="6F9B9EBF" w14:textId="77777777" w:rsidR="000A2EAA" w:rsidRPr="00EB5600" w:rsidRDefault="000A2EAA" w:rsidP="000A2EAA">
            <w:pPr>
              <w:spacing w:line="146" w:lineRule="exact"/>
              <w:ind w:left="74"/>
              <w:rPr>
                <w:ins w:id="363" w:author="МАРІЯ БРЕНЬ" w:date="2019-12-19T09:28:00Z"/>
                <w:rFonts w:ascii="Courier New"/>
                <w:sz w:val="15"/>
                <w:lang w:val="en-US"/>
              </w:rPr>
            </w:pPr>
            <w:ins w:id="364" w:author="МАРІЯ БРЕНЬ" w:date="2019-12-19T09:28:00Z">
              <w:r w:rsidRPr="00EB5600">
                <w:rPr>
                  <w:rFonts w:ascii="Courier New"/>
                  <w:sz w:val="15"/>
                  <w:lang w:val="en-US"/>
                </w:rPr>
                <w:t xml:space="preserve">&lt;html </w:t>
              </w:r>
              <w:r>
                <w:fldChar w:fldCharType="begin"/>
              </w:r>
              <w:r w:rsidRPr="007D360C">
                <w:rPr>
                  <w:lang w:val="en-US"/>
                </w:rPr>
                <w:instrText>HYPERLINK "http://www.w3.org/1999/xhtml" \h</w:instrText>
              </w:r>
              <w:r>
                <w:fldChar w:fldCharType="separate"/>
              </w:r>
              <w:r w:rsidRPr="00EB5600">
                <w:rPr>
                  <w:rFonts w:ascii="Courier New"/>
                  <w:sz w:val="15"/>
                  <w:lang w:val="en-US"/>
                </w:rPr>
                <w:t>xmlns="http://www.w3.org/1999/xhtml"&gt;</w:t>
              </w:r>
              <w:r>
                <w:fldChar w:fldCharType="end"/>
              </w:r>
            </w:ins>
          </w:p>
          <w:p w14:paraId="4025F81A" w14:textId="77777777" w:rsidR="000A2EAA" w:rsidRPr="00EB5600" w:rsidRDefault="000A2EAA" w:rsidP="000A2EAA">
            <w:pPr>
              <w:spacing w:line="150" w:lineRule="exact"/>
              <w:ind w:left="164"/>
              <w:rPr>
                <w:ins w:id="365" w:author="МАРІЯ БРЕНЬ" w:date="2019-12-19T09:28:00Z"/>
                <w:rFonts w:ascii="Courier New"/>
                <w:sz w:val="15"/>
                <w:lang w:val="en-US"/>
              </w:rPr>
            </w:pPr>
            <w:ins w:id="366" w:author="МАРІЯ БРЕНЬ" w:date="2019-12-19T09:28:00Z">
              <w:r w:rsidRPr="00EB5600">
                <w:rPr>
                  <w:rFonts w:ascii="Courier New"/>
                  <w:sz w:val="15"/>
                  <w:lang w:val="en-US"/>
                </w:rPr>
                <w:t>&lt;head&gt;</w:t>
              </w:r>
            </w:ins>
          </w:p>
          <w:p w14:paraId="0BABDAE2" w14:textId="77777777" w:rsidR="000A2EAA" w:rsidRPr="00EB5600" w:rsidRDefault="000A2EAA" w:rsidP="000A2EAA">
            <w:pPr>
              <w:spacing w:line="150" w:lineRule="exact"/>
              <w:ind w:left="254"/>
              <w:rPr>
                <w:ins w:id="367" w:author="МАРІЯ БРЕНЬ" w:date="2019-12-19T09:28:00Z"/>
                <w:rFonts w:ascii="Courier New"/>
                <w:sz w:val="15"/>
                <w:lang w:val="en-US"/>
              </w:rPr>
            </w:pPr>
            <w:ins w:id="368" w:author="МАРІЯ БРЕНЬ" w:date="2019-12-19T09:28:00Z">
              <w:r w:rsidRPr="00EB5600">
                <w:rPr>
                  <w:rFonts w:ascii="Courier New"/>
                  <w:sz w:val="15"/>
                  <w:lang w:val="en-US"/>
                </w:rPr>
                <w:t>&lt;meta http-equiv="Content-Type" content="text/html; charset=utf-8" /&gt;</w:t>
              </w:r>
            </w:ins>
          </w:p>
          <w:p w14:paraId="5AF8D6FB" w14:textId="77777777" w:rsidR="000A2EAA" w:rsidRPr="00EB5600" w:rsidRDefault="000A2EAA" w:rsidP="000A2EAA">
            <w:pPr>
              <w:spacing w:line="150" w:lineRule="exact"/>
              <w:ind w:left="246"/>
              <w:rPr>
                <w:ins w:id="369" w:author="МАРІЯ БРЕНЬ" w:date="2019-12-19T09:28:00Z"/>
                <w:rFonts w:ascii="Courier New" w:hAnsi="Courier New"/>
                <w:sz w:val="15"/>
                <w:lang w:val="en-US"/>
              </w:rPr>
            </w:pPr>
            <w:ins w:id="370" w:author="МАРІЯ БРЕНЬ" w:date="2019-12-19T09:28:00Z">
              <w:r w:rsidRPr="00EB5600">
                <w:rPr>
                  <w:rFonts w:ascii="Courier New" w:hAnsi="Courier New"/>
                  <w:sz w:val="15"/>
                  <w:lang w:val="en-US"/>
                </w:rPr>
                <w:t>&lt;title&gt;</w:t>
              </w:r>
              <w:r>
                <w:rPr>
                  <w:rFonts w:ascii="Courier New" w:hAnsi="Courier New"/>
                  <w:sz w:val="15"/>
                  <w:lang w:val="uk-UA"/>
                </w:rPr>
                <w:t>Різні носії</w:t>
              </w:r>
              <w:r w:rsidRPr="00EB5600">
                <w:rPr>
                  <w:rFonts w:ascii="Courier New" w:hAnsi="Courier New"/>
                  <w:sz w:val="15"/>
                  <w:lang w:val="en-US"/>
                </w:rPr>
                <w:t>&lt;/title&gt;</w:t>
              </w:r>
            </w:ins>
          </w:p>
          <w:p w14:paraId="175C54F2" w14:textId="77777777" w:rsidR="000A2EAA" w:rsidRPr="00EB5600" w:rsidRDefault="000A2EAA" w:rsidP="000A2EAA">
            <w:pPr>
              <w:spacing w:line="150" w:lineRule="exact"/>
              <w:ind w:left="254"/>
              <w:rPr>
                <w:ins w:id="371" w:author="МАРІЯ БРЕНЬ" w:date="2019-12-19T09:28:00Z"/>
                <w:rFonts w:ascii="Courier New"/>
                <w:sz w:val="15"/>
                <w:lang w:val="en-US"/>
              </w:rPr>
            </w:pPr>
            <w:ins w:id="372" w:author="МАРІЯ БРЕНЬ" w:date="2019-12-19T09:28:00Z">
              <w:r w:rsidRPr="00EB5600">
                <w:rPr>
                  <w:rFonts w:ascii="Courier New"/>
                  <w:sz w:val="15"/>
                  <w:lang w:val="en-US"/>
                </w:rPr>
                <w:t>&lt;link media="print, handheld" rel="stylesheet" href="style/print.css" type="text/css" /&gt;</w:t>
              </w:r>
            </w:ins>
          </w:p>
          <w:p w14:paraId="4C3381C2" w14:textId="77777777" w:rsidR="000A2EAA" w:rsidRPr="00EB5600" w:rsidRDefault="000A2EAA" w:rsidP="000A2EAA">
            <w:pPr>
              <w:spacing w:line="150" w:lineRule="exact"/>
              <w:ind w:left="254"/>
              <w:rPr>
                <w:ins w:id="373" w:author="МАРІЯ БРЕНЬ" w:date="2019-12-19T09:28:00Z"/>
                <w:rFonts w:ascii="Courier New"/>
                <w:sz w:val="15"/>
                <w:lang w:val="en-US"/>
              </w:rPr>
            </w:pPr>
            <w:ins w:id="374" w:author="МАРІЯ БРЕНЬ" w:date="2019-12-19T09:28:00Z">
              <w:r w:rsidRPr="00EB5600">
                <w:rPr>
                  <w:rFonts w:ascii="Courier New"/>
                  <w:sz w:val="15"/>
                  <w:lang w:val="en-US"/>
                </w:rPr>
                <w:t>&lt;link media="screen" rel="stylesheet" href="style/main.css" type="text/css" /&gt;</w:t>
              </w:r>
            </w:ins>
          </w:p>
          <w:p w14:paraId="6F05D201" w14:textId="77777777" w:rsidR="000A2EAA" w:rsidRPr="00EB5600" w:rsidRDefault="000A2EAA" w:rsidP="000A2EAA">
            <w:pPr>
              <w:spacing w:line="150" w:lineRule="exact"/>
              <w:ind w:left="164"/>
              <w:rPr>
                <w:ins w:id="375" w:author="МАРІЯ БРЕНЬ" w:date="2019-12-19T09:28:00Z"/>
                <w:rFonts w:ascii="Courier New"/>
                <w:sz w:val="15"/>
                <w:lang w:val="en-US"/>
              </w:rPr>
            </w:pPr>
            <w:ins w:id="376" w:author="МАРІЯ БРЕНЬ" w:date="2019-12-19T09:28:00Z">
              <w:r w:rsidRPr="00EB5600">
                <w:rPr>
                  <w:rFonts w:ascii="Courier New"/>
                  <w:sz w:val="15"/>
                  <w:lang w:val="en-US"/>
                </w:rPr>
                <w:t>&lt;/head&gt;</w:t>
              </w:r>
            </w:ins>
          </w:p>
          <w:p w14:paraId="4D566B18" w14:textId="77777777" w:rsidR="000A2EAA" w:rsidRPr="00EB5600" w:rsidRDefault="000A2EAA" w:rsidP="000A2EAA">
            <w:pPr>
              <w:spacing w:line="150" w:lineRule="exact"/>
              <w:ind w:left="164"/>
              <w:rPr>
                <w:ins w:id="377" w:author="МАРІЯ БРЕНЬ" w:date="2019-12-19T09:28:00Z"/>
                <w:rFonts w:ascii="Courier New"/>
                <w:sz w:val="15"/>
                <w:lang w:val="en-US"/>
              </w:rPr>
            </w:pPr>
            <w:ins w:id="378" w:author="МАРІЯ БРЕНЬ" w:date="2019-12-19T09:28:00Z">
              <w:r w:rsidRPr="00EB5600">
                <w:rPr>
                  <w:rFonts w:ascii="Courier New"/>
                  <w:sz w:val="15"/>
                  <w:lang w:val="en-US"/>
                </w:rPr>
                <w:t>&lt;body&gt;</w:t>
              </w:r>
            </w:ins>
          </w:p>
          <w:p w14:paraId="075765F1" w14:textId="77777777" w:rsidR="000A2EAA" w:rsidRPr="00EB5600" w:rsidRDefault="000A2EAA" w:rsidP="000A2EAA">
            <w:pPr>
              <w:spacing w:line="150" w:lineRule="exact"/>
              <w:ind w:left="254"/>
              <w:rPr>
                <w:ins w:id="379" w:author="МАРІЯ БРЕНЬ" w:date="2019-12-19T09:28:00Z"/>
                <w:rFonts w:ascii="Courier New"/>
                <w:sz w:val="15"/>
                <w:lang w:val="en-US"/>
              </w:rPr>
            </w:pPr>
            <w:ins w:id="380" w:author="МАРІЯ БРЕНЬ" w:date="2019-12-19T09:28:00Z">
              <w:r w:rsidRPr="00EB5600">
                <w:rPr>
                  <w:rFonts w:ascii="Courier New"/>
                  <w:sz w:val="15"/>
                  <w:lang w:val="en-US"/>
                </w:rPr>
                <w:t>&lt;p&gt;...&lt;/p&gt;</w:t>
              </w:r>
            </w:ins>
          </w:p>
          <w:p w14:paraId="3EEE8972" w14:textId="77777777" w:rsidR="000A2EAA" w:rsidRPr="00EB5600" w:rsidRDefault="000A2EAA" w:rsidP="000A2EAA">
            <w:pPr>
              <w:spacing w:line="150" w:lineRule="exact"/>
              <w:ind w:left="164"/>
              <w:rPr>
                <w:ins w:id="381" w:author="МАРІЯ БРЕНЬ" w:date="2019-12-19T09:28:00Z"/>
                <w:rFonts w:ascii="Courier New"/>
                <w:sz w:val="15"/>
                <w:lang w:val="en-US"/>
              </w:rPr>
            </w:pPr>
            <w:ins w:id="382" w:author="МАРІЯ БРЕНЬ" w:date="2019-12-19T09:28:00Z">
              <w:r w:rsidRPr="00EB5600">
                <w:rPr>
                  <w:rFonts w:ascii="Courier New"/>
                  <w:sz w:val="15"/>
                  <w:lang w:val="en-US"/>
                </w:rPr>
                <w:t>&lt;/body&gt;</w:t>
              </w:r>
            </w:ins>
          </w:p>
          <w:p w14:paraId="7DBCB263" w14:textId="40874E03" w:rsidR="000A2EAA" w:rsidRPr="000A2EAA" w:rsidRDefault="000A2EAA" w:rsidP="000A2EAA">
            <w:pPr>
              <w:spacing w:line="160" w:lineRule="exact"/>
              <w:ind w:left="74"/>
              <w:rPr>
                <w:ins w:id="383" w:author="МАРІЯ БРЕНЬ" w:date="2019-12-19T09:28:00Z"/>
                <w:rFonts w:ascii="Courier New"/>
                <w:sz w:val="15"/>
                <w:rPrChange w:id="384" w:author="МАРІЯ БРЕНЬ" w:date="2019-12-19T09:30:00Z">
                  <w:rPr>
                    <w:ins w:id="385" w:author="МАРІЯ БРЕНЬ" w:date="2019-12-19T09:28:00Z"/>
                    <w:sz w:val="15"/>
                  </w:rPr>
                </w:rPrChange>
              </w:rPr>
              <w:pPrChange w:id="386" w:author="МАРІЯ БРЕНЬ" w:date="2019-12-19T09:30:00Z">
                <w:pPr>
                  <w:pStyle w:val="TableParagraph"/>
                  <w:spacing w:line="360" w:lineRule="auto"/>
                  <w:ind w:left="74"/>
                </w:pPr>
              </w:pPrChange>
            </w:pPr>
            <w:ins w:id="387" w:author="МАРІЯ БРЕНЬ" w:date="2019-12-19T09:28:00Z">
              <w:r>
                <w:rPr>
                  <w:rFonts w:ascii="Courier New"/>
                  <w:sz w:val="15"/>
                </w:rPr>
                <w:t>&lt;/html&gt;</w:t>
              </w:r>
            </w:ins>
          </w:p>
        </w:tc>
      </w:tr>
    </w:tbl>
    <w:p w14:paraId="7C6BEE31" w14:textId="77777777" w:rsidR="00B77816" w:rsidRDefault="00B77816" w:rsidP="00253FB5">
      <w:pPr>
        <w:pStyle w:val="a3"/>
        <w:spacing w:line="360" w:lineRule="auto"/>
        <w:ind w:left="105" w:right="183"/>
        <w:rPr>
          <w:ins w:id="388" w:author="МАРІЯ БРЕНЬ" w:date="2019-12-19T02:21:00Z"/>
        </w:rPr>
      </w:pPr>
    </w:p>
    <w:p w14:paraId="539DD57F" w14:textId="77777777" w:rsidR="008C4560" w:rsidRPr="00D33C80" w:rsidDel="00C100F4" w:rsidRDefault="008C4560" w:rsidP="00253FB5">
      <w:pPr>
        <w:pStyle w:val="a3"/>
        <w:spacing w:line="360" w:lineRule="auto"/>
        <w:ind w:left="105" w:right="183"/>
        <w:rPr>
          <w:del w:id="389" w:author="МАРІЯ БРЕНЬ" w:date="2019-12-18T22:03:00Z"/>
        </w:rPr>
      </w:pPr>
      <w:r>
        <w:t>В даному прикладі використовуються дві таблиці пов'язаних стилів, одна для відображення в браузері, а друга - для друку документа і його перегляд</w:t>
      </w:r>
      <w:r>
        <w:rPr>
          <w:lang w:val="uk-UA"/>
        </w:rPr>
        <w:t>у</w:t>
      </w:r>
      <w:r>
        <w:t xml:space="preserve"> на </w:t>
      </w:r>
      <w:r w:rsidRPr="00D33C80">
        <w:t>смартфоні. Хоча на сторінку завантажуються одночасно два різні стилі, застосовуються вони тільки для певних пристроїв.</w:t>
      </w:r>
    </w:p>
    <w:p w14:paraId="6914412D" w14:textId="77777777" w:rsidR="00C100F4" w:rsidRPr="00D33C80" w:rsidRDefault="00C100F4" w:rsidP="00253FB5">
      <w:pPr>
        <w:pStyle w:val="a3"/>
        <w:spacing w:line="360" w:lineRule="auto"/>
        <w:ind w:left="105" w:right="183"/>
        <w:rPr>
          <w:ins w:id="390" w:author="МАРІЯ БРЕНЬ" w:date="2019-12-18T22:04:00Z"/>
        </w:rPr>
      </w:pPr>
    </w:p>
    <w:p w14:paraId="49154599" w14:textId="77777777" w:rsidR="008C4560" w:rsidRPr="00D33C80" w:rsidRDefault="008C4560" w:rsidP="00253FB5">
      <w:pPr>
        <w:pStyle w:val="a3"/>
        <w:spacing w:line="360" w:lineRule="auto"/>
        <w:ind w:left="105" w:right="183"/>
      </w:pPr>
      <w:r w:rsidRPr="00D33C80">
        <w:t xml:space="preserve">Аналогічно можна використовувати і глобальні стилі, додаючи параметр </w:t>
      </w:r>
      <w:r w:rsidRPr="00D33C80">
        <w:rPr>
          <w:color w:val="C00000"/>
        </w:rPr>
        <w:t>media</w:t>
      </w:r>
      <w:r w:rsidRPr="00D33C80">
        <w:t xml:space="preserve"> до тегу </w:t>
      </w:r>
      <w:r w:rsidRPr="00D33C80">
        <w:rPr>
          <w:rFonts w:ascii="Courier New" w:hAnsi="Courier New"/>
          <w:b/>
          <w:color w:val="006699"/>
        </w:rPr>
        <w:t xml:space="preserve">&lt;style&gt; </w:t>
      </w:r>
      <w:r w:rsidRPr="00D33C80">
        <w:t>(приклад 1.13).</w:t>
      </w:r>
    </w:p>
    <w:p w14:paraId="501BC7C9" w14:textId="77777777" w:rsidR="005E7977" w:rsidRPr="00D33C80" w:rsidRDefault="005E7977" w:rsidP="00253FB5">
      <w:pPr>
        <w:pStyle w:val="a3"/>
        <w:spacing w:line="360" w:lineRule="auto"/>
      </w:pPr>
    </w:p>
    <w:tbl>
      <w:tblPr>
        <w:tblStyle w:val="TableNormal"/>
        <w:tblW w:w="0" w:type="auto"/>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5E7977" w14:paraId="5047A44A" w14:textId="77777777">
        <w:trPr>
          <w:trHeight w:val="235"/>
        </w:trPr>
        <w:tc>
          <w:tcPr>
            <w:tcW w:w="5177" w:type="dxa"/>
            <w:tcBorders>
              <w:right w:val="single" w:sz="6" w:space="0" w:color="666666"/>
            </w:tcBorders>
          </w:tcPr>
          <w:p w14:paraId="54CC559E" w14:textId="77777777" w:rsidR="005E7977" w:rsidRDefault="008C4560" w:rsidP="00253FB5">
            <w:pPr>
              <w:pStyle w:val="TableParagraph"/>
              <w:spacing w:line="360" w:lineRule="auto"/>
              <w:ind w:left="-1"/>
              <w:rPr>
                <w:rFonts w:ascii="Arial Black" w:hAnsi="Arial Black"/>
                <w:sz w:val="15"/>
              </w:rPr>
            </w:pPr>
            <w:r w:rsidRPr="008C4560">
              <w:rPr>
                <w:rFonts w:ascii="Arial Black" w:hAnsi="Arial Black"/>
                <w:color w:val="685C53"/>
                <w:sz w:val="15"/>
              </w:rPr>
              <w:t>Приклад 1.13. Стиль для смартфона</w:t>
            </w:r>
          </w:p>
        </w:tc>
        <w:tc>
          <w:tcPr>
            <w:tcW w:w="771" w:type="dxa"/>
            <w:tcBorders>
              <w:left w:val="single" w:sz="6" w:space="0" w:color="666666"/>
              <w:right w:val="double" w:sz="2" w:space="0" w:color="666666"/>
            </w:tcBorders>
            <w:shd w:val="clear" w:color="auto" w:fill="CEE2D3"/>
          </w:tcPr>
          <w:p w14:paraId="3DFD61F2" w14:textId="77777777" w:rsidR="005E7977" w:rsidRDefault="00C542A1" w:rsidP="00253FB5">
            <w:pPr>
              <w:pStyle w:val="TableParagraph"/>
              <w:spacing w:line="360" w:lineRule="auto"/>
              <w:rPr>
                <w:rFonts w:ascii="Arial"/>
                <w:sz w:val="13"/>
              </w:rPr>
            </w:pPr>
            <w:r>
              <w:rPr>
                <w:rFonts w:ascii="Arial"/>
                <w:sz w:val="13"/>
              </w:rPr>
              <w:t>XHTML 1.0</w:t>
            </w:r>
          </w:p>
        </w:tc>
        <w:tc>
          <w:tcPr>
            <w:tcW w:w="621" w:type="dxa"/>
            <w:tcBorders>
              <w:left w:val="double" w:sz="2" w:space="0" w:color="666666"/>
              <w:right w:val="double" w:sz="2" w:space="0" w:color="666666"/>
            </w:tcBorders>
            <w:shd w:val="clear" w:color="auto" w:fill="CEE2D3"/>
          </w:tcPr>
          <w:p w14:paraId="3CA348B2" w14:textId="77777777" w:rsidR="005E7977" w:rsidRDefault="00C542A1" w:rsidP="00253FB5">
            <w:pPr>
              <w:pStyle w:val="TableParagraph"/>
              <w:spacing w:line="360" w:lineRule="auto"/>
              <w:ind w:left="46"/>
              <w:rPr>
                <w:rFonts w:ascii="Arial"/>
                <w:sz w:val="13"/>
              </w:rPr>
            </w:pPr>
            <w:r>
              <w:rPr>
                <w:rFonts w:ascii="Arial"/>
                <w:sz w:val="13"/>
              </w:rPr>
              <w:t>CSS 2.1</w:t>
            </w:r>
          </w:p>
        </w:tc>
        <w:tc>
          <w:tcPr>
            <w:tcW w:w="353" w:type="dxa"/>
            <w:tcBorders>
              <w:left w:val="double" w:sz="2" w:space="0" w:color="666666"/>
              <w:right w:val="single" w:sz="6" w:space="0" w:color="666666"/>
            </w:tcBorders>
            <w:shd w:val="clear" w:color="auto" w:fill="CEE2D3"/>
          </w:tcPr>
          <w:p w14:paraId="5F28AEF3" w14:textId="77777777" w:rsidR="005E7977" w:rsidRDefault="00C542A1" w:rsidP="00253FB5">
            <w:pPr>
              <w:pStyle w:val="TableParagraph"/>
              <w:spacing w:line="360" w:lineRule="auto"/>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36CC9BC3" w14:textId="77777777" w:rsidR="005E7977" w:rsidRDefault="00C542A1" w:rsidP="00253FB5">
            <w:pPr>
              <w:pStyle w:val="TableParagraph"/>
              <w:spacing w:line="360" w:lineRule="auto"/>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62804880" w14:textId="77777777" w:rsidR="005E7977" w:rsidRDefault="00C542A1" w:rsidP="00253FB5">
            <w:pPr>
              <w:pStyle w:val="TableParagraph"/>
              <w:spacing w:line="360" w:lineRule="auto"/>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6E6A4D55" w14:textId="77777777" w:rsidR="005E7977" w:rsidRDefault="00C542A1" w:rsidP="00253FB5">
            <w:pPr>
              <w:pStyle w:val="TableParagraph"/>
              <w:spacing w:line="360" w:lineRule="auto"/>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7F25B93A" w14:textId="77777777" w:rsidR="005E7977" w:rsidRDefault="00C542A1" w:rsidP="00253FB5">
            <w:pPr>
              <w:pStyle w:val="TableParagraph"/>
              <w:spacing w:line="360" w:lineRule="auto"/>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653FCFF1" w14:textId="77777777" w:rsidR="005E7977" w:rsidRDefault="00C542A1" w:rsidP="00253FB5">
            <w:pPr>
              <w:pStyle w:val="TableParagraph"/>
              <w:spacing w:line="360" w:lineRule="auto"/>
              <w:ind w:left="39"/>
              <w:rPr>
                <w:rFonts w:ascii="Arial"/>
                <w:sz w:val="13"/>
              </w:rPr>
            </w:pPr>
            <w:r>
              <w:rPr>
                <w:rFonts w:ascii="Arial"/>
                <w:sz w:val="13"/>
              </w:rPr>
              <w:t>Sa 5</w:t>
            </w:r>
          </w:p>
        </w:tc>
        <w:tc>
          <w:tcPr>
            <w:tcW w:w="456" w:type="dxa"/>
            <w:tcBorders>
              <w:left w:val="single" w:sz="6" w:space="0" w:color="666666"/>
            </w:tcBorders>
            <w:shd w:val="clear" w:color="auto" w:fill="CEE2D3"/>
          </w:tcPr>
          <w:p w14:paraId="5C1943B7" w14:textId="77777777" w:rsidR="005E7977" w:rsidRDefault="00C542A1" w:rsidP="00253FB5">
            <w:pPr>
              <w:pStyle w:val="TableParagraph"/>
              <w:spacing w:line="360" w:lineRule="auto"/>
              <w:ind w:left="38"/>
              <w:rPr>
                <w:rFonts w:ascii="Arial"/>
                <w:sz w:val="13"/>
              </w:rPr>
            </w:pPr>
            <w:r>
              <w:rPr>
                <w:rFonts w:ascii="Arial"/>
                <w:sz w:val="13"/>
              </w:rPr>
              <w:t>Fx 3.6</w:t>
            </w:r>
          </w:p>
        </w:tc>
      </w:tr>
      <w:tr w:rsidR="005E7977" w14:paraId="17880353" w14:textId="77777777">
        <w:trPr>
          <w:trHeight w:val="3147"/>
        </w:trPr>
        <w:tc>
          <w:tcPr>
            <w:tcW w:w="9211" w:type="dxa"/>
            <w:gridSpan w:val="10"/>
            <w:shd w:val="clear" w:color="auto" w:fill="F8F7F2"/>
          </w:tcPr>
          <w:p w14:paraId="6776786E" w14:textId="77777777" w:rsidR="005E7977" w:rsidRPr="00EB5600" w:rsidRDefault="00C542A1" w:rsidP="000A2EAA">
            <w:pPr>
              <w:pStyle w:val="TableParagraph"/>
              <w:ind w:left="254" w:right="4061" w:hanging="180"/>
              <w:rPr>
                <w:sz w:val="15"/>
                <w:lang w:val="en-US"/>
              </w:rPr>
              <w:pPrChange w:id="391" w:author="МАРІЯ БРЕНЬ" w:date="2019-12-19T09:33:00Z">
                <w:pPr>
                  <w:pStyle w:val="TableParagraph"/>
                  <w:spacing w:line="360" w:lineRule="auto"/>
                  <w:ind w:left="254" w:right="4061" w:hanging="180"/>
                </w:pPr>
              </w:pPrChange>
            </w:pPr>
            <w:r w:rsidRPr="00EB5600">
              <w:rPr>
                <w:sz w:val="15"/>
                <w:lang w:val="en-US"/>
              </w:rPr>
              <w:t xml:space="preserve">&lt;!DOCTYPE html PUBLIC "-//W3C//DTD XHTML 1.0 Strict//EN" </w:t>
            </w:r>
            <w:r w:rsidR="003D6273">
              <w:fldChar w:fldCharType="begin"/>
            </w:r>
            <w:r w:rsidR="003D6273" w:rsidRPr="003D6273">
              <w:rPr>
                <w:lang w:val="en-US"/>
                <w:rPrChange w:id="392" w:author="Пользователь Windows" w:date="2019-12-19T05:25:00Z">
                  <w:rPr/>
                </w:rPrChange>
              </w:rPr>
              <w:instrText>HYPERLINK "http://www.w3.org/TR/xhtml1/DTD/xhtml1-strict.dtd" \h</w:instrText>
            </w:r>
            <w:r w:rsidR="003D6273">
              <w:fldChar w:fldCharType="separate"/>
            </w:r>
            <w:r w:rsidRPr="00EB5600">
              <w:rPr>
                <w:sz w:val="15"/>
                <w:lang w:val="en-US"/>
              </w:rPr>
              <w:t>"http://www.w3.org/TR/xhtml1/DTD/xhtml1</w:t>
            </w:r>
            <w:r w:rsidR="003D6273">
              <w:fldChar w:fldCharType="end"/>
            </w:r>
            <w:r w:rsidRPr="00EB5600">
              <w:rPr>
                <w:sz w:val="15"/>
                <w:lang w:val="en-US"/>
              </w:rPr>
              <w:t>-</w:t>
            </w:r>
            <w:r w:rsidR="003D6273">
              <w:fldChar w:fldCharType="begin"/>
            </w:r>
            <w:r w:rsidR="003D6273" w:rsidRPr="003D6273">
              <w:rPr>
                <w:lang w:val="en-US"/>
                <w:rPrChange w:id="393" w:author="Пользователь Windows" w:date="2019-12-19T05:25:00Z">
                  <w:rPr/>
                </w:rPrChange>
              </w:rPr>
              <w:instrText>HYPERLINK "http://www.w3.org/TR/xhtml1/DTD/xhtml1-strict.dtd" \h</w:instrText>
            </w:r>
            <w:r w:rsidR="003D6273">
              <w:fldChar w:fldCharType="separate"/>
            </w:r>
            <w:r w:rsidRPr="00EB5600">
              <w:rPr>
                <w:sz w:val="15"/>
                <w:lang w:val="en-US"/>
              </w:rPr>
              <w:t>strict.dtd"&gt;</w:t>
            </w:r>
            <w:r w:rsidR="003D6273">
              <w:fldChar w:fldCharType="end"/>
            </w:r>
          </w:p>
          <w:p w14:paraId="46F71417" w14:textId="77777777" w:rsidR="005E7977" w:rsidRPr="00EB5600" w:rsidRDefault="00C542A1" w:rsidP="000A2EAA">
            <w:pPr>
              <w:pStyle w:val="TableParagraph"/>
              <w:ind w:left="74"/>
              <w:rPr>
                <w:sz w:val="15"/>
                <w:lang w:val="en-US"/>
              </w:rPr>
              <w:pPrChange w:id="394" w:author="МАРІЯ БРЕНЬ" w:date="2019-12-19T09:33:00Z">
                <w:pPr>
                  <w:pStyle w:val="TableParagraph"/>
                  <w:spacing w:line="360" w:lineRule="auto"/>
                  <w:ind w:left="74"/>
                </w:pPr>
              </w:pPrChange>
            </w:pPr>
            <w:r w:rsidRPr="00EB5600">
              <w:rPr>
                <w:sz w:val="15"/>
                <w:lang w:val="en-US"/>
              </w:rPr>
              <w:t xml:space="preserve">&lt;html </w:t>
            </w:r>
            <w:r w:rsidR="003D6273">
              <w:fldChar w:fldCharType="begin"/>
            </w:r>
            <w:r w:rsidR="003D6273" w:rsidRPr="003D6273">
              <w:rPr>
                <w:lang w:val="en-US"/>
                <w:rPrChange w:id="395" w:author="Пользователь Windows" w:date="2019-12-19T05:25:00Z">
                  <w:rPr/>
                </w:rPrChange>
              </w:rPr>
              <w:instrText>HYPERLINK "http://www.w3.org/1999/xhtml" \h</w:instrText>
            </w:r>
            <w:r w:rsidR="003D6273">
              <w:fldChar w:fldCharType="separate"/>
            </w:r>
            <w:r w:rsidRPr="00EB5600">
              <w:rPr>
                <w:sz w:val="15"/>
                <w:lang w:val="en-US"/>
              </w:rPr>
              <w:t>xmlns="http://www.w3.org/1999/xhtml"&gt;</w:t>
            </w:r>
            <w:r w:rsidR="003D6273">
              <w:fldChar w:fldCharType="end"/>
            </w:r>
          </w:p>
          <w:p w14:paraId="0FCA8110" w14:textId="77777777" w:rsidR="005E7977" w:rsidRPr="00EB5600" w:rsidRDefault="00C542A1" w:rsidP="000A2EAA">
            <w:pPr>
              <w:pStyle w:val="TableParagraph"/>
              <w:ind w:left="164"/>
              <w:rPr>
                <w:sz w:val="15"/>
                <w:lang w:val="en-US"/>
              </w:rPr>
              <w:pPrChange w:id="396" w:author="МАРІЯ БРЕНЬ" w:date="2019-12-19T09:33:00Z">
                <w:pPr>
                  <w:pStyle w:val="TableParagraph"/>
                  <w:spacing w:line="360" w:lineRule="auto"/>
                  <w:ind w:left="164"/>
                </w:pPr>
              </w:pPrChange>
            </w:pPr>
            <w:r w:rsidRPr="00EB5600">
              <w:rPr>
                <w:sz w:val="15"/>
                <w:lang w:val="en-US"/>
              </w:rPr>
              <w:t>&lt;head&gt;</w:t>
            </w:r>
          </w:p>
          <w:p w14:paraId="66C5F9F5" w14:textId="77777777" w:rsidR="005E7977" w:rsidRPr="00EB5600" w:rsidRDefault="00C542A1" w:rsidP="000A2EAA">
            <w:pPr>
              <w:pStyle w:val="TableParagraph"/>
              <w:ind w:left="254"/>
              <w:rPr>
                <w:sz w:val="15"/>
                <w:lang w:val="en-US"/>
              </w:rPr>
              <w:pPrChange w:id="397" w:author="МАРІЯ БРЕНЬ" w:date="2019-12-19T09:33:00Z">
                <w:pPr>
                  <w:pStyle w:val="TableParagraph"/>
                  <w:spacing w:line="360" w:lineRule="auto"/>
                  <w:ind w:left="254"/>
                </w:pPr>
              </w:pPrChange>
            </w:pPr>
            <w:r w:rsidRPr="00EB5600">
              <w:rPr>
                <w:sz w:val="15"/>
                <w:lang w:val="en-US"/>
              </w:rPr>
              <w:t>&lt;meta http-equiv="Content-Type" content="text/html; charset=utf-8" /&gt;</w:t>
            </w:r>
          </w:p>
          <w:p w14:paraId="54132037" w14:textId="77777777" w:rsidR="005E7977" w:rsidRPr="00EB5600" w:rsidRDefault="00C542A1" w:rsidP="000A2EAA">
            <w:pPr>
              <w:pStyle w:val="TableParagraph"/>
              <w:ind w:left="246"/>
              <w:rPr>
                <w:sz w:val="15"/>
                <w:lang w:val="en-US"/>
              </w:rPr>
              <w:pPrChange w:id="398" w:author="МАРІЯ БРЕНЬ" w:date="2019-12-19T09:33:00Z">
                <w:pPr>
                  <w:pStyle w:val="TableParagraph"/>
                  <w:spacing w:line="360" w:lineRule="auto"/>
                  <w:ind w:left="246"/>
                </w:pPr>
              </w:pPrChange>
            </w:pPr>
            <w:r w:rsidRPr="00EB5600">
              <w:rPr>
                <w:sz w:val="15"/>
                <w:lang w:val="en-US"/>
              </w:rPr>
              <w:t>&lt;title&gt;</w:t>
            </w:r>
            <w:r w:rsidR="008C4560">
              <w:rPr>
                <w:sz w:val="15"/>
                <w:lang w:val="uk-UA"/>
              </w:rPr>
              <w:t>Різні носії</w:t>
            </w:r>
            <w:r w:rsidRPr="00EB5600">
              <w:rPr>
                <w:sz w:val="15"/>
                <w:lang w:val="en-US"/>
              </w:rPr>
              <w:t>&lt;/title&gt;</w:t>
            </w:r>
          </w:p>
          <w:p w14:paraId="7CC7D39D" w14:textId="77777777" w:rsidR="005E7977" w:rsidRPr="00EB5600" w:rsidRDefault="00C542A1" w:rsidP="000A2EAA">
            <w:pPr>
              <w:pStyle w:val="TableParagraph"/>
              <w:ind w:left="344" w:right="5336" w:hanging="90"/>
              <w:rPr>
                <w:sz w:val="15"/>
                <w:lang w:val="en-US"/>
              </w:rPr>
              <w:pPrChange w:id="399" w:author="МАРІЯ БРЕНЬ" w:date="2019-12-19T09:33:00Z">
                <w:pPr>
                  <w:pStyle w:val="TableParagraph"/>
                  <w:spacing w:line="360" w:lineRule="auto"/>
                  <w:ind w:left="344" w:right="5336" w:hanging="90"/>
                </w:pPr>
              </w:pPrChange>
            </w:pPr>
            <w:r w:rsidRPr="00EB5600">
              <w:rPr>
                <w:sz w:val="15"/>
                <w:lang w:val="en-US"/>
              </w:rPr>
              <w:t>&lt;style type="text/css" media="handheld"&gt; BODY {</w:t>
            </w:r>
          </w:p>
          <w:p w14:paraId="190E34FC" w14:textId="77777777" w:rsidR="005E7977" w:rsidRPr="0002681C" w:rsidRDefault="00C542A1" w:rsidP="000A2EAA">
            <w:pPr>
              <w:pStyle w:val="TableParagraph"/>
              <w:ind w:left="417"/>
              <w:rPr>
                <w:sz w:val="15"/>
                <w:lang w:val="en-US"/>
              </w:rPr>
              <w:pPrChange w:id="400" w:author="МАРІЯ БРЕНЬ" w:date="2019-12-19T09:33:00Z">
                <w:pPr>
                  <w:pStyle w:val="TableParagraph"/>
                  <w:spacing w:line="360" w:lineRule="auto"/>
                  <w:ind w:left="417"/>
                </w:pPr>
              </w:pPrChange>
            </w:pPr>
            <w:r w:rsidRPr="0002681C">
              <w:rPr>
                <w:sz w:val="15"/>
                <w:lang w:val="en-US"/>
              </w:rPr>
              <w:t xml:space="preserve">width: 320px; /* </w:t>
            </w:r>
            <w:r>
              <w:rPr>
                <w:sz w:val="15"/>
              </w:rPr>
              <w:t>Ширина</w:t>
            </w:r>
            <w:r w:rsidRPr="0002681C">
              <w:rPr>
                <w:sz w:val="15"/>
                <w:lang w:val="en-US"/>
              </w:rPr>
              <w:t xml:space="preserve"> </w:t>
            </w:r>
            <w:r w:rsidR="008C4560">
              <w:rPr>
                <w:sz w:val="15"/>
                <w:lang w:val="uk-UA"/>
              </w:rPr>
              <w:t>сторінки</w:t>
            </w:r>
            <w:r w:rsidRPr="0002681C">
              <w:rPr>
                <w:sz w:val="15"/>
                <w:lang w:val="en-US"/>
              </w:rPr>
              <w:t xml:space="preserve"> */</w:t>
            </w:r>
          </w:p>
          <w:p w14:paraId="51136044" w14:textId="77777777" w:rsidR="005E7977" w:rsidRPr="0002681C" w:rsidRDefault="00C542A1" w:rsidP="000A2EAA">
            <w:pPr>
              <w:pStyle w:val="TableParagraph"/>
              <w:ind w:left="364"/>
              <w:rPr>
                <w:sz w:val="15"/>
                <w:lang w:val="en-US"/>
              </w:rPr>
              <w:pPrChange w:id="401" w:author="МАРІЯ БРЕНЬ" w:date="2019-12-19T09:33:00Z">
                <w:pPr>
                  <w:pStyle w:val="TableParagraph"/>
                  <w:spacing w:line="360" w:lineRule="auto"/>
                  <w:ind w:left="364"/>
                </w:pPr>
              </w:pPrChange>
            </w:pPr>
            <w:r w:rsidRPr="0002681C">
              <w:rPr>
                <w:sz w:val="15"/>
                <w:lang w:val="en-US"/>
              </w:rPr>
              <w:t>}</w:t>
            </w:r>
          </w:p>
          <w:p w14:paraId="6F60FDCC" w14:textId="77777777" w:rsidR="005E7977" w:rsidRPr="0002681C" w:rsidRDefault="00C542A1" w:rsidP="000A2EAA">
            <w:pPr>
              <w:pStyle w:val="TableParagraph"/>
              <w:ind w:left="254"/>
              <w:rPr>
                <w:sz w:val="15"/>
                <w:lang w:val="en-US"/>
              </w:rPr>
              <w:pPrChange w:id="402" w:author="МАРІЯ БРЕНЬ" w:date="2019-12-19T09:33:00Z">
                <w:pPr>
                  <w:pStyle w:val="TableParagraph"/>
                  <w:spacing w:line="360" w:lineRule="auto"/>
                  <w:ind w:left="254"/>
                </w:pPr>
              </w:pPrChange>
            </w:pPr>
            <w:r w:rsidRPr="0002681C">
              <w:rPr>
                <w:sz w:val="15"/>
                <w:lang w:val="en-US"/>
              </w:rPr>
              <w:t>&lt;/style&gt;</w:t>
            </w:r>
          </w:p>
          <w:p w14:paraId="76F566EE" w14:textId="77777777" w:rsidR="005E7977" w:rsidRPr="0002681C" w:rsidRDefault="00C542A1" w:rsidP="000A2EAA">
            <w:pPr>
              <w:pStyle w:val="TableParagraph"/>
              <w:ind w:left="164"/>
              <w:rPr>
                <w:sz w:val="15"/>
                <w:lang w:val="en-US"/>
              </w:rPr>
              <w:pPrChange w:id="403" w:author="МАРІЯ БРЕНЬ" w:date="2019-12-19T09:33:00Z">
                <w:pPr>
                  <w:pStyle w:val="TableParagraph"/>
                  <w:spacing w:line="360" w:lineRule="auto"/>
                  <w:ind w:left="164"/>
                </w:pPr>
              </w:pPrChange>
            </w:pPr>
            <w:r w:rsidRPr="0002681C">
              <w:rPr>
                <w:sz w:val="15"/>
                <w:lang w:val="en-US"/>
              </w:rPr>
              <w:t>&lt;/head&gt;</w:t>
            </w:r>
          </w:p>
          <w:p w14:paraId="3F7AA0FC" w14:textId="77777777" w:rsidR="005E7977" w:rsidRPr="0002681C" w:rsidRDefault="00C542A1" w:rsidP="000A2EAA">
            <w:pPr>
              <w:pStyle w:val="TableParagraph"/>
              <w:ind w:left="164"/>
              <w:rPr>
                <w:sz w:val="15"/>
                <w:lang w:val="en-US"/>
              </w:rPr>
              <w:pPrChange w:id="404" w:author="МАРІЯ БРЕНЬ" w:date="2019-12-19T09:33:00Z">
                <w:pPr>
                  <w:pStyle w:val="TableParagraph"/>
                  <w:spacing w:line="360" w:lineRule="auto"/>
                  <w:ind w:left="164"/>
                </w:pPr>
              </w:pPrChange>
            </w:pPr>
            <w:r w:rsidRPr="0002681C">
              <w:rPr>
                <w:sz w:val="15"/>
                <w:lang w:val="en-US"/>
              </w:rPr>
              <w:t>&lt;body&gt;</w:t>
            </w:r>
          </w:p>
          <w:p w14:paraId="5E7ECC5F" w14:textId="77777777" w:rsidR="008C4560" w:rsidRPr="008C4560" w:rsidRDefault="00C542A1" w:rsidP="000A2EAA">
            <w:pPr>
              <w:pStyle w:val="TableParagraph"/>
              <w:ind w:left="331" w:right="2959" w:hanging="86"/>
              <w:rPr>
                <w:sz w:val="15"/>
              </w:rPr>
              <w:pPrChange w:id="405" w:author="МАРІЯ БРЕНЬ" w:date="2019-12-19T09:33:00Z">
                <w:pPr>
                  <w:pStyle w:val="TableParagraph"/>
                  <w:spacing w:line="360" w:lineRule="auto"/>
                  <w:ind w:left="331" w:right="2959" w:hanging="86"/>
                </w:pPr>
              </w:pPrChange>
            </w:pPr>
            <w:r w:rsidRPr="0002681C">
              <w:rPr>
                <w:sz w:val="15"/>
                <w:lang w:val="en-US"/>
              </w:rPr>
              <w:t>&lt;p&gt;</w:t>
            </w:r>
            <w:r w:rsidR="008C4560" w:rsidRPr="008C4560">
              <w:rPr>
                <w:sz w:val="15"/>
              </w:rPr>
              <w:t>Розділимо</w:t>
            </w:r>
            <w:r w:rsidR="008C4560" w:rsidRPr="0002681C">
              <w:rPr>
                <w:sz w:val="15"/>
                <w:lang w:val="en-US"/>
              </w:rPr>
              <w:t xml:space="preserve"> </w:t>
            </w:r>
            <w:r w:rsidR="008C4560" w:rsidRPr="008C4560">
              <w:rPr>
                <w:sz w:val="15"/>
              </w:rPr>
              <w:t>пустелю</w:t>
            </w:r>
            <w:r w:rsidR="008C4560" w:rsidRPr="0002681C">
              <w:rPr>
                <w:sz w:val="15"/>
                <w:lang w:val="en-US"/>
              </w:rPr>
              <w:t xml:space="preserve"> </w:t>
            </w:r>
            <w:r w:rsidR="008C4560" w:rsidRPr="008C4560">
              <w:rPr>
                <w:sz w:val="15"/>
              </w:rPr>
              <w:t>на</w:t>
            </w:r>
            <w:r w:rsidR="008C4560" w:rsidRPr="0002681C">
              <w:rPr>
                <w:sz w:val="15"/>
                <w:lang w:val="en-US"/>
              </w:rPr>
              <w:t xml:space="preserve"> </w:t>
            </w:r>
            <w:r w:rsidR="008C4560" w:rsidRPr="008C4560">
              <w:rPr>
                <w:sz w:val="15"/>
              </w:rPr>
              <w:t>ряд</w:t>
            </w:r>
            <w:r w:rsidR="008C4560" w:rsidRPr="0002681C">
              <w:rPr>
                <w:sz w:val="15"/>
                <w:lang w:val="en-US"/>
              </w:rPr>
              <w:t xml:space="preserve"> </w:t>
            </w:r>
            <w:r w:rsidR="008C4560" w:rsidRPr="008C4560">
              <w:rPr>
                <w:sz w:val="15"/>
              </w:rPr>
              <w:t>елементарних</w:t>
            </w:r>
            <w:r w:rsidR="008C4560" w:rsidRPr="0002681C">
              <w:rPr>
                <w:sz w:val="15"/>
                <w:lang w:val="en-US"/>
              </w:rPr>
              <w:t xml:space="preserve"> </w:t>
            </w:r>
            <w:r w:rsidR="008C4560" w:rsidRPr="008C4560">
              <w:rPr>
                <w:sz w:val="15"/>
              </w:rPr>
              <w:t>прямокутників</w:t>
            </w:r>
            <w:r w:rsidR="008C4560" w:rsidRPr="0002681C">
              <w:rPr>
                <w:sz w:val="15"/>
                <w:lang w:val="en-US"/>
              </w:rPr>
              <w:t xml:space="preserve">, </w:t>
            </w:r>
            <w:r w:rsidR="008C4560" w:rsidRPr="008C4560">
              <w:rPr>
                <w:sz w:val="15"/>
              </w:rPr>
              <w:t>розмір</w:t>
            </w:r>
            <w:r w:rsidR="008C4560">
              <w:rPr>
                <w:sz w:val="15"/>
                <w:lang w:val="uk-UA"/>
              </w:rPr>
              <w:t xml:space="preserve"> я</w:t>
            </w:r>
            <w:r w:rsidR="008C4560" w:rsidRPr="008C4560">
              <w:rPr>
                <w:sz w:val="15"/>
              </w:rPr>
              <w:t>ких</w:t>
            </w:r>
            <w:r w:rsidR="008C4560" w:rsidRPr="0002681C">
              <w:rPr>
                <w:sz w:val="15"/>
                <w:lang w:val="en-US"/>
              </w:rPr>
              <w:t xml:space="preserve"> </w:t>
            </w:r>
            <w:r w:rsidR="008C4560">
              <w:rPr>
                <w:sz w:val="15"/>
                <w:lang w:val="uk-UA"/>
              </w:rPr>
              <w:t>з</w:t>
            </w:r>
            <w:r w:rsidR="008C4560" w:rsidRPr="008C4560">
              <w:rPr>
                <w:sz w:val="15"/>
              </w:rPr>
              <w:t>бігається</w:t>
            </w:r>
            <w:r w:rsidR="008C4560" w:rsidRPr="0002681C">
              <w:rPr>
                <w:sz w:val="15"/>
                <w:lang w:val="en-US"/>
              </w:rPr>
              <w:t xml:space="preserve"> </w:t>
            </w:r>
            <w:r w:rsidR="008C4560" w:rsidRPr="008C4560">
              <w:rPr>
                <w:sz w:val="15"/>
              </w:rPr>
              <w:t>з</w:t>
            </w:r>
            <w:r w:rsidR="008C4560" w:rsidRPr="0002681C">
              <w:rPr>
                <w:sz w:val="15"/>
                <w:lang w:val="en-US"/>
              </w:rPr>
              <w:t xml:space="preserve"> </w:t>
            </w:r>
            <w:r w:rsidR="008C4560" w:rsidRPr="008C4560">
              <w:rPr>
                <w:sz w:val="15"/>
              </w:rPr>
              <w:t>розміром</w:t>
            </w:r>
            <w:r w:rsidR="008C4560" w:rsidRPr="0002681C">
              <w:rPr>
                <w:sz w:val="15"/>
                <w:lang w:val="en-US"/>
              </w:rPr>
              <w:t xml:space="preserve"> </w:t>
            </w:r>
            <w:r w:rsidR="008C4560" w:rsidRPr="008C4560">
              <w:rPr>
                <w:sz w:val="15"/>
              </w:rPr>
              <w:t>клітини</w:t>
            </w:r>
            <w:r w:rsidR="008C4560" w:rsidRPr="0002681C">
              <w:rPr>
                <w:sz w:val="15"/>
                <w:lang w:val="en-US"/>
              </w:rPr>
              <w:t xml:space="preserve"> </w:t>
            </w:r>
            <w:r w:rsidR="008C4560" w:rsidRPr="008C4560">
              <w:rPr>
                <w:sz w:val="15"/>
              </w:rPr>
              <w:t>для</w:t>
            </w:r>
            <w:r w:rsidR="008C4560" w:rsidRPr="0002681C">
              <w:rPr>
                <w:sz w:val="15"/>
                <w:lang w:val="en-US"/>
              </w:rPr>
              <w:t xml:space="preserve"> </w:t>
            </w:r>
            <w:r w:rsidR="008C4560" w:rsidRPr="008C4560">
              <w:rPr>
                <w:sz w:val="15"/>
              </w:rPr>
              <w:t>лева</w:t>
            </w:r>
            <w:r w:rsidR="008C4560" w:rsidRPr="0002681C">
              <w:rPr>
                <w:sz w:val="15"/>
                <w:lang w:val="en-US"/>
              </w:rPr>
              <w:t xml:space="preserve">. </w:t>
            </w:r>
            <w:r w:rsidR="008C4560" w:rsidRPr="008C4560">
              <w:rPr>
                <w:sz w:val="15"/>
              </w:rPr>
              <w:t xml:space="preserve">Після чого перебираємо </w:t>
            </w:r>
            <w:r w:rsidR="008C4560">
              <w:rPr>
                <w:sz w:val="15"/>
                <w:lang w:val="uk-UA"/>
              </w:rPr>
              <w:t>о</w:t>
            </w:r>
            <w:r w:rsidR="008C4560" w:rsidRPr="008C4560">
              <w:rPr>
                <w:sz w:val="15"/>
              </w:rPr>
              <w:t xml:space="preserve">тримані прямокутники, кожен раз вибираючи задану область </w:t>
            </w:r>
            <w:r w:rsidR="008C4560">
              <w:rPr>
                <w:sz w:val="15"/>
                <w:lang w:val="uk-UA"/>
              </w:rPr>
              <w:t>в</w:t>
            </w:r>
            <w:r w:rsidR="008C4560" w:rsidRPr="008C4560">
              <w:rPr>
                <w:sz w:val="15"/>
              </w:rPr>
              <w:t>ипадковим чином. Якщо в даній області виявиться лев,</w:t>
            </w:r>
          </w:p>
          <w:p w14:paraId="417336C6" w14:textId="77777777" w:rsidR="005E7977" w:rsidRDefault="008C4560" w:rsidP="000A2EAA">
            <w:pPr>
              <w:pStyle w:val="TableParagraph"/>
              <w:ind w:left="331"/>
              <w:rPr>
                <w:sz w:val="15"/>
              </w:rPr>
              <w:pPrChange w:id="406" w:author="МАРІЯ БРЕНЬ" w:date="2019-12-19T09:33:00Z">
                <w:pPr>
                  <w:pStyle w:val="TableParagraph"/>
                  <w:spacing w:line="360" w:lineRule="auto"/>
                  <w:ind w:left="331"/>
                </w:pPr>
              </w:pPrChange>
            </w:pPr>
            <w:r w:rsidRPr="008C4560">
              <w:rPr>
                <w:sz w:val="15"/>
              </w:rPr>
              <w:t>то ми зловимо його, накривши кліткою</w:t>
            </w:r>
            <w:r w:rsidR="00C542A1">
              <w:rPr>
                <w:sz w:val="15"/>
              </w:rPr>
              <w:t>.&lt;/p&gt;</w:t>
            </w:r>
          </w:p>
          <w:p w14:paraId="7C0910BC" w14:textId="77777777" w:rsidR="005E7977" w:rsidRDefault="00C542A1" w:rsidP="000A2EAA">
            <w:pPr>
              <w:pStyle w:val="TableParagraph"/>
              <w:ind w:left="74"/>
              <w:rPr>
                <w:sz w:val="15"/>
              </w:rPr>
              <w:pPrChange w:id="407" w:author="МАРІЯ БРЕНЬ" w:date="2019-12-19T09:33:00Z">
                <w:pPr>
                  <w:pStyle w:val="TableParagraph"/>
                  <w:spacing w:line="360" w:lineRule="auto"/>
                  <w:ind w:left="74"/>
                </w:pPr>
              </w:pPrChange>
            </w:pPr>
            <w:r>
              <w:rPr>
                <w:sz w:val="15"/>
              </w:rPr>
              <w:t>&lt;/body&gt;</w:t>
            </w:r>
          </w:p>
          <w:p w14:paraId="02D3EF17" w14:textId="77777777" w:rsidR="005E7977" w:rsidRDefault="00C542A1" w:rsidP="000A2EAA">
            <w:pPr>
              <w:pStyle w:val="TableParagraph"/>
              <w:ind w:left="74"/>
              <w:rPr>
                <w:sz w:val="15"/>
              </w:rPr>
              <w:pPrChange w:id="408" w:author="МАРІЯ БРЕНЬ" w:date="2019-12-19T09:33:00Z">
                <w:pPr>
                  <w:pStyle w:val="TableParagraph"/>
                  <w:spacing w:line="360" w:lineRule="auto"/>
                  <w:ind w:left="74"/>
                </w:pPr>
              </w:pPrChange>
            </w:pPr>
            <w:r>
              <w:rPr>
                <w:sz w:val="15"/>
              </w:rPr>
              <w:t>&lt;/html&gt;</w:t>
            </w:r>
          </w:p>
        </w:tc>
      </w:tr>
    </w:tbl>
    <w:p w14:paraId="57F442F2" w14:textId="77777777" w:rsidR="00C100F4" w:rsidRDefault="00C100F4" w:rsidP="00D33C80">
      <w:pPr>
        <w:pStyle w:val="a3"/>
        <w:spacing w:line="360" w:lineRule="auto"/>
        <w:rPr>
          <w:sz w:val="15"/>
          <w:lang w:val="uk-UA"/>
        </w:rPr>
      </w:pPr>
    </w:p>
    <w:p w14:paraId="50B92CCF" w14:textId="77777777" w:rsidR="00D33C80" w:rsidRPr="008C4560" w:rsidDel="00C100F4" w:rsidRDefault="00D33C80" w:rsidP="00253FB5">
      <w:pPr>
        <w:spacing w:line="360" w:lineRule="auto"/>
        <w:rPr>
          <w:del w:id="409" w:author="МАРІЯ БРЕНЬ" w:date="2019-12-18T22:04:00Z"/>
          <w:sz w:val="15"/>
          <w:lang w:val="uk-UA"/>
        </w:rPr>
        <w:sectPr w:rsidR="00D33C80" w:rsidRPr="008C4560" w:rsidDel="00C100F4" w:rsidSect="002A255F">
          <w:type w:val="nextColumn"/>
          <w:pgSz w:w="11900" w:h="16840"/>
          <w:pgMar w:top="1134" w:right="1134" w:bottom="1134" w:left="1134" w:header="720" w:footer="720" w:gutter="0"/>
          <w:cols w:space="720"/>
        </w:sectPr>
      </w:pPr>
    </w:p>
    <w:p w14:paraId="6AF8D471" w14:textId="77777777" w:rsidR="00EA4222" w:rsidRDefault="008C4560" w:rsidP="00EA4222">
      <w:pPr>
        <w:pStyle w:val="a3"/>
        <w:spacing w:line="360" w:lineRule="auto"/>
        <w:pPrChange w:id="410" w:author="МАРІЯ БРЕНЬ" w:date="2019-12-18T22:02:00Z">
          <w:pPr>
            <w:pStyle w:val="a3"/>
            <w:spacing w:before="82"/>
            <w:ind w:left="105"/>
          </w:pPr>
        </w:pPrChange>
      </w:pPr>
      <w:del w:id="411" w:author="МАРІЯ БРЕНЬ" w:date="2019-12-18T22:03:00Z">
        <w:r w:rsidRPr="008C4560" w:rsidDel="00C100F4">
          <w:delText>В</w:delText>
        </w:r>
      </w:del>
      <w:ins w:id="412" w:author="МАРІЯ БРЕНЬ" w:date="2019-12-18T22:03:00Z">
        <w:r w:rsidR="00C100F4">
          <w:rPr>
            <w:lang w:val="uk-UA"/>
          </w:rPr>
          <w:t>В</w:t>
        </w:r>
      </w:ins>
      <w:r w:rsidRPr="008C4560">
        <w:t xml:space="preserve"> даному прикладі ширина для пристроїв типу </w:t>
      </w:r>
      <w:r w:rsidRPr="008C4560">
        <w:rPr>
          <w:color w:val="339933"/>
        </w:rPr>
        <w:t>handheld</w:t>
      </w:r>
      <w:r w:rsidRPr="008C4560">
        <w:t xml:space="preserve"> обмежена розміром 320 пікселів.</w:t>
      </w:r>
    </w:p>
    <w:p w14:paraId="66FAEBAF" w14:textId="77777777" w:rsidR="00BD6EF3" w:rsidRDefault="00BD6EF3" w:rsidP="00253FB5">
      <w:pPr>
        <w:spacing w:line="360" w:lineRule="auto"/>
      </w:pPr>
      <w:r>
        <w:br w:type="page"/>
      </w:r>
    </w:p>
    <w:p w14:paraId="4330837F" w14:textId="77777777" w:rsidR="005E7977" w:rsidRDefault="00C542A1" w:rsidP="00253FB5">
      <w:pPr>
        <w:pStyle w:val="3"/>
        <w:spacing w:before="0" w:line="360" w:lineRule="auto"/>
        <w:ind w:left="1707" w:right="1745"/>
      </w:pPr>
      <w:bookmarkStart w:id="413" w:name="Базовый_синтаксис_CSS"/>
      <w:bookmarkEnd w:id="413"/>
      <w:r>
        <w:lastRenderedPageBreak/>
        <w:t>Базов</w:t>
      </w:r>
      <w:r w:rsidR="000C6932">
        <w:rPr>
          <w:lang w:val="uk-UA"/>
        </w:rPr>
        <w:t>и</w:t>
      </w:r>
      <w:r>
        <w:t>й синтаксис CSS</w:t>
      </w:r>
    </w:p>
    <w:p w14:paraId="373180B2" w14:textId="77777777" w:rsidR="000C6932" w:rsidRDefault="000C6932" w:rsidP="00253FB5">
      <w:pPr>
        <w:pStyle w:val="a3"/>
        <w:spacing w:line="360" w:lineRule="auto"/>
        <w:ind w:left="105" w:right="183"/>
        <w:rPr>
          <w:ins w:id="414" w:author="МАРІЯ БРЕНЬ" w:date="2019-12-18T11:50:00Z"/>
        </w:rPr>
      </w:pPr>
      <w:r w:rsidRPr="000C6932">
        <w:t>Як вже було раніше зазначено, стильові правила записуються в своєму форматі, відмінному від HTML. Основним поняттям виступає селектор - це деякий ім'я стилю, для якого додаються параметри форматування. Як селектора виступають теги, класи і ідентифікатори. Загальний спосіб запису має наступний вигляд.</w:t>
      </w:r>
    </w:p>
    <w:p w14:paraId="0122F32D" w14:textId="7FA86449" w:rsidR="00183A6E" w:rsidRDefault="00767651" w:rsidP="00253FB5">
      <w:pPr>
        <w:pStyle w:val="a3"/>
        <w:spacing w:line="360" w:lineRule="auto"/>
        <w:ind w:right="183"/>
        <w:rPr>
          <w:lang w:val="uk-UA"/>
        </w:rPr>
      </w:pPr>
      <w:ins w:id="415" w:author="МАРІЯ БРЕНЬ" w:date="2019-12-18T22:14:00Z">
        <w:r>
          <w:rPr>
            <w:rFonts w:ascii="Courier New" w:hAnsi="Courier New" w:cs="Courier New"/>
            <w:noProof/>
            <w:color w:val="548DD4" w:themeColor="text2" w:themeTint="99"/>
            <w:lang w:val="en-US" w:eastAsia="en-US" w:bidi="ar-SA"/>
          </w:rPr>
          <mc:AlternateContent>
            <mc:Choice Requires="wps">
              <w:drawing>
                <wp:anchor distT="0" distB="0" distL="114300" distR="114300" simplePos="0" relativeHeight="251902976" behindDoc="0" locked="0" layoutInCell="1" allowOverlap="1" wp14:anchorId="13283944" wp14:editId="2D99C85D">
                  <wp:simplePos x="0" y="0"/>
                  <wp:positionH relativeFrom="column">
                    <wp:posOffset>1248410</wp:posOffset>
                  </wp:positionH>
                  <wp:positionV relativeFrom="page">
                    <wp:posOffset>1657985</wp:posOffset>
                  </wp:positionV>
                  <wp:extent cx="3378200" cy="635000"/>
                  <wp:effectExtent l="0" t="0" r="0" b="0"/>
                  <wp:wrapNone/>
                  <wp:docPr id="416" name="Поле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78200" cy="635000"/>
                          </a:xfrm>
                          <a:prstGeom prst="rect">
                            <a:avLst/>
                          </a:prstGeom>
                          <a:solidFill>
                            <a:schemeClr val="lt1"/>
                          </a:solidFill>
                          <a:ln w="6350">
                            <a:noFill/>
                          </a:ln>
                        </wps:spPr>
                        <wps:txbx>
                          <w:txbxContent>
                            <w:p w14:paraId="50F9E97B" w14:textId="77777777" w:rsidR="000A2EAA" w:rsidRDefault="000A2EAA" w:rsidP="003E16CB">
                              <w:pPr>
                                <w:rPr>
                                  <w:ins w:id="416" w:author="МАРІЯ БРЕНЬ" w:date="2019-12-18T22:17:00Z"/>
                                  <w:lang w:val="uk-UA"/>
                                </w:rPr>
                              </w:pPr>
                              <w:ins w:id="417" w:author="МАРІЯ БРЕНЬ" w:date="2019-12-18T22:14:00Z">
                                <w:r>
                                  <w:rPr>
                                    <w:lang w:val="uk-UA"/>
                                  </w:rPr>
                                  <w:t>селектор          властивість           значенн</w:t>
                                </w:r>
                              </w:ins>
                              <w:ins w:id="418" w:author="МАРІЯ БРЕНЬ" w:date="2019-12-18T22:15:00Z">
                                <w:r>
                                  <w:rPr>
                                    <w:lang w:val="uk-UA"/>
                                  </w:rPr>
                                  <w:t>я</w:t>
                                </w:r>
                              </w:ins>
                            </w:p>
                            <w:p w14:paraId="1E7EEBA7" w14:textId="77777777" w:rsidR="000A2EAA" w:rsidRDefault="000A2EAA" w:rsidP="00B55201">
                              <w:pPr>
                                <w:rPr>
                                  <w:ins w:id="419" w:author="МАРІЯ БРЕНЬ" w:date="2019-12-18T22:17:00Z"/>
                                  <w:lang w:val="uk-UA"/>
                                </w:rPr>
                              </w:pPr>
                            </w:p>
                            <w:p w14:paraId="06232297" w14:textId="77777777" w:rsidR="000A2EAA" w:rsidRDefault="000A2EAA">
                              <w:pPr>
                                <w:rPr>
                                  <w:ins w:id="420" w:author="МАРІЯ БРЕНЬ" w:date="2019-12-18T22:17:00Z"/>
                                </w:rPr>
                              </w:pPr>
                              <w:ins w:id="421" w:author="МАРІЯ БРЕНЬ" w:date="2019-12-18T22:17:00Z">
                                <w:r w:rsidRPr="002C5E16">
                                  <w:rPr>
                                    <w:rFonts w:ascii="Courier New" w:hAnsi="Courier New" w:cs="Courier New"/>
                                    <w:color w:val="548DD4" w:themeColor="text2" w:themeTint="99"/>
                                    <w:sz w:val="28"/>
                                    <w:szCs w:val="28"/>
                                    <w:lang w:val="en-US"/>
                                  </w:rPr>
                                  <w:t>body</w:t>
                                </w:r>
                                <w:r w:rsidRPr="00183A6E">
                                  <w:rPr>
                                    <w:rFonts w:ascii="Courier New" w:hAnsi="Courier New" w:cs="Courier New"/>
                                    <w:color w:val="548DD4" w:themeColor="text2" w:themeTint="99"/>
                                    <w:sz w:val="28"/>
                                    <w:szCs w:val="28"/>
                                    <w:lang w:val="en-US"/>
                                  </w:rPr>
                                  <w:t xml:space="preserve"> </w:t>
                                </w:r>
                                <w:r w:rsidRPr="002C5E16">
                                  <w:rPr>
                                    <w:rFonts w:ascii="Courier New" w:hAnsi="Courier New" w:cs="Courier New"/>
                                    <w:sz w:val="28"/>
                                    <w:szCs w:val="28"/>
                                    <w:lang w:val="en-US"/>
                                  </w:rPr>
                                  <w:t>{</w:t>
                                </w:r>
                                <w:r>
                                  <w:rPr>
                                    <w:rFonts w:ascii="Courier New" w:hAnsi="Courier New" w:cs="Courier New"/>
                                    <w:sz w:val="28"/>
                                    <w:szCs w:val="28"/>
                                    <w:lang w:val="uk-UA"/>
                                  </w:rPr>
                                  <w:t xml:space="preserve"> </w:t>
                                </w:r>
                                <w:r w:rsidRPr="002C5E16">
                                  <w:rPr>
                                    <w:rFonts w:ascii="Courier New" w:hAnsi="Courier New" w:cs="Courier New"/>
                                    <w:color w:val="C00000"/>
                                    <w:sz w:val="28"/>
                                    <w:szCs w:val="28"/>
                                    <w:lang w:val="en-US"/>
                                  </w:rPr>
                                  <w:t>background</w:t>
                                </w:r>
                                <w:r w:rsidRPr="002C5E16">
                                  <w:rPr>
                                    <w:rFonts w:ascii="Courier New" w:hAnsi="Courier New" w:cs="Courier New"/>
                                    <w:sz w:val="28"/>
                                    <w:szCs w:val="28"/>
                                    <w:lang w:val="en-US"/>
                                  </w:rPr>
                                  <w:t xml:space="preserve">: </w:t>
                                </w:r>
                                <w:r w:rsidRPr="002C5E16">
                                  <w:rPr>
                                    <w:rFonts w:ascii="Courier New" w:hAnsi="Courier New" w:cs="Courier New"/>
                                    <w:color w:val="0CA44D"/>
                                    <w:sz w:val="28"/>
                                    <w:szCs w:val="28"/>
                                    <w:lang w:val="en-US"/>
                                  </w:rPr>
                                  <w:t>#ffc910</w:t>
                                </w:r>
                                <w:r w:rsidRPr="002C5E16">
                                  <w:rPr>
                                    <w:rFonts w:ascii="Courier New" w:hAnsi="Courier New" w:cs="Courier New"/>
                                    <w:sz w:val="28"/>
                                    <w:szCs w:val="28"/>
                                    <w:lang w:val="en-US"/>
                                  </w:rPr>
                                  <w:t>;</w:t>
                                </w:r>
                                <w:r>
                                  <w:rPr>
                                    <w:rFonts w:ascii="Courier New" w:hAnsi="Courier New" w:cs="Courier New"/>
                                    <w:sz w:val="28"/>
                                    <w:szCs w:val="28"/>
                                    <w:lang w:val="uk-UA"/>
                                  </w:rPr>
                                  <w:t xml:space="preserve"> </w:t>
                                </w:r>
                                <w:r w:rsidRPr="002C5E16">
                                  <w:rPr>
                                    <w:rFonts w:ascii="Courier New" w:hAnsi="Courier New" w:cs="Courier New"/>
                                    <w:sz w:val="28"/>
                                    <w:szCs w:val="28"/>
                                    <w:lang w:val="en-US"/>
                                  </w:rPr>
                                  <w:t>}</w:t>
                                </w:r>
                                <w:r w:rsidRPr="002C5E16">
                                  <w:rPr>
                                    <w:rStyle w:val="ae"/>
                                    <w:rFonts w:ascii="Courier New" w:hAnsi="Courier New" w:cs="Courier New"/>
                                    <w:sz w:val="28"/>
                                    <w:szCs w:val="28"/>
                                  </w:rPr>
                                  <w:annotationRef/>
                                </w:r>
                              </w:ins>
                            </w:p>
                            <w:p w14:paraId="0CF2A1D2" w14:textId="77777777" w:rsidR="000A2EAA" w:rsidRDefault="000A2EAA">
                              <w:pPr>
                                <w:rPr>
                                  <w:ins w:id="422" w:author="МАРІЯ БРЕНЬ" w:date="2019-12-18T22:17:00Z"/>
                                  <w:lang w:val="uk-UA"/>
                                </w:rPr>
                              </w:pPr>
                            </w:p>
                            <w:p w14:paraId="5336BA26" w14:textId="77777777" w:rsidR="000A2EAA" w:rsidRDefault="000A2E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83944" id="Поле 416" o:spid="_x0000_s1066" type="#_x0000_t202" style="position:absolute;margin-left:98.3pt;margin-top:130.55pt;width:266pt;height:50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" fillcolor="white [3201]" stroked="f" strokeweight=".5pt">
                  <v:textbox>
                    <w:txbxContent>
                      <w:p w14:paraId="50F9E97B" w14:textId="77777777" w:rsidR="000A2EAA" w:rsidRDefault="000A2EAA" w:rsidP="003E16CB">
                        <w:pPr>
                          <w:rPr>
                            <w:ins w:id="423" w:author="МАРІЯ БРЕНЬ" w:date="2019-12-18T22:17:00Z"/>
                            <w:lang w:val="uk-UA"/>
                          </w:rPr>
                        </w:pPr>
                        <w:ins w:id="424" w:author="МАРІЯ БРЕНЬ" w:date="2019-12-18T22:14:00Z">
                          <w:r>
                            <w:rPr>
                              <w:lang w:val="uk-UA"/>
                            </w:rPr>
                            <w:t>селектор          властивість           значенн</w:t>
                          </w:r>
                        </w:ins>
                        <w:ins w:id="425" w:author="МАРІЯ БРЕНЬ" w:date="2019-12-18T22:15:00Z">
                          <w:r>
                            <w:rPr>
                              <w:lang w:val="uk-UA"/>
                            </w:rPr>
                            <w:t>я</w:t>
                          </w:r>
                        </w:ins>
                      </w:p>
                      <w:p w14:paraId="1E7EEBA7" w14:textId="77777777" w:rsidR="000A2EAA" w:rsidRDefault="000A2EAA" w:rsidP="00B55201">
                        <w:pPr>
                          <w:rPr>
                            <w:ins w:id="426" w:author="МАРІЯ БРЕНЬ" w:date="2019-12-18T22:17:00Z"/>
                            <w:lang w:val="uk-UA"/>
                          </w:rPr>
                        </w:pPr>
                      </w:p>
                      <w:p w14:paraId="06232297" w14:textId="77777777" w:rsidR="000A2EAA" w:rsidRDefault="000A2EAA">
                        <w:pPr>
                          <w:rPr>
                            <w:ins w:id="427" w:author="МАРІЯ БРЕНЬ" w:date="2019-12-18T22:17:00Z"/>
                          </w:rPr>
                        </w:pPr>
                        <w:ins w:id="428" w:author="МАРІЯ БРЕНЬ" w:date="2019-12-18T22:17:00Z">
                          <w:r w:rsidRPr="002C5E16">
                            <w:rPr>
                              <w:rFonts w:ascii="Courier New" w:hAnsi="Courier New" w:cs="Courier New"/>
                              <w:color w:val="548DD4" w:themeColor="text2" w:themeTint="99"/>
                              <w:sz w:val="28"/>
                              <w:szCs w:val="28"/>
                              <w:lang w:val="en-US"/>
                            </w:rPr>
                            <w:t>body</w:t>
                          </w:r>
                          <w:r w:rsidRPr="00183A6E">
                            <w:rPr>
                              <w:rFonts w:ascii="Courier New" w:hAnsi="Courier New" w:cs="Courier New"/>
                              <w:color w:val="548DD4" w:themeColor="text2" w:themeTint="99"/>
                              <w:sz w:val="28"/>
                              <w:szCs w:val="28"/>
                              <w:lang w:val="en-US"/>
                            </w:rPr>
                            <w:t xml:space="preserve"> </w:t>
                          </w:r>
                          <w:r w:rsidRPr="002C5E16">
                            <w:rPr>
                              <w:rFonts w:ascii="Courier New" w:hAnsi="Courier New" w:cs="Courier New"/>
                              <w:sz w:val="28"/>
                              <w:szCs w:val="28"/>
                              <w:lang w:val="en-US"/>
                            </w:rPr>
                            <w:t>{</w:t>
                          </w:r>
                          <w:r>
                            <w:rPr>
                              <w:rFonts w:ascii="Courier New" w:hAnsi="Courier New" w:cs="Courier New"/>
                              <w:sz w:val="28"/>
                              <w:szCs w:val="28"/>
                              <w:lang w:val="uk-UA"/>
                            </w:rPr>
                            <w:t xml:space="preserve"> </w:t>
                          </w:r>
                          <w:r w:rsidRPr="002C5E16">
                            <w:rPr>
                              <w:rFonts w:ascii="Courier New" w:hAnsi="Courier New" w:cs="Courier New"/>
                              <w:color w:val="C00000"/>
                              <w:sz w:val="28"/>
                              <w:szCs w:val="28"/>
                              <w:lang w:val="en-US"/>
                            </w:rPr>
                            <w:t>background</w:t>
                          </w:r>
                          <w:r w:rsidRPr="002C5E16">
                            <w:rPr>
                              <w:rFonts w:ascii="Courier New" w:hAnsi="Courier New" w:cs="Courier New"/>
                              <w:sz w:val="28"/>
                              <w:szCs w:val="28"/>
                              <w:lang w:val="en-US"/>
                            </w:rPr>
                            <w:t xml:space="preserve">: </w:t>
                          </w:r>
                          <w:r w:rsidRPr="002C5E16">
                            <w:rPr>
                              <w:rFonts w:ascii="Courier New" w:hAnsi="Courier New" w:cs="Courier New"/>
                              <w:color w:val="0CA44D"/>
                              <w:sz w:val="28"/>
                              <w:szCs w:val="28"/>
                              <w:lang w:val="en-US"/>
                            </w:rPr>
                            <w:t>#ffc910</w:t>
                          </w:r>
                          <w:r w:rsidRPr="002C5E16">
                            <w:rPr>
                              <w:rFonts w:ascii="Courier New" w:hAnsi="Courier New" w:cs="Courier New"/>
                              <w:sz w:val="28"/>
                              <w:szCs w:val="28"/>
                              <w:lang w:val="en-US"/>
                            </w:rPr>
                            <w:t>;</w:t>
                          </w:r>
                          <w:r>
                            <w:rPr>
                              <w:rFonts w:ascii="Courier New" w:hAnsi="Courier New" w:cs="Courier New"/>
                              <w:sz w:val="28"/>
                              <w:szCs w:val="28"/>
                              <w:lang w:val="uk-UA"/>
                            </w:rPr>
                            <w:t xml:space="preserve"> </w:t>
                          </w:r>
                          <w:r w:rsidRPr="002C5E16">
                            <w:rPr>
                              <w:rFonts w:ascii="Courier New" w:hAnsi="Courier New" w:cs="Courier New"/>
                              <w:sz w:val="28"/>
                              <w:szCs w:val="28"/>
                              <w:lang w:val="en-US"/>
                            </w:rPr>
                            <w:t>}</w:t>
                          </w:r>
                          <w:r w:rsidRPr="002C5E16">
                            <w:rPr>
                              <w:rStyle w:val="ae"/>
                              <w:rFonts w:ascii="Courier New" w:hAnsi="Courier New" w:cs="Courier New"/>
                              <w:sz w:val="28"/>
                              <w:szCs w:val="28"/>
                            </w:rPr>
                            <w:annotationRef/>
                          </w:r>
                        </w:ins>
                      </w:p>
                      <w:p w14:paraId="0CF2A1D2" w14:textId="77777777" w:rsidR="000A2EAA" w:rsidRDefault="000A2EAA">
                        <w:pPr>
                          <w:rPr>
                            <w:ins w:id="429" w:author="МАРІЯ БРЕНЬ" w:date="2019-12-18T22:17:00Z"/>
                            <w:lang w:val="uk-UA"/>
                          </w:rPr>
                        </w:pPr>
                      </w:p>
                      <w:p w14:paraId="5336BA26" w14:textId="77777777" w:rsidR="000A2EAA" w:rsidRDefault="000A2EAA"/>
                    </w:txbxContent>
                  </v:textbox>
                  <w10:wrap anchory="page"/>
                </v:shape>
              </w:pict>
            </mc:Fallback>
          </mc:AlternateContent>
        </w:r>
      </w:ins>
      <w:del w:id="430" w:author="МАРІЯ БРЕНЬ" w:date="2019-12-18T22:16:00Z">
        <w:r w:rsidR="00F8778D">
          <w:rPr>
            <w:rFonts w:ascii="Courier New" w:hAnsi="Courier New" w:cs="Courier New"/>
            <w:noProof/>
            <w:color w:val="548DD4" w:themeColor="text2" w:themeTint="99"/>
            <w:lang w:val="en-US" w:eastAsia="en-US" w:bidi="ar-SA"/>
            <w:rPrChange w:id="431" w:author="Unknown">
              <w:rPr>
                <w:noProof/>
                <w:lang w:val="en-US" w:eastAsia="en-US" w:bidi="ar-SA"/>
              </w:rPr>
            </w:rPrChange>
          </w:rPr>
          <w:drawing>
            <wp:anchor distT="0" distB="0" distL="0" distR="0" simplePos="0" relativeHeight="78" behindDoc="0" locked="0" layoutInCell="1" allowOverlap="1" wp14:anchorId="0929ACF7" wp14:editId="1EDD293E">
              <wp:simplePos x="0" y="0"/>
              <wp:positionH relativeFrom="page">
                <wp:posOffset>1083733</wp:posOffset>
              </wp:positionH>
              <wp:positionV relativeFrom="paragraph">
                <wp:posOffset>312632</wp:posOffset>
              </wp:positionV>
              <wp:extent cx="3089910" cy="136525"/>
              <wp:effectExtent l="0" t="0" r="0" b="0"/>
              <wp:wrapTopAndBottom/>
              <wp:docPr id="4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7.png"/>
                      <pic:cNvPicPr/>
                    </pic:nvPicPr>
                    <pic:blipFill rotWithShape="1">
                      <a:blip r:embed="rId30" cstate="print"/>
                      <a:srcRect t="23636" b="41818"/>
                      <a:stretch/>
                    </pic:blipFill>
                    <pic:spPr bwMode="auto">
                      <a:xfrm>
                        <a:off x="0" y="0"/>
                        <a:ext cx="3089910" cy="136525"/>
                      </a:xfrm>
                      <a:prstGeom prst="rect">
                        <a:avLst/>
                      </a:prstGeom>
                      <a:ln>
                        <a:noFill/>
                      </a:ln>
                      <a:extLst>
                        <a:ext uri="{53640926-AAD7-44D8-BBD7-CCE9431645EC}">
                          <a14:shadowObscured xmlns:a14="http://schemas.microsoft.com/office/drawing/2010/main"/>
                        </a:ext>
                      </a:extLst>
                    </pic:spPr>
                  </pic:pic>
                </a:graphicData>
              </a:graphic>
            </wp:anchor>
          </w:drawing>
        </w:r>
      </w:del>
      <w:r w:rsidR="00C100F4">
        <w:rPr>
          <w:lang w:val="uk-UA"/>
        </w:rPr>
        <w:t xml:space="preserve">          </w:t>
      </w:r>
      <w:del w:id="432" w:author="МАРІЯ БРЕНЬ" w:date="2019-12-18T22:14:00Z">
        <w:r w:rsidR="00C100F4" w:rsidDel="002C5E16">
          <w:rPr>
            <w:lang w:val="uk-UA"/>
          </w:rPr>
          <w:delText xml:space="preserve">  </w:delText>
        </w:r>
        <w:r w:rsidR="00183A6E" w:rsidDel="002C5E16">
          <w:rPr>
            <w:lang w:val="uk-UA"/>
          </w:rPr>
          <w:delText xml:space="preserve">селектор </w:delText>
        </w:r>
        <w:r w:rsidR="00C100F4" w:rsidDel="002C5E16">
          <w:rPr>
            <w:lang w:val="uk-UA"/>
          </w:rPr>
          <w:delText xml:space="preserve">                 </w:delText>
        </w:r>
        <w:r w:rsidR="00183A6E" w:rsidDel="002C5E16">
          <w:rPr>
            <w:lang w:val="uk-UA"/>
          </w:rPr>
          <w:delText xml:space="preserve">властивість </w:delText>
        </w:r>
        <w:r w:rsidR="002C5E16" w:rsidDel="002C5E16">
          <w:rPr>
            <w:lang w:val="uk-UA"/>
          </w:rPr>
          <w:delText xml:space="preserve">                   </w:delText>
        </w:r>
        <w:r w:rsidR="00183A6E" w:rsidDel="002C5E16">
          <w:rPr>
            <w:lang w:val="uk-UA"/>
          </w:rPr>
          <w:delText>значення</w:delText>
        </w:r>
      </w:del>
    </w:p>
    <w:p w14:paraId="34D7B5E7" w14:textId="144C9F27" w:rsidR="005E7977" w:rsidRPr="002C5E16" w:rsidDel="002C5E16" w:rsidRDefault="00767651" w:rsidP="00253FB5">
      <w:pPr>
        <w:pStyle w:val="a3"/>
        <w:spacing w:line="360" w:lineRule="auto"/>
        <w:rPr>
          <w:del w:id="433" w:author="МАРІЯ БРЕНЬ" w:date="2019-12-18T22:13:00Z"/>
          <w:rFonts w:ascii="Courier New" w:hAnsi="Courier New" w:cs="Courier New"/>
          <w:sz w:val="28"/>
          <w:szCs w:val="28"/>
        </w:rPr>
      </w:pPr>
      <w:ins w:id="434" w:author="МАРІЯ БРЕНЬ" w:date="2019-12-18T22:16:00Z">
        <w:r>
          <w:rPr>
            <w:rFonts w:ascii="Courier New" w:hAnsi="Courier New" w:cs="Courier New"/>
            <w:noProof/>
            <w:color w:val="548DD4" w:themeColor="text2" w:themeTint="99"/>
            <w:lang w:val="en-US" w:eastAsia="en-US" w:bidi="ar-SA"/>
          </w:rPr>
          <mc:AlternateContent>
            <mc:Choice Requires="wps">
              <w:drawing>
                <wp:anchor distT="4294967295" distB="4294967295" distL="114300" distR="114300" simplePos="0" relativeHeight="251905024" behindDoc="0" locked="0" layoutInCell="1" allowOverlap="1" wp14:anchorId="2583FB21" wp14:editId="6EE2F7E3">
                  <wp:simplePos x="0" y="0"/>
                  <wp:positionH relativeFrom="column">
                    <wp:posOffset>3470275</wp:posOffset>
                  </wp:positionH>
                  <wp:positionV relativeFrom="paragraph">
                    <wp:posOffset>150494</wp:posOffset>
                  </wp:positionV>
                  <wp:extent cx="744855" cy="0"/>
                  <wp:effectExtent l="38100" t="76200" r="0" b="76200"/>
                  <wp:wrapNone/>
                  <wp:docPr id="418" name="Пряма зі стрілкою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4485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1CFD0F88" id="_x0000_t32" coordsize="21600,21600" o:spt="32" o:oned="t" path="m,l21600,21600e" filled="f">
                  <v:path arrowok="t" fillok="f" o:connecttype="none"/>
                  <o:lock v:ext="edit" shapetype="t"/>
                </v:shapetype>
                <v:shape id="Пряма зі стрілкою 418" o:spid="_x0000_s1026" type="#_x0000_t32" style="position:absolute;margin-left:273.25pt;margin-top:11.85pt;width:58.65pt;height:0;z-index:251905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" strokecolor="black [3040]">
                  <v:stroke startarrow="block" endarrow="block"/>
                  <o:lock v:ext="edit" shapetype="f"/>
                </v:shape>
              </w:pict>
            </mc:Fallback>
          </mc:AlternateContent>
        </w:r>
        <w:r>
          <w:rPr>
            <w:rFonts w:ascii="Courier New" w:hAnsi="Courier New" w:cs="Courier New"/>
            <w:noProof/>
            <w:color w:val="548DD4" w:themeColor="text2" w:themeTint="99"/>
            <w:lang w:val="en-US" w:eastAsia="en-US" w:bidi="ar-SA"/>
          </w:rPr>
          <mc:AlternateContent>
            <mc:Choice Requires="wps">
              <w:drawing>
                <wp:anchor distT="4294967295" distB="4294967295" distL="114300" distR="114300" simplePos="0" relativeHeight="251906048" behindDoc="0" locked="0" layoutInCell="1" allowOverlap="1" wp14:anchorId="5345DF07" wp14:editId="02CA4759">
                  <wp:simplePos x="0" y="0"/>
                  <wp:positionH relativeFrom="column">
                    <wp:posOffset>2082165</wp:posOffset>
                  </wp:positionH>
                  <wp:positionV relativeFrom="paragraph">
                    <wp:posOffset>149859</wp:posOffset>
                  </wp:positionV>
                  <wp:extent cx="1108710" cy="0"/>
                  <wp:effectExtent l="38100" t="76200" r="0" b="76200"/>
                  <wp:wrapNone/>
                  <wp:docPr id="419" name="Пряма зі стрілкою 4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0871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DA6F509" id="Пряма зі стрілкою 419" o:spid="_x0000_s1026" type="#_x0000_t32" style="position:absolute;margin-left:163.95pt;margin-top:11.8pt;width:87.3pt;height:0;z-index:2519060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" strokecolor="black [3040]">
                  <v:stroke startarrow="block" endarrow="block"/>
                  <o:lock v:ext="edit" shapetype="f"/>
                </v:shape>
              </w:pict>
            </mc:Fallback>
          </mc:AlternateContent>
        </w:r>
        <w:r>
          <w:rPr>
            <w:rFonts w:ascii="Courier New" w:hAnsi="Courier New" w:cs="Courier New"/>
            <w:noProof/>
            <w:color w:val="548DD4" w:themeColor="text2" w:themeTint="99"/>
            <w:lang w:val="en-US" w:eastAsia="en-US" w:bidi="ar-SA"/>
          </w:rPr>
          <mc:AlternateContent>
            <mc:Choice Requires="wps">
              <w:drawing>
                <wp:anchor distT="4294967295" distB="4294967295" distL="114300" distR="114300" simplePos="0" relativeHeight="251904000" behindDoc="0" locked="0" layoutInCell="1" allowOverlap="1" wp14:anchorId="3A89F8AB" wp14:editId="46DA49F6">
                  <wp:simplePos x="0" y="0"/>
                  <wp:positionH relativeFrom="column">
                    <wp:posOffset>1337310</wp:posOffset>
                  </wp:positionH>
                  <wp:positionV relativeFrom="paragraph">
                    <wp:posOffset>149859</wp:posOffset>
                  </wp:positionV>
                  <wp:extent cx="431800" cy="0"/>
                  <wp:effectExtent l="38100" t="76200" r="6350" b="76200"/>
                  <wp:wrapNone/>
                  <wp:docPr id="417" name="Пряма зі стрілкою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1800"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7937E7E" id="Пряма зі стрілкою 417" o:spid="_x0000_s1026" type="#_x0000_t32" style="position:absolute;margin-left:105.3pt;margin-top:11.8pt;width:34pt;height:0;z-index:2519040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" strokecolor="black [3040]">
                  <v:stroke startarrow="block" endarrow="block"/>
                  <o:lock v:ext="edit" shapetype="f"/>
                </v:shape>
              </w:pict>
            </mc:Fallback>
          </mc:AlternateContent>
        </w:r>
      </w:ins>
      <w:del w:id="435" w:author="МАРІЯ БРЕНЬ" w:date="2019-12-18T22:13:00Z">
        <w:r w:rsidR="00C100F4" w:rsidDel="002C5E16">
          <w:rPr>
            <w:sz w:val="28"/>
            <w:szCs w:val="28"/>
            <w:lang w:val="uk-UA"/>
          </w:rPr>
          <w:delText xml:space="preserve">        </w:delText>
        </w:r>
        <w:r w:rsidR="00183A6E" w:rsidRPr="002C5E16" w:rsidDel="002C5E16">
          <w:rPr>
            <w:rFonts w:ascii="Courier New" w:hAnsi="Courier New" w:cs="Courier New"/>
            <w:color w:val="548DD4" w:themeColor="text2" w:themeTint="99"/>
            <w:sz w:val="28"/>
            <w:szCs w:val="28"/>
            <w:lang w:val="en-US"/>
          </w:rPr>
          <w:delText>body</w:delText>
        </w:r>
        <w:r w:rsidR="003D6273" w:rsidRPr="003D6273">
          <w:rPr>
            <w:rFonts w:ascii="Courier New" w:hAnsi="Courier New" w:cs="Courier New"/>
            <w:color w:val="548DD4" w:themeColor="text2" w:themeTint="99"/>
            <w:sz w:val="28"/>
            <w:szCs w:val="28"/>
            <w:rPrChange w:id="436" w:author="Пользователь Windows" w:date="2019-12-19T05:25:00Z">
              <w:rPr>
                <w:rFonts w:ascii="Courier New" w:hAnsi="Courier New" w:cs="Courier New"/>
                <w:color w:val="548DD4" w:themeColor="text2" w:themeTint="99"/>
                <w:sz w:val="28"/>
                <w:szCs w:val="28"/>
                <w:lang w:val="en-US"/>
              </w:rPr>
            </w:rPrChange>
          </w:rPr>
          <w:delText xml:space="preserve"> </w:delText>
        </w:r>
        <w:r w:rsidR="003D6273" w:rsidRPr="003D6273">
          <w:rPr>
            <w:rFonts w:ascii="Courier New" w:hAnsi="Courier New" w:cs="Courier New"/>
            <w:sz w:val="28"/>
            <w:szCs w:val="28"/>
            <w:rPrChange w:id="437" w:author="Пользователь Windows" w:date="2019-12-19T05:25:00Z">
              <w:rPr>
                <w:rFonts w:ascii="Courier New" w:hAnsi="Courier New" w:cs="Courier New"/>
                <w:sz w:val="28"/>
                <w:szCs w:val="28"/>
                <w:lang w:val="en-US"/>
              </w:rPr>
            </w:rPrChange>
          </w:rPr>
          <w:delText>{</w:delText>
        </w:r>
        <w:r w:rsidR="00C100F4" w:rsidDel="002C5E16">
          <w:rPr>
            <w:rFonts w:ascii="Courier New" w:hAnsi="Courier New" w:cs="Courier New"/>
            <w:sz w:val="28"/>
            <w:szCs w:val="28"/>
            <w:lang w:val="uk-UA"/>
          </w:rPr>
          <w:delText xml:space="preserve"> </w:delText>
        </w:r>
        <w:r w:rsidR="00183A6E" w:rsidRPr="002C5E16" w:rsidDel="002C5E16">
          <w:rPr>
            <w:rFonts w:ascii="Courier New" w:hAnsi="Courier New" w:cs="Courier New"/>
            <w:color w:val="C00000"/>
            <w:sz w:val="28"/>
            <w:szCs w:val="28"/>
            <w:lang w:val="en-US"/>
          </w:rPr>
          <w:delText>background</w:delText>
        </w:r>
        <w:r w:rsidR="003D6273" w:rsidRPr="003D6273">
          <w:rPr>
            <w:rFonts w:ascii="Courier New" w:hAnsi="Courier New" w:cs="Courier New"/>
            <w:sz w:val="28"/>
            <w:szCs w:val="28"/>
            <w:rPrChange w:id="438" w:author="Пользователь Windows" w:date="2019-12-19T05:25:00Z">
              <w:rPr>
                <w:rFonts w:ascii="Courier New" w:hAnsi="Courier New" w:cs="Courier New"/>
                <w:sz w:val="28"/>
                <w:szCs w:val="28"/>
                <w:lang w:val="en-US"/>
              </w:rPr>
            </w:rPrChange>
          </w:rPr>
          <w:delText xml:space="preserve">: </w:delText>
        </w:r>
        <w:r w:rsidR="003D6273" w:rsidRPr="003D6273">
          <w:rPr>
            <w:rFonts w:ascii="Courier New" w:hAnsi="Courier New" w:cs="Courier New"/>
            <w:color w:val="0CA44D"/>
            <w:sz w:val="28"/>
            <w:szCs w:val="28"/>
            <w:rPrChange w:id="439" w:author="Пользователь Windows" w:date="2019-12-19T05:25:00Z">
              <w:rPr>
                <w:rFonts w:ascii="Courier New" w:hAnsi="Courier New" w:cs="Courier New"/>
                <w:color w:val="0CA44D"/>
                <w:sz w:val="28"/>
                <w:szCs w:val="28"/>
                <w:lang w:val="en-US"/>
              </w:rPr>
            </w:rPrChange>
          </w:rPr>
          <w:delText>#</w:delText>
        </w:r>
        <w:r w:rsidR="00183A6E" w:rsidRPr="002C5E16" w:rsidDel="002C5E16">
          <w:rPr>
            <w:rFonts w:ascii="Courier New" w:hAnsi="Courier New" w:cs="Courier New"/>
            <w:color w:val="0CA44D"/>
            <w:sz w:val="28"/>
            <w:szCs w:val="28"/>
            <w:lang w:val="en-US"/>
          </w:rPr>
          <w:delText>ffc</w:delText>
        </w:r>
        <w:r w:rsidR="003D6273" w:rsidRPr="003D6273">
          <w:rPr>
            <w:rFonts w:ascii="Courier New" w:hAnsi="Courier New" w:cs="Courier New"/>
            <w:color w:val="0CA44D"/>
            <w:sz w:val="28"/>
            <w:szCs w:val="28"/>
            <w:rPrChange w:id="440" w:author="Пользователь Windows" w:date="2019-12-19T05:25:00Z">
              <w:rPr>
                <w:rFonts w:ascii="Courier New" w:hAnsi="Courier New" w:cs="Courier New"/>
                <w:color w:val="0CA44D"/>
                <w:sz w:val="28"/>
                <w:szCs w:val="28"/>
                <w:lang w:val="en-US"/>
              </w:rPr>
            </w:rPrChange>
          </w:rPr>
          <w:delText>910</w:delText>
        </w:r>
        <w:r w:rsidR="003D6273" w:rsidRPr="003D6273">
          <w:rPr>
            <w:rFonts w:ascii="Courier New" w:hAnsi="Courier New" w:cs="Courier New"/>
            <w:sz w:val="28"/>
            <w:szCs w:val="28"/>
            <w:rPrChange w:id="441" w:author="Пользователь Windows" w:date="2019-12-19T05:25:00Z">
              <w:rPr>
                <w:rFonts w:ascii="Courier New" w:hAnsi="Courier New" w:cs="Courier New"/>
                <w:sz w:val="28"/>
                <w:szCs w:val="28"/>
                <w:lang w:val="en-US"/>
              </w:rPr>
            </w:rPrChange>
          </w:rPr>
          <w:delText>;</w:delText>
        </w:r>
        <w:r w:rsidR="00C100F4" w:rsidDel="002C5E16">
          <w:rPr>
            <w:rFonts w:ascii="Courier New" w:hAnsi="Courier New" w:cs="Courier New"/>
            <w:sz w:val="28"/>
            <w:szCs w:val="28"/>
            <w:lang w:val="uk-UA"/>
          </w:rPr>
          <w:delText xml:space="preserve"> </w:delText>
        </w:r>
        <w:r w:rsidR="003D6273" w:rsidRPr="003D6273">
          <w:rPr>
            <w:rFonts w:ascii="Courier New" w:hAnsi="Courier New" w:cs="Courier New"/>
            <w:sz w:val="28"/>
            <w:szCs w:val="28"/>
            <w:rPrChange w:id="442" w:author="Пользователь Windows" w:date="2019-12-19T05:25:00Z">
              <w:rPr>
                <w:rFonts w:ascii="Courier New" w:hAnsi="Courier New" w:cs="Courier New"/>
                <w:sz w:val="28"/>
                <w:szCs w:val="28"/>
                <w:lang w:val="en-US"/>
              </w:rPr>
            </w:rPrChange>
          </w:rPr>
          <w:delText>}</w:delText>
        </w:r>
        <w:commentRangeStart w:id="443"/>
        <w:commentRangeEnd w:id="443"/>
        <w:r w:rsidR="00097C12" w:rsidRPr="002C5E16" w:rsidDel="002C5E16">
          <w:rPr>
            <w:rStyle w:val="ae"/>
            <w:rFonts w:ascii="Courier New" w:hAnsi="Courier New" w:cs="Courier New"/>
            <w:sz w:val="28"/>
            <w:szCs w:val="28"/>
          </w:rPr>
          <w:commentReference w:id="443"/>
        </w:r>
      </w:del>
    </w:p>
    <w:p w14:paraId="526A2D5E" w14:textId="77777777" w:rsidR="005E7977" w:rsidRDefault="005E7977" w:rsidP="00253FB5">
      <w:pPr>
        <w:pStyle w:val="a3"/>
        <w:spacing w:line="360" w:lineRule="auto"/>
        <w:rPr>
          <w:sz w:val="23"/>
        </w:rPr>
      </w:pPr>
    </w:p>
    <w:p w14:paraId="4E5B5B4F" w14:textId="77777777" w:rsidR="002C5E16" w:rsidRDefault="002C5E16" w:rsidP="00253FB5">
      <w:pPr>
        <w:pStyle w:val="a3"/>
        <w:spacing w:line="360" w:lineRule="auto"/>
        <w:ind w:left="105"/>
        <w:rPr>
          <w:ins w:id="444" w:author="МАРІЯ БРЕНЬ" w:date="2019-12-18T22:15:00Z"/>
        </w:rPr>
      </w:pPr>
    </w:p>
    <w:p w14:paraId="21CAB3ED" w14:textId="77777777" w:rsidR="002C5E16" w:rsidRDefault="002C5E16" w:rsidP="00253FB5">
      <w:pPr>
        <w:pStyle w:val="a3"/>
        <w:spacing w:line="360" w:lineRule="auto"/>
        <w:ind w:left="105"/>
        <w:rPr>
          <w:ins w:id="445" w:author="МАРІЯ БРЕНЬ" w:date="2019-12-18T22:18:00Z"/>
        </w:rPr>
      </w:pPr>
    </w:p>
    <w:p w14:paraId="786556D9" w14:textId="77777777" w:rsidR="000C6932" w:rsidRPr="000C6932" w:rsidRDefault="000C6932" w:rsidP="00253FB5">
      <w:pPr>
        <w:pStyle w:val="a3"/>
        <w:spacing w:line="360" w:lineRule="auto"/>
        <w:ind w:left="105"/>
        <w:rPr>
          <w:lang w:val="uk-UA"/>
        </w:rPr>
      </w:pPr>
      <w:r>
        <w:t xml:space="preserve">Спочатку пишеться ім'я селектора, наприклад, </w:t>
      </w:r>
      <w:r>
        <w:rPr>
          <w:rFonts w:ascii="Courier New" w:hAnsi="Courier New"/>
          <w:b/>
          <w:color w:val="006699"/>
        </w:rPr>
        <w:t>TABLE</w:t>
      </w:r>
      <w:r>
        <w:t>, це означає, що вс</w:t>
      </w:r>
      <w:r>
        <w:rPr>
          <w:lang w:val="uk-UA"/>
        </w:rPr>
        <w:t>і</w:t>
      </w:r>
      <w:r>
        <w:t xml:space="preserve"> стильові правила будуть застосовуватися до тег</w:t>
      </w:r>
      <w:r>
        <w:rPr>
          <w:lang w:val="uk-UA"/>
        </w:rPr>
        <w:t xml:space="preserve">а </w:t>
      </w:r>
      <w:r>
        <w:rPr>
          <w:rFonts w:ascii="Courier New" w:hAnsi="Courier New"/>
          <w:b/>
          <w:color w:val="006699"/>
        </w:rPr>
        <w:t>&lt;table&gt;</w:t>
      </w:r>
      <w:r>
        <w:t>, потім йдуть фігурні дужки, в яких записується стильова властивість, а його значення вказується після двокрапки. Стильові властивості поділяються між собою крапкою з комою, вкінці цей символ можна опустити.</w:t>
      </w:r>
    </w:p>
    <w:p w14:paraId="62C1B52C" w14:textId="77777777" w:rsidR="000C6932" w:rsidRDefault="000C6932" w:rsidP="00253FB5">
      <w:pPr>
        <w:pStyle w:val="a3"/>
        <w:spacing w:line="360" w:lineRule="auto"/>
        <w:ind w:left="105"/>
      </w:pPr>
    </w:p>
    <w:p w14:paraId="3C503A04" w14:textId="77777777" w:rsidR="000C6932" w:rsidRDefault="000C6932" w:rsidP="00253FB5">
      <w:pPr>
        <w:pStyle w:val="a3"/>
        <w:spacing w:line="360" w:lineRule="auto"/>
        <w:ind w:left="105"/>
      </w:pPr>
      <w:r>
        <w:t>CSS не чутливий до регістру, перенесення рядків, прогалин і символів табуляції, тому форма запису залежить від бажання розробника. Так, в прикладі 1.14 показані два різновиди оформлення селектор</w:t>
      </w:r>
      <w:ins w:id="446" w:author="Пользователь Windows" w:date="2019-12-19T05:57:00Z">
        <w:r w:rsidR="00DF54AF">
          <w:rPr>
            <w:lang w:val="uk-UA"/>
          </w:rPr>
          <w:t>ів</w:t>
        </w:r>
      </w:ins>
      <w:r>
        <w:t xml:space="preserve"> і їх правил.</w:t>
      </w:r>
    </w:p>
    <w:p w14:paraId="6CCE8DE8" w14:textId="77777777" w:rsidR="005E7977" w:rsidRDefault="005E7977" w:rsidP="00253FB5">
      <w:pPr>
        <w:pStyle w:val="a3"/>
        <w:spacing w:line="360" w:lineRule="auto"/>
        <w:rPr>
          <w:sz w:val="20"/>
        </w:rPr>
      </w:pPr>
    </w:p>
    <w:tbl>
      <w:tblPr>
        <w:tblStyle w:val="TableNormal"/>
        <w:tblW w:w="0" w:type="auto"/>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5E7977" w14:paraId="1A5B33BA" w14:textId="77777777">
        <w:trPr>
          <w:trHeight w:val="235"/>
        </w:trPr>
        <w:tc>
          <w:tcPr>
            <w:tcW w:w="5177" w:type="dxa"/>
            <w:tcBorders>
              <w:right w:val="single" w:sz="6" w:space="0" w:color="666666"/>
            </w:tcBorders>
          </w:tcPr>
          <w:p w14:paraId="4B26F10C" w14:textId="77777777" w:rsidR="005E7977" w:rsidRDefault="000C6932" w:rsidP="00253FB5">
            <w:pPr>
              <w:pStyle w:val="TableParagraph"/>
              <w:spacing w:line="360" w:lineRule="auto"/>
              <w:ind w:left="-1"/>
              <w:rPr>
                <w:rFonts w:ascii="Arial Black" w:hAnsi="Arial Black"/>
                <w:sz w:val="15"/>
              </w:rPr>
            </w:pPr>
            <w:r w:rsidRPr="000C6932">
              <w:rPr>
                <w:rFonts w:ascii="Arial Black" w:hAnsi="Arial Black"/>
                <w:color w:val="685C53"/>
                <w:sz w:val="15"/>
              </w:rPr>
              <w:t>Приклад 1.14. Використання стилів</w:t>
            </w:r>
          </w:p>
        </w:tc>
        <w:tc>
          <w:tcPr>
            <w:tcW w:w="771" w:type="dxa"/>
            <w:tcBorders>
              <w:left w:val="single" w:sz="6" w:space="0" w:color="666666"/>
              <w:right w:val="double" w:sz="2" w:space="0" w:color="666666"/>
            </w:tcBorders>
            <w:shd w:val="clear" w:color="auto" w:fill="CEE2D3"/>
          </w:tcPr>
          <w:p w14:paraId="2FFA2543" w14:textId="77777777" w:rsidR="005E7977" w:rsidRDefault="00C542A1" w:rsidP="00253FB5">
            <w:pPr>
              <w:pStyle w:val="TableParagraph"/>
              <w:spacing w:line="360" w:lineRule="auto"/>
              <w:rPr>
                <w:rFonts w:ascii="Arial"/>
                <w:sz w:val="13"/>
              </w:rPr>
            </w:pPr>
            <w:r>
              <w:rPr>
                <w:rFonts w:ascii="Arial"/>
                <w:sz w:val="13"/>
              </w:rPr>
              <w:t>XHTML 1.0</w:t>
            </w:r>
          </w:p>
        </w:tc>
        <w:tc>
          <w:tcPr>
            <w:tcW w:w="621" w:type="dxa"/>
            <w:tcBorders>
              <w:left w:val="double" w:sz="2" w:space="0" w:color="666666"/>
              <w:right w:val="double" w:sz="2" w:space="0" w:color="666666"/>
            </w:tcBorders>
            <w:shd w:val="clear" w:color="auto" w:fill="CEE2D3"/>
          </w:tcPr>
          <w:p w14:paraId="2A745541" w14:textId="77777777" w:rsidR="005E7977" w:rsidRDefault="00C542A1" w:rsidP="00253FB5">
            <w:pPr>
              <w:pStyle w:val="TableParagraph"/>
              <w:spacing w:line="360" w:lineRule="auto"/>
              <w:ind w:left="46"/>
              <w:rPr>
                <w:rFonts w:ascii="Arial"/>
                <w:sz w:val="13"/>
              </w:rPr>
            </w:pPr>
            <w:r>
              <w:rPr>
                <w:rFonts w:ascii="Arial"/>
                <w:sz w:val="13"/>
              </w:rPr>
              <w:t>CSS 2.1</w:t>
            </w:r>
          </w:p>
        </w:tc>
        <w:tc>
          <w:tcPr>
            <w:tcW w:w="353" w:type="dxa"/>
            <w:tcBorders>
              <w:left w:val="double" w:sz="2" w:space="0" w:color="666666"/>
              <w:right w:val="single" w:sz="6" w:space="0" w:color="666666"/>
            </w:tcBorders>
            <w:shd w:val="clear" w:color="auto" w:fill="CEE2D3"/>
          </w:tcPr>
          <w:p w14:paraId="4BF77741" w14:textId="77777777" w:rsidR="005E7977" w:rsidRDefault="00C542A1" w:rsidP="00253FB5">
            <w:pPr>
              <w:pStyle w:val="TableParagraph"/>
              <w:spacing w:line="360" w:lineRule="auto"/>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6FA6CDE1" w14:textId="77777777" w:rsidR="005E7977" w:rsidRDefault="00C542A1" w:rsidP="00253FB5">
            <w:pPr>
              <w:pStyle w:val="TableParagraph"/>
              <w:spacing w:line="360" w:lineRule="auto"/>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6D3525B3" w14:textId="77777777" w:rsidR="005E7977" w:rsidRDefault="00C542A1" w:rsidP="00253FB5">
            <w:pPr>
              <w:pStyle w:val="TableParagraph"/>
              <w:spacing w:line="360" w:lineRule="auto"/>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2AF432B3" w14:textId="77777777" w:rsidR="005E7977" w:rsidRDefault="00C542A1" w:rsidP="00253FB5">
            <w:pPr>
              <w:pStyle w:val="TableParagraph"/>
              <w:spacing w:line="360" w:lineRule="auto"/>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7549BB71" w14:textId="77777777" w:rsidR="005E7977" w:rsidRDefault="00C542A1" w:rsidP="00253FB5">
            <w:pPr>
              <w:pStyle w:val="TableParagraph"/>
              <w:spacing w:line="360" w:lineRule="auto"/>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28A8C3A8" w14:textId="77777777" w:rsidR="005E7977" w:rsidRDefault="00C542A1" w:rsidP="00253FB5">
            <w:pPr>
              <w:pStyle w:val="TableParagraph"/>
              <w:spacing w:line="360" w:lineRule="auto"/>
              <w:ind w:left="39"/>
              <w:rPr>
                <w:rFonts w:ascii="Arial"/>
                <w:sz w:val="13"/>
              </w:rPr>
            </w:pPr>
            <w:r>
              <w:rPr>
                <w:rFonts w:ascii="Arial"/>
                <w:sz w:val="13"/>
              </w:rPr>
              <w:t>Sa 5</w:t>
            </w:r>
          </w:p>
        </w:tc>
        <w:tc>
          <w:tcPr>
            <w:tcW w:w="456" w:type="dxa"/>
            <w:tcBorders>
              <w:left w:val="single" w:sz="6" w:space="0" w:color="666666"/>
            </w:tcBorders>
            <w:shd w:val="clear" w:color="auto" w:fill="CEE2D3"/>
          </w:tcPr>
          <w:p w14:paraId="6D66C331" w14:textId="77777777" w:rsidR="005E7977" w:rsidRDefault="00C542A1" w:rsidP="00253FB5">
            <w:pPr>
              <w:pStyle w:val="TableParagraph"/>
              <w:spacing w:line="360" w:lineRule="auto"/>
              <w:ind w:left="38"/>
              <w:rPr>
                <w:rFonts w:ascii="Arial"/>
                <w:sz w:val="13"/>
              </w:rPr>
            </w:pPr>
            <w:r>
              <w:rPr>
                <w:rFonts w:ascii="Arial"/>
                <w:sz w:val="13"/>
              </w:rPr>
              <w:t>Fx 3.6</w:t>
            </w:r>
          </w:p>
        </w:tc>
      </w:tr>
      <w:tr w:rsidR="005E7977" w14:paraId="6C61927F" w14:textId="77777777">
        <w:trPr>
          <w:trHeight w:val="2997"/>
        </w:trPr>
        <w:tc>
          <w:tcPr>
            <w:tcW w:w="9211" w:type="dxa"/>
            <w:gridSpan w:val="10"/>
            <w:shd w:val="clear" w:color="auto" w:fill="F8F7F2"/>
          </w:tcPr>
          <w:p w14:paraId="37DC230A" w14:textId="77777777" w:rsidR="005E7977" w:rsidRPr="00EB5600" w:rsidRDefault="00C542A1" w:rsidP="00E50F55">
            <w:pPr>
              <w:pStyle w:val="TableParagraph"/>
              <w:ind w:left="254" w:right="4061" w:hanging="180"/>
              <w:rPr>
                <w:sz w:val="15"/>
                <w:lang w:val="en-US"/>
              </w:rPr>
            </w:pPr>
            <w:r w:rsidRPr="00EB5600">
              <w:rPr>
                <w:sz w:val="15"/>
                <w:lang w:val="en-US"/>
              </w:rPr>
              <w:t xml:space="preserve">&lt;!DOCTYPE html PUBLIC "-//W3C//DTD XHTML 1.0 Strict//EN" </w:t>
            </w:r>
            <w:r w:rsidR="003D6273">
              <w:fldChar w:fldCharType="begin"/>
            </w:r>
            <w:r w:rsidR="003D6273" w:rsidRPr="003D6273">
              <w:rPr>
                <w:lang w:val="en-US"/>
                <w:rPrChange w:id="447" w:author="Пользователь Windows" w:date="2019-12-19T05:25:00Z">
                  <w:rPr/>
                </w:rPrChange>
              </w:rPr>
              <w:instrText>HYPERLINK "http://www.w3.org/TR/xhtml1/DTD/xhtml1-strict.dtd" \h</w:instrText>
            </w:r>
            <w:r w:rsidR="003D6273">
              <w:fldChar w:fldCharType="separate"/>
            </w:r>
            <w:r w:rsidRPr="00EB5600">
              <w:rPr>
                <w:sz w:val="15"/>
                <w:lang w:val="en-US"/>
              </w:rPr>
              <w:t>"http://www.w3.org/TR/xhtml1/DTD/xhtml1</w:t>
            </w:r>
            <w:r w:rsidR="003D6273">
              <w:fldChar w:fldCharType="end"/>
            </w:r>
            <w:r w:rsidRPr="00EB5600">
              <w:rPr>
                <w:sz w:val="15"/>
                <w:lang w:val="en-US"/>
              </w:rPr>
              <w:t>-</w:t>
            </w:r>
            <w:r w:rsidR="003D6273">
              <w:fldChar w:fldCharType="begin"/>
            </w:r>
            <w:r w:rsidR="003D6273" w:rsidRPr="003D6273">
              <w:rPr>
                <w:lang w:val="en-US"/>
                <w:rPrChange w:id="448" w:author="Пользователь Windows" w:date="2019-12-19T05:25:00Z">
                  <w:rPr/>
                </w:rPrChange>
              </w:rPr>
              <w:instrText>HYPERLINK "http://www.w3.org/TR/xhtml1/DTD/xhtml1-strict.dtd" \h</w:instrText>
            </w:r>
            <w:r w:rsidR="003D6273">
              <w:fldChar w:fldCharType="separate"/>
            </w:r>
            <w:r w:rsidRPr="00EB5600">
              <w:rPr>
                <w:sz w:val="15"/>
                <w:lang w:val="en-US"/>
              </w:rPr>
              <w:t>strict.dtd"&gt;</w:t>
            </w:r>
            <w:r w:rsidR="003D6273">
              <w:fldChar w:fldCharType="end"/>
            </w:r>
          </w:p>
          <w:p w14:paraId="13390084" w14:textId="77777777" w:rsidR="005E7977" w:rsidRPr="00EB5600" w:rsidRDefault="00C542A1" w:rsidP="00E50F55">
            <w:pPr>
              <w:pStyle w:val="TableParagraph"/>
              <w:ind w:left="74"/>
              <w:rPr>
                <w:sz w:val="15"/>
                <w:lang w:val="en-US"/>
              </w:rPr>
            </w:pPr>
            <w:r w:rsidRPr="00EB5600">
              <w:rPr>
                <w:sz w:val="15"/>
                <w:lang w:val="en-US"/>
              </w:rPr>
              <w:t xml:space="preserve">&lt;html </w:t>
            </w:r>
            <w:r w:rsidR="003D6273">
              <w:fldChar w:fldCharType="begin"/>
            </w:r>
            <w:r w:rsidR="003D6273" w:rsidRPr="003D6273">
              <w:rPr>
                <w:lang w:val="en-US"/>
                <w:rPrChange w:id="449" w:author="Пользователь Windows" w:date="2019-12-19T05:25:00Z">
                  <w:rPr/>
                </w:rPrChange>
              </w:rPr>
              <w:instrText>HYPERLINK "http://www.w3.org/1999/xhtml" \h</w:instrText>
            </w:r>
            <w:r w:rsidR="003D6273">
              <w:fldChar w:fldCharType="separate"/>
            </w:r>
            <w:r w:rsidRPr="00EB5600">
              <w:rPr>
                <w:sz w:val="15"/>
                <w:lang w:val="en-US"/>
              </w:rPr>
              <w:t>xmlns="http://www.w3.org/1999/xhtml"&gt;</w:t>
            </w:r>
            <w:r w:rsidR="003D6273">
              <w:fldChar w:fldCharType="end"/>
            </w:r>
          </w:p>
          <w:p w14:paraId="0CD57F2E" w14:textId="77777777" w:rsidR="005E7977" w:rsidRPr="00EB5600" w:rsidRDefault="00C542A1" w:rsidP="00E50F55">
            <w:pPr>
              <w:pStyle w:val="TableParagraph"/>
              <w:ind w:left="164"/>
              <w:rPr>
                <w:sz w:val="15"/>
                <w:lang w:val="en-US"/>
              </w:rPr>
            </w:pPr>
            <w:r w:rsidRPr="00EB5600">
              <w:rPr>
                <w:sz w:val="15"/>
                <w:lang w:val="en-US"/>
              </w:rPr>
              <w:t>&lt;head&gt;</w:t>
            </w:r>
          </w:p>
          <w:p w14:paraId="757CB62A" w14:textId="77777777" w:rsidR="005E7977" w:rsidRPr="00EB5600" w:rsidRDefault="00C542A1" w:rsidP="00E50F55">
            <w:pPr>
              <w:pStyle w:val="TableParagraph"/>
              <w:ind w:left="254"/>
              <w:rPr>
                <w:sz w:val="15"/>
                <w:lang w:val="en-US"/>
              </w:rPr>
            </w:pPr>
            <w:r w:rsidRPr="00EB5600">
              <w:rPr>
                <w:sz w:val="15"/>
                <w:lang w:val="en-US"/>
              </w:rPr>
              <w:t>&lt;meta http-equiv="Content-Type" content="text/html; charset=utf-8" /&gt;</w:t>
            </w:r>
          </w:p>
          <w:p w14:paraId="4C655AC6" w14:textId="77777777" w:rsidR="005E7977" w:rsidRPr="00EB5600" w:rsidRDefault="00C542A1" w:rsidP="00E50F55">
            <w:pPr>
              <w:pStyle w:val="TableParagraph"/>
              <w:ind w:left="246"/>
              <w:rPr>
                <w:sz w:val="15"/>
                <w:lang w:val="en-US"/>
              </w:rPr>
            </w:pPr>
            <w:r w:rsidRPr="00EB5600">
              <w:rPr>
                <w:sz w:val="15"/>
                <w:lang w:val="en-US"/>
              </w:rPr>
              <w:t>&lt;title&gt;</w:t>
            </w:r>
            <w:r>
              <w:rPr>
                <w:sz w:val="15"/>
              </w:rPr>
              <w:t>Заголовки</w:t>
            </w:r>
            <w:r w:rsidRPr="00EB5600">
              <w:rPr>
                <w:sz w:val="15"/>
                <w:lang w:val="en-US"/>
              </w:rPr>
              <w:t>&lt;/title&gt;</w:t>
            </w:r>
          </w:p>
          <w:p w14:paraId="67583EF6" w14:textId="77777777" w:rsidR="005E7977" w:rsidRPr="00EB5600" w:rsidRDefault="00C542A1" w:rsidP="00E50F55">
            <w:pPr>
              <w:pStyle w:val="TableParagraph"/>
              <w:ind w:left="254"/>
              <w:rPr>
                <w:sz w:val="15"/>
                <w:lang w:val="en-US"/>
              </w:rPr>
            </w:pPr>
            <w:r w:rsidRPr="00EB5600">
              <w:rPr>
                <w:sz w:val="15"/>
                <w:lang w:val="en-US"/>
              </w:rPr>
              <w:t>&lt;style type="text/css"&gt;</w:t>
            </w:r>
          </w:p>
          <w:p w14:paraId="3F7445D3" w14:textId="77777777" w:rsidR="005E7977" w:rsidRPr="00EB5600" w:rsidRDefault="00C542A1" w:rsidP="00E50F55">
            <w:pPr>
              <w:pStyle w:val="TableParagraph"/>
              <w:ind w:left="344" w:right="4976"/>
              <w:rPr>
                <w:sz w:val="15"/>
                <w:lang w:val="en-US"/>
              </w:rPr>
            </w:pPr>
            <w:r w:rsidRPr="00EB5600">
              <w:rPr>
                <w:sz w:val="15"/>
                <w:lang w:val="en-US"/>
              </w:rPr>
              <w:t>H1 { color: #a6780a; font-weight: normal; } H2 {</w:t>
            </w:r>
          </w:p>
          <w:p w14:paraId="6AA77D0D" w14:textId="77777777" w:rsidR="005E7977" w:rsidRPr="00EB5600" w:rsidRDefault="00C542A1" w:rsidP="00E50F55">
            <w:pPr>
              <w:pStyle w:val="TableParagraph"/>
              <w:ind w:left="434"/>
              <w:rPr>
                <w:sz w:val="15"/>
                <w:lang w:val="en-US"/>
              </w:rPr>
            </w:pPr>
            <w:r w:rsidRPr="00EB5600">
              <w:rPr>
                <w:sz w:val="15"/>
                <w:lang w:val="en-US"/>
              </w:rPr>
              <w:t>color: olive;</w:t>
            </w:r>
          </w:p>
          <w:p w14:paraId="36754DEA" w14:textId="77777777" w:rsidR="005E7977" w:rsidRPr="00EB5600" w:rsidRDefault="00C542A1" w:rsidP="00E50F55">
            <w:pPr>
              <w:pStyle w:val="TableParagraph"/>
              <w:ind w:left="434"/>
              <w:rPr>
                <w:sz w:val="15"/>
                <w:lang w:val="en-US"/>
              </w:rPr>
            </w:pPr>
            <w:r w:rsidRPr="00EB5600">
              <w:rPr>
                <w:sz w:val="15"/>
                <w:lang w:val="en-US"/>
              </w:rPr>
              <w:t>border-bottom: 2px solid black;</w:t>
            </w:r>
          </w:p>
          <w:p w14:paraId="4D3ADCF4" w14:textId="77777777" w:rsidR="005E7977" w:rsidRPr="00EB5600" w:rsidRDefault="00C542A1" w:rsidP="00E50F55">
            <w:pPr>
              <w:pStyle w:val="TableParagraph"/>
              <w:ind w:left="344"/>
              <w:rPr>
                <w:sz w:val="15"/>
                <w:lang w:val="en-US"/>
              </w:rPr>
            </w:pPr>
            <w:r w:rsidRPr="00EB5600">
              <w:rPr>
                <w:sz w:val="15"/>
                <w:lang w:val="en-US"/>
              </w:rPr>
              <w:t>}</w:t>
            </w:r>
          </w:p>
          <w:p w14:paraId="663B5966" w14:textId="77777777" w:rsidR="005E7977" w:rsidRPr="00EB5600" w:rsidRDefault="00C542A1" w:rsidP="00E50F55">
            <w:pPr>
              <w:pStyle w:val="TableParagraph"/>
              <w:ind w:left="254"/>
              <w:rPr>
                <w:sz w:val="15"/>
                <w:lang w:val="en-US"/>
              </w:rPr>
            </w:pPr>
            <w:r w:rsidRPr="00EB5600">
              <w:rPr>
                <w:sz w:val="15"/>
                <w:lang w:val="en-US"/>
              </w:rPr>
              <w:t>&lt;/style&gt;</w:t>
            </w:r>
          </w:p>
          <w:p w14:paraId="0DE19951" w14:textId="77777777" w:rsidR="005E7977" w:rsidRPr="00EB5600" w:rsidRDefault="00C542A1" w:rsidP="00E50F55">
            <w:pPr>
              <w:pStyle w:val="TableParagraph"/>
              <w:ind w:left="164"/>
              <w:rPr>
                <w:sz w:val="15"/>
                <w:lang w:val="en-US"/>
              </w:rPr>
            </w:pPr>
            <w:r w:rsidRPr="00EB5600">
              <w:rPr>
                <w:sz w:val="15"/>
                <w:lang w:val="en-US"/>
              </w:rPr>
              <w:t>&lt;/head&gt;</w:t>
            </w:r>
          </w:p>
          <w:p w14:paraId="22C36430" w14:textId="77777777" w:rsidR="005E7977" w:rsidRPr="00EB5600" w:rsidRDefault="00C542A1" w:rsidP="00E50F55">
            <w:pPr>
              <w:pStyle w:val="TableParagraph"/>
              <w:ind w:left="164"/>
              <w:rPr>
                <w:sz w:val="15"/>
                <w:lang w:val="en-US"/>
              </w:rPr>
            </w:pPr>
            <w:r w:rsidRPr="00EB5600">
              <w:rPr>
                <w:sz w:val="15"/>
                <w:lang w:val="en-US"/>
              </w:rPr>
              <w:t>&lt;body&gt;</w:t>
            </w:r>
          </w:p>
          <w:p w14:paraId="3CE73BE9" w14:textId="77777777" w:rsidR="005E7977" w:rsidRPr="00EB5600" w:rsidRDefault="00C542A1" w:rsidP="00E50F55">
            <w:pPr>
              <w:pStyle w:val="TableParagraph"/>
              <w:ind w:left="246"/>
              <w:rPr>
                <w:sz w:val="15"/>
                <w:lang w:val="en-US"/>
              </w:rPr>
            </w:pPr>
            <w:r w:rsidRPr="00EB5600">
              <w:rPr>
                <w:sz w:val="15"/>
                <w:lang w:val="en-US"/>
              </w:rPr>
              <w:t>&lt;h1&gt;</w:t>
            </w:r>
            <w:r>
              <w:rPr>
                <w:sz w:val="15"/>
              </w:rPr>
              <w:t>Заголовок</w:t>
            </w:r>
            <w:r w:rsidRPr="00EB5600">
              <w:rPr>
                <w:spacing w:val="-14"/>
                <w:sz w:val="15"/>
                <w:lang w:val="en-US"/>
              </w:rPr>
              <w:t xml:space="preserve"> </w:t>
            </w:r>
            <w:r w:rsidRPr="00EB5600">
              <w:rPr>
                <w:sz w:val="15"/>
                <w:lang w:val="en-US"/>
              </w:rPr>
              <w:t>1&lt;/h1&gt;</w:t>
            </w:r>
          </w:p>
          <w:p w14:paraId="0DF23583" w14:textId="77777777" w:rsidR="005E7977" w:rsidRDefault="00C542A1" w:rsidP="00E50F55">
            <w:pPr>
              <w:pStyle w:val="TableParagraph"/>
              <w:ind w:left="246"/>
              <w:rPr>
                <w:sz w:val="15"/>
              </w:rPr>
            </w:pPr>
            <w:r>
              <w:rPr>
                <w:sz w:val="15"/>
              </w:rPr>
              <w:t>&lt;h2&gt;Заголовок</w:t>
            </w:r>
            <w:r>
              <w:rPr>
                <w:spacing w:val="-14"/>
                <w:sz w:val="15"/>
              </w:rPr>
              <w:t xml:space="preserve"> </w:t>
            </w:r>
            <w:r>
              <w:rPr>
                <w:sz w:val="15"/>
              </w:rPr>
              <w:t>2&lt;/h2&gt;</w:t>
            </w:r>
          </w:p>
          <w:p w14:paraId="1FFB8A3B" w14:textId="77777777" w:rsidR="005E7977" w:rsidRDefault="00C542A1" w:rsidP="00E50F55">
            <w:pPr>
              <w:pStyle w:val="TableParagraph"/>
              <w:ind w:left="164"/>
              <w:rPr>
                <w:sz w:val="15"/>
              </w:rPr>
            </w:pPr>
            <w:r>
              <w:rPr>
                <w:sz w:val="15"/>
              </w:rPr>
              <w:t>&lt;/body&gt;</w:t>
            </w:r>
          </w:p>
          <w:p w14:paraId="0FF2B049" w14:textId="77777777" w:rsidR="005E7977" w:rsidRDefault="00C542A1" w:rsidP="00E50F55">
            <w:pPr>
              <w:pStyle w:val="TableParagraph"/>
              <w:ind w:left="74"/>
              <w:rPr>
                <w:sz w:val="15"/>
              </w:rPr>
            </w:pPr>
            <w:r>
              <w:rPr>
                <w:sz w:val="15"/>
              </w:rPr>
              <w:t>&lt;/html&gt;</w:t>
            </w:r>
          </w:p>
        </w:tc>
      </w:tr>
    </w:tbl>
    <w:p w14:paraId="763DF1E4" w14:textId="77777777" w:rsidR="005E7977" w:rsidRDefault="005E7977" w:rsidP="00253FB5">
      <w:pPr>
        <w:pStyle w:val="a3"/>
        <w:spacing w:line="360" w:lineRule="auto"/>
        <w:rPr>
          <w:sz w:val="15"/>
        </w:rPr>
      </w:pPr>
    </w:p>
    <w:p w14:paraId="4175BD6D" w14:textId="77777777" w:rsidR="00EA4222" w:rsidRDefault="000C6932" w:rsidP="00EA4222">
      <w:pPr>
        <w:pStyle w:val="a3"/>
        <w:spacing w:line="360" w:lineRule="auto"/>
        <w:ind w:left="108" w:right="40"/>
        <w:pPrChange w:id="450" w:author="МАРІЯ БРЕНЬ" w:date="2019-12-18T22:24:00Z">
          <w:pPr>
            <w:pStyle w:val="a3"/>
            <w:spacing w:line="285" w:lineRule="auto"/>
            <w:ind w:left="105" w:right="39"/>
          </w:pPr>
        </w:pPrChange>
      </w:pPr>
      <w:r w:rsidRPr="000C6932">
        <w:t xml:space="preserve">В даному прикладі властивості селектора </w:t>
      </w:r>
      <w:r>
        <w:rPr>
          <w:rFonts w:ascii="Courier New" w:hAnsi="Courier New"/>
          <w:b/>
          <w:color w:val="006699"/>
        </w:rPr>
        <w:t>H1</w:t>
      </w:r>
      <w:r>
        <w:rPr>
          <w:rFonts w:ascii="Courier New" w:hAnsi="Courier New"/>
          <w:b/>
          <w:color w:val="006699"/>
          <w:lang w:val="uk-UA"/>
        </w:rPr>
        <w:t xml:space="preserve"> </w:t>
      </w:r>
      <w:r w:rsidRPr="000C6932">
        <w:t xml:space="preserve">записані в один рядок, а для селектора </w:t>
      </w:r>
      <w:r>
        <w:rPr>
          <w:rFonts w:ascii="Courier New" w:hAnsi="Courier New"/>
          <w:b/>
          <w:color w:val="006699"/>
        </w:rPr>
        <w:t>H</w:t>
      </w:r>
      <w:r>
        <w:rPr>
          <w:rFonts w:ascii="Courier New" w:hAnsi="Courier New"/>
          <w:b/>
          <w:color w:val="006699"/>
          <w:lang w:val="uk-UA"/>
        </w:rPr>
        <w:t xml:space="preserve">2 </w:t>
      </w:r>
      <w:r w:rsidRPr="000C6932">
        <w:t>кожн</w:t>
      </w:r>
      <w:r>
        <w:rPr>
          <w:lang w:val="uk-UA"/>
        </w:rPr>
        <w:t>а</w:t>
      </w:r>
      <w:r w:rsidRPr="000C6932">
        <w:t xml:space="preserve"> властивість знаходиться на окремому рядку. У другому випадку легше </w:t>
      </w:r>
      <w:r>
        <w:rPr>
          <w:lang w:val="uk-UA"/>
        </w:rPr>
        <w:t>шукати</w:t>
      </w:r>
      <w:r w:rsidRPr="000C6932">
        <w:t xml:space="preserve"> потрібні властивості і </w:t>
      </w:r>
      <w:r>
        <w:rPr>
          <w:lang w:val="uk-UA"/>
        </w:rPr>
        <w:t>редагувати</w:t>
      </w:r>
      <w:r w:rsidRPr="000C6932">
        <w:t xml:space="preserve"> їх за потребою, але при цьому незначно зростає обсяг даних за рахунок активного використання прогалин і переносів рядків. То</w:t>
      </w:r>
      <w:r>
        <w:rPr>
          <w:lang w:val="uk-UA"/>
        </w:rPr>
        <w:t>му</w:t>
      </w:r>
      <w:r w:rsidRPr="000C6932">
        <w:t xml:space="preserve"> в будь-якому випадку спосіб оформлення стильових правил залежить від розробника.</w:t>
      </w:r>
    </w:p>
    <w:p w14:paraId="5CF0D357" w14:textId="77777777" w:rsidR="005E7977" w:rsidRDefault="005E7977" w:rsidP="00253FB5">
      <w:pPr>
        <w:pStyle w:val="a3"/>
        <w:spacing w:line="360" w:lineRule="auto"/>
        <w:rPr>
          <w:sz w:val="25"/>
        </w:rPr>
      </w:pPr>
    </w:p>
    <w:p w14:paraId="1DE89B28" w14:textId="77777777" w:rsidR="005E7977" w:rsidRPr="000C6932" w:rsidRDefault="00C542A1" w:rsidP="00253FB5">
      <w:pPr>
        <w:pStyle w:val="5"/>
        <w:spacing w:line="360" w:lineRule="auto"/>
        <w:rPr>
          <w:lang w:val="uk-UA"/>
        </w:rPr>
      </w:pPr>
      <w:r>
        <w:rPr>
          <w:color w:val="BD2026"/>
        </w:rPr>
        <w:t xml:space="preserve">Правила </w:t>
      </w:r>
      <w:r w:rsidR="000C6932">
        <w:rPr>
          <w:color w:val="BD2026"/>
          <w:lang w:val="uk-UA"/>
        </w:rPr>
        <w:t>застосування</w:t>
      </w:r>
      <w:r>
        <w:rPr>
          <w:color w:val="BD2026"/>
        </w:rPr>
        <w:t xml:space="preserve"> стил</w:t>
      </w:r>
      <w:r w:rsidR="000C6932">
        <w:rPr>
          <w:color w:val="BD2026"/>
          <w:lang w:val="uk-UA"/>
        </w:rPr>
        <w:t>ів</w:t>
      </w:r>
    </w:p>
    <w:p w14:paraId="7F950C3E" w14:textId="77777777" w:rsidR="005E7977" w:rsidRDefault="00692DEB" w:rsidP="00253FB5">
      <w:pPr>
        <w:pStyle w:val="a3"/>
        <w:spacing w:line="360" w:lineRule="auto"/>
        <w:ind w:left="105"/>
      </w:pPr>
      <w:r>
        <w:rPr>
          <w:lang w:val="uk-UA"/>
        </w:rPr>
        <w:t>Далі наведені</w:t>
      </w:r>
      <w:r w:rsidR="000C6932" w:rsidRPr="000C6932">
        <w:t xml:space="preserve"> </w:t>
      </w:r>
      <w:r>
        <w:rPr>
          <w:lang w:val="uk-UA"/>
        </w:rPr>
        <w:t>деякі</w:t>
      </w:r>
      <w:r w:rsidR="000C6932" w:rsidRPr="000C6932">
        <w:t xml:space="preserve"> правила, які необхідно знати при описі стилю.</w:t>
      </w:r>
    </w:p>
    <w:p w14:paraId="1403A801" w14:textId="77777777" w:rsidR="005E7977" w:rsidRDefault="005E7977" w:rsidP="00253FB5">
      <w:pPr>
        <w:pStyle w:val="a3"/>
        <w:spacing w:line="360" w:lineRule="auto"/>
        <w:rPr>
          <w:sz w:val="20"/>
        </w:rPr>
      </w:pPr>
    </w:p>
    <w:p w14:paraId="6B50DD0B" w14:textId="77777777" w:rsidR="005E7977" w:rsidRPr="00692DEB" w:rsidRDefault="00C542A1" w:rsidP="00253FB5">
      <w:pPr>
        <w:pStyle w:val="6"/>
        <w:spacing w:line="360" w:lineRule="auto"/>
        <w:rPr>
          <w:lang w:val="uk-UA"/>
        </w:rPr>
      </w:pPr>
      <w:r>
        <w:rPr>
          <w:color w:val="666666"/>
        </w:rPr>
        <w:t>Форма запис</w:t>
      </w:r>
      <w:r w:rsidR="00692DEB">
        <w:rPr>
          <w:color w:val="666666"/>
          <w:lang w:val="uk-UA"/>
        </w:rPr>
        <w:t>у</w:t>
      </w:r>
    </w:p>
    <w:p w14:paraId="183CCF0F" w14:textId="77777777" w:rsidR="005E7977" w:rsidRDefault="00692DEB" w:rsidP="00BC5BE9">
      <w:pPr>
        <w:pStyle w:val="a3"/>
        <w:spacing w:line="360" w:lineRule="auto"/>
        <w:ind w:left="105" w:right="183"/>
      </w:pPr>
      <w:r w:rsidRPr="00692DEB">
        <w:t>Для селектора допускається додавати стильов</w:t>
      </w:r>
      <w:r>
        <w:rPr>
          <w:lang w:val="uk-UA"/>
        </w:rPr>
        <w:t>у</w:t>
      </w:r>
      <w:r w:rsidRPr="00692DEB">
        <w:t xml:space="preserve"> властивість і </w:t>
      </w:r>
      <w:r>
        <w:rPr>
          <w:lang w:val="uk-UA"/>
        </w:rPr>
        <w:t>її</w:t>
      </w:r>
      <w:r w:rsidRPr="00692DEB">
        <w:t xml:space="preserve"> значення окремо, як це показано в прикладі 1.15.</w:t>
      </w:r>
      <w:r>
        <w:rPr>
          <w:lang w:val="uk-UA"/>
        </w:rPr>
        <w:t xml:space="preserve"> </w:t>
      </w:r>
    </w:p>
    <w:p w14:paraId="6FE020D4" w14:textId="77777777" w:rsidR="00BC5BE9" w:rsidRDefault="00BC5BE9" w:rsidP="00BC5BE9">
      <w:pPr>
        <w:pStyle w:val="a3"/>
        <w:spacing w:line="360" w:lineRule="auto"/>
        <w:ind w:left="105" w:right="183"/>
      </w:pPr>
    </w:p>
    <w:p w14:paraId="04584F91" w14:textId="0980287F" w:rsidR="005E7977" w:rsidRDefault="00692DEB" w:rsidP="00253FB5">
      <w:pPr>
        <w:spacing w:line="360" w:lineRule="auto"/>
        <w:ind w:left="426"/>
        <w:rPr>
          <w:rFonts w:ascii="Arial Black" w:hAnsi="Arial Black"/>
          <w:sz w:val="15"/>
        </w:rPr>
      </w:pPr>
      <w:r w:rsidRPr="00692DEB">
        <w:rPr>
          <w:rFonts w:ascii="Arial Black" w:hAnsi="Arial Black"/>
          <w:color w:val="685C53"/>
          <w:sz w:val="15"/>
        </w:rPr>
        <w:t>Приклад 1.15. Розширена форма запису</w:t>
      </w:r>
      <w:r w:rsidR="00767651">
        <w:rPr>
          <w:noProof/>
          <w:lang w:val="uk-UA" w:eastAsia="uk-UA" w:bidi="ar-SA"/>
        </w:rPr>
        <mc:AlternateContent>
          <mc:Choice Requires="wps">
            <w:drawing>
              <wp:anchor distT="0" distB="0" distL="0" distR="0" simplePos="0" relativeHeight="251739136" behindDoc="1" locked="0" layoutInCell="1" allowOverlap="1" wp14:anchorId="5A158BE4" wp14:editId="14367DAE">
                <wp:simplePos x="0" y="0"/>
                <wp:positionH relativeFrom="page">
                  <wp:posOffset>982345</wp:posOffset>
                </wp:positionH>
                <wp:positionV relativeFrom="paragraph">
                  <wp:posOffset>207010</wp:posOffset>
                </wp:positionV>
                <wp:extent cx="5847715" cy="381000"/>
                <wp:effectExtent l="0" t="0" r="0" b="0"/>
                <wp:wrapTopAndBottom/>
                <wp:docPr id="309"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381000"/>
                        </a:xfrm>
                        <a:prstGeom prst="rect">
                          <a:avLst/>
                        </a:prstGeom>
                        <a:solidFill>
                          <a:srgbClr val="F8F7F2"/>
                        </a:solidFill>
                        <a:ln>
                          <a:noFill/>
                        </a:ln>
                      </wps:spPr>
                      <wps:txbx>
                        <w:txbxContent>
                          <w:p w14:paraId="3463B966" w14:textId="77777777" w:rsidR="000A2EAA" w:rsidRPr="00EB5600" w:rsidRDefault="000A2EAA">
                            <w:pPr>
                              <w:spacing w:before="83" w:line="211" w:lineRule="auto"/>
                              <w:ind w:left="74" w:right="6864"/>
                              <w:rPr>
                                <w:rFonts w:ascii="Courier New"/>
                                <w:sz w:val="15"/>
                                <w:lang w:val="en-US"/>
                              </w:rPr>
                            </w:pPr>
                            <w:r w:rsidRPr="00EB5600">
                              <w:rPr>
                                <w:rFonts w:ascii="Courier New"/>
                                <w:sz w:val="15"/>
                                <w:lang w:val="en-US"/>
                              </w:rPr>
                              <w:t>td { background: olive; } td { color: white; }</w:t>
                            </w:r>
                          </w:p>
                          <w:p w14:paraId="70CC568B" w14:textId="77777777" w:rsidR="000A2EAA" w:rsidRPr="00EB5600" w:rsidRDefault="000A2EAA">
                            <w:pPr>
                              <w:spacing w:line="156" w:lineRule="exact"/>
                              <w:ind w:left="74"/>
                              <w:rPr>
                                <w:rFonts w:ascii="Courier New"/>
                                <w:sz w:val="15"/>
                                <w:lang w:val="en-US"/>
                              </w:rPr>
                            </w:pPr>
                            <w:r w:rsidRPr="00EB5600">
                              <w:rPr>
                                <w:rFonts w:ascii="Courier New"/>
                                <w:sz w:val="15"/>
                                <w:lang w:val="en-US"/>
                              </w:rPr>
                              <w:t>td { border: 1px solid black;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58BE4" id="Text Box 226" o:spid="_x0000_s1067" type="#_x0000_t202" style="position:absolute;left:0;text-align:left;margin-left:77.35pt;margin-top:16.3pt;width:460.45pt;height:30pt;z-index:-251577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" fillcolor="#f8f7f2" stroked="f">
                <v:textbox inset="0,0,0,0">
                  <w:txbxContent>
                    <w:p w14:paraId="3463B966" w14:textId="77777777" w:rsidR="000A2EAA" w:rsidRPr="00EB5600" w:rsidRDefault="000A2EAA">
                      <w:pPr>
                        <w:spacing w:before="83" w:line="211" w:lineRule="auto"/>
                        <w:ind w:left="74" w:right="6864"/>
                        <w:rPr>
                          <w:rFonts w:ascii="Courier New"/>
                          <w:sz w:val="15"/>
                          <w:lang w:val="en-US"/>
                        </w:rPr>
                      </w:pPr>
                      <w:r w:rsidRPr="00EB5600">
                        <w:rPr>
                          <w:rFonts w:ascii="Courier New"/>
                          <w:sz w:val="15"/>
                          <w:lang w:val="en-US"/>
                        </w:rPr>
                        <w:t>td { background: olive; } td { color: white; }</w:t>
                      </w:r>
                    </w:p>
                    <w:p w14:paraId="70CC568B" w14:textId="77777777" w:rsidR="000A2EAA" w:rsidRPr="00EB5600" w:rsidRDefault="000A2EAA">
                      <w:pPr>
                        <w:spacing w:line="156" w:lineRule="exact"/>
                        <w:ind w:left="74"/>
                        <w:rPr>
                          <w:rFonts w:ascii="Courier New"/>
                          <w:sz w:val="15"/>
                          <w:lang w:val="en-US"/>
                        </w:rPr>
                      </w:pPr>
                      <w:r w:rsidRPr="00EB5600">
                        <w:rPr>
                          <w:rFonts w:ascii="Courier New"/>
                          <w:sz w:val="15"/>
                          <w:lang w:val="en-US"/>
                        </w:rPr>
                        <w:t>td { border: 1px solid black; }</w:t>
                      </w:r>
                    </w:p>
                  </w:txbxContent>
                </v:textbox>
                <w10:wrap type="topAndBottom" anchorx="page"/>
              </v:shape>
            </w:pict>
          </mc:Fallback>
        </mc:AlternateContent>
      </w:r>
      <w:r>
        <w:rPr>
          <w:rFonts w:ascii="Arial Black" w:hAnsi="Arial Black"/>
          <w:color w:val="685C53"/>
          <w:sz w:val="15"/>
          <w:lang w:val="uk-UA"/>
        </w:rPr>
        <w:t xml:space="preserve"> </w:t>
      </w:r>
    </w:p>
    <w:p w14:paraId="4AF12C8A" w14:textId="77777777" w:rsidR="00E50F55" w:rsidRDefault="00E50F55" w:rsidP="00253FB5">
      <w:pPr>
        <w:pStyle w:val="a3"/>
        <w:spacing w:line="360" w:lineRule="auto"/>
        <w:ind w:left="105" w:right="183"/>
      </w:pPr>
    </w:p>
    <w:p w14:paraId="2146932F" w14:textId="77777777" w:rsidR="00692DEB" w:rsidRDefault="00692DEB" w:rsidP="00253FB5">
      <w:pPr>
        <w:pStyle w:val="a3"/>
        <w:spacing w:line="360" w:lineRule="auto"/>
        <w:ind w:left="105" w:right="183"/>
      </w:pPr>
      <w:r w:rsidRPr="00692DEB">
        <w:t>Однак такий запис не дуже зручн</w:t>
      </w:r>
      <w:r>
        <w:rPr>
          <w:lang w:val="uk-UA"/>
        </w:rPr>
        <w:t>ий</w:t>
      </w:r>
      <w:r w:rsidRPr="00692DEB">
        <w:t>. Доводиться повторювати кілька разів один і той же селектор, та й легко заплутатися в їх кількості. Тому пишіть вс</w:t>
      </w:r>
      <w:ins w:id="451" w:author="Пользователь Windows" w:date="2019-12-19T05:58:00Z">
        <w:r w:rsidR="00DF54AF">
          <w:rPr>
            <w:lang w:val="uk-UA"/>
          </w:rPr>
          <w:t>і</w:t>
        </w:r>
      </w:ins>
      <w:del w:id="452" w:author="Пользователь Windows" w:date="2019-12-19T05:58:00Z">
        <w:r w:rsidRPr="00692DEB" w:rsidDel="00DF54AF">
          <w:delText>е</w:delText>
        </w:r>
      </w:del>
      <w:r w:rsidRPr="00692DEB">
        <w:t xml:space="preserve"> властивості для кожного селектора разом. Зазначений набір записів в такому випадку отримає наступний вигляд (приклад 1.16).</w:t>
      </w:r>
    </w:p>
    <w:p w14:paraId="2B893EE1" w14:textId="77777777" w:rsidR="005E7977" w:rsidRDefault="005E7977" w:rsidP="00253FB5">
      <w:pPr>
        <w:pStyle w:val="a3"/>
        <w:spacing w:line="360" w:lineRule="auto"/>
      </w:pPr>
    </w:p>
    <w:p w14:paraId="4B3DF82F" w14:textId="665F9E00" w:rsidR="005E7977" w:rsidRDefault="00692DEB" w:rsidP="00253FB5">
      <w:pPr>
        <w:spacing w:line="360" w:lineRule="auto"/>
        <w:ind w:left="426"/>
        <w:rPr>
          <w:rFonts w:ascii="Arial Black" w:hAnsi="Arial Black"/>
          <w:sz w:val="15"/>
        </w:rPr>
      </w:pPr>
      <w:r w:rsidRPr="00692DEB">
        <w:rPr>
          <w:rFonts w:ascii="Arial Black" w:hAnsi="Arial Black"/>
          <w:color w:val="685C53"/>
          <w:sz w:val="15"/>
        </w:rPr>
        <w:lastRenderedPageBreak/>
        <w:t>Приклад 1.16. Компактна форма запису</w:t>
      </w:r>
      <w:r w:rsidR="00767651">
        <w:rPr>
          <w:noProof/>
          <w:lang w:val="uk-UA" w:eastAsia="uk-UA" w:bidi="ar-SA"/>
        </w:rPr>
        <mc:AlternateContent>
          <mc:Choice Requires="wps">
            <w:drawing>
              <wp:anchor distT="0" distB="0" distL="0" distR="0" simplePos="0" relativeHeight="251740160" behindDoc="1" locked="0" layoutInCell="1" allowOverlap="1" wp14:anchorId="07A48685" wp14:editId="2E1E95A5">
                <wp:simplePos x="0" y="0"/>
                <wp:positionH relativeFrom="page">
                  <wp:posOffset>982345</wp:posOffset>
                </wp:positionH>
                <wp:positionV relativeFrom="paragraph">
                  <wp:posOffset>207010</wp:posOffset>
                </wp:positionV>
                <wp:extent cx="5847715" cy="571500"/>
                <wp:effectExtent l="0" t="0" r="0" b="0"/>
                <wp:wrapTopAndBottom/>
                <wp:docPr id="308"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571500"/>
                        </a:xfrm>
                        <a:prstGeom prst="rect">
                          <a:avLst/>
                        </a:prstGeom>
                        <a:solidFill>
                          <a:srgbClr val="F8F7F2"/>
                        </a:solidFill>
                        <a:ln>
                          <a:noFill/>
                        </a:ln>
                      </wps:spPr>
                      <wps:txbx>
                        <w:txbxContent>
                          <w:p w14:paraId="0F112EA5" w14:textId="77777777" w:rsidR="000A2EAA" w:rsidRPr="00EB5600" w:rsidRDefault="000A2EAA">
                            <w:pPr>
                              <w:spacing w:before="68" w:line="160" w:lineRule="exact"/>
                              <w:ind w:left="74"/>
                              <w:rPr>
                                <w:rFonts w:ascii="Courier New"/>
                                <w:sz w:val="15"/>
                                <w:lang w:val="en-US"/>
                              </w:rPr>
                            </w:pPr>
                            <w:r w:rsidRPr="00EB5600">
                              <w:rPr>
                                <w:rFonts w:ascii="Courier New"/>
                                <w:sz w:val="15"/>
                                <w:lang w:val="en-US"/>
                              </w:rPr>
                              <w:t>td {</w:t>
                            </w:r>
                          </w:p>
                          <w:p w14:paraId="2137376D" w14:textId="77777777" w:rsidR="000A2EAA" w:rsidRPr="00EB5600" w:rsidRDefault="000A2EAA">
                            <w:pPr>
                              <w:spacing w:before="5" w:line="211" w:lineRule="auto"/>
                              <w:ind w:left="254" w:right="7314"/>
                              <w:rPr>
                                <w:rFonts w:ascii="Courier New"/>
                                <w:sz w:val="15"/>
                                <w:lang w:val="en-US"/>
                              </w:rPr>
                            </w:pPr>
                            <w:r w:rsidRPr="00EB5600">
                              <w:rPr>
                                <w:rFonts w:ascii="Courier New"/>
                                <w:sz w:val="15"/>
                                <w:lang w:val="en-US"/>
                              </w:rPr>
                              <w:t>background: olive; color: white;</w:t>
                            </w:r>
                          </w:p>
                          <w:p w14:paraId="5E560F03" w14:textId="77777777" w:rsidR="000A2EAA" w:rsidRDefault="000A2EAA" w:rsidP="00913701">
                            <w:pPr>
                              <w:spacing w:line="146" w:lineRule="exact"/>
                              <w:ind w:left="255"/>
                              <w:rPr>
                                <w:rFonts w:ascii="Courier New"/>
                                <w:sz w:val="15"/>
                              </w:rPr>
                            </w:pPr>
                            <w:r>
                              <w:rPr>
                                <w:rFonts w:ascii="Courier New"/>
                                <w:sz w:val="15"/>
                              </w:rPr>
                              <w:t>border: 1px solid black;</w:t>
                            </w:r>
                          </w:p>
                          <w:p w14:paraId="268ACBB2" w14:textId="77777777" w:rsidR="000A2EAA" w:rsidRDefault="000A2EAA">
                            <w:pPr>
                              <w:spacing w:line="160" w:lineRule="exact"/>
                              <w:ind w:left="74"/>
                              <w:rPr>
                                <w:rFonts w:ascii="Courier New"/>
                                <w:sz w:val="15"/>
                              </w:rPr>
                            </w:pPr>
                            <w:r>
                              <w:rPr>
                                <w:rFonts w:ascii="Courier New"/>
                                <w:sz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A48685" id="Text Box 225" o:spid="_x0000_s1068" type="#_x0000_t202" style="position:absolute;left:0;text-align:left;margin-left:77.35pt;margin-top:16.3pt;width:460.45pt;height:45pt;z-index:-251576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" fillcolor="#f8f7f2" stroked="f">
                <v:textbox inset="0,0,0,0">
                  <w:txbxContent>
                    <w:p w14:paraId="0F112EA5" w14:textId="77777777" w:rsidR="000A2EAA" w:rsidRPr="00EB5600" w:rsidRDefault="000A2EAA">
                      <w:pPr>
                        <w:spacing w:before="68" w:line="160" w:lineRule="exact"/>
                        <w:ind w:left="74"/>
                        <w:rPr>
                          <w:rFonts w:ascii="Courier New"/>
                          <w:sz w:val="15"/>
                          <w:lang w:val="en-US"/>
                        </w:rPr>
                      </w:pPr>
                      <w:r w:rsidRPr="00EB5600">
                        <w:rPr>
                          <w:rFonts w:ascii="Courier New"/>
                          <w:sz w:val="15"/>
                          <w:lang w:val="en-US"/>
                        </w:rPr>
                        <w:t>td {</w:t>
                      </w:r>
                    </w:p>
                    <w:p w14:paraId="2137376D" w14:textId="77777777" w:rsidR="000A2EAA" w:rsidRPr="00EB5600" w:rsidRDefault="000A2EAA">
                      <w:pPr>
                        <w:spacing w:before="5" w:line="211" w:lineRule="auto"/>
                        <w:ind w:left="254" w:right="7314"/>
                        <w:rPr>
                          <w:rFonts w:ascii="Courier New"/>
                          <w:sz w:val="15"/>
                          <w:lang w:val="en-US"/>
                        </w:rPr>
                      </w:pPr>
                      <w:r w:rsidRPr="00EB5600">
                        <w:rPr>
                          <w:rFonts w:ascii="Courier New"/>
                          <w:sz w:val="15"/>
                          <w:lang w:val="en-US"/>
                        </w:rPr>
                        <w:t>background: olive; color: white;</w:t>
                      </w:r>
                    </w:p>
                    <w:p w14:paraId="5E560F03" w14:textId="77777777" w:rsidR="000A2EAA" w:rsidRDefault="000A2EAA" w:rsidP="00913701">
                      <w:pPr>
                        <w:spacing w:line="146" w:lineRule="exact"/>
                        <w:ind w:left="255"/>
                        <w:rPr>
                          <w:rFonts w:ascii="Courier New"/>
                          <w:sz w:val="15"/>
                        </w:rPr>
                      </w:pPr>
                      <w:r>
                        <w:rPr>
                          <w:rFonts w:ascii="Courier New"/>
                          <w:sz w:val="15"/>
                        </w:rPr>
                        <w:t>border: 1px solid black;</w:t>
                      </w:r>
                    </w:p>
                    <w:p w14:paraId="268ACBB2" w14:textId="77777777" w:rsidR="000A2EAA" w:rsidRDefault="000A2EAA">
                      <w:pPr>
                        <w:spacing w:line="160" w:lineRule="exact"/>
                        <w:ind w:left="74"/>
                        <w:rPr>
                          <w:rFonts w:ascii="Courier New"/>
                          <w:sz w:val="15"/>
                        </w:rPr>
                      </w:pPr>
                      <w:r>
                        <w:rPr>
                          <w:rFonts w:ascii="Courier New"/>
                          <w:sz w:val="15"/>
                        </w:rPr>
                        <w:t>}</w:t>
                      </w:r>
                    </w:p>
                  </w:txbxContent>
                </v:textbox>
                <w10:wrap type="topAndBottom" anchorx="page"/>
              </v:shape>
            </w:pict>
          </mc:Fallback>
        </mc:AlternateContent>
      </w:r>
      <w:r>
        <w:rPr>
          <w:rFonts w:ascii="Arial Black" w:hAnsi="Arial Black"/>
          <w:color w:val="685C53"/>
          <w:sz w:val="15"/>
          <w:lang w:val="uk-UA"/>
        </w:rPr>
        <w:t xml:space="preserve"> </w:t>
      </w:r>
    </w:p>
    <w:p w14:paraId="2366F0A1" w14:textId="77777777" w:rsidR="00E50F55" w:rsidRDefault="00E50F55" w:rsidP="00253FB5">
      <w:pPr>
        <w:pStyle w:val="a3"/>
        <w:spacing w:line="360" w:lineRule="auto"/>
        <w:ind w:left="142"/>
      </w:pPr>
    </w:p>
    <w:p w14:paraId="3F2A03E4" w14:textId="77777777" w:rsidR="005E7977" w:rsidRDefault="00692DEB" w:rsidP="00253FB5">
      <w:pPr>
        <w:pStyle w:val="a3"/>
        <w:spacing w:line="360" w:lineRule="auto"/>
        <w:ind w:left="142"/>
      </w:pPr>
      <w:r w:rsidRPr="00692DEB">
        <w:t>Ця форма запису більш наочна і зручна у використанні.</w:t>
      </w:r>
    </w:p>
    <w:p w14:paraId="49E40C88" w14:textId="77777777" w:rsidR="00692DEB" w:rsidRDefault="00692DEB" w:rsidP="00253FB5">
      <w:pPr>
        <w:pStyle w:val="a3"/>
        <w:spacing w:line="360" w:lineRule="auto"/>
        <w:ind w:left="142"/>
        <w:rPr>
          <w:sz w:val="20"/>
        </w:rPr>
      </w:pPr>
    </w:p>
    <w:p w14:paraId="4CC19AEB" w14:textId="77777777" w:rsidR="00692DEB" w:rsidRDefault="00692DEB" w:rsidP="00253FB5">
      <w:pPr>
        <w:pStyle w:val="a3"/>
        <w:spacing w:line="360" w:lineRule="auto"/>
        <w:ind w:left="142"/>
        <w:rPr>
          <w:rFonts w:ascii="Arial Black" w:eastAsia="Arial Black" w:hAnsi="Arial Black" w:cs="Arial Black"/>
          <w:color w:val="666666"/>
          <w:sz w:val="19"/>
          <w:szCs w:val="19"/>
        </w:rPr>
      </w:pPr>
      <w:r w:rsidRPr="00692DEB">
        <w:rPr>
          <w:rFonts w:ascii="Arial Black" w:eastAsia="Arial Black" w:hAnsi="Arial Black" w:cs="Arial Black"/>
          <w:color w:val="666666"/>
          <w:sz w:val="19"/>
          <w:szCs w:val="19"/>
        </w:rPr>
        <w:t>Має пріоритет значення, вказане в коді нижче</w:t>
      </w:r>
    </w:p>
    <w:p w14:paraId="3A60F739" w14:textId="77777777" w:rsidR="005E7977" w:rsidRPr="00B40EA5" w:rsidRDefault="00910495" w:rsidP="00253FB5">
      <w:pPr>
        <w:pStyle w:val="a3"/>
        <w:spacing w:line="360" w:lineRule="auto"/>
        <w:ind w:left="142"/>
      </w:pPr>
      <w:r>
        <w:t>Якщо для селектора спочатку задається властивість з одним значенням, а потім т</w:t>
      </w:r>
      <w:r>
        <w:rPr>
          <w:lang w:val="uk-UA"/>
        </w:rPr>
        <w:t>а</w:t>
      </w:r>
      <w:r>
        <w:t xml:space="preserve"> ж властивість, але вже з іншим</w:t>
      </w:r>
      <w:r w:rsidR="00B40EA5">
        <w:rPr>
          <w:lang w:val="uk-UA"/>
        </w:rPr>
        <w:t xml:space="preserve"> </w:t>
      </w:r>
      <w:r>
        <w:t>значенням, то застосовуватися буде те значення, яке в коді встановлено нижче (приклад 1.17</w:t>
      </w:r>
      <w:r>
        <w:rPr>
          <w:lang w:val="uk-UA"/>
        </w:rPr>
        <w:t>).</w:t>
      </w:r>
    </w:p>
    <w:p w14:paraId="34F914FB" w14:textId="77777777" w:rsidR="005E7977" w:rsidRDefault="005E7977" w:rsidP="00253FB5">
      <w:pPr>
        <w:pStyle w:val="a3"/>
        <w:spacing w:line="360" w:lineRule="auto"/>
        <w:rPr>
          <w:sz w:val="20"/>
        </w:rPr>
      </w:pPr>
    </w:p>
    <w:p w14:paraId="52A6C1C4" w14:textId="12E71D86" w:rsidR="005E7977" w:rsidRDefault="00B40EA5" w:rsidP="00253FB5">
      <w:pPr>
        <w:spacing w:line="360" w:lineRule="auto"/>
        <w:ind w:left="426"/>
        <w:rPr>
          <w:rFonts w:ascii="Arial Black" w:hAnsi="Arial Black"/>
          <w:sz w:val="15"/>
        </w:rPr>
      </w:pPr>
      <w:r w:rsidRPr="00B40EA5">
        <w:rPr>
          <w:rFonts w:ascii="Arial Black" w:hAnsi="Arial Black"/>
          <w:color w:val="685C53"/>
          <w:sz w:val="15"/>
        </w:rPr>
        <w:t>Приклад 1.17. Різні значення у одн</w:t>
      </w:r>
      <w:r>
        <w:rPr>
          <w:rFonts w:ascii="Arial Black" w:hAnsi="Arial Black"/>
          <w:color w:val="685C53"/>
          <w:sz w:val="15"/>
          <w:lang w:val="uk-UA"/>
        </w:rPr>
        <w:t>ієї</w:t>
      </w:r>
      <w:r w:rsidRPr="00B40EA5">
        <w:rPr>
          <w:rFonts w:ascii="Arial Black" w:hAnsi="Arial Black"/>
          <w:color w:val="685C53"/>
          <w:sz w:val="15"/>
        </w:rPr>
        <w:t xml:space="preserve"> властивості</w:t>
      </w:r>
      <w:r w:rsidR="00767651">
        <w:rPr>
          <w:noProof/>
          <w:lang w:val="uk-UA" w:eastAsia="uk-UA" w:bidi="ar-SA"/>
        </w:rPr>
        <mc:AlternateContent>
          <mc:Choice Requires="wps">
            <w:drawing>
              <wp:anchor distT="0" distB="0" distL="0" distR="0" simplePos="0" relativeHeight="251741184" behindDoc="1" locked="0" layoutInCell="1" allowOverlap="1" wp14:anchorId="4DC943E1" wp14:editId="4C347130">
                <wp:simplePos x="0" y="0"/>
                <wp:positionH relativeFrom="page">
                  <wp:posOffset>982345</wp:posOffset>
                </wp:positionH>
                <wp:positionV relativeFrom="paragraph">
                  <wp:posOffset>207010</wp:posOffset>
                </wp:positionV>
                <wp:extent cx="5847715" cy="285750"/>
                <wp:effectExtent l="0" t="0" r="0" b="0"/>
                <wp:wrapTopAndBottom/>
                <wp:docPr id="307"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285750"/>
                        </a:xfrm>
                        <a:prstGeom prst="rect">
                          <a:avLst/>
                        </a:prstGeom>
                        <a:solidFill>
                          <a:srgbClr val="F8F7F2"/>
                        </a:solidFill>
                        <a:ln>
                          <a:noFill/>
                        </a:ln>
                      </wps:spPr>
                      <wps:txbx>
                        <w:txbxContent>
                          <w:p w14:paraId="0238E594" w14:textId="77777777" w:rsidR="000A2EAA" w:rsidRPr="00EB5600" w:rsidRDefault="000A2EAA">
                            <w:pPr>
                              <w:spacing w:before="83" w:line="211" w:lineRule="auto"/>
                              <w:ind w:left="74" w:right="7404"/>
                              <w:rPr>
                                <w:rFonts w:ascii="Courier New"/>
                                <w:sz w:val="15"/>
                                <w:lang w:val="en-US"/>
                              </w:rPr>
                            </w:pPr>
                            <w:r w:rsidRPr="00EB5600">
                              <w:rPr>
                                <w:rFonts w:ascii="Courier New"/>
                                <w:sz w:val="15"/>
                                <w:lang w:val="en-US"/>
                              </w:rPr>
                              <w:t>P { color: green; } P { color: red;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C943E1" id="Text Box 224" o:spid="_x0000_s1069" type="#_x0000_t202" style="position:absolute;left:0;text-align:left;margin-left:77.35pt;margin-top:16.3pt;width:460.45pt;height:22.5pt;z-index:-251575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" fillcolor="#f8f7f2" stroked="f">
                <v:textbox inset="0,0,0,0">
                  <w:txbxContent>
                    <w:p w14:paraId="0238E594" w14:textId="77777777" w:rsidR="000A2EAA" w:rsidRPr="00EB5600" w:rsidRDefault="000A2EAA">
                      <w:pPr>
                        <w:spacing w:before="83" w:line="211" w:lineRule="auto"/>
                        <w:ind w:left="74" w:right="7404"/>
                        <w:rPr>
                          <w:rFonts w:ascii="Courier New"/>
                          <w:sz w:val="15"/>
                          <w:lang w:val="en-US"/>
                        </w:rPr>
                      </w:pPr>
                      <w:r w:rsidRPr="00EB5600">
                        <w:rPr>
                          <w:rFonts w:ascii="Courier New"/>
                          <w:sz w:val="15"/>
                          <w:lang w:val="en-US"/>
                        </w:rPr>
                        <w:t>P { color: green; } P { color: red; }</w:t>
                      </w:r>
                    </w:p>
                  </w:txbxContent>
                </v:textbox>
                <w10:wrap type="topAndBottom" anchorx="page"/>
              </v:shape>
            </w:pict>
          </mc:Fallback>
        </mc:AlternateContent>
      </w:r>
      <w:r>
        <w:rPr>
          <w:rFonts w:ascii="Arial Black" w:hAnsi="Arial Black"/>
          <w:color w:val="685C53"/>
          <w:sz w:val="15"/>
          <w:lang w:val="uk-UA"/>
        </w:rPr>
        <w:t xml:space="preserve"> </w:t>
      </w:r>
    </w:p>
    <w:p w14:paraId="62645B36" w14:textId="77777777" w:rsidR="00E50F55" w:rsidRDefault="00E50F55" w:rsidP="00253FB5">
      <w:pPr>
        <w:pStyle w:val="a3"/>
        <w:spacing w:line="360" w:lineRule="auto"/>
        <w:ind w:left="105" w:right="171"/>
      </w:pPr>
    </w:p>
    <w:p w14:paraId="3F0C0CBF" w14:textId="77777777" w:rsidR="00B40EA5" w:rsidRDefault="00B40EA5" w:rsidP="00253FB5">
      <w:pPr>
        <w:pStyle w:val="a3"/>
        <w:spacing w:line="360" w:lineRule="auto"/>
        <w:ind w:left="105" w:right="171"/>
      </w:pPr>
      <w:r>
        <w:t xml:space="preserve">В даному прикладі для селектора </w:t>
      </w:r>
      <w:r>
        <w:rPr>
          <w:rFonts w:ascii="Courier New" w:hAnsi="Courier New"/>
          <w:b/>
          <w:color w:val="006699"/>
        </w:rPr>
        <w:t>P</w:t>
      </w:r>
      <w:r>
        <w:t xml:space="preserve"> колір тексту спочатку задається зеленим, а потім червоним. Оскільки значення </w:t>
      </w:r>
      <w:r w:rsidRPr="00B40EA5">
        <w:rPr>
          <w:color w:val="339933"/>
        </w:rPr>
        <w:t xml:space="preserve">red </w:t>
      </w:r>
      <w:r>
        <w:t>розташоване нижче, то воно в підсумку і буде застосовуватися до тексту.</w:t>
      </w:r>
    </w:p>
    <w:p w14:paraId="4C51C4F7" w14:textId="77777777" w:rsidR="00B40EA5" w:rsidRDefault="00B40EA5" w:rsidP="00253FB5">
      <w:pPr>
        <w:pStyle w:val="a3"/>
        <w:spacing w:line="360" w:lineRule="auto"/>
        <w:ind w:left="105" w:right="171"/>
      </w:pPr>
      <w:r>
        <w:t>Насправді такого запису краще взагалі уникати і видаляти повторювані значення. Але подібне може статися, не відкрито, наприклад, в разі підключення різних стильових файлів, в яких містяться однакові селектори.</w:t>
      </w:r>
    </w:p>
    <w:p w14:paraId="77FE1FCE" w14:textId="77777777" w:rsidR="005E7977" w:rsidRDefault="005E7977" w:rsidP="00253FB5">
      <w:pPr>
        <w:pStyle w:val="a3"/>
        <w:spacing w:line="360" w:lineRule="auto"/>
      </w:pPr>
    </w:p>
    <w:p w14:paraId="6B170723" w14:textId="77777777" w:rsidR="005E7977" w:rsidRPr="00B40EA5" w:rsidRDefault="00B40EA5" w:rsidP="00253FB5">
      <w:pPr>
        <w:pStyle w:val="6"/>
        <w:spacing w:line="360" w:lineRule="auto"/>
        <w:rPr>
          <w:lang w:val="uk-UA"/>
        </w:rPr>
      </w:pPr>
      <w:r>
        <w:rPr>
          <w:color w:val="666666"/>
          <w:lang w:val="uk-UA"/>
        </w:rPr>
        <w:t>Значення</w:t>
      </w:r>
    </w:p>
    <w:p w14:paraId="6D79B9BB" w14:textId="77777777" w:rsidR="00EA4222" w:rsidRDefault="00B40EA5" w:rsidP="00EA4222">
      <w:pPr>
        <w:pStyle w:val="a3"/>
        <w:spacing w:line="360" w:lineRule="auto"/>
        <w:ind w:left="108" w:right="181"/>
        <w:pPrChange w:id="453" w:author="МАРІЯ БРЕНЬ" w:date="2019-12-18T22:26:00Z">
          <w:pPr>
            <w:pStyle w:val="a3"/>
            <w:spacing w:before="39" w:line="288" w:lineRule="auto"/>
            <w:ind w:left="105" w:right="183"/>
          </w:pPr>
        </w:pPrChange>
      </w:pPr>
      <w:r w:rsidRPr="00B40EA5">
        <w:t>У кожно</w:t>
      </w:r>
      <w:r>
        <w:rPr>
          <w:lang w:val="uk-UA"/>
        </w:rPr>
        <w:t>ї</w:t>
      </w:r>
      <w:r w:rsidRPr="00B40EA5">
        <w:t xml:space="preserve"> властивості може бути тільки відповідне </w:t>
      </w:r>
      <w:r>
        <w:rPr>
          <w:lang w:val="uk-UA"/>
        </w:rPr>
        <w:t>її</w:t>
      </w:r>
      <w:r w:rsidRPr="00B40EA5">
        <w:t xml:space="preserve"> функції значення. Наприклад, для </w:t>
      </w:r>
      <w:r w:rsidRPr="00B40EA5">
        <w:rPr>
          <w:color w:val="C00000"/>
        </w:rPr>
        <w:t>color</w:t>
      </w:r>
      <w:r w:rsidRPr="00B40EA5">
        <w:t>, який встановлює колір тексту, як значення неприпустимо використовувати числа.</w:t>
      </w:r>
    </w:p>
    <w:p w14:paraId="71D72A0D" w14:textId="77777777" w:rsidR="005E7977" w:rsidRDefault="005E7977" w:rsidP="00253FB5">
      <w:pPr>
        <w:pStyle w:val="a3"/>
        <w:spacing w:line="360" w:lineRule="auto"/>
        <w:rPr>
          <w:sz w:val="24"/>
        </w:rPr>
      </w:pPr>
    </w:p>
    <w:p w14:paraId="66751CF2" w14:textId="77777777" w:rsidR="005E7977" w:rsidRPr="00B40EA5" w:rsidRDefault="00B40EA5" w:rsidP="00253FB5">
      <w:pPr>
        <w:pStyle w:val="5"/>
        <w:spacing w:line="360" w:lineRule="auto"/>
        <w:rPr>
          <w:lang w:val="uk-UA"/>
        </w:rPr>
      </w:pPr>
      <w:r>
        <w:rPr>
          <w:color w:val="BD2026"/>
          <w:lang w:val="uk-UA"/>
        </w:rPr>
        <w:t>Коментарі</w:t>
      </w:r>
    </w:p>
    <w:p w14:paraId="35E4633B" w14:textId="77777777" w:rsidR="00B40EA5" w:rsidRDefault="00B40EA5" w:rsidP="00253FB5">
      <w:pPr>
        <w:pStyle w:val="a3"/>
        <w:spacing w:line="360" w:lineRule="auto"/>
        <w:ind w:left="105" w:right="183"/>
      </w:pPr>
      <w:r>
        <w:t>Коментарі потрібні, щоб робити пояснення з приводу використання то</w:t>
      </w:r>
      <w:r>
        <w:rPr>
          <w:lang w:val="uk-UA"/>
        </w:rPr>
        <w:t xml:space="preserve">ї </w:t>
      </w:r>
      <w:r>
        <w:t>чи іншо</w:t>
      </w:r>
      <w:r>
        <w:rPr>
          <w:lang w:val="uk-UA"/>
        </w:rPr>
        <w:t>ї</w:t>
      </w:r>
      <w:r>
        <w:t xml:space="preserve"> стильов</w:t>
      </w:r>
      <w:r>
        <w:rPr>
          <w:lang w:val="uk-UA"/>
        </w:rPr>
        <w:t>ої</w:t>
      </w:r>
      <w:r>
        <w:t xml:space="preserve"> властивості, виділяти розділи або писати свої нотатки. Коментарі дозволяють легко згадувати логіку і структуру селектор</w:t>
      </w:r>
      <w:r>
        <w:rPr>
          <w:lang w:val="uk-UA"/>
        </w:rPr>
        <w:t>ів</w:t>
      </w:r>
      <w:r>
        <w:t xml:space="preserve">, і підвищують розбірливість коду. Разом з тим, додавання тексту збільшує обсяг документів, що негативно позначається на часі їх завантаження. Тому коментарі зазвичай застосовують в налагоджувальних або навчальних цілях, а при </w:t>
      </w:r>
      <w:r>
        <w:rPr>
          <w:lang w:val="uk-UA"/>
        </w:rPr>
        <w:t>публікуванні</w:t>
      </w:r>
      <w:r>
        <w:t xml:space="preserve"> сайту в мережу їх </w:t>
      </w:r>
      <w:r>
        <w:rPr>
          <w:lang w:val="uk-UA"/>
        </w:rPr>
        <w:t>видаляють</w:t>
      </w:r>
      <w:r>
        <w:t>.</w:t>
      </w:r>
    </w:p>
    <w:p w14:paraId="15BF96D1" w14:textId="77777777" w:rsidR="00B40EA5" w:rsidRDefault="00B40EA5" w:rsidP="00253FB5">
      <w:pPr>
        <w:pStyle w:val="a3"/>
        <w:spacing w:line="360" w:lineRule="auto"/>
        <w:ind w:left="105" w:right="183"/>
      </w:pPr>
    </w:p>
    <w:p w14:paraId="7209953B" w14:textId="77777777" w:rsidR="005E7977" w:rsidRDefault="00B40EA5" w:rsidP="00253FB5">
      <w:pPr>
        <w:pStyle w:val="a3"/>
        <w:spacing w:line="360" w:lineRule="auto"/>
        <w:ind w:left="105" w:right="183"/>
      </w:pPr>
      <w:r>
        <w:t xml:space="preserve">Щоб </w:t>
      </w:r>
      <w:r w:rsidR="009E60E8">
        <w:rPr>
          <w:lang w:val="uk-UA"/>
        </w:rPr>
        <w:t>позначити</w:t>
      </w:r>
      <w:r>
        <w:t>, що текст є коментарем, застосовують наступну конструкцію / * ... * / (приклад 1.18).</w:t>
      </w:r>
    </w:p>
    <w:p w14:paraId="74AEF94F" w14:textId="77777777" w:rsidR="005E7977" w:rsidRDefault="005E7977" w:rsidP="00253FB5">
      <w:pPr>
        <w:pStyle w:val="a3"/>
        <w:spacing w:line="360" w:lineRule="auto"/>
        <w:rPr>
          <w:sz w:val="20"/>
        </w:rPr>
      </w:pPr>
    </w:p>
    <w:p w14:paraId="779F35B8" w14:textId="1DFC5F47" w:rsidR="005E7977" w:rsidRDefault="00767651" w:rsidP="00253FB5">
      <w:pPr>
        <w:spacing w:line="360" w:lineRule="auto"/>
        <w:ind w:left="426"/>
        <w:rPr>
          <w:rFonts w:ascii="Arial Black" w:hAnsi="Arial Black"/>
          <w:sz w:val="15"/>
        </w:rPr>
      </w:pPr>
      <w:r>
        <w:rPr>
          <w:noProof/>
          <w:lang w:val="uk-UA" w:eastAsia="uk-UA" w:bidi="ar-SA"/>
        </w:rPr>
        <mc:AlternateContent>
          <mc:Choice Requires="wps">
            <w:drawing>
              <wp:anchor distT="0" distB="0" distL="0" distR="0" simplePos="0" relativeHeight="251742208" behindDoc="1" locked="0" layoutInCell="1" allowOverlap="1" wp14:anchorId="3D3DE4FB" wp14:editId="02EB7537">
                <wp:simplePos x="0" y="0"/>
                <wp:positionH relativeFrom="page">
                  <wp:posOffset>982980</wp:posOffset>
                </wp:positionH>
                <wp:positionV relativeFrom="paragraph">
                  <wp:posOffset>210185</wp:posOffset>
                </wp:positionV>
                <wp:extent cx="5847715" cy="777240"/>
                <wp:effectExtent l="0" t="0" r="0" b="0"/>
                <wp:wrapTopAndBottom/>
                <wp:docPr id="306"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777240"/>
                        </a:xfrm>
                        <a:prstGeom prst="rect">
                          <a:avLst/>
                        </a:prstGeom>
                        <a:solidFill>
                          <a:srgbClr val="F8F7F2"/>
                        </a:solidFill>
                        <a:ln>
                          <a:noFill/>
                        </a:ln>
                      </wps:spPr>
                      <wps:txbx>
                        <w:txbxContent>
                          <w:p w14:paraId="4037D6F0" w14:textId="77777777" w:rsidR="000A2EAA" w:rsidRPr="009E60E8" w:rsidRDefault="000A2EAA" w:rsidP="00913701">
                            <w:pPr>
                              <w:spacing w:line="146" w:lineRule="exact"/>
                              <w:ind w:left="74"/>
                              <w:rPr>
                                <w:rFonts w:ascii="Courier New" w:hAnsi="Courier New" w:cs="Courier New"/>
                                <w:sz w:val="15"/>
                              </w:rPr>
                            </w:pPr>
                            <w:r w:rsidRPr="009E60E8">
                              <w:rPr>
                                <w:rFonts w:ascii="Courier New" w:hAnsi="Courier New" w:cs="Courier New"/>
                                <w:sz w:val="15"/>
                              </w:rPr>
                              <w:t>/*</w:t>
                            </w:r>
                          </w:p>
                          <w:p w14:paraId="393D8BA8" w14:textId="77777777" w:rsidR="000A2EAA" w:rsidRDefault="000A2EAA" w:rsidP="00EA4222">
                            <w:pPr>
                              <w:spacing w:line="146" w:lineRule="exact"/>
                              <w:ind w:left="284"/>
                              <w:rPr>
                                <w:rFonts w:ascii="Courier New" w:hAnsi="Courier New" w:cs="Courier New"/>
                                <w:sz w:val="15"/>
                              </w:rPr>
                              <w:pPrChange w:id="454" w:author="МАРІЯ БРЕНЬ" w:date="2019-12-18T22:27:00Z">
                                <w:pPr>
                                  <w:spacing w:line="146" w:lineRule="exact"/>
                                  <w:ind w:left="74"/>
                                </w:pPr>
                              </w:pPrChange>
                            </w:pPr>
                            <w:r w:rsidRPr="009E60E8">
                              <w:rPr>
                                <w:rFonts w:ascii="Courier New" w:hAnsi="Courier New" w:cs="Courier New"/>
                                <w:sz w:val="15"/>
                              </w:rPr>
                              <w:t>Стиль для сайту htmlbook.ru Зроблено для ознайомлювальних цілей</w:t>
                            </w:r>
                          </w:p>
                          <w:p w14:paraId="0923770A" w14:textId="77777777" w:rsidR="000A2EAA" w:rsidRPr="009E60E8" w:rsidRDefault="000A2EAA" w:rsidP="00913701">
                            <w:pPr>
                              <w:spacing w:line="146" w:lineRule="exact"/>
                              <w:ind w:left="74"/>
                              <w:rPr>
                                <w:rFonts w:ascii="Courier New" w:hAnsi="Courier New" w:cs="Courier New"/>
                                <w:sz w:val="15"/>
                              </w:rPr>
                            </w:pPr>
                            <w:r w:rsidRPr="009E60E8">
                              <w:rPr>
                                <w:rFonts w:ascii="Courier New" w:hAnsi="Courier New" w:cs="Courier New"/>
                                <w:sz w:val="15"/>
                              </w:rPr>
                              <w:t>*/</w:t>
                            </w:r>
                          </w:p>
                          <w:p w14:paraId="309A674B" w14:textId="77777777" w:rsidR="000A2EAA" w:rsidRPr="009E60E8" w:rsidRDefault="000A2EAA" w:rsidP="00913701">
                            <w:pPr>
                              <w:spacing w:line="146" w:lineRule="exact"/>
                              <w:ind w:left="74"/>
                              <w:rPr>
                                <w:rFonts w:ascii="Courier New" w:hAnsi="Courier New" w:cs="Courier New"/>
                                <w:sz w:val="15"/>
                              </w:rPr>
                            </w:pPr>
                            <w:r w:rsidRPr="009E60E8">
                              <w:rPr>
                                <w:rFonts w:ascii="Courier New" w:hAnsi="Courier New" w:cs="Courier New"/>
                                <w:sz w:val="15"/>
                              </w:rPr>
                              <w:t>div {</w:t>
                            </w:r>
                          </w:p>
                          <w:p w14:paraId="2E79659D" w14:textId="77777777" w:rsidR="000A2EAA" w:rsidRDefault="000A2EAA" w:rsidP="00EA4222">
                            <w:pPr>
                              <w:spacing w:line="146" w:lineRule="exact"/>
                              <w:ind w:left="284"/>
                              <w:rPr>
                                <w:rFonts w:ascii="Courier New" w:hAnsi="Courier New" w:cs="Courier New"/>
                                <w:sz w:val="15"/>
                              </w:rPr>
                              <w:pPrChange w:id="455" w:author="МАРІЯ БРЕНЬ" w:date="2019-12-18T22:27:00Z">
                                <w:pPr>
                                  <w:spacing w:line="146" w:lineRule="exact"/>
                                  <w:ind w:left="74"/>
                                </w:pPr>
                              </w:pPrChange>
                            </w:pPr>
                            <w:r w:rsidRPr="009E60E8">
                              <w:rPr>
                                <w:rFonts w:ascii="Courier New" w:hAnsi="Courier New" w:cs="Courier New"/>
                                <w:sz w:val="15"/>
                              </w:rPr>
                              <w:t xml:space="preserve">width: 200px; /* Ширина контенту */ </w:t>
                            </w:r>
                          </w:p>
                          <w:p w14:paraId="023C08D0" w14:textId="77777777" w:rsidR="000A2EAA" w:rsidRDefault="000A2EAA" w:rsidP="00EA4222">
                            <w:pPr>
                              <w:spacing w:line="146" w:lineRule="exact"/>
                              <w:ind w:left="284"/>
                              <w:rPr>
                                <w:rFonts w:ascii="Courier New" w:hAnsi="Courier New" w:cs="Courier New"/>
                                <w:sz w:val="15"/>
                              </w:rPr>
                              <w:pPrChange w:id="456" w:author="МАРІЯ БРЕНЬ" w:date="2019-12-18T22:27:00Z">
                                <w:pPr>
                                  <w:spacing w:line="146" w:lineRule="exact"/>
                                  <w:ind w:left="74"/>
                                </w:pPr>
                              </w:pPrChange>
                            </w:pPr>
                            <w:r w:rsidRPr="009E60E8">
                              <w:rPr>
                                <w:rFonts w:ascii="Courier New" w:hAnsi="Courier New" w:cs="Courier New"/>
                                <w:sz w:val="15"/>
                              </w:rPr>
                              <w:t>margin: 10px; /* Поля навколо елемента */</w:t>
                            </w:r>
                          </w:p>
                          <w:p w14:paraId="542ABFB2" w14:textId="77777777" w:rsidR="000A2EAA" w:rsidRDefault="000A2EAA" w:rsidP="00EA4222">
                            <w:pPr>
                              <w:spacing w:line="146" w:lineRule="exact"/>
                              <w:ind w:left="284"/>
                              <w:rPr>
                                <w:rFonts w:ascii="Courier New" w:hAnsi="Courier New" w:cs="Courier New"/>
                                <w:sz w:val="15"/>
                              </w:rPr>
                              <w:pPrChange w:id="457" w:author="МАРІЯ БРЕНЬ" w:date="2019-12-18T22:27:00Z">
                                <w:pPr>
                                  <w:spacing w:line="146" w:lineRule="exact"/>
                                  <w:ind w:left="74"/>
                                </w:pPr>
                              </w:pPrChange>
                            </w:pPr>
                            <w:r w:rsidRPr="009E60E8">
                              <w:rPr>
                                <w:rFonts w:ascii="Courier New" w:hAnsi="Courier New" w:cs="Courier New"/>
                                <w:sz w:val="15"/>
                              </w:rPr>
                              <w:t>float: left; /* Обтікання по правому краю */</w:t>
                            </w:r>
                          </w:p>
                          <w:p w14:paraId="0708E8FC" w14:textId="77777777" w:rsidR="000A2EAA" w:rsidRPr="009E60E8" w:rsidRDefault="000A2EAA" w:rsidP="00913701">
                            <w:pPr>
                              <w:spacing w:line="146" w:lineRule="exact"/>
                              <w:ind w:left="74"/>
                              <w:rPr>
                                <w:rFonts w:ascii="Courier New" w:hAnsi="Courier New" w:cs="Courier New"/>
                                <w:sz w:val="15"/>
                              </w:rPr>
                            </w:pPr>
                            <w:r w:rsidRPr="009E60E8">
                              <w:rPr>
                                <w:rFonts w:ascii="Courier New" w:hAnsi="Courier New" w:cs="Courier New"/>
                                <w:sz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3DE4FB" id="Text Box 223" o:spid="_x0000_s1070" type="#_x0000_t202" style="position:absolute;left:0;text-align:left;margin-left:77.4pt;margin-top:16.55pt;width:460.45pt;height:61.2pt;z-index:-251574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" fillcolor="#f8f7f2" stroked="f">
                <v:textbox inset="0,0,0,0">
                  <w:txbxContent>
                    <w:p w14:paraId="4037D6F0" w14:textId="77777777" w:rsidR="000A2EAA" w:rsidRPr="009E60E8" w:rsidRDefault="000A2EAA" w:rsidP="00913701">
                      <w:pPr>
                        <w:spacing w:line="146" w:lineRule="exact"/>
                        <w:ind w:left="74"/>
                        <w:rPr>
                          <w:rFonts w:ascii="Courier New" w:hAnsi="Courier New" w:cs="Courier New"/>
                          <w:sz w:val="15"/>
                        </w:rPr>
                      </w:pPr>
                      <w:r w:rsidRPr="009E60E8">
                        <w:rPr>
                          <w:rFonts w:ascii="Courier New" w:hAnsi="Courier New" w:cs="Courier New"/>
                          <w:sz w:val="15"/>
                        </w:rPr>
                        <w:t>/*</w:t>
                      </w:r>
                    </w:p>
                    <w:p w14:paraId="393D8BA8" w14:textId="77777777" w:rsidR="000A2EAA" w:rsidRDefault="000A2EAA" w:rsidP="00EA4222">
                      <w:pPr>
                        <w:spacing w:line="146" w:lineRule="exact"/>
                        <w:ind w:left="284"/>
                        <w:rPr>
                          <w:rFonts w:ascii="Courier New" w:hAnsi="Courier New" w:cs="Courier New"/>
                          <w:sz w:val="15"/>
                        </w:rPr>
                        <w:pPrChange w:id="458" w:author="МАРІЯ БРЕНЬ" w:date="2019-12-18T22:27:00Z">
                          <w:pPr>
                            <w:spacing w:line="146" w:lineRule="exact"/>
                            <w:ind w:left="74"/>
                          </w:pPr>
                        </w:pPrChange>
                      </w:pPr>
                      <w:r w:rsidRPr="009E60E8">
                        <w:rPr>
                          <w:rFonts w:ascii="Courier New" w:hAnsi="Courier New" w:cs="Courier New"/>
                          <w:sz w:val="15"/>
                        </w:rPr>
                        <w:t>Стиль для сайту htmlbook.ru Зроблено для ознайомлювальних цілей</w:t>
                      </w:r>
                    </w:p>
                    <w:p w14:paraId="0923770A" w14:textId="77777777" w:rsidR="000A2EAA" w:rsidRPr="009E60E8" w:rsidRDefault="000A2EAA" w:rsidP="00913701">
                      <w:pPr>
                        <w:spacing w:line="146" w:lineRule="exact"/>
                        <w:ind w:left="74"/>
                        <w:rPr>
                          <w:rFonts w:ascii="Courier New" w:hAnsi="Courier New" w:cs="Courier New"/>
                          <w:sz w:val="15"/>
                        </w:rPr>
                      </w:pPr>
                      <w:r w:rsidRPr="009E60E8">
                        <w:rPr>
                          <w:rFonts w:ascii="Courier New" w:hAnsi="Courier New" w:cs="Courier New"/>
                          <w:sz w:val="15"/>
                        </w:rPr>
                        <w:t>*/</w:t>
                      </w:r>
                    </w:p>
                    <w:p w14:paraId="309A674B" w14:textId="77777777" w:rsidR="000A2EAA" w:rsidRPr="009E60E8" w:rsidRDefault="000A2EAA" w:rsidP="00913701">
                      <w:pPr>
                        <w:spacing w:line="146" w:lineRule="exact"/>
                        <w:ind w:left="74"/>
                        <w:rPr>
                          <w:rFonts w:ascii="Courier New" w:hAnsi="Courier New" w:cs="Courier New"/>
                          <w:sz w:val="15"/>
                        </w:rPr>
                      </w:pPr>
                      <w:r w:rsidRPr="009E60E8">
                        <w:rPr>
                          <w:rFonts w:ascii="Courier New" w:hAnsi="Courier New" w:cs="Courier New"/>
                          <w:sz w:val="15"/>
                        </w:rPr>
                        <w:t>div {</w:t>
                      </w:r>
                    </w:p>
                    <w:p w14:paraId="2E79659D" w14:textId="77777777" w:rsidR="000A2EAA" w:rsidRDefault="000A2EAA" w:rsidP="00EA4222">
                      <w:pPr>
                        <w:spacing w:line="146" w:lineRule="exact"/>
                        <w:ind w:left="284"/>
                        <w:rPr>
                          <w:rFonts w:ascii="Courier New" w:hAnsi="Courier New" w:cs="Courier New"/>
                          <w:sz w:val="15"/>
                        </w:rPr>
                        <w:pPrChange w:id="459" w:author="МАРІЯ БРЕНЬ" w:date="2019-12-18T22:27:00Z">
                          <w:pPr>
                            <w:spacing w:line="146" w:lineRule="exact"/>
                            <w:ind w:left="74"/>
                          </w:pPr>
                        </w:pPrChange>
                      </w:pPr>
                      <w:r w:rsidRPr="009E60E8">
                        <w:rPr>
                          <w:rFonts w:ascii="Courier New" w:hAnsi="Courier New" w:cs="Courier New"/>
                          <w:sz w:val="15"/>
                        </w:rPr>
                        <w:t xml:space="preserve">width: 200px; /* Ширина контенту */ </w:t>
                      </w:r>
                    </w:p>
                    <w:p w14:paraId="023C08D0" w14:textId="77777777" w:rsidR="000A2EAA" w:rsidRDefault="000A2EAA" w:rsidP="00EA4222">
                      <w:pPr>
                        <w:spacing w:line="146" w:lineRule="exact"/>
                        <w:ind w:left="284"/>
                        <w:rPr>
                          <w:rFonts w:ascii="Courier New" w:hAnsi="Courier New" w:cs="Courier New"/>
                          <w:sz w:val="15"/>
                        </w:rPr>
                        <w:pPrChange w:id="460" w:author="МАРІЯ БРЕНЬ" w:date="2019-12-18T22:27:00Z">
                          <w:pPr>
                            <w:spacing w:line="146" w:lineRule="exact"/>
                            <w:ind w:left="74"/>
                          </w:pPr>
                        </w:pPrChange>
                      </w:pPr>
                      <w:r w:rsidRPr="009E60E8">
                        <w:rPr>
                          <w:rFonts w:ascii="Courier New" w:hAnsi="Courier New" w:cs="Courier New"/>
                          <w:sz w:val="15"/>
                        </w:rPr>
                        <w:t>margin: 10px; /* Поля навколо елемента */</w:t>
                      </w:r>
                    </w:p>
                    <w:p w14:paraId="542ABFB2" w14:textId="77777777" w:rsidR="000A2EAA" w:rsidRDefault="000A2EAA" w:rsidP="00EA4222">
                      <w:pPr>
                        <w:spacing w:line="146" w:lineRule="exact"/>
                        <w:ind w:left="284"/>
                        <w:rPr>
                          <w:rFonts w:ascii="Courier New" w:hAnsi="Courier New" w:cs="Courier New"/>
                          <w:sz w:val="15"/>
                        </w:rPr>
                        <w:pPrChange w:id="461" w:author="МАРІЯ БРЕНЬ" w:date="2019-12-18T22:27:00Z">
                          <w:pPr>
                            <w:spacing w:line="146" w:lineRule="exact"/>
                            <w:ind w:left="74"/>
                          </w:pPr>
                        </w:pPrChange>
                      </w:pPr>
                      <w:r w:rsidRPr="009E60E8">
                        <w:rPr>
                          <w:rFonts w:ascii="Courier New" w:hAnsi="Courier New" w:cs="Courier New"/>
                          <w:sz w:val="15"/>
                        </w:rPr>
                        <w:t>float: left; /* Обтікання по правому краю */</w:t>
                      </w:r>
                    </w:p>
                    <w:p w14:paraId="0708E8FC" w14:textId="77777777" w:rsidR="000A2EAA" w:rsidRPr="009E60E8" w:rsidRDefault="000A2EAA" w:rsidP="00913701">
                      <w:pPr>
                        <w:spacing w:line="146" w:lineRule="exact"/>
                        <w:ind w:left="74"/>
                        <w:rPr>
                          <w:rFonts w:ascii="Courier New" w:hAnsi="Courier New" w:cs="Courier New"/>
                          <w:sz w:val="15"/>
                        </w:rPr>
                      </w:pPr>
                      <w:r w:rsidRPr="009E60E8">
                        <w:rPr>
                          <w:rFonts w:ascii="Courier New" w:hAnsi="Courier New" w:cs="Courier New"/>
                          <w:sz w:val="15"/>
                        </w:rPr>
                        <w:t>}</w:t>
                      </w:r>
                    </w:p>
                  </w:txbxContent>
                </v:textbox>
                <w10:wrap type="topAndBottom" anchorx="page"/>
              </v:shape>
            </w:pict>
          </mc:Fallback>
        </mc:AlternateContent>
      </w:r>
      <w:r w:rsidR="009E60E8" w:rsidRPr="009E60E8">
        <w:rPr>
          <w:rFonts w:ascii="Arial Black" w:hAnsi="Arial Black"/>
          <w:color w:val="685C53"/>
          <w:sz w:val="15"/>
        </w:rPr>
        <w:t>Приклад 1.18. Коментарі в CSS-файлі</w:t>
      </w:r>
    </w:p>
    <w:p w14:paraId="31DCD4F2" w14:textId="77777777" w:rsidR="00E50F55" w:rsidRDefault="00E50F55" w:rsidP="00253FB5">
      <w:pPr>
        <w:spacing w:line="360" w:lineRule="auto"/>
        <w:ind w:left="142"/>
        <w:rPr>
          <w:sz w:val="17"/>
          <w:szCs w:val="17"/>
        </w:rPr>
      </w:pPr>
    </w:p>
    <w:p w14:paraId="7FE2208D" w14:textId="77777777" w:rsidR="005E7977" w:rsidRDefault="009E60E8" w:rsidP="00253FB5">
      <w:pPr>
        <w:spacing w:line="360" w:lineRule="auto"/>
        <w:ind w:left="142"/>
        <w:sectPr w:rsidR="005E7977" w:rsidSect="002A255F">
          <w:type w:val="nextColumn"/>
          <w:pgSz w:w="11900" w:h="16840"/>
          <w:pgMar w:top="1134" w:right="1134" w:bottom="1134" w:left="1134" w:header="720" w:footer="720" w:gutter="0"/>
          <w:cols w:space="720"/>
        </w:sectPr>
      </w:pPr>
      <w:r w:rsidRPr="009E60E8">
        <w:rPr>
          <w:sz w:val="17"/>
          <w:szCs w:val="17"/>
        </w:rPr>
        <w:t>Як випливає з даного прикладу, коментарі можна додавати в будь-яке місце CSS-документа, а також писати текст коментаря в кілька рядків. Вкладені коментарі неприпустимі.</w:t>
      </w:r>
    </w:p>
    <w:p w14:paraId="2107BCDB" w14:textId="77777777" w:rsidR="005E7977" w:rsidRDefault="0002681C" w:rsidP="00253FB5">
      <w:pPr>
        <w:pStyle w:val="3"/>
        <w:spacing w:before="0" w:line="360" w:lineRule="auto"/>
        <w:ind w:left="1710" w:right="1745"/>
      </w:pPr>
      <w:bookmarkStart w:id="462" w:name="Значения_стилевых_свойств"/>
      <w:bookmarkEnd w:id="462"/>
      <w:r w:rsidRPr="0002681C">
        <w:lastRenderedPageBreak/>
        <w:t>Значення стильових властивостей</w:t>
      </w:r>
    </w:p>
    <w:p w14:paraId="40E4EC4F" w14:textId="77777777" w:rsidR="005E7977" w:rsidRDefault="0002681C" w:rsidP="00BC5BE9">
      <w:pPr>
        <w:pStyle w:val="a3"/>
        <w:spacing w:line="360" w:lineRule="auto"/>
        <w:ind w:left="105" w:right="183"/>
      </w:pPr>
      <w:r w:rsidRPr="0002681C">
        <w:t>Все різноманіття значень стильових властивостей може бути зведене до певного типу: рядок, число, відсотки, розмір, колір, адреса або ключове слово.</w:t>
      </w:r>
    </w:p>
    <w:p w14:paraId="294A68DE" w14:textId="77777777" w:rsidR="00BC5BE9" w:rsidRDefault="00BC5BE9" w:rsidP="00BC5BE9">
      <w:pPr>
        <w:pStyle w:val="a3"/>
        <w:spacing w:line="360" w:lineRule="auto"/>
        <w:ind w:left="105" w:right="183"/>
        <w:rPr>
          <w:sz w:val="24"/>
        </w:rPr>
      </w:pPr>
    </w:p>
    <w:p w14:paraId="26A5E225" w14:textId="77777777" w:rsidR="005E7977" w:rsidRPr="0002681C" w:rsidRDefault="0002681C" w:rsidP="00253FB5">
      <w:pPr>
        <w:pStyle w:val="5"/>
        <w:spacing w:line="360" w:lineRule="auto"/>
        <w:rPr>
          <w:lang w:val="uk-UA"/>
        </w:rPr>
      </w:pPr>
      <w:r>
        <w:rPr>
          <w:color w:val="BD2026"/>
          <w:lang w:val="uk-UA"/>
        </w:rPr>
        <w:t>Рядки</w:t>
      </w:r>
    </w:p>
    <w:p w14:paraId="44E16295" w14:textId="77777777" w:rsidR="005E7977" w:rsidRDefault="0002681C" w:rsidP="00253FB5">
      <w:pPr>
        <w:pStyle w:val="a3"/>
        <w:spacing w:line="360" w:lineRule="auto"/>
        <w:ind w:left="105" w:right="280"/>
      </w:pPr>
      <w:r w:rsidRPr="0002681C">
        <w:t>Будь-які рядки необхідно брати в подвійні або одинарні лапки. Якщо всередині рядка потрібно залишити одну або кілька лапок, то можна комбінувати типи лапок або додати перед лапками слеш (приклад 1.19).</w:t>
      </w:r>
    </w:p>
    <w:p w14:paraId="158FD05D" w14:textId="77777777" w:rsidR="005E7977" w:rsidRDefault="005E7977" w:rsidP="00253FB5">
      <w:pPr>
        <w:pStyle w:val="a3"/>
        <w:spacing w:line="360" w:lineRule="auto"/>
      </w:pPr>
    </w:p>
    <w:p w14:paraId="49393848" w14:textId="65B6EDBA" w:rsidR="005E7977" w:rsidRDefault="00767651" w:rsidP="00253FB5">
      <w:pPr>
        <w:spacing w:line="360" w:lineRule="auto"/>
        <w:ind w:left="426"/>
        <w:rPr>
          <w:rFonts w:ascii="Arial Black" w:hAnsi="Arial Black"/>
          <w:sz w:val="15"/>
        </w:rPr>
      </w:pPr>
      <w:r>
        <w:rPr>
          <w:noProof/>
          <w:lang w:val="uk-UA" w:eastAsia="uk-UA" w:bidi="ar-SA"/>
        </w:rPr>
        <mc:AlternateContent>
          <mc:Choice Requires="wps">
            <w:drawing>
              <wp:anchor distT="0" distB="0" distL="0" distR="0" simplePos="0" relativeHeight="251743232" behindDoc="1" locked="0" layoutInCell="1" allowOverlap="1" wp14:anchorId="0A864DA6" wp14:editId="02ADEF03">
                <wp:simplePos x="0" y="0"/>
                <wp:positionH relativeFrom="page">
                  <wp:posOffset>981710</wp:posOffset>
                </wp:positionH>
                <wp:positionV relativeFrom="paragraph">
                  <wp:posOffset>207010</wp:posOffset>
                </wp:positionV>
                <wp:extent cx="5840730" cy="380365"/>
                <wp:effectExtent l="0" t="0" r="0" b="0"/>
                <wp:wrapTopAndBottom/>
                <wp:docPr id="305"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0730" cy="380365"/>
                        </a:xfrm>
                        <a:prstGeom prst="rect">
                          <a:avLst/>
                        </a:prstGeom>
                        <a:solidFill>
                          <a:srgbClr val="F8F7F2"/>
                        </a:solidFill>
                        <a:ln>
                          <a:noFill/>
                        </a:ln>
                      </wps:spPr>
                      <wps:txbx>
                        <w:txbxContent>
                          <w:p w14:paraId="2BFCB339" w14:textId="77777777" w:rsidR="000A2EAA" w:rsidRDefault="000A2EAA">
                            <w:pPr>
                              <w:spacing w:before="82" w:line="211" w:lineRule="auto"/>
                              <w:ind w:left="74" w:right="7123"/>
                              <w:rPr>
                                <w:rFonts w:ascii="Courier New" w:hAnsi="Courier New"/>
                                <w:sz w:val="15"/>
                              </w:rPr>
                            </w:pPr>
                            <w:r>
                              <w:rPr>
                                <w:rFonts w:ascii="Courier New" w:hAnsi="Courier New"/>
                                <w:sz w:val="15"/>
                              </w:rPr>
                              <w:t>'</w:t>
                            </w:r>
                            <w:r>
                              <w:rPr>
                                <w:rFonts w:ascii="Courier New" w:hAnsi="Courier New"/>
                                <w:sz w:val="15"/>
                                <w:lang w:val="uk-UA"/>
                              </w:rPr>
                              <w:t>Готель</w:t>
                            </w:r>
                            <w:r>
                              <w:rPr>
                                <w:rFonts w:ascii="Courier New" w:hAnsi="Courier New"/>
                                <w:sz w:val="15"/>
                              </w:rPr>
                              <w:t xml:space="preserve"> "Турист"' "Готель 'Турист'" "Готель \"Турист\""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864DA6" id="Text Box 222" o:spid="_x0000_s1071" type="#_x0000_t202" style="position:absolute;left:0;text-align:left;margin-left:77.3pt;margin-top:16.3pt;width:459.9pt;height:29.95pt;z-index:-251573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" fillcolor="#f8f7f2" stroked="f">
                <v:textbox inset="0,0,0,0">
                  <w:txbxContent>
                    <w:p w14:paraId="2BFCB339" w14:textId="77777777" w:rsidR="000A2EAA" w:rsidRDefault="000A2EAA">
                      <w:pPr>
                        <w:spacing w:before="82" w:line="211" w:lineRule="auto"/>
                        <w:ind w:left="74" w:right="7123"/>
                        <w:rPr>
                          <w:rFonts w:ascii="Courier New" w:hAnsi="Courier New"/>
                          <w:sz w:val="15"/>
                        </w:rPr>
                      </w:pPr>
                      <w:r>
                        <w:rPr>
                          <w:rFonts w:ascii="Courier New" w:hAnsi="Courier New"/>
                          <w:sz w:val="15"/>
                        </w:rPr>
                        <w:t>'</w:t>
                      </w:r>
                      <w:r>
                        <w:rPr>
                          <w:rFonts w:ascii="Courier New" w:hAnsi="Courier New"/>
                          <w:sz w:val="15"/>
                          <w:lang w:val="uk-UA"/>
                        </w:rPr>
                        <w:t>Готель</w:t>
                      </w:r>
                      <w:r>
                        <w:rPr>
                          <w:rFonts w:ascii="Courier New" w:hAnsi="Courier New"/>
                          <w:sz w:val="15"/>
                        </w:rPr>
                        <w:t xml:space="preserve"> "Турист"' "Готель 'Турист'" "Готель \"Турист\""</w:t>
                      </w:r>
                    </w:p>
                  </w:txbxContent>
                </v:textbox>
                <w10:wrap type="topAndBottom" anchorx="page"/>
              </v:shape>
            </w:pict>
          </mc:Fallback>
        </mc:AlternateContent>
      </w:r>
      <w:r w:rsidR="0002681C" w:rsidRPr="0002681C">
        <w:rPr>
          <w:rFonts w:ascii="Arial Black" w:hAnsi="Arial Black"/>
          <w:color w:val="685C53"/>
          <w:sz w:val="15"/>
        </w:rPr>
        <w:t xml:space="preserve">Приклад 1.19. </w:t>
      </w:r>
      <w:r w:rsidR="006B4D06">
        <w:rPr>
          <w:rFonts w:ascii="Arial Black" w:hAnsi="Arial Black"/>
          <w:color w:val="685C53"/>
          <w:sz w:val="15"/>
          <w:lang w:val="uk-UA"/>
        </w:rPr>
        <w:t>Д</w:t>
      </w:r>
      <w:r w:rsidR="0002681C" w:rsidRPr="0002681C">
        <w:rPr>
          <w:rFonts w:ascii="Arial Black" w:hAnsi="Arial Black"/>
          <w:color w:val="685C53"/>
          <w:sz w:val="15"/>
        </w:rPr>
        <w:t>опустимі рядки</w:t>
      </w:r>
    </w:p>
    <w:p w14:paraId="3330FA59" w14:textId="77777777" w:rsidR="005E7977" w:rsidRDefault="005E7977" w:rsidP="00253FB5">
      <w:pPr>
        <w:pStyle w:val="a3"/>
        <w:spacing w:line="360" w:lineRule="auto"/>
        <w:rPr>
          <w:rFonts w:ascii="Arial Black"/>
          <w:sz w:val="5"/>
        </w:rPr>
      </w:pPr>
    </w:p>
    <w:p w14:paraId="7900FA27" w14:textId="77777777" w:rsidR="005E7977" w:rsidRDefault="00342964" w:rsidP="00BC5BE9">
      <w:pPr>
        <w:pStyle w:val="a3"/>
        <w:spacing w:line="360" w:lineRule="auto"/>
        <w:ind w:left="105" w:right="183"/>
      </w:pPr>
      <w:r w:rsidRPr="00342964">
        <w:t xml:space="preserve">В даному прикладі в першому рядку застосовуються одинарні лапки, а слово «Турист» взято в подвійні лапки. </w:t>
      </w:r>
      <w:ins w:id="463" w:author="МАРІЯ БРЕНЬ" w:date="2019-12-18T22:28:00Z">
        <w:r w:rsidR="00E170D9">
          <w:rPr>
            <w:lang w:val="uk-UA"/>
          </w:rPr>
          <w:t>В</w:t>
        </w:r>
      </w:ins>
      <w:del w:id="464" w:author="МАРІЯ БРЕНЬ" w:date="2019-12-18T22:27:00Z">
        <w:r w:rsidRPr="00342964" w:rsidDel="00E170D9">
          <w:delText>У</w:delText>
        </w:r>
      </w:del>
      <w:r w:rsidRPr="00342964">
        <w:t xml:space="preserve"> другому рядку все з точністю до навпаки, в трет</w:t>
      </w:r>
      <w:ins w:id="465" w:author="Пользователь Windows" w:date="2019-12-19T06:02:00Z">
        <w:r w:rsidR="00DF54AF">
          <w:rPr>
            <w:lang w:val="uk-UA"/>
          </w:rPr>
          <w:t>ьому</w:t>
        </w:r>
      </w:ins>
      <w:del w:id="466" w:author="Пользователь Windows" w:date="2019-12-19T06:02:00Z">
        <w:r w:rsidRPr="00342964" w:rsidDel="00DF54AF">
          <w:delText>ій</w:delText>
        </w:r>
      </w:del>
      <w:r w:rsidRPr="00342964">
        <w:t xml:space="preserve"> же рядку використовуються тільки подвійні лапки, але внутрішні екрановані за допомогою слеша.</w:t>
      </w:r>
    </w:p>
    <w:p w14:paraId="3589917F" w14:textId="77777777" w:rsidR="00BC5BE9" w:rsidRDefault="00BC5BE9" w:rsidP="00BC5BE9">
      <w:pPr>
        <w:pStyle w:val="a3"/>
        <w:spacing w:line="360" w:lineRule="auto"/>
        <w:ind w:left="105" w:right="183"/>
        <w:rPr>
          <w:sz w:val="24"/>
        </w:rPr>
      </w:pPr>
    </w:p>
    <w:p w14:paraId="799F7B31" w14:textId="77777777" w:rsidR="005E7977" w:rsidRDefault="00C542A1" w:rsidP="00253FB5">
      <w:pPr>
        <w:pStyle w:val="5"/>
        <w:spacing w:line="360" w:lineRule="auto"/>
      </w:pPr>
      <w:r>
        <w:rPr>
          <w:color w:val="BD2026"/>
        </w:rPr>
        <w:t>Числа</w:t>
      </w:r>
    </w:p>
    <w:p w14:paraId="764600A2" w14:textId="77777777" w:rsidR="005E7977" w:rsidRDefault="00342964" w:rsidP="00253FB5">
      <w:pPr>
        <w:pStyle w:val="a3"/>
        <w:spacing w:line="360" w:lineRule="auto"/>
        <w:ind w:left="105" w:right="183"/>
      </w:pPr>
      <w:r>
        <w:t xml:space="preserve">Значенням </w:t>
      </w:r>
      <w:r w:rsidRPr="00342964">
        <w:t>може виступати ціле число, що містить цифри від 0 до 9 і десяткова др</w:t>
      </w:r>
      <w:ins w:id="467" w:author="Пользователь Windows" w:date="2019-12-19T06:03:00Z">
        <w:r w:rsidR="00DF54AF">
          <w:rPr>
            <w:lang w:val="uk-UA"/>
          </w:rPr>
          <w:t>обу</w:t>
        </w:r>
      </w:ins>
      <w:del w:id="468" w:author="Пользователь Windows" w:date="2019-12-19T06:03:00Z">
        <w:r w:rsidRPr="00342964" w:rsidDel="00DF54AF">
          <w:delText>іб</w:delText>
        </w:r>
      </w:del>
      <w:r w:rsidRPr="00342964">
        <w:t>, в якій ціла і десяткова частина розділяються крапкою (приклад 1.20).</w:t>
      </w:r>
    </w:p>
    <w:p w14:paraId="76932E2D" w14:textId="77777777" w:rsidR="005E7977" w:rsidRDefault="005E7977" w:rsidP="00253FB5">
      <w:pPr>
        <w:pStyle w:val="a3"/>
        <w:spacing w:line="360" w:lineRule="auto"/>
        <w:rPr>
          <w:sz w:val="20"/>
        </w:rPr>
      </w:pPr>
    </w:p>
    <w:tbl>
      <w:tblPr>
        <w:tblStyle w:val="TableNormal"/>
        <w:tblW w:w="0" w:type="auto"/>
        <w:tblInd w:w="433" w:type="dxa"/>
        <w:tblLayout w:type="fixed"/>
        <w:tblLook w:val="01E0" w:firstRow="1" w:lastRow="1" w:firstColumn="1" w:lastColumn="1" w:noHBand="0" w:noVBand="0"/>
      </w:tblPr>
      <w:tblGrid>
        <w:gridCol w:w="5171"/>
        <w:gridCol w:w="770"/>
        <w:gridCol w:w="620"/>
        <w:gridCol w:w="353"/>
        <w:gridCol w:w="332"/>
        <w:gridCol w:w="332"/>
        <w:gridCol w:w="343"/>
        <w:gridCol w:w="461"/>
        <w:gridCol w:w="365"/>
        <w:gridCol w:w="456"/>
      </w:tblGrid>
      <w:tr w:rsidR="005E7977" w14:paraId="4A2B4C72" w14:textId="77777777">
        <w:trPr>
          <w:trHeight w:val="235"/>
        </w:trPr>
        <w:tc>
          <w:tcPr>
            <w:tcW w:w="5171" w:type="dxa"/>
            <w:tcBorders>
              <w:right w:val="single" w:sz="6" w:space="0" w:color="666666"/>
            </w:tcBorders>
          </w:tcPr>
          <w:p w14:paraId="075F60C6" w14:textId="77777777" w:rsidR="005E7977" w:rsidRDefault="00342964" w:rsidP="00253FB5">
            <w:pPr>
              <w:pStyle w:val="TableParagraph"/>
              <w:spacing w:line="360" w:lineRule="auto"/>
              <w:ind w:left="-1"/>
              <w:rPr>
                <w:rFonts w:ascii="Arial Black" w:hAnsi="Arial Black"/>
                <w:sz w:val="15"/>
              </w:rPr>
            </w:pPr>
            <w:r w:rsidRPr="00342964">
              <w:rPr>
                <w:rFonts w:ascii="Arial Black" w:hAnsi="Arial Black"/>
                <w:color w:val="685C53"/>
                <w:sz w:val="15"/>
              </w:rPr>
              <w:t>Приклад 1.20. Числа в якості значень</w:t>
            </w:r>
          </w:p>
        </w:tc>
        <w:tc>
          <w:tcPr>
            <w:tcW w:w="770" w:type="dxa"/>
            <w:tcBorders>
              <w:left w:val="single" w:sz="6" w:space="0" w:color="666666"/>
              <w:right w:val="double" w:sz="2" w:space="0" w:color="666666"/>
            </w:tcBorders>
            <w:shd w:val="clear" w:color="auto" w:fill="CEE2D3"/>
          </w:tcPr>
          <w:p w14:paraId="7110391C" w14:textId="77777777" w:rsidR="005E7977" w:rsidRDefault="00C542A1" w:rsidP="00253FB5">
            <w:pPr>
              <w:pStyle w:val="TableParagraph"/>
              <w:spacing w:line="360" w:lineRule="auto"/>
              <w:rPr>
                <w:rFonts w:ascii="Arial"/>
                <w:sz w:val="13"/>
              </w:rPr>
            </w:pPr>
            <w:r>
              <w:rPr>
                <w:rFonts w:ascii="Arial"/>
                <w:sz w:val="13"/>
              </w:rPr>
              <w:t>XHTML 1.0</w:t>
            </w:r>
          </w:p>
        </w:tc>
        <w:tc>
          <w:tcPr>
            <w:tcW w:w="620" w:type="dxa"/>
            <w:tcBorders>
              <w:left w:val="double" w:sz="2" w:space="0" w:color="666666"/>
              <w:right w:val="double" w:sz="2" w:space="0" w:color="666666"/>
            </w:tcBorders>
            <w:shd w:val="clear" w:color="auto" w:fill="CEE2D3"/>
          </w:tcPr>
          <w:p w14:paraId="166BD552" w14:textId="77777777" w:rsidR="005E7977" w:rsidRDefault="00C542A1" w:rsidP="00253FB5">
            <w:pPr>
              <w:pStyle w:val="TableParagraph"/>
              <w:spacing w:line="360" w:lineRule="auto"/>
              <w:ind w:left="47"/>
              <w:rPr>
                <w:rFonts w:ascii="Arial"/>
                <w:sz w:val="13"/>
              </w:rPr>
            </w:pPr>
            <w:r>
              <w:rPr>
                <w:rFonts w:ascii="Arial"/>
                <w:sz w:val="13"/>
              </w:rPr>
              <w:t>CSS 2.1</w:t>
            </w:r>
          </w:p>
        </w:tc>
        <w:tc>
          <w:tcPr>
            <w:tcW w:w="353" w:type="dxa"/>
            <w:tcBorders>
              <w:left w:val="double" w:sz="2" w:space="0" w:color="666666"/>
              <w:right w:val="single" w:sz="6" w:space="0" w:color="666666"/>
            </w:tcBorders>
            <w:shd w:val="clear" w:color="auto" w:fill="CEE2D3"/>
          </w:tcPr>
          <w:p w14:paraId="41E35EDD" w14:textId="77777777" w:rsidR="005E7977" w:rsidRDefault="00C542A1" w:rsidP="00253FB5">
            <w:pPr>
              <w:pStyle w:val="TableParagraph"/>
              <w:spacing w:line="360" w:lineRule="auto"/>
              <w:ind w:left="47"/>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4ABB2757" w14:textId="77777777" w:rsidR="005E7977" w:rsidRDefault="00C542A1" w:rsidP="00253FB5">
            <w:pPr>
              <w:pStyle w:val="TableParagraph"/>
              <w:spacing w:line="360" w:lineRule="auto"/>
              <w:ind w:left="41"/>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08E11365" w14:textId="77777777" w:rsidR="005E7977" w:rsidRDefault="00C542A1" w:rsidP="00253FB5">
            <w:pPr>
              <w:pStyle w:val="TableParagraph"/>
              <w:spacing w:line="360" w:lineRule="auto"/>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3DB1B48D" w14:textId="77777777" w:rsidR="005E7977" w:rsidRDefault="00C542A1" w:rsidP="00253FB5">
            <w:pPr>
              <w:pStyle w:val="TableParagraph"/>
              <w:spacing w:line="360" w:lineRule="auto"/>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65685B2A" w14:textId="77777777" w:rsidR="005E7977" w:rsidRDefault="00C542A1" w:rsidP="00253FB5">
            <w:pPr>
              <w:pStyle w:val="TableParagraph"/>
              <w:spacing w:line="360" w:lineRule="auto"/>
              <w:ind w:left="39"/>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6F7E4135" w14:textId="77777777" w:rsidR="005E7977" w:rsidRDefault="00C542A1" w:rsidP="00253FB5">
            <w:pPr>
              <w:pStyle w:val="TableParagraph"/>
              <w:spacing w:line="360" w:lineRule="auto"/>
              <w:ind w:left="38"/>
              <w:rPr>
                <w:rFonts w:ascii="Arial"/>
                <w:sz w:val="13"/>
              </w:rPr>
            </w:pPr>
            <w:r>
              <w:rPr>
                <w:rFonts w:ascii="Arial"/>
                <w:sz w:val="13"/>
              </w:rPr>
              <w:t>Sa 5</w:t>
            </w:r>
          </w:p>
        </w:tc>
        <w:tc>
          <w:tcPr>
            <w:tcW w:w="456" w:type="dxa"/>
            <w:tcBorders>
              <w:left w:val="single" w:sz="6" w:space="0" w:color="666666"/>
            </w:tcBorders>
            <w:shd w:val="clear" w:color="auto" w:fill="CEE2D3"/>
          </w:tcPr>
          <w:p w14:paraId="59987E1F" w14:textId="77777777" w:rsidR="005E7977" w:rsidRDefault="00C542A1" w:rsidP="00253FB5">
            <w:pPr>
              <w:pStyle w:val="TableParagraph"/>
              <w:spacing w:line="360" w:lineRule="auto"/>
              <w:ind w:left="36"/>
              <w:rPr>
                <w:rFonts w:ascii="Arial"/>
                <w:sz w:val="13"/>
              </w:rPr>
            </w:pPr>
            <w:r>
              <w:rPr>
                <w:rFonts w:ascii="Arial"/>
                <w:sz w:val="13"/>
              </w:rPr>
              <w:t>Fx 3.6</w:t>
            </w:r>
          </w:p>
        </w:tc>
      </w:tr>
      <w:tr w:rsidR="005E7977" w14:paraId="5E247519" w14:textId="77777777">
        <w:trPr>
          <w:trHeight w:val="2695"/>
        </w:trPr>
        <w:tc>
          <w:tcPr>
            <w:tcW w:w="9203" w:type="dxa"/>
            <w:gridSpan w:val="10"/>
            <w:shd w:val="clear" w:color="auto" w:fill="F8F7F2"/>
          </w:tcPr>
          <w:p w14:paraId="7A207B71" w14:textId="77777777" w:rsidR="005E7977" w:rsidRPr="00EB5600" w:rsidRDefault="00C542A1" w:rsidP="00E50F55">
            <w:pPr>
              <w:pStyle w:val="TableParagraph"/>
              <w:ind w:left="254" w:right="4059" w:hanging="180"/>
              <w:rPr>
                <w:sz w:val="15"/>
                <w:lang w:val="en-US"/>
              </w:rPr>
            </w:pPr>
            <w:r w:rsidRPr="00EB5600">
              <w:rPr>
                <w:sz w:val="15"/>
                <w:lang w:val="en-US"/>
              </w:rPr>
              <w:t xml:space="preserve">&lt;!DOCTYPE html PUBLIC "-//W3C//DTD XHTML 1.0 Strict//EN" </w:t>
            </w:r>
            <w:r w:rsidR="003D6273">
              <w:fldChar w:fldCharType="begin"/>
            </w:r>
            <w:r w:rsidR="003D6273" w:rsidRPr="003D6273">
              <w:rPr>
                <w:lang w:val="en-US"/>
                <w:rPrChange w:id="469" w:author="Пользователь Windows" w:date="2019-12-19T05:25:00Z">
                  <w:rPr/>
                </w:rPrChange>
              </w:rPr>
              <w:instrText>HYPERLINK "http://www.w3.org/TR/xhtml1/DTD/xhtml1-strict.dtd" \h</w:instrText>
            </w:r>
            <w:r w:rsidR="003D6273">
              <w:fldChar w:fldCharType="separate"/>
            </w:r>
            <w:r w:rsidRPr="00EB5600">
              <w:rPr>
                <w:sz w:val="15"/>
                <w:lang w:val="en-US"/>
              </w:rPr>
              <w:t>"http://www.w3.org/TR/xhtml1/DTD/xhtml1</w:t>
            </w:r>
            <w:r w:rsidR="003D6273">
              <w:fldChar w:fldCharType="end"/>
            </w:r>
            <w:r w:rsidRPr="00EB5600">
              <w:rPr>
                <w:sz w:val="15"/>
                <w:lang w:val="en-US"/>
              </w:rPr>
              <w:t>-</w:t>
            </w:r>
            <w:r w:rsidR="003D6273">
              <w:fldChar w:fldCharType="begin"/>
            </w:r>
            <w:r w:rsidR="003D6273" w:rsidRPr="003D6273">
              <w:rPr>
                <w:lang w:val="en-US"/>
                <w:rPrChange w:id="470" w:author="Пользователь Windows" w:date="2019-12-19T05:25:00Z">
                  <w:rPr/>
                </w:rPrChange>
              </w:rPr>
              <w:instrText>HYPERLINK "http://www.w3.org/TR/xhtml1/DTD/xhtml1-strict.dtd" \h</w:instrText>
            </w:r>
            <w:r w:rsidR="003D6273">
              <w:fldChar w:fldCharType="separate"/>
            </w:r>
            <w:r w:rsidRPr="00EB5600">
              <w:rPr>
                <w:sz w:val="15"/>
                <w:lang w:val="en-US"/>
              </w:rPr>
              <w:t>strict.dtd"&gt;</w:t>
            </w:r>
            <w:r w:rsidR="003D6273">
              <w:fldChar w:fldCharType="end"/>
            </w:r>
          </w:p>
          <w:p w14:paraId="4B2C8993" w14:textId="77777777" w:rsidR="005E7977" w:rsidRPr="00EB5600" w:rsidRDefault="00C542A1" w:rsidP="00E50F55">
            <w:pPr>
              <w:pStyle w:val="TableParagraph"/>
              <w:ind w:left="74"/>
              <w:rPr>
                <w:sz w:val="15"/>
                <w:lang w:val="en-US"/>
              </w:rPr>
            </w:pPr>
            <w:r w:rsidRPr="00EB5600">
              <w:rPr>
                <w:sz w:val="15"/>
                <w:lang w:val="en-US"/>
              </w:rPr>
              <w:t xml:space="preserve">&lt;html </w:t>
            </w:r>
            <w:r w:rsidR="003D6273">
              <w:fldChar w:fldCharType="begin"/>
            </w:r>
            <w:r w:rsidR="003D6273" w:rsidRPr="003D6273">
              <w:rPr>
                <w:lang w:val="en-US"/>
                <w:rPrChange w:id="471" w:author="Пользователь Windows" w:date="2019-12-19T05:25:00Z">
                  <w:rPr/>
                </w:rPrChange>
              </w:rPr>
              <w:instrText>HYPERLINK "http://www.w3.org/1999/xhtml" \h</w:instrText>
            </w:r>
            <w:r w:rsidR="003D6273">
              <w:fldChar w:fldCharType="separate"/>
            </w:r>
            <w:r w:rsidRPr="00EB5600">
              <w:rPr>
                <w:sz w:val="15"/>
                <w:lang w:val="en-US"/>
              </w:rPr>
              <w:t>xmlns="http://www.w3.org/1999/xhtml"&gt;</w:t>
            </w:r>
            <w:r w:rsidR="003D6273">
              <w:fldChar w:fldCharType="end"/>
            </w:r>
          </w:p>
          <w:p w14:paraId="06A6990F" w14:textId="77777777" w:rsidR="005E7977" w:rsidRPr="00EB5600" w:rsidRDefault="00C542A1" w:rsidP="00E50F55">
            <w:pPr>
              <w:pStyle w:val="TableParagraph"/>
              <w:ind w:left="164"/>
              <w:rPr>
                <w:sz w:val="15"/>
                <w:lang w:val="en-US"/>
              </w:rPr>
            </w:pPr>
            <w:r w:rsidRPr="00EB5600">
              <w:rPr>
                <w:sz w:val="15"/>
                <w:lang w:val="en-US"/>
              </w:rPr>
              <w:t>&lt;head&gt;</w:t>
            </w:r>
          </w:p>
          <w:p w14:paraId="404A80F5" w14:textId="77777777" w:rsidR="005E7977" w:rsidRPr="00EB5600" w:rsidRDefault="00C542A1" w:rsidP="00E50F55">
            <w:pPr>
              <w:pStyle w:val="TableParagraph"/>
              <w:ind w:left="254"/>
              <w:rPr>
                <w:sz w:val="15"/>
                <w:lang w:val="en-US"/>
              </w:rPr>
            </w:pPr>
            <w:r w:rsidRPr="00EB5600">
              <w:rPr>
                <w:sz w:val="15"/>
                <w:lang w:val="en-US"/>
              </w:rPr>
              <w:t>&lt;meta http-equiv="Content-Type" content="text/html; charset=utf-8" /&gt;</w:t>
            </w:r>
          </w:p>
          <w:p w14:paraId="05420CCD" w14:textId="77777777" w:rsidR="005E7977" w:rsidRPr="00EB5600" w:rsidRDefault="00C542A1" w:rsidP="00E50F55">
            <w:pPr>
              <w:pStyle w:val="TableParagraph"/>
              <w:ind w:left="245"/>
              <w:rPr>
                <w:sz w:val="15"/>
                <w:lang w:val="en-US"/>
              </w:rPr>
            </w:pPr>
            <w:r w:rsidRPr="00EB5600">
              <w:rPr>
                <w:sz w:val="15"/>
                <w:lang w:val="en-US"/>
              </w:rPr>
              <w:t>&lt;title&gt;</w:t>
            </w:r>
            <w:r>
              <w:rPr>
                <w:sz w:val="15"/>
              </w:rPr>
              <w:t>Числа</w:t>
            </w:r>
            <w:r w:rsidRPr="00EB5600">
              <w:rPr>
                <w:sz w:val="15"/>
                <w:lang w:val="en-US"/>
              </w:rPr>
              <w:t>&lt;/title&gt;</w:t>
            </w:r>
          </w:p>
          <w:p w14:paraId="51F1C720" w14:textId="77777777" w:rsidR="005E7977" w:rsidRPr="00EB5600" w:rsidRDefault="00C542A1" w:rsidP="00E50F55">
            <w:pPr>
              <w:pStyle w:val="TableParagraph"/>
              <w:ind w:left="363" w:right="6809" w:hanging="110"/>
              <w:rPr>
                <w:sz w:val="15"/>
                <w:lang w:val="en-US"/>
              </w:rPr>
            </w:pPr>
            <w:r w:rsidRPr="00EB5600">
              <w:rPr>
                <w:sz w:val="15"/>
                <w:lang w:val="en-US"/>
              </w:rPr>
              <w:t>&lt;style type="text/css"&gt; P {</w:t>
            </w:r>
          </w:p>
          <w:p w14:paraId="4370E85F" w14:textId="77777777" w:rsidR="005E7977" w:rsidRPr="00342964" w:rsidRDefault="00C542A1" w:rsidP="00E50F55">
            <w:pPr>
              <w:pStyle w:val="TableParagraph"/>
              <w:ind w:left="416" w:right="4818"/>
              <w:rPr>
                <w:sz w:val="15"/>
                <w:lang w:val="en-US"/>
              </w:rPr>
            </w:pPr>
            <w:r w:rsidRPr="00342964">
              <w:rPr>
                <w:sz w:val="15"/>
                <w:lang w:val="en-US"/>
              </w:rPr>
              <w:t xml:space="preserve">font-weight: 600; /* </w:t>
            </w:r>
            <w:r w:rsidR="00342964">
              <w:rPr>
                <w:sz w:val="15"/>
                <w:lang w:val="uk-UA"/>
              </w:rPr>
              <w:t>Ж</w:t>
            </w:r>
            <w:r w:rsidR="00342964" w:rsidRPr="00342964">
              <w:rPr>
                <w:sz w:val="15"/>
              </w:rPr>
              <w:t>ирне</w:t>
            </w:r>
            <w:r w:rsidR="00342964" w:rsidRPr="00342964">
              <w:rPr>
                <w:sz w:val="15"/>
                <w:lang w:val="en-US"/>
              </w:rPr>
              <w:t xml:space="preserve"> </w:t>
            </w:r>
            <w:r w:rsidR="00342964" w:rsidRPr="00342964">
              <w:rPr>
                <w:sz w:val="15"/>
              </w:rPr>
              <w:t>накреслення</w:t>
            </w:r>
            <w:r w:rsidR="00342964" w:rsidRPr="00342964">
              <w:rPr>
                <w:sz w:val="15"/>
                <w:lang w:val="en-US"/>
              </w:rPr>
              <w:t xml:space="preserve"> </w:t>
            </w:r>
            <w:r w:rsidRPr="00342964">
              <w:rPr>
                <w:sz w:val="15"/>
                <w:lang w:val="en-US"/>
              </w:rPr>
              <w:t xml:space="preserve">*/ line-height: 1.2; /* </w:t>
            </w:r>
            <w:r w:rsidR="00342964" w:rsidRPr="00342964">
              <w:rPr>
                <w:sz w:val="15"/>
              </w:rPr>
              <w:t>Міжрядковий</w:t>
            </w:r>
            <w:r w:rsidR="00342964" w:rsidRPr="00342964">
              <w:rPr>
                <w:sz w:val="15"/>
                <w:lang w:val="en-US"/>
              </w:rPr>
              <w:t xml:space="preserve"> </w:t>
            </w:r>
            <w:r w:rsidR="00342964" w:rsidRPr="00342964">
              <w:rPr>
                <w:sz w:val="15"/>
              </w:rPr>
              <w:t>інтервал</w:t>
            </w:r>
            <w:r w:rsidR="00342964" w:rsidRPr="00342964">
              <w:rPr>
                <w:sz w:val="15"/>
                <w:lang w:val="en-US"/>
              </w:rPr>
              <w:t xml:space="preserve"> </w:t>
            </w:r>
            <w:r w:rsidRPr="00342964">
              <w:rPr>
                <w:sz w:val="15"/>
                <w:lang w:val="en-US"/>
              </w:rPr>
              <w:t>*/</w:t>
            </w:r>
          </w:p>
          <w:p w14:paraId="5D8F64DE" w14:textId="77777777" w:rsidR="005E7977" w:rsidRPr="00EB5600" w:rsidRDefault="00C542A1" w:rsidP="00E50F55">
            <w:pPr>
              <w:pStyle w:val="TableParagraph"/>
              <w:ind w:left="344"/>
              <w:rPr>
                <w:sz w:val="15"/>
                <w:lang w:val="en-US"/>
              </w:rPr>
            </w:pPr>
            <w:r w:rsidRPr="00EB5600">
              <w:rPr>
                <w:w w:val="99"/>
                <w:sz w:val="15"/>
                <w:lang w:val="en-US"/>
              </w:rPr>
              <w:t>}</w:t>
            </w:r>
          </w:p>
          <w:p w14:paraId="611D891D" w14:textId="77777777" w:rsidR="005E7977" w:rsidRPr="00EB5600" w:rsidRDefault="00C542A1" w:rsidP="00E50F55">
            <w:pPr>
              <w:pStyle w:val="TableParagraph"/>
              <w:ind w:left="254"/>
              <w:rPr>
                <w:sz w:val="15"/>
                <w:lang w:val="en-US"/>
              </w:rPr>
            </w:pPr>
            <w:r w:rsidRPr="00EB5600">
              <w:rPr>
                <w:sz w:val="15"/>
                <w:lang w:val="en-US"/>
              </w:rPr>
              <w:t>&lt;/style&gt;</w:t>
            </w:r>
          </w:p>
          <w:p w14:paraId="45221007" w14:textId="77777777" w:rsidR="005E7977" w:rsidRPr="00EB5600" w:rsidRDefault="00C542A1" w:rsidP="00E50F55">
            <w:pPr>
              <w:pStyle w:val="TableParagraph"/>
              <w:ind w:left="164"/>
              <w:rPr>
                <w:sz w:val="15"/>
                <w:lang w:val="en-US"/>
              </w:rPr>
            </w:pPr>
            <w:r w:rsidRPr="00EB5600">
              <w:rPr>
                <w:sz w:val="15"/>
                <w:lang w:val="en-US"/>
              </w:rPr>
              <w:t>&lt;/head&gt;</w:t>
            </w:r>
          </w:p>
          <w:p w14:paraId="46CDA500" w14:textId="77777777" w:rsidR="005E7977" w:rsidRPr="00EB5600" w:rsidRDefault="00C542A1" w:rsidP="00E50F55">
            <w:pPr>
              <w:pStyle w:val="TableParagraph"/>
              <w:ind w:left="164"/>
              <w:rPr>
                <w:sz w:val="15"/>
                <w:lang w:val="en-US"/>
              </w:rPr>
            </w:pPr>
            <w:r w:rsidRPr="00EB5600">
              <w:rPr>
                <w:sz w:val="15"/>
                <w:lang w:val="en-US"/>
              </w:rPr>
              <w:t>&lt;body&gt;</w:t>
            </w:r>
          </w:p>
          <w:p w14:paraId="5A3FBD47" w14:textId="77777777" w:rsidR="005E7977" w:rsidRPr="00EB5600" w:rsidRDefault="00C542A1" w:rsidP="00E50F55">
            <w:pPr>
              <w:pStyle w:val="TableParagraph"/>
              <w:ind w:left="245"/>
              <w:rPr>
                <w:sz w:val="15"/>
                <w:lang w:val="en-US"/>
              </w:rPr>
            </w:pPr>
            <w:r w:rsidRPr="00EB5600">
              <w:rPr>
                <w:sz w:val="15"/>
                <w:lang w:val="en-US"/>
              </w:rPr>
              <w:t>&lt;p&gt;</w:t>
            </w:r>
            <w:r w:rsidR="00342964">
              <w:rPr>
                <w:sz w:val="15"/>
              </w:rPr>
              <w:t>Приклад</w:t>
            </w:r>
            <w:r w:rsidRPr="00EB5600">
              <w:rPr>
                <w:sz w:val="15"/>
                <w:lang w:val="en-US"/>
              </w:rPr>
              <w:t xml:space="preserve"> </w:t>
            </w:r>
            <w:r>
              <w:rPr>
                <w:sz w:val="15"/>
              </w:rPr>
              <w:t>текста</w:t>
            </w:r>
            <w:r w:rsidRPr="00EB5600">
              <w:rPr>
                <w:sz w:val="15"/>
                <w:lang w:val="en-US"/>
              </w:rPr>
              <w:t>&lt;/p&gt;</w:t>
            </w:r>
          </w:p>
          <w:p w14:paraId="5A4D232F" w14:textId="77777777" w:rsidR="005E7977" w:rsidRDefault="00C542A1" w:rsidP="00E50F55">
            <w:pPr>
              <w:pStyle w:val="TableParagraph"/>
              <w:ind w:left="164"/>
              <w:rPr>
                <w:sz w:val="15"/>
              </w:rPr>
            </w:pPr>
            <w:r>
              <w:rPr>
                <w:sz w:val="15"/>
              </w:rPr>
              <w:t>&lt;/body&gt;</w:t>
            </w:r>
          </w:p>
          <w:p w14:paraId="5C4BAC79" w14:textId="77777777" w:rsidR="005E7977" w:rsidRDefault="00C542A1" w:rsidP="00E50F55">
            <w:pPr>
              <w:pStyle w:val="TableParagraph"/>
              <w:ind w:left="74"/>
              <w:rPr>
                <w:sz w:val="15"/>
              </w:rPr>
            </w:pPr>
            <w:r>
              <w:rPr>
                <w:sz w:val="15"/>
              </w:rPr>
              <w:t>&lt;/html&gt;</w:t>
            </w:r>
          </w:p>
        </w:tc>
      </w:tr>
    </w:tbl>
    <w:p w14:paraId="37AD2370" w14:textId="77777777" w:rsidR="005E7977" w:rsidRDefault="005E7977" w:rsidP="00253FB5">
      <w:pPr>
        <w:pStyle w:val="a3"/>
        <w:spacing w:line="360" w:lineRule="auto"/>
        <w:rPr>
          <w:sz w:val="15"/>
        </w:rPr>
      </w:pPr>
    </w:p>
    <w:p w14:paraId="083553FC" w14:textId="77777777" w:rsidR="005E7977" w:rsidRDefault="00347E6D" w:rsidP="00253FB5">
      <w:pPr>
        <w:pStyle w:val="a3"/>
        <w:spacing w:line="360" w:lineRule="auto"/>
        <w:rPr>
          <w:sz w:val="18"/>
        </w:rPr>
      </w:pPr>
      <w:r w:rsidRPr="00097C12">
        <w:rPr>
          <w:sz w:val="18"/>
        </w:rPr>
        <w:t xml:space="preserve">  </w:t>
      </w:r>
      <w:r w:rsidR="00342964" w:rsidRPr="00342964">
        <w:rPr>
          <w:sz w:val="18"/>
        </w:rPr>
        <w:t>Якщо в десятково</w:t>
      </w:r>
      <w:ins w:id="472" w:author="Пользователь Windows" w:date="2019-12-19T06:03:00Z">
        <w:r w:rsidR="00DF54AF">
          <w:rPr>
            <w:sz w:val="18"/>
            <w:lang w:val="uk-UA"/>
          </w:rPr>
          <w:t>му</w:t>
        </w:r>
      </w:ins>
      <w:del w:id="473" w:author="Пользователь Windows" w:date="2019-12-19T06:03:00Z">
        <w:r w:rsidR="00342964" w:rsidRPr="00342964" w:rsidDel="00DF54AF">
          <w:rPr>
            <w:sz w:val="18"/>
          </w:rPr>
          <w:delText>го</w:delText>
        </w:r>
      </w:del>
      <w:r w:rsidR="00342964" w:rsidRPr="00342964">
        <w:rPr>
          <w:sz w:val="18"/>
        </w:rPr>
        <w:t xml:space="preserve"> дроб</w:t>
      </w:r>
      <w:ins w:id="474" w:author="Пользователь Windows" w:date="2019-12-19T06:03:00Z">
        <w:r w:rsidR="00DF54AF">
          <w:rPr>
            <w:sz w:val="18"/>
            <w:lang w:val="uk-UA"/>
          </w:rPr>
          <w:t>і</w:t>
        </w:r>
      </w:ins>
      <w:del w:id="475" w:author="Пользователь Windows" w:date="2019-12-19T06:03:00Z">
        <w:r w:rsidR="00342964" w:rsidRPr="00342964" w:rsidDel="00DF54AF">
          <w:rPr>
            <w:sz w:val="18"/>
          </w:rPr>
          <w:delText>у</w:delText>
        </w:r>
      </w:del>
      <w:r w:rsidR="00342964" w:rsidRPr="00342964">
        <w:rPr>
          <w:sz w:val="18"/>
        </w:rPr>
        <w:t xml:space="preserve"> ціла частина дорівнює нулю, то її дозволяється не писати. Запис .</w:t>
      </w:r>
      <w:r w:rsidR="00342964" w:rsidRPr="00342964">
        <w:rPr>
          <w:color w:val="E36C0A" w:themeColor="accent6" w:themeShade="BF"/>
          <w:sz w:val="18"/>
        </w:rPr>
        <w:t>7</w:t>
      </w:r>
      <w:r w:rsidR="00342964" w:rsidRPr="00342964">
        <w:rPr>
          <w:sz w:val="18"/>
        </w:rPr>
        <w:t xml:space="preserve"> і </w:t>
      </w:r>
      <w:r w:rsidR="00342964" w:rsidRPr="00342964">
        <w:rPr>
          <w:color w:val="E36C0A" w:themeColor="accent6" w:themeShade="BF"/>
          <w:sz w:val="18"/>
        </w:rPr>
        <w:t>0.7</w:t>
      </w:r>
      <w:r w:rsidR="00342964" w:rsidRPr="00342964">
        <w:rPr>
          <w:sz w:val="18"/>
        </w:rPr>
        <w:t xml:space="preserve"> рівнозначн</w:t>
      </w:r>
      <w:ins w:id="476" w:author="Пользователь Windows" w:date="2019-12-19T06:04:00Z">
        <w:r w:rsidR="00DF54AF">
          <w:rPr>
            <w:sz w:val="18"/>
            <w:lang w:val="uk-UA"/>
          </w:rPr>
          <w:t>ий</w:t>
        </w:r>
      </w:ins>
      <w:del w:id="477" w:author="Пользователь Windows" w:date="2019-12-19T06:04:00Z">
        <w:r w:rsidR="00342964" w:rsidRPr="00342964" w:rsidDel="00DF54AF">
          <w:rPr>
            <w:sz w:val="18"/>
          </w:rPr>
          <w:delText>а</w:delText>
        </w:r>
      </w:del>
      <w:r w:rsidR="00342964" w:rsidRPr="00342964">
        <w:rPr>
          <w:sz w:val="18"/>
        </w:rPr>
        <w:t>.</w:t>
      </w:r>
    </w:p>
    <w:p w14:paraId="00E3AB4A" w14:textId="77777777" w:rsidR="00BC5BE9" w:rsidRDefault="00BC5BE9" w:rsidP="00253FB5">
      <w:pPr>
        <w:pStyle w:val="a3"/>
        <w:spacing w:line="360" w:lineRule="auto"/>
        <w:rPr>
          <w:sz w:val="18"/>
        </w:rPr>
      </w:pPr>
    </w:p>
    <w:p w14:paraId="392EE6F6" w14:textId="77777777" w:rsidR="005E7977" w:rsidRDefault="00342964" w:rsidP="00253FB5">
      <w:pPr>
        <w:pStyle w:val="5"/>
        <w:spacing w:line="360" w:lineRule="auto"/>
      </w:pPr>
      <w:r>
        <w:rPr>
          <w:color w:val="BD2026"/>
          <w:lang w:val="uk-UA"/>
        </w:rPr>
        <w:t>В</w:t>
      </w:r>
      <w:r w:rsidRPr="00342964">
        <w:rPr>
          <w:color w:val="BD2026"/>
        </w:rPr>
        <w:t>ідсотки</w:t>
      </w:r>
    </w:p>
    <w:p w14:paraId="575F443B" w14:textId="77777777" w:rsidR="005E7977" w:rsidRDefault="00342964" w:rsidP="00253FB5">
      <w:pPr>
        <w:pStyle w:val="a3"/>
        <w:spacing w:line="360" w:lineRule="auto"/>
        <w:ind w:left="105" w:right="183"/>
      </w:pPr>
      <w:r>
        <w:t>Відсотковий</w:t>
      </w:r>
      <w:r w:rsidRPr="00342964">
        <w:t xml:space="preserve"> запис зазвичай застосовується в тих випадках, коли треба змінити значення щодо батьківського елементу або коли розміри залежать від зовнішніх умов. Так, ширина таблиці 100% означає, що вона буде підлаштовуватися під розміри вікна браузера і змінюватися разом з шириною вікна (приклад 1.21).</w:t>
      </w:r>
    </w:p>
    <w:p w14:paraId="7CC98111" w14:textId="77777777" w:rsidR="005E7977" w:rsidRDefault="005E7977" w:rsidP="00253FB5">
      <w:pPr>
        <w:pStyle w:val="a3"/>
        <w:spacing w:line="360" w:lineRule="auto"/>
        <w:rPr>
          <w:sz w:val="20"/>
        </w:rPr>
      </w:pPr>
    </w:p>
    <w:p w14:paraId="5969701F" w14:textId="77777777" w:rsidR="00BC5BE9" w:rsidRDefault="00BC5BE9">
      <w:r>
        <w:br w:type="page"/>
      </w:r>
    </w:p>
    <w:tbl>
      <w:tblPr>
        <w:tblStyle w:val="TableNormal"/>
        <w:tblW w:w="9203" w:type="dxa"/>
        <w:tblInd w:w="433" w:type="dxa"/>
        <w:tblLayout w:type="fixed"/>
        <w:tblLook w:val="01E0" w:firstRow="1" w:lastRow="1" w:firstColumn="1" w:lastColumn="1" w:noHBand="0" w:noVBand="0"/>
      </w:tblPr>
      <w:tblGrid>
        <w:gridCol w:w="5171"/>
        <w:gridCol w:w="770"/>
        <w:gridCol w:w="620"/>
        <w:gridCol w:w="353"/>
        <w:gridCol w:w="332"/>
        <w:gridCol w:w="332"/>
        <w:gridCol w:w="343"/>
        <w:gridCol w:w="461"/>
        <w:gridCol w:w="365"/>
        <w:gridCol w:w="456"/>
      </w:tblGrid>
      <w:tr w:rsidR="005E7977" w14:paraId="56A7213D" w14:textId="77777777" w:rsidTr="00BC5BE9">
        <w:trPr>
          <w:trHeight w:val="235"/>
        </w:trPr>
        <w:tc>
          <w:tcPr>
            <w:tcW w:w="5171" w:type="dxa"/>
            <w:tcBorders>
              <w:right w:val="single" w:sz="6" w:space="0" w:color="666666"/>
            </w:tcBorders>
          </w:tcPr>
          <w:p w14:paraId="3CFF3459" w14:textId="77777777" w:rsidR="005E7977" w:rsidRDefault="00434AC7" w:rsidP="00253FB5">
            <w:pPr>
              <w:pStyle w:val="TableParagraph"/>
              <w:spacing w:line="360" w:lineRule="auto"/>
              <w:ind w:left="-1"/>
              <w:rPr>
                <w:rFonts w:ascii="Arial Black" w:hAnsi="Arial Black"/>
                <w:sz w:val="15"/>
              </w:rPr>
            </w:pPr>
            <w:r>
              <w:rPr>
                <w:rFonts w:ascii="Arial Black" w:hAnsi="Arial Black"/>
                <w:color w:val="685C53"/>
                <w:sz w:val="15"/>
              </w:rPr>
              <w:lastRenderedPageBreak/>
              <w:t xml:space="preserve">Приклад 1.21. </w:t>
            </w:r>
            <w:ins w:id="478" w:author="Пользователь Windows" w:date="2019-12-19T06:04:00Z">
              <w:r w:rsidR="00DF54AF">
                <w:rPr>
                  <w:rFonts w:ascii="Arial Black" w:hAnsi="Arial Black"/>
                  <w:color w:val="685C53"/>
                  <w:sz w:val="15"/>
                  <w:lang w:val="uk-UA"/>
                </w:rPr>
                <w:t>В</w:t>
              </w:r>
            </w:ins>
            <w:del w:id="479" w:author="Пользователь Windows" w:date="2019-12-19T06:04:00Z">
              <w:r w:rsidDel="00DF54AF">
                <w:rPr>
                  <w:rFonts w:ascii="Arial Black" w:hAnsi="Arial Black"/>
                  <w:color w:val="685C53"/>
                  <w:sz w:val="15"/>
                </w:rPr>
                <w:delText>в</w:delText>
              </w:r>
            </w:del>
            <w:r>
              <w:rPr>
                <w:rFonts w:ascii="Arial Black" w:hAnsi="Arial Black"/>
                <w:color w:val="685C53"/>
                <w:sz w:val="15"/>
              </w:rPr>
              <w:t>ідсотковий</w:t>
            </w:r>
            <w:r w:rsidRPr="00434AC7">
              <w:rPr>
                <w:rFonts w:ascii="Arial Black" w:hAnsi="Arial Black"/>
                <w:color w:val="685C53"/>
                <w:sz w:val="15"/>
              </w:rPr>
              <w:t xml:space="preserve"> запис</w:t>
            </w:r>
          </w:p>
        </w:tc>
        <w:tc>
          <w:tcPr>
            <w:tcW w:w="770" w:type="dxa"/>
            <w:tcBorders>
              <w:left w:val="single" w:sz="6" w:space="0" w:color="666666"/>
              <w:right w:val="double" w:sz="2" w:space="0" w:color="666666"/>
            </w:tcBorders>
            <w:shd w:val="clear" w:color="auto" w:fill="CEE2D3"/>
          </w:tcPr>
          <w:p w14:paraId="25880111" w14:textId="77777777" w:rsidR="005E7977" w:rsidRDefault="00C542A1" w:rsidP="00253FB5">
            <w:pPr>
              <w:pStyle w:val="TableParagraph"/>
              <w:spacing w:line="360" w:lineRule="auto"/>
              <w:rPr>
                <w:rFonts w:ascii="Arial"/>
                <w:sz w:val="13"/>
              </w:rPr>
            </w:pPr>
            <w:r>
              <w:rPr>
                <w:rFonts w:ascii="Arial"/>
                <w:sz w:val="13"/>
              </w:rPr>
              <w:t>XHTML 1.0</w:t>
            </w:r>
          </w:p>
        </w:tc>
        <w:tc>
          <w:tcPr>
            <w:tcW w:w="620" w:type="dxa"/>
            <w:tcBorders>
              <w:left w:val="double" w:sz="2" w:space="0" w:color="666666"/>
              <w:right w:val="double" w:sz="2" w:space="0" w:color="666666"/>
            </w:tcBorders>
            <w:shd w:val="clear" w:color="auto" w:fill="CEE2D3"/>
          </w:tcPr>
          <w:p w14:paraId="6D9DAEA2" w14:textId="77777777" w:rsidR="005E7977" w:rsidRDefault="00C542A1" w:rsidP="00253FB5">
            <w:pPr>
              <w:pStyle w:val="TableParagraph"/>
              <w:spacing w:line="360" w:lineRule="auto"/>
              <w:ind w:left="47"/>
              <w:rPr>
                <w:rFonts w:ascii="Arial"/>
                <w:sz w:val="13"/>
              </w:rPr>
            </w:pPr>
            <w:r>
              <w:rPr>
                <w:rFonts w:ascii="Arial"/>
                <w:sz w:val="13"/>
              </w:rPr>
              <w:t>CSS 2.1</w:t>
            </w:r>
          </w:p>
        </w:tc>
        <w:tc>
          <w:tcPr>
            <w:tcW w:w="353" w:type="dxa"/>
            <w:tcBorders>
              <w:left w:val="double" w:sz="2" w:space="0" w:color="666666"/>
              <w:right w:val="single" w:sz="6" w:space="0" w:color="666666"/>
            </w:tcBorders>
            <w:shd w:val="clear" w:color="auto" w:fill="CEE2D3"/>
          </w:tcPr>
          <w:p w14:paraId="5541654D" w14:textId="77777777" w:rsidR="005E7977" w:rsidRDefault="00C542A1" w:rsidP="00253FB5">
            <w:pPr>
              <w:pStyle w:val="TableParagraph"/>
              <w:spacing w:line="360" w:lineRule="auto"/>
              <w:ind w:left="47"/>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48D81CE7" w14:textId="77777777" w:rsidR="005E7977" w:rsidRDefault="00C542A1" w:rsidP="00253FB5">
            <w:pPr>
              <w:pStyle w:val="TableParagraph"/>
              <w:spacing w:line="360" w:lineRule="auto"/>
              <w:ind w:left="41"/>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25D9B345" w14:textId="77777777" w:rsidR="005E7977" w:rsidRDefault="00C542A1" w:rsidP="00253FB5">
            <w:pPr>
              <w:pStyle w:val="TableParagraph"/>
              <w:spacing w:line="360" w:lineRule="auto"/>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2BBF2061" w14:textId="77777777" w:rsidR="005E7977" w:rsidRDefault="00C542A1" w:rsidP="00253FB5">
            <w:pPr>
              <w:pStyle w:val="TableParagraph"/>
              <w:spacing w:line="360" w:lineRule="auto"/>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5E49F98F" w14:textId="77777777" w:rsidR="005E7977" w:rsidRDefault="00C542A1" w:rsidP="00253FB5">
            <w:pPr>
              <w:pStyle w:val="TableParagraph"/>
              <w:spacing w:line="360" w:lineRule="auto"/>
              <w:ind w:left="39"/>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56F7D85C" w14:textId="77777777" w:rsidR="005E7977" w:rsidRDefault="00C542A1" w:rsidP="00253FB5">
            <w:pPr>
              <w:pStyle w:val="TableParagraph"/>
              <w:spacing w:line="360" w:lineRule="auto"/>
              <w:ind w:left="38"/>
              <w:rPr>
                <w:rFonts w:ascii="Arial"/>
                <w:sz w:val="13"/>
              </w:rPr>
            </w:pPr>
            <w:r>
              <w:rPr>
                <w:rFonts w:ascii="Arial"/>
                <w:sz w:val="13"/>
              </w:rPr>
              <w:t>Sa 5</w:t>
            </w:r>
          </w:p>
        </w:tc>
        <w:tc>
          <w:tcPr>
            <w:tcW w:w="456" w:type="dxa"/>
            <w:tcBorders>
              <w:left w:val="single" w:sz="6" w:space="0" w:color="666666"/>
            </w:tcBorders>
            <w:shd w:val="clear" w:color="auto" w:fill="CEE2D3"/>
          </w:tcPr>
          <w:p w14:paraId="7D343376" w14:textId="77777777" w:rsidR="005E7977" w:rsidRDefault="00C542A1" w:rsidP="00253FB5">
            <w:pPr>
              <w:pStyle w:val="TableParagraph"/>
              <w:spacing w:line="360" w:lineRule="auto"/>
              <w:ind w:left="36"/>
              <w:rPr>
                <w:rFonts w:ascii="Arial"/>
                <w:sz w:val="13"/>
              </w:rPr>
            </w:pPr>
            <w:r>
              <w:rPr>
                <w:rFonts w:ascii="Arial"/>
                <w:sz w:val="13"/>
              </w:rPr>
              <w:t>Fx 3.6</w:t>
            </w:r>
          </w:p>
        </w:tc>
      </w:tr>
      <w:tr w:rsidR="005E7977" w14:paraId="3AFE5A74" w14:textId="77777777" w:rsidTr="00BC5BE9">
        <w:trPr>
          <w:trHeight w:val="2994"/>
        </w:trPr>
        <w:tc>
          <w:tcPr>
            <w:tcW w:w="9203" w:type="dxa"/>
            <w:gridSpan w:val="10"/>
            <w:shd w:val="clear" w:color="auto" w:fill="F8F7F2"/>
          </w:tcPr>
          <w:p w14:paraId="64B3063D" w14:textId="77777777" w:rsidR="005E7977" w:rsidRPr="00EB5600" w:rsidRDefault="00C542A1" w:rsidP="00E50F55">
            <w:pPr>
              <w:pStyle w:val="TableParagraph"/>
              <w:ind w:left="254" w:right="4059" w:hanging="180"/>
              <w:rPr>
                <w:sz w:val="15"/>
                <w:lang w:val="en-US"/>
              </w:rPr>
            </w:pPr>
            <w:r w:rsidRPr="00EB5600">
              <w:rPr>
                <w:sz w:val="15"/>
                <w:lang w:val="en-US"/>
              </w:rPr>
              <w:t xml:space="preserve">&lt;!DOCTYPE html PUBLIC "-//W3C//DTD XHTML 1.0 Strict//EN" </w:t>
            </w:r>
            <w:r w:rsidR="003D6273">
              <w:fldChar w:fldCharType="begin"/>
            </w:r>
            <w:r w:rsidR="003D6273" w:rsidRPr="003D6273">
              <w:rPr>
                <w:lang w:val="en-US"/>
                <w:rPrChange w:id="480" w:author="Пользователь Windows" w:date="2019-12-19T05:25:00Z">
                  <w:rPr/>
                </w:rPrChange>
              </w:rPr>
              <w:instrText>HYPERLINK "http://www.w3.org/TR/xhtml1/DTD/xhtml1-strict.dtd" \h</w:instrText>
            </w:r>
            <w:r w:rsidR="003D6273">
              <w:fldChar w:fldCharType="separate"/>
            </w:r>
            <w:r w:rsidRPr="00EB5600">
              <w:rPr>
                <w:sz w:val="15"/>
                <w:lang w:val="en-US"/>
              </w:rPr>
              <w:t>"http://www.w3.org/TR/xhtml1/DTD/xhtml1</w:t>
            </w:r>
            <w:r w:rsidR="003D6273">
              <w:fldChar w:fldCharType="end"/>
            </w:r>
            <w:r w:rsidRPr="00EB5600">
              <w:rPr>
                <w:sz w:val="15"/>
                <w:lang w:val="en-US"/>
              </w:rPr>
              <w:t>-</w:t>
            </w:r>
            <w:r w:rsidR="003D6273">
              <w:fldChar w:fldCharType="begin"/>
            </w:r>
            <w:r w:rsidR="003D6273" w:rsidRPr="003D6273">
              <w:rPr>
                <w:lang w:val="en-US"/>
                <w:rPrChange w:id="481" w:author="Пользователь Windows" w:date="2019-12-19T05:25:00Z">
                  <w:rPr/>
                </w:rPrChange>
              </w:rPr>
              <w:instrText>HYPERLINK "http://www.w3.org/TR/xhtml1/DTD/xhtml1-strict.dtd" \h</w:instrText>
            </w:r>
            <w:r w:rsidR="003D6273">
              <w:fldChar w:fldCharType="separate"/>
            </w:r>
            <w:r w:rsidRPr="00EB5600">
              <w:rPr>
                <w:sz w:val="15"/>
                <w:lang w:val="en-US"/>
              </w:rPr>
              <w:t>strict.dtd"&gt;</w:t>
            </w:r>
            <w:r w:rsidR="003D6273">
              <w:fldChar w:fldCharType="end"/>
            </w:r>
          </w:p>
          <w:p w14:paraId="43032D46" w14:textId="77777777" w:rsidR="005E7977" w:rsidRPr="00EB5600" w:rsidRDefault="00C542A1" w:rsidP="00E50F55">
            <w:pPr>
              <w:pStyle w:val="TableParagraph"/>
              <w:ind w:left="74"/>
              <w:rPr>
                <w:sz w:val="15"/>
                <w:lang w:val="en-US"/>
              </w:rPr>
            </w:pPr>
            <w:r w:rsidRPr="00EB5600">
              <w:rPr>
                <w:sz w:val="15"/>
                <w:lang w:val="en-US"/>
              </w:rPr>
              <w:t xml:space="preserve">&lt;html </w:t>
            </w:r>
            <w:r w:rsidR="003D6273">
              <w:fldChar w:fldCharType="begin"/>
            </w:r>
            <w:r w:rsidR="003D6273" w:rsidRPr="003D6273">
              <w:rPr>
                <w:lang w:val="en-US"/>
                <w:rPrChange w:id="482" w:author="Пользователь Windows" w:date="2019-12-19T05:25:00Z">
                  <w:rPr/>
                </w:rPrChange>
              </w:rPr>
              <w:instrText>HYPERLINK "http://www.w3.org/1999/xhtml" \h</w:instrText>
            </w:r>
            <w:r w:rsidR="003D6273">
              <w:fldChar w:fldCharType="separate"/>
            </w:r>
            <w:r w:rsidRPr="00EB5600">
              <w:rPr>
                <w:sz w:val="15"/>
                <w:lang w:val="en-US"/>
              </w:rPr>
              <w:t>xmlns="http://www.w3.org/1999/xhtml"&gt;</w:t>
            </w:r>
            <w:r w:rsidR="003D6273">
              <w:fldChar w:fldCharType="end"/>
            </w:r>
          </w:p>
          <w:p w14:paraId="6BECAB79" w14:textId="77777777" w:rsidR="005E7977" w:rsidRPr="00EB5600" w:rsidRDefault="00C542A1" w:rsidP="00E50F55">
            <w:pPr>
              <w:pStyle w:val="TableParagraph"/>
              <w:ind w:left="164"/>
              <w:rPr>
                <w:sz w:val="15"/>
                <w:lang w:val="en-US"/>
              </w:rPr>
            </w:pPr>
            <w:r w:rsidRPr="00EB5600">
              <w:rPr>
                <w:sz w:val="15"/>
                <w:lang w:val="en-US"/>
              </w:rPr>
              <w:t>&lt;head&gt;</w:t>
            </w:r>
          </w:p>
          <w:p w14:paraId="717B2103" w14:textId="77777777" w:rsidR="005E7977" w:rsidRPr="00EB5600" w:rsidRDefault="00C542A1" w:rsidP="00E50F55">
            <w:pPr>
              <w:pStyle w:val="TableParagraph"/>
              <w:ind w:left="254"/>
              <w:rPr>
                <w:sz w:val="15"/>
                <w:lang w:val="en-US"/>
              </w:rPr>
            </w:pPr>
            <w:r w:rsidRPr="00EB5600">
              <w:rPr>
                <w:sz w:val="15"/>
                <w:lang w:val="en-US"/>
              </w:rPr>
              <w:t>&lt;meta http-equiv="Content-Type" content="text/html; charset=utf-8" /&gt;</w:t>
            </w:r>
          </w:p>
          <w:p w14:paraId="1BAE6B33" w14:textId="77777777" w:rsidR="005E7977" w:rsidRDefault="00C542A1" w:rsidP="00E50F55">
            <w:pPr>
              <w:pStyle w:val="TableParagraph"/>
              <w:ind w:left="245"/>
              <w:rPr>
                <w:sz w:val="15"/>
              </w:rPr>
            </w:pPr>
            <w:r>
              <w:rPr>
                <w:sz w:val="15"/>
              </w:rPr>
              <w:t>&lt;title&gt;Ширина в процентах&lt;/title&gt;</w:t>
            </w:r>
          </w:p>
          <w:p w14:paraId="0D5347CA" w14:textId="77777777" w:rsidR="005E7977" w:rsidRPr="00EB5600" w:rsidRDefault="00C542A1" w:rsidP="00E50F55">
            <w:pPr>
              <w:pStyle w:val="TableParagraph"/>
              <w:ind w:left="344" w:right="6809" w:hanging="90"/>
              <w:rPr>
                <w:sz w:val="15"/>
                <w:lang w:val="en-US"/>
              </w:rPr>
            </w:pPr>
            <w:r w:rsidRPr="00EB5600">
              <w:rPr>
                <w:sz w:val="15"/>
                <w:lang w:val="en-US"/>
              </w:rPr>
              <w:t>&lt;style type="text/css"&gt; TABLE {</w:t>
            </w:r>
          </w:p>
          <w:p w14:paraId="4EF5D611" w14:textId="77777777" w:rsidR="005E7977" w:rsidRPr="00434AC7" w:rsidRDefault="00C542A1" w:rsidP="00E50F55">
            <w:pPr>
              <w:pStyle w:val="TableParagraph"/>
              <w:ind w:left="416" w:right="4716"/>
              <w:rPr>
                <w:sz w:val="15"/>
                <w:lang w:val="en-US"/>
              </w:rPr>
            </w:pPr>
            <w:r w:rsidRPr="00434AC7">
              <w:rPr>
                <w:sz w:val="15"/>
                <w:lang w:val="en-US"/>
              </w:rPr>
              <w:t xml:space="preserve">width: 100%; /* </w:t>
            </w:r>
            <w:r w:rsidR="00434AC7" w:rsidRPr="00434AC7">
              <w:rPr>
                <w:sz w:val="15"/>
              </w:rPr>
              <w:t>Ширина</w:t>
            </w:r>
            <w:r w:rsidR="00434AC7" w:rsidRPr="00434AC7">
              <w:rPr>
                <w:sz w:val="15"/>
                <w:lang w:val="en-US"/>
              </w:rPr>
              <w:t xml:space="preserve"> </w:t>
            </w:r>
            <w:r w:rsidR="00434AC7" w:rsidRPr="00434AC7">
              <w:rPr>
                <w:sz w:val="15"/>
              </w:rPr>
              <w:t>таблиці</w:t>
            </w:r>
            <w:r w:rsidR="00434AC7" w:rsidRPr="00434AC7">
              <w:rPr>
                <w:sz w:val="15"/>
                <w:lang w:val="en-US"/>
              </w:rPr>
              <w:t xml:space="preserve"> </w:t>
            </w:r>
            <w:r w:rsidR="00434AC7" w:rsidRPr="00434AC7">
              <w:rPr>
                <w:sz w:val="15"/>
              </w:rPr>
              <w:t>у</w:t>
            </w:r>
            <w:r w:rsidR="00434AC7" w:rsidRPr="00434AC7">
              <w:rPr>
                <w:sz w:val="15"/>
                <w:lang w:val="en-US"/>
              </w:rPr>
              <w:t xml:space="preserve"> </w:t>
            </w:r>
            <w:r w:rsidR="00434AC7" w:rsidRPr="00434AC7">
              <w:rPr>
                <w:sz w:val="15"/>
              </w:rPr>
              <w:t>відсотках</w:t>
            </w:r>
            <w:r w:rsidR="00434AC7" w:rsidRPr="00434AC7">
              <w:rPr>
                <w:sz w:val="15"/>
                <w:lang w:val="en-US"/>
              </w:rPr>
              <w:t xml:space="preserve"> </w:t>
            </w:r>
            <w:r w:rsidRPr="00434AC7">
              <w:rPr>
                <w:sz w:val="15"/>
                <w:lang w:val="en-US"/>
              </w:rPr>
              <w:t xml:space="preserve">*/ background: #f0f0f0; /* </w:t>
            </w:r>
            <w:r w:rsidR="00434AC7">
              <w:rPr>
                <w:sz w:val="15"/>
                <w:lang w:val="uk-UA"/>
              </w:rPr>
              <w:t>Колір</w:t>
            </w:r>
            <w:r w:rsidRPr="00434AC7">
              <w:rPr>
                <w:sz w:val="15"/>
                <w:lang w:val="en-US"/>
              </w:rPr>
              <w:t xml:space="preserve"> </w:t>
            </w:r>
            <w:r w:rsidR="00434AC7">
              <w:rPr>
                <w:sz w:val="15"/>
              </w:rPr>
              <w:t>фону</w:t>
            </w:r>
            <w:r w:rsidRPr="00434AC7">
              <w:rPr>
                <w:sz w:val="15"/>
                <w:lang w:val="en-US"/>
              </w:rPr>
              <w:t xml:space="preserve"> */</w:t>
            </w:r>
          </w:p>
          <w:p w14:paraId="4822212B" w14:textId="77777777" w:rsidR="005E7977" w:rsidRPr="00EB5600" w:rsidRDefault="00C542A1" w:rsidP="00E50F55">
            <w:pPr>
              <w:pStyle w:val="TableParagraph"/>
              <w:ind w:left="344"/>
              <w:rPr>
                <w:sz w:val="15"/>
                <w:lang w:val="en-US"/>
              </w:rPr>
            </w:pPr>
            <w:r w:rsidRPr="00EB5600">
              <w:rPr>
                <w:w w:val="99"/>
                <w:sz w:val="15"/>
                <w:lang w:val="en-US"/>
              </w:rPr>
              <w:t>}</w:t>
            </w:r>
          </w:p>
          <w:p w14:paraId="605F440A" w14:textId="77777777" w:rsidR="005E7977" w:rsidRPr="00EB5600" w:rsidRDefault="00C542A1" w:rsidP="00E50F55">
            <w:pPr>
              <w:pStyle w:val="TableParagraph"/>
              <w:ind w:left="254"/>
              <w:rPr>
                <w:sz w:val="15"/>
                <w:lang w:val="en-US"/>
              </w:rPr>
            </w:pPr>
            <w:r w:rsidRPr="00EB5600">
              <w:rPr>
                <w:sz w:val="15"/>
                <w:lang w:val="en-US"/>
              </w:rPr>
              <w:t>&lt;/style&gt;</w:t>
            </w:r>
          </w:p>
          <w:p w14:paraId="41C2102B" w14:textId="77777777" w:rsidR="005E7977" w:rsidRPr="00EB5600" w:rsidRDefault="00C542A1" w:rsidP="00E50F55">
            <w:pPr>
              <w:pStyle w:val="TableParagraph"/>
              <w:ind w:left="164"/>
              <w:rPr>
                <w:sz w:val="15"/>
                <w:lang w:val="en-US"/>
              </w:rPr>
            </w:pPr>
            <w:r w:rsidRPr="00EB5600">
              <w:rPr>
                <w:sz w:val="15"/>
                <w:lang w:val="en-US"/>
              </w:rPr>
              <w:t>&lt;/head&gt;</w:t>
            </w:r>
          </w:p>
          <w:p w14:paraId="4CF327F9" w14:textId="77777777" w:rsidR="005E7977" w:rsidRPr="00EB5600" w:rsidRDefault="00C542A1" w:rsidP="00E50F55">
            <w:pPr>
              <w:pStyle w:val="TableParagraph"/>
              <w:ind w:left="164"/>
              <w:rPr>
                <w:sz w:val="15"/>
                <w:lang w:val="en-US"/>
              </w:rPr>
            </w:pPr>
            <w:r w:rsidRPr="00EB5600">
              <w:rPr>
                <w:sz w:val="15"/>
                <w:lang w:val="en-US"/>
              </w:rPr>
              <w:t>&lt;body&gt;</w:t>
            </w:r>
          </w:p>
          <w:p w14:paraId="275159F2" w14:textId="77777777" w:rsidR="005E7977" w:rsidRPr="00EB5600" w:rsidRDefault="00C542A1" w:rsidP="00E50F55">
            <w:pPr>
              <w:pStyle w:val="TableParagraph"/>
              <w:ind w:left="344"/>
              <w:rPr>
                <w:sz w:val="15"/>
                <w:lang w:val="en-US"/>
              </w:rPr>
            </w:pPr>
            <w:r w:rsidRPr="00EB5600">
              <w:rPr>
                <w:sz w:val="15"/>
                <w:lang w:val="en-US"/>
              </w:rPr>
              <w:t>&lt;table&gt;</w:t>
            </w:r>
          </w:p>
          <w:p w14:paraId="76F44E43" w14:textId="77777777" w:rsidR="005E7977" w:rsidRPr="00EB5600" w:rsidRDefault="00C542A1" w:rsidP="00E50F55">
            <w:pPr>
              <w:pStyle w:val="TableParagraph"/>
              <w:ind w:left="416"/>
              <w:rPr>
                <w:sz w:val="15"/>
                <w:lang w:val="en-US"/>
              </w:rPr>
            </w:pPr>
            <w:r w:rsidRPr="00EB5600">
              <w:rPr>
                <w:sz w:val="15"/>
                <w:lang w:val="en-US"/>
              </w:rPr>
              <w:t>&lt;tr&gt;&lt;td&gt;</w:t>
            </w:r>
            <w:r w:rsidR="00434AC7">
              <w:rPr>
                <w:lang w:val="uk-UA"/>
              </w:rPr>
              <w:t>В</w:t>
            </w:r>
            <w:r w:rsidR="00434AC7" w:rsidRPr="00434AC7">
              <w:rPr>
                <w:sz w:val="15"/>
                <w:lang w:val="en-US"/>
              </w:rPr>
              <w:t>міст таблиці</w:t>
            </w:r>
            <w:r w:rsidR="00434AC7" w:rsidRPr="00EB5600">
              <w:rPr>
                <w:sz w:val="15"/>
                <w:lang w:val="en-US"/>
              </w:rPr>
              <w:t xml:space="preserve"> </w:t>
            </w:r>
            <w:r w:rsidRPr="00EB5600">
              <w:rPr>
                <w:sz w:val="15"/>
                <w:lang w:val="en-US"/>
              </w:rPr>
              <w:t>&lt;/td&gt;&lt;/tr&gt;</w:t>
            </w:r>
          </w:p>
          <w:p w14:paraId="156B46C5" w14:textId="77777777" w:rsidR="005E7977" w:rsidRDefault="00C542A1" w:rsidP="00E50F55">
            <w:pPr>
              <w:pStyle w:val="TableParagraph"/>
              <w:ind w:left="344"/>
              <w:rPr>
                <w:sz w:val="15"/>
              </w:rPr>
            </w:pPr>
            <w:r>
              <w:rPr>
                <w:sz w:val="15"/>
              </w:rPr>
              <w:t>&lt;/table&gt;</w:t>
            </w:r>
          </w:p>
          <w:p w14:paraId="4F86B2BB" w14:textId="77777777" w:rsidR="005E7977" w:rsidRDefault="00C542A1" w:rsidP="00E50F55">
            <w:pPr>
              <w:pStyle w:val="TableParagraph"/>
              <w:ind w:left="164"/>
              <w:rPr>
                <w:sz w:val="15"/>
              </w:rPr>
            </w:pPr>
            <w:r>
              <w:rPr>
                <w:sz w:val="15"/>
              </w:rPr>
              <w:t>&lt;/body&gt;</w:t>
            </w:r>
          </w:p>
          <w:p w14:paraId="7D838E7D" w14:textId="77777777" w:rsidR="005E7977" w:rsidRDefault="00C542A1" w:rsidP="00E50F55">
            <w:pPr>
              <w:pStyle w:val="TableParagraph"/>
              <w:ind w:left="74"/>
              <w:rPr>
                <w:sz w:val="15"/>
              </w:rPr>
            </w:pPr>
            <w:r>
              <w:rPr>
                <w:sz w:val="15"/>
              </w:rPr>
              <w:t>&lt;/html&gt;</w:t>
            </w:r>
          </w:p>
        </w:tc>
      </w:tr>
    </w:tbl>
    <w:p w14:paraId="4AE0F685" w14:textId="77777777" w:rsidR="005E7977" w:rsidRDefault="005E7977" w:rsidP="00253FB5">
      <w:pPr>
        <w:pStyle w:val="a3"/>
        <w:spacing w:line="360" w:lineRule="auto"/>
        <w:rPr>
          <w:sz w:val="15"/>
        </w:rPr>
      </w:pPr>
    </w:p>
    <w:p w14:paraId="335E391D" w14:textId="77777777" w:rsidR="005E7977" w:rsidRDefault="00434AC7" w:rsidP="00253FB5">
      <w:pPr>
        <w:pStyle w:val="a3"/>
        <w:spacing w:line="360" w:lineRule="auto"/>
        <w:ind w:left="105"/>
      </w:pPr>
      <w:r w:rsidRPr="00434AC7">
        <w:t>Відсотки не обов'язково повинні бути цілим числом, допускається використов</w:t>
      </w:r>
      <w:r>
        <w:t xml:space="preserve">увати десяткові дроби, на </w:t>
      </w:r>
      <w:r>
        <w:rPr>
          <w:lang w:val="uk-UA"/>
        </w:rPr>
        <w:t>зразок</w:t>
      </w:r>
      <w:r w:rsidRPr="00434AC7">
        <w:t xml:space="preserve"> значення 56.8%, але не завжди.</w:t>
      </w:r>
    </w:p>
    <w:p w14:paraId="40C1DD7C" w14:textId="77777777" w:rsidR="005E7977" w:rsidRDefault="005E7977" w:rsidP="00253FB5">
      <w:pPr>
        <w:pStyle w:val="a3"/>
        <w:spacing w:line="360" w:lineRule="auto"/>
        <w:rPr>
          <w:sz w:val="24"/>
        </w:rPr>
      </w:pPr>
    </w:p>
    <w:p w14:paraId="685AB09E" w14:textId="77777777" w:rsidR="005E7977" w:rsidRDefault="00434AC7" w:rsidP="00253FB5">
      <w:pPr>
        <w:pStyle w:val="5"/>
        <w:spacing w:line="360" w:lineRule="auto"/>
      </w:pPr>
      <w:r>
        <w:rPr>
          <w:color w:val="BD2026"/>
        </w:rPr>
        <w:t>Розміри</w:t>
      </w:r>
    </w:p>
    <w:p w14:paraId="7A367DAE" w14:textId="77777777" w:rsidR="005E7977" w:rsidRDefault="00434AC7" w:rsidP="00253FB5">
      <w:pPr>
        <w:pStyle w:val="a3"/>
        <w:spacing w:line="360" w:lineRule="auto"/>
        <w:ind w:left="105"/>
      </w:pPr>
      <w:r w:rsidRPr="00434AC7">
        <w:t>Для завдання розмірів різних елементів, в CSS використовуються абсолютні і відносні одиниці виміру.</w:t>
      </w:r>
    </w:p>
    <w:p w14:paraId="178065B6" w14:textId="77777777" w:rsidR="005E7977" w:rsidRDefault="00C542A1" w:rsidP="00253FB5">
      <w:pPr>
        <w:pStyle w:val="a3"/>
        <w:spacing w:line="360" w:lineRule="auto"/>
        <w:ind w:left="105" w:right="183"/>
      </w:pPr>
      <w:r>
        <w:t>А</w:t>
      </w:r>
      <w:r w:rsidR="00434AC7" w:rsidRPr="00434AC7">
        <w:t>бсолютні одиниці не залежать від пристрою виведення, а відносні одиниці визначають розмір елемента щодо значення іншого розміру.</w:t>
      </w:r>
    </w:p>
    <w:p w14:paraId="33CAC75E" w14:textId="77777777" w:rsidR="005E7977" w:rsidRDefault="005E7977" w:rsidP="00253FB5">
      <w:pPr>
        <w:pStyle w:val="a3"/>
        <w:spacing w:line="360" w:lineRule="auto"/>
      </w:pPr>
    </w:p>
    <w:p w14:paraId="054F293C" w14:textId="77777777" w:rsidR="005E7977" w:rsidRDefault="00434AC7" w:rsidP="00253FB5">
      <w:pPr>
        <w:pStyle w:val="6"/>
        <w:spacing w:line="360" w:lineRule="auto"/>
      </w:pPr>
      <w:r w:rsidRPr="00434AC7">
        <w:rPr>
          <w:color w:val="666666"/>
        </w:rPr>
        <w:t>Відносні одиниці</w:t>
      </w:r>
    </w:p>
    <w:p w14:paraId="48ED8C3B" w14:textId="77777777" w:rsidR="005E7977" w:rsidRDefault="00434AC7" w:rsidP="00253FB5">
      <w:pPr>
        <w:pStyle w:val="a3"/>
        <w:spacing w:line="360" w:lineRule="auto"/>
        <w:ind w:left="105" w:right="183"/>
      </w:pPr>
      <w:r w:rsidRPr="00434AC7">
        <w:t>Відносні одиниці зазвичай використовують для роботи з текстом, аб</w:t>
      </w:r>
      <w:r>
        <w:t>о коли треба обчислити відсоткове</w:t>
      </w:r>
      <w:r w:rsidRPr="00434AC7">
        <w:t xml:space="preserve"> співвідношення між елементами. У табл. 1.2 перераховані основні відносні одиниці.</w:t>
      </w:r>
    </w:p>
    <w:p w14:paraId="5C299E6E" w14:textId="77777777" w:rsidR="005E7977" w:rsidRDefault="005E7977" w:rsidP="00253FB5">
      <w:pPr>
        <w:pStyle w:val="a3"/>
        <w:spacing w:line="360" w:lineRule="auto"/>
        <w:rPr>
          <w:sz w:val="14"/>
        </w:rPr>
      </w:pPr>
    </w:p>
    <w:p w14:paraId="43AFCA7C" w14:textId="77777777" w:rsidR="005E7977" w:rsidRDefault="00C542A1" w:rsidP="00253FB5">
      <w:pPr>
        <w:spacing w:line="360" w:lineRule="auto"/>
        <w:ind w:left="3175"/>
        <w:rPr>
          <w:rFonts w:ascii="Georgia" w:hAnsi="Georgia"/>
          <w:i/>
          <w:sz w:val="17"/>
        </w:rPr>
      </w:pPr>
      <w:r>
        <w:rPr>
          <w:rFonts w:ascii="Georgia" w:hAnsi="Georgia"/>
          <w:i/>
          <w:color w:val="666666"/>
          <w:sz w:val="17"/>
        </w:rPr>
        <w:t xml:space="preserve">Табл. 1.2. </w:t>
      </w:r>
      <w:r w:rsidR="00434AC7" w:rsidRPr="00434AC7">
        <w:rPr>
          <w:rFonts w:ascii="Georgia" w:hAnsi="Georgia"/>
          <w:i/>
          <w:color w:val="666666"/>
          <w:sz w:val="17"/>
        </w:rPr>
        <w:t>Відносні одиниці вимірювання</w:t>
      </w:r>
    </w:p>
    <w:p w14:paraId="49F7DFCC" w14:textId="77777777" w:rsidR="005E7977" w:rsidRDefault="005E7977" w:rsidP="00253FB5">
      <w:pPr>
        <w:pStyle w:val="a3"/>
        <w:spacing w:line="360" w:lineRule="auto"/>
        <w:rPr>
          <w:rFonts w:ascii="Georgia"/>
          <w:i/>
          <w:sz w:val="15"/>
        </w:rPr>
      </w:pPr>
    </w:p>
    <w:tbl>
      <w:tblPr>
        <w:tblStyle w:val="TableNormal"/>
        <w:tblW w:w="0" w:type="auto"/>
        <w:tblInd w:w="2740" w:type="dxa"/>
        <w:tblBorders>
          <w:top w:val="single" w:sz="6" w:space="0" w:color="303030"/>
          <w:left w:val="single" w:sz="6" w:space="0" w:color="303030"/>
          <w:bottom w:val="single" w:sz="6" w:space="0" w:color="303030"/>
          <w:right w:val="single" w:sz="6" w:space="0" w:color="303030"/>
          <w:insideH w:val="single" w:sz="6" w:space="0" w:color="303030"/>
          <w:insideV w:val="single" w:sz="6" w:space="0" w:color="303030"/>
        </w:tblBorders>
        <w:tblLayout w:type="fixed"/>
        <w:tblLook w:val="01E0" w:firstRow="1" w:lastRow="1" w:firstColumn="1" w:lastColumn="1" w:noHBand="0" w:noVBand="0"/>
      </w:tblPr>
      <w:tblGrid>
        <w:gridCol w:w="930"/>
        <w:gridCol w:w="3336"/>
      </w:tblGrid>
      <w:tr w:rsidR="005E7977" w14:paraId="42A10062" w14:textId="77777777">
        <w:trPr>
          <w:trHeight w:val="284"/>
        </w:trPr>
        <w:tc>
          <w:tcPr>
            <w:tcW w:w="930" w:type="dxa"/>
            <w:shd w:val="clear" w:color="auto" w:fill="C0C0C0"/>
          </w:tcPr>
          <w:p w14:paraId="45516C67" w14:textId="77777777" w:rsidR="005E7977" w:rsidRDefault="00434AC7" w:rsidP="00253FB5">
            <w:pPr>
              <w:pStyle w:val="TableParagraph"/>
              <w:spacing w:line="360" w:lineRule="auto"/>
              <w:ind w:left="88"/>
              <w:rPr>
                <w:rFonts w:ascii="Arial Black" w:hAnsi="Arial Black"/>
                <w:sz w:val="15"/>
              </w:rPr>
            </w:pPr>
            <w:r>
              <w:rPr>
                <w:rFonts w:ascii="Arial Black" w:hAnsi="Arial Black"/>
                <w:sz w:val="15"/>
                <w:lang w:val="uk-UA"/>
              </w:rPr>
              <w:t>О</w:t>
            </w:r>
            <w:r w:rsidRPr="00434AC7">
              <w:rPr>
                <w:rFonts w:ascii="Arial Black" w:hAnsi="Arial Black"/>
                <w:sz w:val="15"/>
              </w:rPr>
              <w:t>диниця</w:t>
            </w:r>
          </w:p>
        </w:tc>
        <w:tc>
          <w:tcPr>
            <w:tcW w:w="3336" w:type="dxa"/>
            <w:shd w:val="clear" w:color="auto" w:fill="C0C0C0"/>
          </w:tcPr>
          <w:p w14:paraId="5FB87658" w14:textId="77777777" w:rsidR="005E7977" w:rsidRPr="00434AC7" w:rsidRDefault="00434AC7" w:rsidP="00253FB5">
            <w:pPr>
              <w:pStyle w:val="TableParagraph"/>
              <w:spacing w:line="360" w:lineRule="auto"/>
              <w:ind w:left="1223" w:right="1213"/>
              <w:jc w:val="center"/>
              <w:rPr>
                <w:rFonts w:ascii="Arial Black" w:hAnsi="Arial Black"/>
                <w:sz w:val="15"/>
                <w:lang w:val="uk-UA"/>
              </w:rPr>
            </w:pPr>
            <w:r>
              <w:rPr>
                <w:rFonts w:ascii="Arial Black" w:hAnsi="Arial Black"/>
                <w:sz w:val="15"/>
                <w:lang w:val="uk-UA"/>
              </w:rPr>
              <w:t>Опис</w:t>
            </w:r>
          </w:p>
        </w:tc>
      </w:tr>
      <w:tr w:rsidR="005E7977" w14:paraId="55CF3D26" w14:textId="77777777">
        <w:trPr>
          <w:trHeight w:val="316"/>
        </w:trPr>
        <w:tc>
          <w:tcPr>
            <w:tcW w:w="930" w:type="dxa"/>
            <w:shd w:val="clear" w:color="auto" w:fill="F6F6F0"/>
          </w:tcPr>
          <w:p w14:paraId="35989774" w14:textId="77777777" w:rsidR="005E7977" w:rsidRDefault="00C542A1" w:rsidP="00253FB5">
            <w:pPr>
              <w:pStyle w:val="TableParagraph"/>
              <w:spacing w:line="360" w:lineRule="auto"/>
              <w:ind w:left="45"/>
              <w:rPr>
                <w:rFonts w:ascii="Arial"/>
                <w:sz w:val="17"/>
              </w:rPr>
            </w:pPr>
            <w:r>
              <w:rPr>
                <w:rFonts w:ascii="Arial"/>
                <w:sz w:val="17"/>
              </w:rPr>
              <w:t>em</w:t>
            </w:r>
          </w:p>
        </w:tc>
        <w:tc>
          <w:tcPr>
            <w:tcW w:w="3336" w:type="dxa"/>
          </w:tcPr>
          <w:p w14:paraId="39F70D8A" w14:textId="77777777" w:rsidR="005E7977" w:rsidRDefault="00434AC7" w:rsidP="00253FB5">
            <w:pPr>
              <w:pStyle w:val="TableParagraph"/>
              <w:spacing w:line="360" w:lineRule="auto"/>
              <w:ind w:left="46"/>
              <w:rPr>
                <w:rFonts w:ascii="Arial" w:hAnsi="Arial"/>
                <w:sz w:val="17"/>
              </w:rPr>
            </w:pPr>
            <w:r w:rsidRPr="00434AC7">
              <w:rPr>
                <w:rFonts w:ascii="Arial" w:hAnsi="Arial"/>
                <w:sz w:val="17"/>
              </w:rPr>
              <w:t>Розмір шрифту поточного елементу</w:t>
            </w:r>
          </w:p>
        </w:tc>
      </w:tr>
      <w:tr w:rsidR="005E7977" w14:paraId="7F030E1E" w14:textId="77777777">
        <w:trPr>
          <w:trHeight w:val="316"/>
        </w:trPr>
        <w:tc>
          <w:tcPr>
            <w:tcW w:w="930" w:type="dxa"/>
            <w:shd w:val="clear" w:color="auto" w:fill="F6F6F0"/>
          </w:tcPr>
          <w:p w14:paraId="0A69C8BA" w14:textId="77777777" w:rsidR="005E7977" w:rsidRDefault="00C542A1" w:rsidP="00253FB5">
            <w:pPr>
              <w:pStyle w:val="TableParagraph"/>
              <w:spacing w:line="360" w:lineRule="auto"/>
              <w:ind w:left="45"/>
              <w:rPr>
                <w:rFonts w:ascii="Arial"/>
                <w:sz w:val="17"/>
              </w:rPr>
            </w:pPr>
            <w:r>
              <w:rPr>
                <w:rFonts w:ascii="Arial"/>
                <w:sz w:val="17"/>
              </w:rPr>
              <w:t>ex</w:t>
            </w:r>
          </w:p>
        </w:tc>
        <w:tc>
          <w:tcPr>
            <w:tcW w:w="3336" w:type="dxa"/>
          </w:tcPr>
          <w:p w14:paraId="17464CF5" w14:textId="77777777" w:rsidR="005E7977" w:rsidRDefault="004A2FF1" w:rsidP="00253FB5">
            <w:pPr>
              <w:pStyle w:val="TableParagraph"/>
              <w:spacing w:line="360" w:lineRule="auto"/>
              <w:ind w:left="46"/>
              <w:rPr>
                <w:rFonts w:ascii="Arial" w:hAnsi="Arial"/>
                <w:sz w:val="17"/>
              </w:rPr>
            </w:pPr>
            <w:r w:rsidRPr="004A2FF1">
              <w:rPr>
                <w:rFonts w:ascii="Arial" w:hAnsi="Arial"/>
                <w:sz w:val="17"/>
              </w:rPr>
              <w:t>Висота символу x</w:t>
            </w:r>
          </w:p>
        </w:tc>
      </w:tr>
      <w:tr w:rsidR="005E7977" w14:paraId="1A1568B0" w14:textId="77777777">
        <w:trPr>
          <w:trHeight w:val="316"/>
        </w:trPr>
        <w:tc>
          <w:tcPr>
            <w:tcW w:w="930" w:type="dxa"/>
            <w:shd w:val="clear" w:color="auto" w:fill="F6F6F0"/>
          </w:tcPr>
          <w:p w14:paraId="3341A12A" w14:textId="77777777" w:rsidR="005E7977" w:rsidRDefault="00C542A1" w:rsidP="00253FB5">
            <w:pPr>
              <w:pStyle w:val="TableParagraph"/>
              <w:spacing w:line="360" w:lineRule="auto"/>
              <w:ind w:left="45"/>
              <w:rPr>
                <w:rFonts w:ascii="Arial"/>
                <w:sz w:val="17"/>
              </w:rPr>
            </w:pPr>
            <w:r>
              <w:rPr>
                <w:rFonts w:ascii="Arial"/>
                <w:sz w:val="17"/>
              </w:rPr>
              <w:t>px</w:t>
            </w:r>
          </w:p>
        </w:tc>
        <w:tc>
          <w:tcPr>
            <w:tcW w:w="3336" w:type="dxa"/>
          </w:tcPr>
          <w:p w14:paraId="77D0A34B" w14:textId="77777777" w:rsidR="005E7977" w:rsidRPr="004A2FF1" w:rsidRDefault="004A2FF1" w:rsidP="00253FB5">
            <w:pPr>
              <w:pStyle w:val="TableParagraph"/>
              <w:spacing w:line="360" w:lineRule="auto"/>
              <w:ind w:left="46"/>
              <w:rPr>
                <w:rFonts w:ascii="Arial" w:hAnsi="Arial"/>
                <w:sz w:val="17"/>
                <w:lang w:val="uk-UA"/>
              </w:rPr>
            </w:pPr>
            <w:r>
              <w:rPr>
                <w:rFonts w:ascii="Arial" w:hAnsi="Arial"/>
                <w:sz w:val="17"/>
              </w:rPr>
              <w:t>Пі</w:t>
            </w:r>
            <w:r w:rsidR="00C542A1">
              <w:rPr>
                <w:rFonts w:ascii="Arial" w:hAnsi="Arial"/>
                <w:sz w:val="17"/>
              </w:rPr>
              <w:t>ксел</w:t>
            </w:r>
            <w:r>
              <w:rPr>
                <w:rFonts w:ascii="Arial" w:hAnsi="Arial"/>
                <w:sz w:val="17"/>
                <w:lang w:val="uk-UA"/>
              </w:rPr>
              <w:t>ь</w:t>
            </w:r>
          </w:p>
        </w:tc>
      </w:tr>
      <w:tr w:rsidR="005E7977" w14:paraId="511AFDCB" w14:textId="77777777">
        <w:trPr>
          <w:trHeight w:val="316"/>
        </w:trPr>
        <w:tc>
          <w:tcPr>
            <w:tcW w:w="930" w:type="dxa"/>
            <w:shd w:val="clear" w:color="auto" w:fill="F6F6F0"/>
          </w:tcPr>
          <w:p w14:paraId="425DE5E7" w14:textId="77777777" w:rsidR="005E7977" w:rsidRDefault="00C542A1" w:rsidP="00253FB5">
            <w:pPr>
              <w:pStyle w:val="TableParagraph"/>
              <w:spacing w:line="360" w:lineRule="auto"/>
              <w:ind w:left="45"/>
              <w:rPr>
                <w:rFonts w:ascii="Arial"/>
                <w:sz w:val="17"/>
              </w:rPr>
            </w:pPr>
            <w:r>
              <w:rPr>
                <w:rFonts w:ascii="Arial"/>
                <w:sz w:val="17"/>
              </w:rPr>
              <w:t>%</w:t>
            </w:r>
          </w:p>
        </w:tc>
        <w:tc>
          <w:tcPr>
            <w:tcW w:w="3336" w:type="dxa"/>
          </w:tcPr>
          <w:p w14:paraId="2749B113" w14:textId="77777777" w:rsidR="005E7977" w:rsidRPr="004A2FF1" w:rsidRDefault="004A2FF1" w:rsidP="00253FB5">
            <w:pPr>
              <w:pStyle w:val="TableParagraph"/>
              <w:spacing w:line="360" w:lineRule="auto"/>
              <w:ind w:left="46"/>
              <w:rPr>
                <w:rFonts w:ascii="Arial" w:hAnsi="Arial"/>
                <w:sz w:val="17"/>
                <w:lang w:val="uk-UA"/>
              </w:rPr>
            </w:pPr>
            <w:r>
              <w:rPr>
                <w:rFonts w:ascii="Arial" w:hAnsi="Arial"/>
                <w:sz w:val="17"/>
                <w:lang w:val="uk-UA"/>
              </w:rPr>
              <w:t>Відсоток</w:t>
            </w:r>
          </w:p>
        </w:tc>
      </w:tr>
    </w:tbl>
    <w:p w14:paraId="13873110" w14:textId="77777777" w:rsidR="005E7977" w:rsidRDefault="005E7977" w:rsidP="00253FB5">
      <w:pPr>
        <w:pStyle w:val="a3"/>
        <w:spacing w:line="360" w:lineRule="auto"/>
        <w:rPr>
          <w:rFonts w:ascii="Georgia"/>
          <w:i/>
          <w:sz w:val="16"/>
        </w:rPr>
      </w:pPr>
    </w:p>
    <w:p w14:paraId="4471DDE5" w14:textId="77777777" w:rsidR="005E7977" w:rsidRDefault="004A2FF1" w:rsidP="00253FB5">
      <w:pPr>
        <w:pStyle w:val="a3"/>
        <w:spacing w:line="360" w:lineRule="auto"/>
        <w:ind w:left="105" w:right="183"/>
      </w:pPr>
      <w:r w:rsidRPr="004A2FF1">
        <w:t xml:space="preserve">Одиниця </w:t>
      </w:r>
      <w:r w:rsidRPr="004A2FF1">
        <w:rPr>
          <w:color w:val="00B050"/>
        </w:rPr>
        <w:t>em</w:t>
      </w:r>
      <w:r w:rsidRPr="004A2FF1">
        <w:t xml:space="preserve"> це змінне значення, яке залежить від розміру шрифту поточного елементу (розмір встановлюється через стильову властивість </w:t>
      </w:r>
      <w:r w:rsidRPr="004A2FF1">
        <w:rPr>
          <w:color w:val="C00000"/>
        </w:rPr>
        <w:t>font-size</w:t>
      </w:r>
      <w:r w:rsidRPr="004A2FF1">
        <w:t xml:space="preserve">). В кожному браузері закладений розмір тексту, який застосовується в тому випадку, коли цей розмір явно не заданий. Тому спочатку </w:t>
      </w:r>
      <w:r w:rsidRPr="004A2FF1">
        <w:rPr>
          <w:color w:val="00B050"/>
        </w:rPr>
        <w:t>1em</w:t>
      </w:r>
      <w:r w:rsidRPr="004A2FF1">
        <w:t xml:space="preserve"> дорівнює розміру шрифту, заданого в браузері за замовчуванням або розміром шрифту ба</w:t>
      </w:r>
      <w:r>
        <w:t>тьківського елементу. Відсотковий запис ідентичний</w:t>
      </w:r>
      <w:r w:rsidRPr="004A2FF1">
        <w:t xml:space="preserve"> </w:t>
      </w:r>
      <w:r w:rsidRPr="004A2FF1">
        <w:rPr>
          <w:color w:val="00B050"/>
        </w:rPr>
        <w:t>em</w:t>
      </w:r>
      <w:r w:rsidRPr="004A2FF1">
        <w:t>, в тому сенсі, що значення 1em і 100% рівні.</w:t>
      </w:r>
    </w:p>
    <w:p w14:paraId="5F5A850A" w14:textId="77777777" w:rsidR="005E7977" w:rsidRDefault="005E7977" w:rsidP="00253FB5">
      <w:pPr>
        <w:pStyle w:val="a3"/>
        <w:spacing w:line="360" w:lineRule="auto"/>
        <w:rPr>
          <w:sz w:val="15"/>
        </w:rPr>
      </w:pPr>
    </w:p>
    <w:p w14:paraId="2EAEAB39" w14:textId="77777777" w:rsidR="005E7977" w:rsidRDefault="004A2FF1" w:rsidP="00253FB5">
      <w:pPr>
        <w:pStyle w:val="a3"/>
        <w:spacing w:line="360" w:lineRule="auto"/>
        <w:ind w:left="104" w:right="183"/>
      </w:pPr>
      <w:r w:rsidRPr="004A2FF1">
        <w:t xml:space="preserve">Одиниця </w:t>
      </w:r>
      <w:r w:rsidRPr="004A2FF1">
        <w:rPr>
          <w:color w:val="00B050"/>
        </w:rPr>
        <w:t>ex</w:t>
      </w:r>
      <w:r w:rsidRPr="004A2FF1">
        <w:t xml:space="preserve"> визначається як висота символу «x» в нижньому регістрі. На </w:t>
      </w:r>
      <w:r w:rsidRPr="004A2FF1">
        <w:rPr>
          <w:color w:val="00B050"/>
        </w:rPr>
        <w:t>ex</w:t>
      </w:r>
      <w:r w:rsidRPr="004A2FF1">
        <w:t xml:space="preserve"> поширюються ті ж правила, що і для </w:t>
      </w:r>
      <w:r w:rsidRPr="004A2FF1">
        <w:rPr>
          <w:color w:val="00B050"/>
        </w:rPr>
        <w:t>em</w:t>
      </w:r>
      <w:r w:rsidRPr="004A2FF1">
        <w:t>, а саме, він прив'язаний до розміру шрифту, заданого в браузері за замовчуванням, або до розміру шрифту батьківського елементу.</w:t>
      </w:r>
    </w:p>
    <w:p w14:paraId="7DEB7455" w14:textId="77777777" w:rsidR="005E7977" w:rsidRDefault="005E7977" w:rsidP="00253FB5">
      <w:pPr>
        <w:pStyle w:val="a3"/>
        <w:spacing w:line="360" w:lineRule="auto"/>
        <w:rPr>
          <w:sz w:val="15"/>
        </w:rPr>
      </w:pPr>
    </w:p>
    <w:p w14:paraId="4CDADDC9" w14:textId="77777777" w:rsidR="005E7977" w:rsidRDefault="004A2FF1" w:rsidP="00253FB5">
      <w:pPr>
        <w:pStyle w:val="a3"/>
        <w:spacing w:line="360" w:lineRule="auto"/>
        <w:ind w:left="104" w:right="183"/>
      </w:pPr>
      <w:r w:rsidRPr="004A2FF1">
        <w:t xml:space="preserve">Піксель це елементарна точка, яка відображається монітором або іншим подібним пристроєм, наприклад, смартфоном. Розмір пікселя залежить від дозволу пристрою і його технічних характеристик. У прикладі 1.22 показано застосування пікселів і </w:t>
      </w:r>
      <w:r w:rsidRPr="004A2FF1">
        <w:rPr>
          <w:color w:val="00B050"/>
        </w:rPr>
        <w:t>em</w:t>
      </w:r>
      <w:r w:rsidRPr="004A2FF1">
        <w:t xml:space="preserve"> для завдання розміру шрифту.</w:t>
      </w:r>
    </w:p>
    <w:p w14:paraId="037B3A12" w14:textId="77777777" w:rsidR="005E7977" w:rsidRDefault="005E7977" w:rsidP="00253FB5">
      <w:pPr>
        <w:pStyle w:val="a3"/>
        <w:spacing w:line="360" w:lineRule="auto"/>
        <w:rPr>
          <w:sz w:val="20"/>
        </w:rPr>
      </w:pPr>
    </w:p>
    <w:tbl>
      <w:tblPr>
        <w:tblStyle w:val="TableNormal"/>
        <w:tblW w:w="0" w:type="auto"/>
        <w:tblInd w:w="433" w:type="dxa"/>
        <w:tblLayout w:type="fixed"/>
        <w:tblLook w:val="01E0" w:firstRow="1" w:lastRow="1" w:firstColumn="1" w:lastColumn="1" w:noHBand="0" w:noVBand="0"/>
      </w:tblPr>
      <w:tblGrid>
        <w:gridCol w:w="5171"/>
        <w:gridCol w:w="770"/>
        <w:gridCol w:w="620"/>
        <w:gridCol w:w="353"/>
        <w:gridCol w:w="332"/>
        <w:gridCol w:w="332"/>
        <w:gridCol w:w="343"/>
        <w:gridCol w:w="461"/>
        <w:gridCol w:w="365"/>
        <w:gridCol w:w="456"/>
      </w:tblGrid>
      <w:tr w:rsidR="005E7977" w14:paraId="261AA34F" w14:textId="77777777">
        <w:trPr>
          <w:trHeight w:val="235"/>
        </w:trPr>
        <w:tc>
          <w:tcPr>
            <w:tcW w:w="5171" w:type="dxa"/>
            <w:tcBorders>
              <w:right w:val="single" w:sz="6" w:space="0" w:color="666666"/>
            </w:tcBorders>
          </w:tcPr>
          <w:p w14:paraId="296F740C" w14:textId="77777777" w:rsidR="005E7977" w:rsidRDefault="004A2FF1" w:rsidP="00253FB5">
            <w:pPr>
              <w:pStyle w:val="TableParagraph"/>
              <w:spacing w:line="360" w:lineRule="auto"/>
              <w:ind w:left="-1"/>
              <w:rPr>
                <w:rFonts w:ascii="Arial Black" w:hAnsi="Arial Black"/>
                <w:sz w:val="15"/>
              </w:rPr>
            </w:pPr>
            <w:r w:rsidRPr="004A2FF1">
              <w:rPr>
                <w:rFonts w:ascii="Arial Black" w:hAnsi="Arial Black"/>
                <w:color w:val="685C53"/>
                <w:sz w:val="15"/>
              </w:rPr>
              <w:lastRenderedPageBreak/>
              <w:t>Приклад 1.22. Використання відносних одиниць</w:t>
            </w:r>
          </w:p>
        </w:tc>
        <w:tc>
          <w:tcPr>
            <w:tcW w:w="770" w:type="dxa"/>
            <w:tcBorders>
              <w:left w:val="single" w:sz="6" w:space="0" w:color="666666"/>
              <w:right w:val="double" w:sz="2" w:space="0" w:color="666666"/>
            </w:tcBorders>
            <w:shd w:val="clear" w:color="auto" w:fill="CEE2D3"/>
          </w:tcPr>
          <w:p w14:paraId="33C3A9FB" w14:textId="77777777" w:rsidR="005E7977" w:rsidRDefault="00C542A1" w:rsidP="00253FB5">
            <w:pPr>
              <w:pStyle w:val="TableParagraph"/>
              <w:spacing w:line="360" w:lineRule="auto"/>
              <w:rPr>
                <w:rFonts w:ascii="Arial"/>
                <w:sz w:val="13"/>
              </w:rPr>
            </w:pPr>
            <w:r>
              <w:rPr>
                <w:rFonts w:ascii="Arial"/>
                <w:sz w:val="13"/>
              </w:rPr>
              <w:t>XHTML 1.0</w:t>
            </w:r>
          </w:p>
        </w:tc>
        <w:tc>
          <w:tcPr>
            <w:tcW w:w="620" w:type="dxa"/>
            <w:tcBorders>
              <w:left w:val="double" w:sz="2" w:space="0" w:color="666666"/>
              <w:right w:val="double" w:sz="2" w:space="0" w:color="666666"/>
            </w:tcBorders>
            <w:shd w:val="clear" w:color="auto" w:fill="CEE2D3"/>
          </w:tcPr>
          <w:p w14:paraId="745CCFCE" w14:textId="77777777" w:rsidR="005E7977" w:rsidRDefault="00C542A1" w:rsidP="00253FB5">
            <w:pPr>
              <w:pStyle w:val="TableParagraph"/>
              <w:spacing w:line="360" w:lineRule="auto"/>
              <w:ind w:left="47"/>
              <w:rPr>
                <w:rFonts w:ascii="Arial"/>
                <w:sz w:val="13"/>
              </w:rPr>
            </w:pPr>
            <w:r>
              <w:rPr>
                <w:rFonts w:ascii="Arial"/>
                <w:sz w:val="13"/>
              </w:rPr>
              <w:t>CSS 2.1</w:t>
            </w:r>
          </w:p>
        </w:tc>
        <w:tc>
          <w:tcPr>
            <w:tcW w:w="353" w:type="dxa"/>
            <w:tcBorders>
              <w:left w:val="double" w:sz="2" w:space="0" w:color="666666"/>
              <w:right w:val="single" w:sz="6" w:space="0" w:color="666666"/>
            </w:tcBorders>
            <w:shd w:val="clear" w:color="auto" w:fill="CEE2D3"/>
          </w:tcPr>
          <w:p w14:paraId="279D18EF" w14:textId="77777777" w:rsidR="005E7977" w:rsidRDefault="00C542A1" w:rsidP="00253FB5">
            <w:pPr>
              <w:pStyle w:val="TableParagraph"/>
              <w:spacing w:line="360" w:lineRule="auto"/>
              <w:ind w:left="47"/>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50D24F7B" w14:textId="77777777" w:rsidR="005E7977" w:rsidRDefault="00C542A1" w:rsidP="00253FB5">
            <w:pPr>
              <w:pStyle w:val="TableParagraph"/>
              <w:spacing w:line="360" w:lineRule="auto"/>
              <w:ind w:left="41"/>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2F40068A" w14:textId="77777777" w:rsidR="005E7977" w:rsidRDefault="00C542A1" w:rsidP="00253FB5">
            <w:pPr>
              <w:pStyle w:val="TableParagraph"/>
              <w:spacing w:line="360" w:lineRule="auto"/>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4647A257" w14:textId="77777777" w:rsidR="005E7977" w:rsidRDefault="00C542A1" w:rsidP="00253FB5">
            <w:pPr>
              <w:pStyle w:val="TableParagraph"/>
              <w:spacing w:line="360" w:lineRule="auto"/>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452BC503" w14:textId="77777777" w:rsidR="005E7977" w:rsidRDefault="00C542A1" w:rsidP="00253FB5">
            <w:pPr>
              <w:pStyle w:val="TableParagraph"/>
              <w:spacing w:line="360" w:lineRule="auto"/>
              <w:ind w:left="39"/>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3B31E306" w14:textId="77777777" w:rsidR="005E7977" w:rsidRDefault="00C542A1" w:rsidP="00253FB5">
            <w:pPr>
              <w:pStyle w:val="TableParagraph"/>
              <w:spacing w:line="360" w:lineRule="auto"/>
              <w:ind w:left="38"/>
              <w:rPr>
                <w:rFonts w:ascii="Arial"/>
                <w:sz w:val="13"/>
              </w:rPr>
            </w:pPr>
            <w:r>
              <w:rPr>
                <w:rFonts w:ascii="Arial"/>
                <w:sz w:val="13"/>
              </w:rPr>
              <w:t>Sa 5</w:t>
            </w:r>
          </w:p>
        </w:tc>
        <w:tc>
          <w:tcPr>
            <w:tcW w:w="456" w:type="dxa"/>
            <w:tcBorders>
              <w:left w:val="single" w:sz="6" w:space="0" w:color="666666"/>
            </w:tcBorders>
            <w:shd w:val="clear" w:color="auto" w:fill="CEE2D3"/>
          </w:tcPr>
          <w:p w14:paraId="03DF3C58" w14:textId="77777777" w:rsidR="005E7977" w:rsidRDefault="00C542A1" w:rsidP="00253FB5">
            <w:pPr>
              <w:pStyle w:val="TableParagraph"/>
              <w:spacing w:line="360" w:lineRule="auto"/>
              <w:ind w:left="36"/>
              <w:rPr>
                <w:rFonts w:ascii="Arial"/>
                <w:sz w:val="13"/>
              </w:rPr>
            </w:pPr>
            <w:r>
              <w:rPr>
                <w:rFonts w:ascii="Arial"/>
                <w:sz w:val="13"/>
              </w:rPr>
              <w:t>Fx 3.6</w:t>
            </w:r>
          </w:p>
        </w:tc>
      </w:tr>
      <w:tr w:rsidR="005E7977" w14:paraId="4C2F41AE" w14:textId="77777777">
        <w:trPr>
          <w:trHeight w:val="2545"/>
        </w:trPr>
        <w:tc>
          <w:tcPr>
            <w:tcW w:w="9203" w:type="dxa"/>
            <w:gridSpan w:val="10"/>
            <w:shd w:val="clear" w:color="auto" w:fill="F8F7F2"/>
          </w:tcPr>
          <w:p w14:paraId="66F7CF09" w14:textId="77777777" w:rsidR="005E7977" w:rsidRPr="00EB5600" w:rsidRDefault="00C542A1" w:rsidP="00E50F55">
            <w:pPr>
              <w:pStyle w:val="TableParagraph"/>
              <w:ind w:left="254" w:right="4059" w:hanging="180"/>
              <w:rPr>
                <w:sz w:val="15"/>
                <w:lang w:val="en-US"/>
              </w:rPr>
            </w:pPr>
            <w:r w:rsidRPr="00EB5600">
              <w:rPr>
                <w:sz w:val="15"/>
                <w:lang w:val="en-US"/>
              </w:rPr>
              <w:t xml:space="preserve">&lt;!DOCTYPE html PUBLIC "-//W3C//DTD XHTML 1.0 Strict//EN" </w:t>
            </w:r>
            <w:r w:rsidR="003D6273">
              <w:fldChar w:fldCharType="begin"/>
            </w:r>
            <w:r w:rsidR="003D6273" w:rsidRPr="003D6273">
              <w:rPr>
                <w:lang w:val="en-US"/>
                <w:rPrChange w:id="483" w:author="Пользователь Windows" w:date="2019-12-19T05:25:00Z">
                  <w:rPr/>
                </w:rPrChange>
              </w:rPr>
              <w:instrText>HYPERLINK "http://www.w3.org/TR/xhtml1/DTD/xhtml1-strict.dtd" \h</w:instrText>
            </w:r>
            <w:r w:rsidR="003D6273">
              <w:fldChar w:fldCharType="separate"/>
            </w:r>
            <w:r w:rsidRPr="00EB5600">
              <w:rPr>
                <w:sz w:val="15"/>
                <w:lang w:val="en-US"/>
              </w:rPr>
              <w:t>"http://www.w3.org/TR/xhtml1/DTD/xhtml1</w:t>
            </w:r>
            <w:r w:rsidR="003D6273">
              <w:fldChar w:fldCharType="end"/>
            </w:r>
            <w:r w:rsidRPr="00EB5600">
              <w:rPr>
                <w:sz w:val="15"/>
                <w:lang w:val="en-US"/>
              </w:rPr>
              <w:t>-</w:t>
            </w:r>
            <w:r w:rsidR="003D6273">
              <w:fldChar w:fldCharType="begin"/>
            </w:r>
            <w:r w:rsidR="003D6273" w:rsidRPr="003D6273">
              <w:rPr>
                <w:lang w:val="en-US"/>
                <w:rPrChange w:id="484" w:author="Пользователь Windows" w:date="2019-12-19T05:25:00Z">
                  <w:rPr/>
                </w:rPrChange>
              </w:rPr>
              <w:instrText>HYPERLINK "http://www.w3.org/TR/xhtml1/DTD/xhtml1-strict.dtd" \h</w:instrText>
            </w:r>
            <w:r w:rsidR="003D6273">
              <w:fldChar w:fldCharType="separate"/>
            </w:r>
            <w:r w:rsidRPr="00EB5600">
              <w:rPr>
                <w:sz w:val="15"/>
                <w:lang w:val="en-US"/>
              </w:rPr>
              <w:t>strict.dtd"&gt;</w:t>
            </w:r>
            <w:r w:rsidR="003D6273">
              <w:fldChar w:fldCharType="end"/>
            </w:r>
          </w:p>
          <w:p w14:paraId="4BCE7518" w14:textId="77777777" w:rsidR="005E7977" w:rsidRPr="00EB5600" w:rsidRDefault="00C542A1" w:rsidP="00E50F55">
            <w:pPr>
              <w:pStyle w:val="TableParagraph"/>
              <w:ind w:left="74"/>
              <w:rPr>
                <w:sz w:val="15"/>
                <w:lang w:val="en-US"/>
              </w:rPr>
            </w:pPr>
            <w:r w:rsidRPr="00EB5600">
              <w:rPr>
                <w:sz w:val="15"/>
                <w:lang w:val="en-US"/>
              </w:rPr>
              <w:t xml:space="preserve">&lt;html </w:t>
            </w:r>
            <w:r w:rsidR="003D6273">
              <w:fldChar w:fldCharType="begin"/>
            </w:r>
            <w:r w:rsidR="003D6273" w:rsidRPr="003D6273">
              <w:rPr>
                <w:lang w:val="en-US"/>
                <w:rPrChange w:id="485" w:author="Пользователь Windows" w:date="2019-12-19T05:25:00Z">
                  <w:rPr/>
                </w:rPrChange>
              </w:rPr>
              <w:instrText>HYPERLINK "http://www.w3.org/1999/xhtml" \h</w:instrText>
            </w:r>
            <w:r w:rsidR="003D6273">
              <w:fldChar w:fldCharType="separate"/>
            </w:r>
            <w:r w:rsidRPr="00EB5600">
              <w:rPr>
                <w:sz w:val="15"/>
                <w:lang w:val="en-US"/>
              </w:rPr>
              <w:t>xmlns="http://www.w3.org/1999/xhtml"&gt;</w:t>
            </w:r>
            <w:r w:rsidR="003D6273">
              <w:fldChar w:fldCharType="end"/>
            </w:r>
          </w:p>
          <w:p w14:paraId="4A6EF7FA" w14:textId="77777777" w:rsidR="005E7977" w:rsidRPr="00EB5600" w:rsidRDefault="00C542A1" w:rsidP="00E50F55">
            <w:pPr>
              <w:pStyle w:val="TableParagraph"/>
              <w:ind w:left="164"/>
              <w:rPr>
                <w:sz w:val="15"/>
                <w:lang w:val="en-US"/>
              </w:rPr>
            </w:pPr>
            <w:r w:rsidRPr="00EB5600">
              <w:rPr>
                <w:sz w:val="15"/>
                <w:lang w:val="en-US"/>
              </w:rPr>
              <w:t>&lt;head&gt;</w:t>
            </w:r>
          </w:p>
          <w:p w14:paraId="1E2C1EFE" w14:textId="77777777" w:rsidR="005E7977" w:rsidRPr="00EB5600" w:rsidRDefault="00C542A1" w:rsidP="00E50F55">
            <w:pPr>
              <w:pStyle w:val="TableParagraph"/>
              <w:ind w:left="254"/>
              <w:rPr>
                <w:sz w:val="15"/>
                <w:lang w:val="en-US"/>
              </w:rPr>
            </w:pPr>
            <w:r w:rsidRPr="00EB5600">
              <w:rPr>
                <w:sz w:val="15"/>
                <w:lang w:val="en-US"/>
              </w:rPr>
              <w:t>&lt;meta http-equiv="Content-Type" content="text/html; charset=utf-8" /&gt;</w:t>
            </w:r>
          </w:p>
          <w:p w14:paraId="1DADC2B4" w14:textId="77777777" w:rsidR="005E7977" w:rsidRPr="00EB5600" w:rsidRDefault="00C542A1" w:rsidP="00E50F55">
            <w:pPr>
              <w:pStyle w:val="TableParagraph"/>
              <w:ind w:left="245"/>
              <w:rPr>
                <w:sz w:val="15"/>
                <w:lang w:val="en-US"/>
              </w:rPr>
            </w:pPr>
            <w:r w:rsidRPr="00EB5600">
              <w:rPr>
                <w:sz w:val="15"/>
                <w:lang w:val="en-US"/>
              </w:rPr>
              <w:t>&lt;title&gt;</w:t>
            </w:r>
            <w:r w:rsidR="004A2FF1" w:rsidRPr="004A2FF1">
              <w:rPr>
                <w:sz w:val="15"/>
                <w:lang w:val="en-US"/>
              </w:rPr>
              <w:t>Відносні одиниці</w:t>
            </w:r>
            <w:r w:rsidRPr="00EB5600">
              <w:rPr>
                <w:sz w:val="15"/>
                <w:lang w:val="en-US"/>
              </w:rPr>
              <w:t>&lt;/title&gt;</w:t>
            </w:r>
          </w:p>
          <w:p w14:paraId="2E13315C" w14:textId="77777777" w:rsidR="005E7977" w:rsidRPr="00EB5600" w:rsidRDefault="00C542A1" w:rsidP="00E50F55">
            <w:pPr>
              <w:pStyle w:val="TableParagraph"/>
              <w:ind w:left="434" w:right="6690" w:hanging="180"/>
              <w:rPr>
                <w:sz w:val="15"/>
                <w:lang w:val="en-US"/>
              </w:rPr>
            </w:pPr>
            <w:r w:rsidRPr="00EB5600">
              <w:rPr>
                <w:sz w:val="15"/>
                <w:lang w:val="en-US"/>
              </w:rPr>
              <w:t>&lt;style type="text/css"&gt; H1 { font-size: 30px; } P { font-size: 1.5em;</w:t>
            </w:r>
            <w:r w:rsidRPr="00EB5600">
              <w:rPr>
                <w:spacing w:val="-10"/>
                <w:sz w:val="15"/>
                <w:lang w:val="en-US"/>
              </w:rPr>
              <w:t xml:space="preserve"> </w:t>
            </w:r>
            <w:r w:rsidRPr="00EB5600">
              <w:rPr>
                <w:sz w:val="15"/>
                <w:lang w:val="en-US"/>
              </w:rPr>
              <w:t>}</w:t>
            </w:r>
          </w:p>
          <w:p w14:paraId="31595237" w14:textId="77777777" w:rsidR="005E7977" w:rsidRPr="004A2FF1" w:rsidRDefault="00C542A1" w:rsidP="00E50F55">
            <w:pPr>
              <w:pStyle w:val="TableParagraph"/>
              <w:ind w:left="254"/>
              <w:rPr>
                <w:sz w:val="15"/>
                <w:lang w:val="en-US"/>
              </w:rPr>
            </w:pPr>
            <w:r w:rsidRPr="004A2FF1">
              <w:rPr>
                <w:sz w:val="15"/>
                <w:lang w:val="en-US"/>
              </w:rPr>
              <w:t>&lt;/style&gt;</w:t>
            </w:r>
          </w:p>
          <w:p w14:paraId="4AB3DFDF" w14:textId="77777777" w:rsidR="005E7977" w:rsidRPr="004A2FF1" w:rsidRDefault="00C542A1" w:rsidP="00E50F55">
            <w:pPr>
              <w:pStyle w:val="TableParagraph"/>
              <w:ind w:left="164"/>
              <w:rPr>
                <w:sz w:val="15"/>
                <w:lang w:val="en-US"/>
              </w:rPr>
            </w:pPr>
            <w:r w:rsidRPr="004A2FF1">
              <w:rPr>
                <w:sz w:val="15"/>
                <w:lang w:val="en-US"/>
              </w:rPr>
              <w:t>&lt;/head&gt;</w:t>
            </w:r>
          </w:p>
          <w:p w14:paraId="71A04A52" w14:textId="77777777" w:rsidR="005E7977" w:rsidRPr="004A2FF1" w:rsidRDefault="00C542A1" w:rsidP="00E50F55">
            <w:pPr>
              <w:pStyle w:val="TableParagraph"/>
              <w:ind w:left="164"/>
              <w:rPr>
                <w:sz w:val="15"/>
                <w:lang w:val="en-US"/>
              </w:rPr>
            </w:pPr>
            <w:r w:rsidRPr="004A2FF1">
              <w:rPr>
                <w:sz w:val="15"/>
                <w:lang w:val="en-US"/>
              </w:rPr>
              <w:t>&lt;body&gt;</w:t>
            </w:r>
          </w:p>
          <w:p w14:paraId="2D50239A" w14:textId="77777777" w:rsidR="005E7977" w:rsidRPr="004A2FF1" w:rsidRDefault="004A2FF1" w:rsidP="00E50F55">
            <w:pPr>
              <w:pStyle w:val="TableParagraph"/>
              <w:ind w:left="245"/>
              <w:rPr>
                <w:sz w:val="15"/>
                <w:lang w:val="en-US"/>
              </w:rPr>
            </w:pPr>
            <w:r w:rsidRPr="004A2FF1">
              <w:rPr>
                <w:sz w:val="15"/>
                <w:lang w:val="en-US"/>
              </w:rPr>
              <w:t>&lt;h1&gt;</w:t>
            </w:r>
            <w:r>
              <w:rPr>
                <w:sz w:val="15"/>
              </w:rPr>
              <w:t>Заголовок</w:t>
            </w:r>
            <w:r w:rsidRPr="004A2FF1">
              <w:rPr>
                <w:sz w:val="15"/>
                <w:lang w:val="en-US"/>
              </w:rPr>
              <w:t xml:space="preserve"> </w:t>
            </w:r>
            <w:r>
              <w:rPr>
                <w:sz w:val="15"/>
              </w:rPr>
              <w:t>розміром</w:t>
            </w:r>
            <w:r w:rsidRPr="004A2FF1">
              <w:rPr>
                <w:sz w:val="15"/>
                <w:lang w:val="en-US"/>
              </w:rPr>
              <w:t xml:space="preserve"> 30 </w:t>
            </w:r>
            <w:r>
              <w:rPr>
                <w:sz w:val="15"/>
              </w:rPr>
              <w:t>пікселів</w:t>
            </w:r>
            <w:r w:rsidR="00C542A1" w:rsidRPr="004A2FF1">
              <w:rPr>
                <w:sz w:val="15"/>
                <w:lang w:val="en-US"/>
              </w:rPr>
              <w:t>&lt;/h1&gt;</w:t>
            </w:r>
          </w:p>
          <w:p w14:paraId="76728F80" w14:textId="77777777" w:rsidR="005E7977" w:rsidRDefault="004A2FF1" w:rsidP="00E50F55">
            <w:pPr>
              <w:pStyle w:val="TableParagraph"/>
              <w:ind w:left="245"/>
              <w:rPr>
                <w:sz w:val="15"/>
              </w:rPr>
            </w:pPr>
            <w:r>
              <w:rPr>
                <w:sz w:val="15"/>
              </w:rPr>
              <w:t>&lt;p&gt;Розмі</w:t>
            </w:r>
            <w:r w:rsidR="00C542A1">
              <w:rPr>
                <w:sz w:val="15"/>
              </w:rPr>
              <w:t>р текста 1.5 em&lt;/p&gt;</w:t>
            </w:r>
          </w:p>
          <w:p w14:paraId="23F8296C" w14:textId="77777777" w:rsidR="005E7977" w:rsidRDefault="00C542A1" w:rsidP="00E50F55">
            <w:pPr>
              <w:pStyle w:val="TableParagraph"/>
              <w:ind w:left="164"/>
              <w:rPr>
                <w:sz w:val="15"/>
              </w:rPr>
            </w:pPr>
            <w:r>
              <w:rPr>
                <w:sz w:val="15"/>
              </w:rPr>
              <w:t>&lt;/body&gt;</w:t>
            </w:r>
          </w:p>
          <w:p w14:paraId="0259DAE5" w14:textId="77777777" w:rsidR="005E7977" w:rsidRDefault="00C542A1" w:rsidP="00E50F55">
            <w:pPr>
              <w:pStyle w:val="TableParagraph"/>
              <w:ind w:left="74"/>
              <w:rPr>
                <w:sz w:val="15"/>
              </w:rPr>
            </w:pPr>
            <w:r>
              <w:rPr>
                <w:sz w:val="15"/>
              </w:rPr>
              <w:t>&lt;/html&gt;</w:t>
            </w:r>
          </w:p>
        </w:tc>
      </w:tr>
    </w:tbl>
    <w:p w14:paraId="4BF79CC9" w14:textId="77777777" w:rsidR="005E7977" w:rsidRDefault="005E7977" w:rsidP="00253FB5">
      <w:pPr>
        <w:pStyle w:val="a3"/>
        <w:spacing w:line="360" w:lineRule="auto"/>
        <w:rPr>
          <w:sz w:val="15"/>
        </w:rPr>
      </w:pPr>
    </w:p>
    <w:p w14:paraId="75469D10" w14:textId="77777777" w:rsidR="005E7977" w:rsidRDefault="004A2FF1" w:rsidP="00253FB5">
      <w:pPr>
        <w:pStyle w:val="a3"/>
        <w:spacing w:line="360" w:lineRule="auto"/>
        <w:ind w:left="105"/>
      </w:pPr>
      <w:r w:rsidRPr="004A2FF1">
        <w:t>Результат дано</w:t>
      </w:r>
      <w:r>
        <w:t>го прикладу показаний нижче (</w:t>
      </w:r>
      <w:r w:rsidR="00913701">
        <w:rPr>
          <w:lang w:val="uk-UA"/>
        </w:rPr>
        <w:t>рис</w:t>
      </w:r>
      <w:r w:rsidRPr="004A2FF1">
        <w:t>. 1.10).</w:t>
      </w:r>
    </w:p>
    <w:p w14:paraId="31046B0B" w14:textId="77777777" w:rsidR="00BC5BE9" w:rsidRDefault="00BC5BE9" w:rsidP="00253FB5">
      <w:pPr>
        <w:pStyle w:val="a3"/>
        <w:spacing w:line="360" w:lineRule="auto"/>
        <w:ind w:left="105"/>
        <w:rPr>
          <w:ins w:id="486" w:author="МАРІЯ БРЕНЬ" w:date="2019-12-18T22:28:00Z"/>
        </w:rPr>
      </w:pPr>
    </w:p>
    <w:p w14:paraId="118B6522" w14:textId="77777777" w:rsidR="00E170D9" w:rsidRDefault="00BC5BE9" w:rsidP="00BC5BE9">
      <w:pPr>
        <w:pStyle w:val="a3"/>
        <w:spacing w:line="360" w:lineRule="auto"/>
        <w:ind w:left="105"/>
        <w:jc w:val="center"/>
      </w:pPr>
      <w:r>
        <w:rPr>
          <w:noProof/>
          <w:lang w:val="en-US" w:eastAsia="en-US" w:bidi="ar-SA"/>
        </w:rPr>
        <w:drawing>
          <wp:inline distT="0" distB="0" distL="0" distR="0" wp14:anchorId="5D5D9253" wp14:editId="69C35CC1">
            <wp:extent cx="3839887" cy="1653540"/>
            <wp:effectExtent l="0" t="0" r="8255" b="381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3849387" cy="1657631"/>
                    </a:xfrm>
                    <a:prstGeom prst="rect">
                      <a:avLst/>
                    </a:prstGeom>
                  </pic:spPr>
                </pic:pic>
              </a:graphicData>
            </a:graphic>
          </wp:inline>
        </w:drawing>
      </w:r>
    </w:p>
    <w:p w14:paraId="2BB37E8D" w14:textId="77777777" w:rsidR="005E7977" w:rsidRDefault="00913701" w:rsidP="00BC5BE9">
      <w:pPr>
        <w:pStyle w:val="6"/>
        <w:spacing w:line="360" w:lineRule="auto"/>
        <w:ind w:left="0"/>
        <w:jc w:val="center"/>
        <w:rPr>
          <w:rFonts w:ascii="Georgia" w:hAnsi="Georgia"/>
          <w:i/>
          <w:color w:val="666666"/>
          <w:sz w:val="17"/>
        </w:rPr>
      </w:pPr>
      <w:r>
        <w:rPr>
          <w:rFonts w:ascii="Georgia" w:hAnsi="Georgia"/>
          <w:i/>
          <w:color w:val="666666"/>
          <w:sz w:val="17"/>
          <w:lang w:val="uk-UA"/>
        </w:rPr>
        <w:t>Рис</w:t>
      </w:r>
      <w:r w:rsidR="004A2FF1" w:rsidRPr="004A2FF1">
        <w:rPr>
          <w:rFonts w:ascii="Georgia" w:hAnsi="Georgia"/>
          <w:i/>
          <w:color w:val="666666"/>
          <w:sz w:val="17"/>
        </w:rPr>
        <w:t>. 1.10. Розмір тексту при різних одиниця</w:t>
      </w:r>
    </w:p>
    <w:p w14:paraId="200ABFB7" w14:textId="77777777" w:rsidR="00BC5BE9" w:rsidRDefault="00BC5BE9" w:rsidP="00253FB5">
      <w:pPr>
        <w:pStyle w:val="6"/>
        <w:spacing w:line="360" w:lineRule="auto"/>
        <w:ind w:left="0"/>
        <w:rPr>
          <w:color w:val="666666"/>
        </w:rPr>
      </w:pPr>
      <w:bookmarkStart w:id="487" w:name="_Hlk27601270"/>
    </w:p>
    <w:p w14:paraId="576996D0" w14:textId="77777777" w:rsidR="004D3937" w:rsidRDefault="004D3937" w:rsidP="00253FB5">
      <w:pPr>
        <w:pStyle w:val="6"/>
        <w:spacing w:line="360" w:lineRule="auto"/>
        <w:ind w:left="0"/>
        <w:rPr>
          <w:color w:val="666666"/>
        </w:rPr>
      </w:pPr>
      <w:r>
        <w:rPr>
          <w:color w:val="666666"/>
        </w:rPr>
        <w:t>А</w:t>
      </w:r>
      <w:r w:rsidRPr="00412D54">
        <w:rPr>
          <w:color w:val="666666"/>
        </w:rPr>
        <w:t>бсолютні одиниці</w:t>
      </w:r>
    </w:p>
    <w:p w14:paraId="08CB8068" w14:textId="77777777" w:rsidR="005E7977" w:rsidRPr="00713955" w:rsidDel="00E170D9" w:rsidRDefault="00412D54" w:rsidP="00253FB5">
      <w:pPr>
        <w:pStyle w:val="a3"/>
        <w:spacing w:line="360" w:lineRule="auto"/>
        <w:ind w:left="105" w:right="257"/>
        <w:rPr>
          <w:del w:id="488" w:author="МАРІЯ БРЕНЬ" w:date="2019-12-18T22:29:00Z"/>
        </w:rPr>
      </w:pPr>
      <w:r w:rsidRPr="00412D54">
        <w:t>Абсолютні одиниці застосовуються рідше, ніж відносні і зазвичай при роботі з текстом. У табл. 1.3 перераховані основні абсолютні одиниці.</w:t>
      </w:r>
    </w:p>
    <w:bookmarkEnd w:id="487"/>
    <w:p w14:paraId="0209DD44" w14:textId="77777777" w:rsidR="00713955" w:rsidRDefault="00713955" w:rsidP="00253FB5">
      <w:pPr>
        <w:pStyle w:val="a3"/>
        <w:spacing w:line="360" w:lineRule="auto"/>
        <w:rPr>
          <w:ins w:id="489" w:author="МАРІЯ БРЕНЬ" w:date="2019-12-18T22:35:00Z"/>
          <w:rFonts w:ascii="Georgia" w:hAnsi="Georgia"/>
          <w:i/>
          <w:color w:val="666666"/>
        </w:rPr>
      </w:pPr>
    </w:p>
    <w:p w14:paraId="4F7A381E" w14:textId="505B5AE7" w:rsidR="005E7977" w:rsidRDefault="00767651" w:rsidP="00253FB5">
      <w:pPr>
        <w:spacing w:line="360" w:lineRule="auto"/>
        <w:ind w:left="3474"/>
        <w:rPr>
          <w:rFonts w:ascii="Georgia" w:hAnsi="Georgia"/>
          <w:i/>
          <w:sz w:val="17"/>
        </w:rPr>
      </w:pPr>
      <w:del w:id="490" w:author="МАРІЯ БРЕНЬ" w:date="2019-12-18T22:32:00Z">
        <w:r>
          <w:rPr>
            <w:noProof/>
            <w:lang w:val="uk-UA" w:eastAsia="uk-UA" w:bidi="ar-SA"/>
          </w:rPr>
          <mc:AlternateContent>
            <mc:Choice Requires="wps">
              <w:drawing>
                <wp:anchor distT="0" distB="0" distL="114300" distR="114300" simplePos="0" relativeHeight="251748352" behindDoc="0" locked="0" layoutInCell="1" allowOverlap="1" wp14:anchorId="06CA59D1" wp14:editId="50A7CC74">
                  <wp:simplePos x="0" y="0"/>
                  <wp:positionH relativeFrom="page">
                    <wp:posOffset>2445385</wp:posOffset>
                  </wp:positionH>
                  <wp:positionV relativeFrom="paragraph">
                    <wp:posOffset>238125</wp:posOffset>
                  </wp:positionV>
                  <wp:extent cx="624840" cy="190500"/>
                  <wp:effectExtent l="0" t="0" r="3810" b="0"/>
                  <wp:wrapNone/>
                  <wp:docPr id="302"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190500"/>
                          </a:xfrm>
                          <a:prstGeom prst="rect">
                            <a:avLst/>
                          </a:prstGeom>
                          <a:solidFill>
                            <a:srgbClr val="C0C0C0"/>
                          </a:solidFill>
                          <a:ln w="6795">
                            <a:solidFill>
                              <a:srgbClr val="303030"/>
                            </a:solidFill>
                            <a:miter lim="800000"/>
                            <a:headEnd/>
                            <a:tailEnd/>
                          </a:ln>
                        </wps:spPr>
                        <wps:txbx>
                          <w:txbxContent>
                            <w:p w14:paraId="434F028D" w14:textId="77777777" w:rsidR="000A2EAA" w:rsidRPr="00412D54" w:rsidRDefault="000A2EAA">
                              <w:pPr>
                                <w:spacing w:before="27"/>
                                <w:ind w:left="117"/>
                                <w:rPr>
                                  <w:rFonts w:ascii="Arial Black" w:hAnsi="Arial Black"/>
                                  <w:sz w:val="15"/>
                                  <w:lang w:val="uk-UA"/>
                                </w:rPr>
                              </w:pPr>
                              <w:del w:id="491" w:author="МАРІЯ БРЕНЬ" w:date="2019-12-18T22:32:00Z">
                                <w:r w:rsidDel="00713955">
                                  <w:rPr>
                                    <w:rFonts w:ascii="Arial Black" w:hAnsi="Arial Black"/>
                                    <w:sz w:val="15"/>
                                    <w:lang w:val="uk-UA"/>
                                  </w:rPr>
                                  <w:delText>Одиниця</w:delText>
                                </w:r>
                              </w:del>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CA59D1" id="Text Box 219" o:spid="_x0000_s1072" type="#_x0000_t202" style="position:absolute;left:0;text-align:left;margin-left:192.55pt;margin-top:18.75pt;width:49.2pt;height:15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" fillcolor="silver" strokecolor="#303030" strokeweight=".18875mm">
                  <v:textbox inset="0,0,0,0">
                    <w:txbxContent>
                      <w:p w14:paraId="434F028D" w14:textId="77777777" w:rsidR="000A2EAA" w:rsidRPr="00412D54" w:rsidRDefault="000A2EAA">
                        <w:pPr>
                          <w:spacing w:before="27"/>
                          <w:ind w:left="117"/>
                          <w:rPr>
                            <w:rFonts w:ascii="Arial Black" w:hAnsi="Arial Black"/>
                            <w:sz w:val="15"/>
                            <w:lang w:val="uk-UA"/>
                          </w:rPr>
                        </w:pPr>
                        <w:del w:id="492" w:author="МАРІЯ БРЕНЬ" w:date="2019-12-18T22:32:00Z">
                          <w:r w:rsidDel="00713955">
                            <w:rPr>
                              <w:rFonts w:ascii="Arial Black" w:hAnsi="Arial Black"/>
                              <w:sz w:val="15"/>
                              <w:lang w:val="uk-UA"/>
                            </w:rPr>
                            <w:delText>Одиниця</w:delText>
                          </w:r>
                        </w:del>
                      </w:p>
                    </w:txbxContent>
                  </v:textbox>
                  <w10:wrap anchorx="page"/>
                </v:shape>
              </w:pict>
            </mc:Fallback>
          </mc:AlternateContent>
        </w:r>
      </w:del>
      <w:r w:rsidR="00C542A1">
        <w:rPr>
          <w:rFonts w:ascii="Georgia" w:hAnsi="Georgia"/>
          <w:i/>
          <w:color w:val="666666"/>
          <w:sz w:val="17"/>
        </w:rPr>
        <w:t>Т</w:t>
      </w:r>
      <w:r w:rsidR="00412D54" w:rsidRPr="00412D54">
        <w:rPr>
          <w:rFonts w:ascii="Georgia" w:hAnsi="Georgia"/>
          <w:i/>
          <w:color w:val="666666"/>
          <w:sz w:val="17"/>
        </w:rPr>
        <w:t xml:space="preserve">абл. 1.3. Абсолютні одиниці </w:t>
      </w:r>
      <w:commentRangeStart w:id="493"/>
      <w:r w:rsidR="00412D54" w:rsidRPr="00412D54">
        <w:rPr>
          <w:rFonts w:ascii="Georgia" w:hAnsi="Georgia"/>
          <w:i/>
          <w:color w:val="666666"/>
          <w:sz w:val="17"/>
        </w:rPr>
        <w:t>вимірювання</w:t>
      </w:r>
      <w:commentRangeEnd w:id="493"/>
      <w:r w:rsidR="00DC5C07">
        <w:rPr>
          <w:rStyle w:val="ae"/>
        </w:rPr>
        <w:commentReference w:id="493"/>
      </w:r>
    </w:p>
    <w:tbl>
      <w:tblPr>
        <w:tblStyle w:val="TableNormal"/>
        <w:tblpPr w:leftFromText="180" w:rightFromText="180" w:vertAnchor="text" w:horzAnchor="page" w:tblpX="3868" w:tblpY="488"/>
        <w:tblW w:w="0" w:type="auto"/>
        <w:tblBorders>
          <w:top w:val="single" w:sz="6" w:space="0" w:color="303030"/>
          <w:left w:val="single" w:sz="6" w:space="0" w:color="303030"/>
          <w:bottom w:val="single" w:sz="6" w:space="0" w:color="303030"/>
          <w:right w:val="single" w:sz="6" w:space="0" w:color="303030"/>
          <w:insideH w:val="single" w:sz="6" w:space="0" w:color="303030"/>
          <w:insideV w:val="single" w:sz="6" w:space="0" w:color="303030"/>
        </w:tblBorders>
        <w:tblLayout w:type="fixed"/>
        <w:tblLook w:val="01E0" w:firstRow="1" w:lastRow="1" w:firstColumn="1" w:lastColumn="1" w:noHBand="0" w:noVBand="0"/>
      </w:tblPr>
      <w:tblGrid>
        <w:gridCol w:w="984"/>
        <w:gridCol w:w="3283"/>
      </w:tblGrid>
      <w:tr w:rsidR="002A255F" w:rsidDel="00713955" w14:paraId="20BE4367" w14:textId="77777777" w:rsidTr="00713955">
        <w:trPr>
          <w:trHeight w:val="318"/>
          <w:del w:id="494" w:author="МАРІЯ БРЕНЬ" w:date="2019-12-18T22:32:00Z"/>
        </w:trPr>
        <w:tc>
          <w:tcPr>
            <w:tcW w:w="984" w:type="dxa"/>
            <w:tcBorders>
              <w:top w:val="single" w:sz="4" w:space="0" w:color="auto"/>
            </w:tcBorders>
            <w:shd w:val="clear" w:color="auto" w:fill="F6F6F0"/>
          </w:tcPr>
          <w:p w14:paraId="1EC7BC82" w14:textId="77777777" w:rsidR="00713955" w:rsidDel="00713955" w:rsidRDefault="00713955" w:rsidP="00253FB5">
            <w:pPr>
              <w:pStyle w:val="TableParagraph"/>
              <w:spacing w:line="360" w:lineRule="auto"/>
              <w:ind w:left="45"/>
              <w:rPr>
                <w:del w:id="495" w:author="МАРІЯ БРЕНЬ" w:date="2019-12-18T22:32:00Z"/>
                <w:rFonts w:ascii="Arial"/>
                <w:sz w:val="17"/>
              </w:rPr>
            </w:pPr>
            <w:moveToRangeStart w:id="496" w:author="МАРІЯ БРЕНЬ" w:date="2019-12-18T22:29:00Z" w:name="move27600597"/>
            <w:moveTo w:id="497" w:author="МАРІЯ БРЕНЬ" w:date="2019-12-18T22:29:00Z">
              <w:del w:id="498" w:author="МАРІЯ БРЕНЬ" w:date="2019-12-18T22:32:00Z">
                <w:r w:rsidDel="00713955">
                  <w:rPr>
                    <w:rFonts w:ascii="Arial"/>
                    <w:sz w:val="17"/>
                  </w:rPr>
                  <w:delText>in</w:delText>
                </w:r>
              </w:del>
            </w:moveTo>
          </w:p>
        </w:tc>
        <w:tc>
          <w:tcPr>
            <w:tcW w:w="3283" w:type="dxa"/>
            <w:tcBorders>
              <w:top w:val="single" w:sz="4" w:space="0" w:color="auto"/>
            </w:tcBorders>
          </w:tcPr>
          <w:p w14:paraId="6F977707" w14:textId="77777777" w:rsidR="00713955" w:rsidDel="00713955" w:rsidRDefault="00713955" w:rsidP="00253FB5">
            <w:pPr>
              <w:pStyle w:val="TableParagraph"/>
              <w:spacing w:line="360" w:lineRule="auto"/>
              <w:ind w:left="45"/>
              <w:rPr>
                <w:del w:id="499" w:author="МАРІЯ БРЕНЬ" w:date="2019-12-18T22:32:00Z"/>
                <w:rFonts w:ascii="Arial" w:hAnsi="Arial"/>
                <w:sz w:val="17"/>
              </w:rPr>
            </w:pPr>
            <w:moveTo w:id="500" w:author="МАРІЯ БРЕНЬ" w:date="2019-12-18T22:29:00Z">
              <w:del w:id="501" w:author="МАРІЯ БРЕНЬ" w:date="2019-12-18T22:32:00Z">
                <w:r w:rsidRPr="00412D54" w:rsidDel="00713955">
                  <w:rPr>
                    <w:rFonts w:ascii="Arial" w:hAnsi="Arial"/>
                    <w:sz w:val="17"/>
                  </w:rPr>
                  <w:delText>Дюйм (1 дюйм дорівнює 2,54 см)</w:delText>
                </w:r>
              </w:del>
            </w:moveTo>
          </w:p>
        </w:tc>
      </w:tr>
      <w:tr w:rsidR="00713955" w:rsidDel="00713955" w14:paraId="675B1875" w14:textId="77777777" w:rsidTr="00713955">
        <w:trPr>
          <w:trHeight w:val="316"/>
          <w:del w:id="502" w:author="МАРІЯ БРЕНЬ" w:date="2019-12-18T22:32:00Z"/>
        </w:trPr>
        <w:tc>
          <w:tcPr>
            <w:tcW w:w="984" w:type="dxa"/>
            <w:shd w:val="clear" w:color="auto" w:fill="F6F6F0"/>
          </w:tcPr>
          <w:p w14:paraId="3E2C83A3" w14:textId="77777777" w:rsidR="00713955" w:rsidDel="00713955" w:rsidRDefault="00713955" w:rsidP="00253FB5">
            <w:pPr>
              <w:pStyle w:val="TableParagraph"/>
              <w:spacing w:line="360" w:lineRule="auto"/>
              <w:ind w:left="45"/>
              <w:rPr>
                <w:del w:id="503" w:author="МАРІЯ БРЕНЬ" w:date="2019-12-18T22:32:00Z"/>
                <w:rFonts w:ascii="Arial"/>
                <w:sz w:val="17"/>
              </w:rPr>
            </w:pPr>
            <w:moveTo w:id="504" w:author="МАРІЯ БРЕНЬ" w:date="2019-12-18T22:29:00Z">
              <w:del w:id="505" w:author="МАРІЯ БРЕНЬ" w:date="2019-12-18T22:32:00Z">
                <w:r w:rsidDel="00713955">
                  <w:rPr>
                    <w:rFonts w:ascii="Arial"/>
                    <w:sz w:val="17"/>
                  </w:rPr>
                  <w:delText>cm</w:delText>
                </w:r>
              </w:del>
            </w:moveTo>
          </w:p>
        </w:tc>
        <w:tc>
          <w:tcPr>
            <w:tcW w:w="3283" w:type="dxa"/>
          </w:tcPr>
          <w:p w14:paraId="4CC2C70D" w14:textId="77777777" w:rsidR="00713955" w:rsidDel="00713955" w:rsidRDefault="00713955" w:rsidP="00253FB5">
            <w:pPr>
              <w:pStyle w:val="TableParagraph"/>
              <w:spacing w:line="360" w:lineRule="auto"/>
              <w:ind w:left="45"/>
              <w:rPr>
                <w:del w:id="506" w:author="МАРІЯ БРЕНЬ" w:date="2019-12-18T22:32:00Z"/>
                <w:rFonts w:ascii="Arial" w:hAnsi="Arial"/>
                <w:sz w:val="17"/>
              </w:rPr>
            </w:pPr>
            <w:moveTo w:id="507" w:author="МАРІЯ БРЕНЬ" w:date="2019-12-18T22:29:00Z">
              <w:del w:id="508" w:author="МАРІЯ БРЕНЬ" w:date="2019-12-18T22:32:00Z">
                <w:r w:rsidDel="00713955">
                  <w:rPr>
                    <w:rFonts w:ascii="Arial" w:hAnsi="Arial"/>
                    <w:sz w:val="17"/>
                  </w:rPr>
                  <w:delText>Сантиметр</w:delText>
                </w:r>
              </w:del>
            </w:moveTo>
          </w:p>
        </w:tc>
      </w:tr>
      <w:tr w:rsidR="00713955" w:rsidDel="00713955" w14:paraId="58A0F3D8" w14:textId="77777777" w:rsidTr="00713955">
        <w:trPr>
          <w:trHeight w:val="316"/>
          <w:del w:id="509" w:author="МАРІЯ БРЕНЬ" w:date="2019-12-18T22:32:00Z"/>
        </w:trPr>
        <w:tc>
          <w:tcPr>
            <w:tcW w:w="984" w:type="dxa"/>
            <w:shd w:val="clear" w:color="auto" w:fill="F6F6F0"/>
          </w:tcPr>
          <w:p w14:paraId="2CC63F6F" w14:textId="77777777" w:rsidR="00713955" w:rsidDel="00713955" w:rsidRDefault="00713955" w:rsidP="00253FB5">
            <w:pPr>
              <w:pStyle w:val="TableParagraph"/>
              <w:spacing w:line="360" w:lineRule="auto"/>
              <w:ind w:left="45"/>
              <w:rPr>
                <w:del w:id="510" w:author="МАРІЯ БРЕНЬ" w:date="2019-12-18T22:32:00Z"/>
                <w:rFonts w:ascii="Arial"/>
                <w:sz w:val="17"/>
              </w:rPr>
            </w:pPr>
            <w:moveTo w:id="511" w:author="МАРІЯ БРЕНЬ" w:date="2019-12-18T22:29:00Z">
              <w:del w:id="512" w:author="МАРІЯ БРЕНЬ" w:date="2019-12-18T22:32:00Z">
                <w:r w:rsidDel="00713955">
                  <w:rPr>
                    <w:rFonts w:ascii="Arial"/>
                    <w:sz w:val="17"/>
                  </w:rPr>
                  <w:delText>mm</w:delText>
                </w:r>
              </w:del>
            </w:moveTo>
          </w:p>
        </w:tc>
        <w:tc>
          <w:tcPr>
            <w:tcW w:w="3283" w:type="dxa"/>
          </w:tcPr>
          <w:p w14:paraId="4C7C53A0" w14:textId="77777777" w:rsidR="00713955" w:rsidDel="00713955" w:rsidRDefault="00713955" w:rsidP="00253FB5">
            <w:pPr>
              <w:pStyle w:val="TableParagraph"/>
              <w:spacing w:line="360" w:lineRule="auto"/>
              <w:ind w:left="45"/>
              <w:rPr>
                <w:del w:id="513" w:author="МАРІЯ БРЕНЬ" w:date="2019-12-18T22:32:00Z"/>
                <w:rFonts w:ascii="Arial" w:hAnsi="Arial"/>
                <w:sz w:val="17"/>
              </w:rPr>
            </w:pPr>
            <w:moveTo w:id="514" w:author="МАРІЯ БРЕНЬ" w:date="2019-12-18T22:29:00Z">
              <w:del w:id="515" w:author="МАРІЯ БРЕНЬ" w:date="2019-12-18T22:32:00Z">
                <w:r w:rsidDel="00713955">
                  <w:rPr>
                    <w:rFonts w:ascii="Arial" w:hAnsi="Arial"/>
                    <w:sz w:val="17"/>
                  </w:rPr>
                  <w:delText>Міліметр</w:delText>
                </w:r>
              </w:del>
            </w:moveTo>
          </w:p>
        </w:tc>
      </w:tr>
      <w:tr w:rsidR="00713955" w:rsidDel="00713955" w14:paraId="09A6572A" w14:textId="77777777" w:rsidTr="00713955">
        <w:trPr>
          <w:trHeight w:val="316"/>
          <w:del w:id="516" w:author="МАРІЯ БРЕНЬ" w:date="2019-12-18T22:32:00Z"/>
        </w:trPr>
        <w:tc>
          <w:tcPr>
            <w:tcW w:w="984" w:type="dxa"/>
            <w:shd w:val="clear" w:color="auto" w:fill="F6F6F0"/>
          </w:tcPr>
          <w:p w14:paraId="31B793B1" w14:textId="77777777" w:rsidR="00713955" w:rsidDel="00713955" w:rsidRDefault="00713955" w:rsidP="00253FB5">
            <w:pPr>
              <w:pStyle w:val="TableParagraph"/>
              <w:spacing w:line="360" w:lineRule="auto"/>
              <w:ind w:left="45"/>
              <w:rPr>
                <w:del w:id="517" w:author="МАРІЯ БРЕНЬ" w:date="2019-12-18T22:32:00Z"/>
                <w:rFonts w:ascii="Arial"/>
                <w:sz w:val="17"/>
              </w:rPr>
            </w:pPr>
            <w:moveTo w:id="518" w:author="МАРІЯ БРЕНЬ" w:date="2019-12-18T22:29:00Z">
              <w:del w:id="519" w:author="МАРІЯ БРЕНЬ" w:date="2019-12-18T22:32:00Z">
                <w:r w:rsidDel="00713955">
                  <w:rPr>
                    <w:rFonts w:ascii="Arial"/>
                    <w:sz w:val="17"/>
                  </w:rPr>
                  <w:delText>pt</w:delText>
                </w:r>
              </w:del>
            </w:moveTo>
          </w:p>
        </w:tc>
        <w:tc>
          <w:tcPr>
            <w:tcW w:w="3283" w:type="dxa"/>
          </w:tcPr>
          <w:p w14:paraId="6AA9A831" w14:textId="77777777" w:rsidR="00713955" w:rsidDel="00713955" w:rsidRDefault="00713955" w:rsidP="00253FB5">
            <w:pPr>
              <w:pStyle w:val="TableParagraph"/>
              <w:spacing w:line="360" w:lineRule="auto"/>
              <w:ind w:left="45"/>
              <w:rPr>
                <w:del w:id="520" w:author="МАРІЯ БРЕНЬ" w:date="2019-12-18T22:32:00Z"/>
                <w:rFonts w:ascii="Arial" w:hAnsi="Arial"/>
                <w:sz w:val="17"/>
              </w:rPr>
            </w:pPr>
            <w:moveTo w:id="521" w:author="МАРІЯ БРЕНЬ" w:date="2019-12-18T22:29:00Z">
              <w:del w:id="522" w:author="МАРІЯ БРЕНЬ" w:date="2019-12-18T22:32:00Z">
                <w:r w:rsidRPr="00412D54" w:rsidDel="00713955">
                  <w:rPr>
                    <w:rFonts w:ascii="Arial" w:hAnsi="Arial"/>
                    <w:sz w:val="17"/>
                  </w:rPr>
                  <w:delText>Пункт (1 пункт дорівнює 1/72 дюйма)</w:delText>
                </w:r>
              </w:del>
            </w:moveTo>
          </w:p>
        </w:tc>
      </w:tr>
      <w:tr w:rsidR="00713955" w:rsidDel="00713955" w14:paraId="2913EBB2" w14:textId="77777777" w:rsidTr="00713955">
        <w:trPr>
          <w:trHeight w:val="316"/>
          <w:del w:id="523" w:author="МАРІЯ БРЕНЬ" w:date="2019-12-18T22:32:00Z"/>
        </w:trPr>
        <w:tc>
          <w:tcPr>
            <w:tcW w:w="984" w:type="dxa"/>
            <w:shd w:val="clear" w:color="auto" w:fill="F6F6F0"/>
          </w:tcPr>
          <w:p w14:paraId="4D6AA74C" w14:textId="77777777" w:rsidR="00713955" w:rsidDel="00713955" w:rsidRDefault="00713955" w:rsidP="00253FB5">
            <w:pPr>
              <w:pStyle w:val="TableParagraph"/>
              <w:spacing w:line="360" w:lineRule="auto"/>
              <w:ind w:left="45"/>
              <w:rPr>
                <w:del w:id="524" w:author="МАРІЯ БРЕНЬ" w:date="2019-12-18T22:32:00Z"/>
                <w:rFonts w:ascii="Arial"/>
                <w:sz w:val="17"/>
              </w:rPr>
            </w:pPr>
            <w:moveTo w:id="525" w:author="МАРІЯ БРЕНЬ" w:date="2019-12-18T22:29:00Z">
              <w:del w:id="526" w:author="МАРІЯ БРЕНЬ" w:date="2019-12-18T22:32:00Z">
                <w:r w:rsidDel="00713955">
                  <w:rPr>
                    <w:rFonts w:ascii="Arial"/>
                    <w:sz w:val="17"/>
                  </w:rPr>
                  <w:delText>pc</w:delText>
                </w:r>
              </w:del>
            </w:moveTo>
          </w:p>
        </w:tc>
        <w:tc>
          <w:tcPr>
            <w:tcW w:w="3283" w:type="dxa"/>
          </w:tcPr>
          <w:p w14:paraId="0FA0DB90" w14:textId="77777777" w:rsidR="00713955" w:rsidDel="00713955" w:rsidRDefault="00713955" w:rsidP="00253FB5">
            <w:pPr>
              <w:pStyle w:val="TableParagraph"/>
              <w:spacing w:line="360" w:lineRule="auto"/>
              <w:ind w:left="45"/>
              <w:rPr>
                <w:del w:id="527" w:author="МАРІЯ БРЕНЬ" w:date="2019-12-18T22:32:00Z"/>
                <w:rFonts w:ascii="Arial" w:hAnsi="Arial"/>
                <w:sz w:val="17"/>
              </w:rPr>
            </w:pPr>
            <w:moveTo w:id="528" w:author="МАРІЯ БРЕНЬ" w:date="2019-12-18T22:29:00Z">
              <w:del w:id="529" w:author="МАРІЯ БРЕНЬ" w:date="2019-12-18T22:32:00Z">
                <w:r w:rsidRPr="00412D54" w:rsidDel="00713955">
                  <w:rPr>
                    <w:rFonts w:ascii="Arial" w:hAnsi="Arial"/>
                    <w:sz w:val="17"/>
                  </w:rPr>
                  <w:delText>Піка (1 піку дорівнює 12 пунктам)</w:delText>
                </w:r>
              </w:del>
            </w:moveTo>
          </w:p>
        </w:tc>
      </w:tr>
    </w:tbl>
    <w:tbl>
      <w:tblPr>
        <w:tblStyle w:val="TableNormal"/>
        <w:tblpPr w:leftFromText="180" w:rightFromText="180" w:vertAnchor="text" w:horzAnchor="page" w:tblpX="4254" w:tblpY="114"/>
        <w:tblW w:w="0" w:type="auto"/>
        <w:tblBorders>
          <w:top w:val="single" w:sz="6" w:space="0" w:color="303030"/>
          <w:left w:val="single" w:sz="6" w:space="0" w:color="303030"/>
          <w:bottom w:val="single" w:sz="6" w:space="0" w:color="303030"/>
          <w:right w:val="single" w:sz="6" w:space="0" w:color="303030"/>
          <w:insideH w:val="single" w:sz="6" w:space="0" w:color="303030"/>
          <w:insideV w:val="single" w:sz="6" w:space="0" w:color="303030"/>
        </w:tblBorders>
        <w:tblLayout w:type="fixed"/>
        <w:tblLook w:val="01E0" w:firstRow="1" w:lastRow="1" w:firstColumn="1" w:lastColumn="1" w:noHBand="0" w:noVBand="0"/>
      </w:tblPr>
      <w:tblGrid>
        <w:gridCol w:w="984"/>
        <w:gridCol w:w="3283"/>
      </w:tblGrid>
      <w:tr w:rsidR="00713955" w14:paraId="3C07A61E" w14:textId="77777777" w:rsidTr="00713955">
        <w:trPr>
          <w:trHeight w:val="318"/>
          <w:ins w:id="530" w:author="МАРІЯ БРЕНЬ" w:date="2019-12-18T22:32:00Z"/>
        </w:trPr>
        <w:tc>
          <w:tcPr>
            <w:tcW w:w="98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moveToRangeEnd w:id="496"/>
          <w:p w14:paraId="7C45D0F8" w14:textId="77777777" w:rsidR="00713955" w:rsidRPr="00D60B4B" w:rsidRDefault="00713955" w:rsidP="00253FB5">
            <w:pPr>
              <w:spacing w:line="360" w:lineRule="auto"/>
              <w:ind w:left="117"/>
              <w:rPr>
                <w:ins w:id="531" w:author="МАРІЯ БРЕНЬ" w:date="2019-12-18T22:32:00Z"/>
                <w:rFonts w:ascii="Arial Black" w:hAnsi="Arial Black"/>
                <w:sz w:val="15"/>
                <w:lang w:val="uk-UA"/>
              </w:rPr>
            </w:pPr>
            <w:ins w:id="532" w:author="МАРІЯ БРЕНЬ" w:date="2019-12-18T22:32:00Z">
              <w:r>
                <w:rPr>
                  <w:rFonts w:ascii="Arial Black" w:hAnsi="Arial Black"/>
                  <w:sz w:val="15"/>
                  <w:lang w:val="uk-UA"/>
                </w:rPr>
                <w:t>Одиниця</w:t>
              </w:r>
            </w:ins>
          </w:p>
        </w:tc>
        <w:tc>
          <w:tcPr>
            <w:tcW w:w="3283"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D6EBAF9" w14:textId="77777777" w:rsidR="00713955" w:rsidRPr="00D60B4B" w:rsidRDefault="00713955" w:rsidP="00253FB5">
            <w:pPr>
              <w:spacing w:line="360" w:lineRule="auto"/>
              <w:ind w:left="1189" w:right="1200"/>
              <w:jc w:val="center"/>
              <w:rPr>
                <w:ins w:id="533" w:author="МАРІЯ БРЕНЬ" w:date="2019-12-18T22:32:00Z"/>
                <w:rFonts w:ascii="Arial Black" w:hAnsi="Arial Black"/>
                <w:sz w:val="15"/>
              </w:rPr>
            </w:pPr>
            <w:ins w:id="534" w:author="МАРІЯ БРЕНЬ" w:date="2019-12-18T22:32:00Z">
              <w:r>
                <w:rPr>
                  <w:rFonts w:ascii="Arial Black" w:hAnsi="Arial Black"/>
                  <w:sz w:val="15"/>
                </w:rPr>
                <w:t>Опис</w:t>
              </w:r>
            </w:ins>
          </w:p>
        </w:tc>
      </w:tr>
      <w:tr w:rsidR="00253FB5" w14:paraId="7FD68D10" w14:textId="77777777" w:rsidTr="00713955">
        <w:trPr>
          <w:trHeight w:val="318"/>
          <w:ins w:id="535" w:author="МАРІЯ БРЕНЬ" w:date="2019-12-18T22:32:00Z"/>
        </w:trPr>
        <w:tc>
          <w:tcPr>
            <w:tcW w:w="984" w:type="dxa"/>
            <w:tcBorders>
              <w:top w:val="single" w:sz="4" w:space="0" w:color="auto"/>
            </w:tcBorders>
            <w:shd w:val="clear" w:color="auto" w:fill="F6F6F0"/>
          </w:tcPr>
          <w:p w14:paraId="0C7CA791" w14:textId="77777777" w:rsidR="00713955" w:rsidRDefault="00713955" w:rsidP="00253FB5">
            <w:pPr>
              <w:pStyle w:val="TableParagraph"/>
              <w:spacing w:line="360" w:lineRule="auto"/>
              <w:ind w:left="45"/>
              <w:rPr>
                <w:ins w:id="536" w:author="МАРІЯ БРЕНЬ" w:date="2019-12-18T22:32:00Z"/>
                <w:rFonts w:ascii="Arial"/>
                <w:sz w:val="17"/>
              </w:rPr>
            </w:pPr>
            <w:ins w:id="537" w:author="МАРІЯ БРЕНЬ" w:date="2019-12-18T22:32:00Z">
              <w:r>
                <w:rPr>
                  <w:rFonts w:ascii="Arial"/>
                  <w:sz w:val="17"/>
                </w:rPr>
                <w:t>In</w:t>
              </w:r>
            </w:ins>
          </w:p>
        </w:tc>
        <w:tc>
          <w:tcPr>
            <w:tcW w:w="3283" w:type="dxa"/>
            <w:tcBorders>
              <w:top w:val="single" w:sz="4" w:space="0" w:color="auto"/>
            </w:tcBorders>
          </w:tcPr>
          <w:p w14:paraId="253510E9" w14:textId="77777777" w:rsidR="00713955" w:rsidRDefault="00713955" w:rsidP="00253FB5">
            <w:pPr>
              <w:pStyle w:val="TableParagraph"/>
              <w:spacing w:line="360" w:lineRule="auto"/>
              <w:ind w:left="45"/>
              <w:rPr>
                <w:ins w:id="538" w:author="МАРІЯ БРЕНЬ" w:date="2019-12-18T22:32:00Z"/>
                <w:rFonts w:ascii="Arial" w:hAnsi="Arial"/>
                <w:sz w:val="17"/>
              </w:rPr>
            </w:pPr>
            <w:ins w:id="539" w:author="МАРІЯ БРЕНЬ" w:date="2019-12-18T22:32:00Z">
              <w:r w:rsidRPr="00412D54">
                <w:rPr>
                  <w:rFonts w:ascii="Arial" w:hAnsi="Arial"/>
                  <w:sz w:val="17"/>
                </w:rPr>
                <w:t>Дюйм (1 дюйм дорівнює 2,54 см)</w:t>
              </w:r>
            </w:ins>
          </w:p>
        </w:tc>
      </w:tr>
      <w:tr w:rsidR="00713955" w14:paraId="6512DDD1" w14:textId="77777777" w:rsidTr="00713955">
        <w:trPr>
          <w:trHeight w:val="316"/>
          <w:ins w:id="540" w:author="МАРІЯ БРЕНЬ" w:date="2019-12-18T22:32:00Z"/>
        </w:trPr>
        <w:tc>
          <w:tcPr>
            <w:tcW w:w="984" w:type="dxa"/>
            <w:shd w:val="clear" w:color="auto" w:fill="F6F6F0"/>
          </w:tcPr>
          <w:p w14:paraId="64EE9785" w14:textId="77777777" w:rsidR="00713955" w:rsidRDefault="00713955" w:rsidP="00253FB5">
            <w:pPr>
              <w:pStyle w:val="TableParagraph"/>
              <w:spacing w:line="360" w:lineRule="auto"/>
              <w:ind w:left="45"/>
              <w:rPr>
                <w:ins w:id="541" w:author="МАРІЯ БРЕНЬ" w:date="2019-12-18T22:32:00Z"/>
                <w:rFonts w:ascii="Arial"/>
                <w:sz w:val="17"/>
              </w:rPr>
            </w:pPr>
            <w:ins w:id="542" w:author="МАРІЯ БРЕНЬ" w:date="2019-12-18T22:32:00Z">
              <w:r>
                <w:rPr>
                  <w:rFonts w:ascii="Arial"/>
                  <w:sz w:val="17"/>
                </w:rPr>
                <w:t>Cm</w:t>
              </w:r>
            </w:ins>
          </w:p>
        </w:tc>
        <w:tc>
          <w:tcPr>
            <w:tcW w:w="3283" w:type="dxa"/>
          </w:tcPr>
          <w:p w14:paraId="3037BB22" w14:textId="77777777" w:rsidR="00713955" w:rsidRDefault="00713955" w:rsidP="00253FB5">
            <w:pPr>
              <w:pStyle w:val="TableParagraph"/>
              <w:spacing w:line="360" w:lineRule="auto"/>
              <w:ind w:left="45"/>
              <w:rPr>
                <w:ins w:id="543" w:author="МАРІЯ БРЕНЬ" w:date="2019-12-18T22:32:00Z"/>
                <w:rFonts w:ascii="Arial" w:hAnsi="Arial"/>
                <w:sz w:val="17"/>
              </w:rPr>
            </w:pPr>
            <w:ins w:id="544" w:author="МАРІЯ БРЕНЬ" w:date="2019-12-18T22:32:00Z">
              <w:r>
                <w:rPr>
                  <w:rFonts w:ascii="Arial" w:hAnsi="Arial"/>
                  <w:sz w:val="17"/>
                </w:rPr>
                <w:t>Сантиметр</w:t>
              </w:r>
            </w:ins>
          </w:p>
        </w:tc>
      </w:tr>
      <w:tr w:rsidR="00713955" w14:paraId="6272D06E" w14:textId="77777777" w:rsidTr="00713955">
        <w:trPr>
          <w:trHeight w:val="316"/>
          <w:ins w:id="545" w:author="МАРІЯ БРЕНЬ" w:date="2019-12-18T22:32:00Z"/>
        </w:trPr>
        <w:tc>
          <w:tcPr>
            <w:tcW w:w="984" w:type="dxa"/>
            <w:shd w:val="clear" w:color="auto" w:fill="F6F6F0"/>
          </w:tcPr>
          <w:p w14:paraId="1FD48C4B" w14:textId="77777777" w:rsidR="00713955" w:rsidRDefault="00713955" w:rsidP="00253FB5">
            <w:pPr>
              <w:pStyle w:val="TableParagraph"/>
              <w:spacing w:line="360" w:lineRule="auto"/>
              <w:ind w:left="45"/>
              <w:rPr>
                <w:ins w:id="546" w:author="МАРІЯ БРЕНЬ" w:date="2019-12-18T22:32:00Z"/>
                <w:rFonts w:ascii="Arial"/>
                <w:sz w:val="17"/>
              </w:rPr>
            </w:pPr>
            <w:ins w:id="547" w:author="МАРІЯ БРЕНЬ" w:date="2019-12-18T22:32:00Z">
              <w:r>
                <w:rPr>
                  <w:rFonts w:ascii="Arial"/>
                  <w:sz w:val="17"/>
                </w:rPr>
                <w:t>Mm</w:t>
              </w:r>
            </w:ins>
          </w:p>
        </w:tc>
        <w:tc>
          <w:tcPr>
            <w:tcW w:w="3283" w:type="dxa"/>
          </w:tcPr>
          <w:p w14:paraId="3816EC44" w14:textId="77777777" w:rsidR="00713955" w:rsidRDefault="00713955" w:rsidP="00253FB5">
            <w:pPr>
              <w:pStyle w:val="TableParagraph"/>
              <w:spacing w:line="360" w:lineRule="auto"/>
              <w:ind w:left="45"/>
              <w:rPr>
                <w:ins w:id="548" w:author="МАРІЯ БРЕНЬ" w:date="2019-12-18T22:32:00Z"/>
                <w:rFonts w:ascii="Arial" w:hAnsi="Arial"/>
                <w:sz w:val="17"/>
              </w:rPr>
            </w:pPr>
            <w:ins w:id="549" w:author="МАРІЯ БРЕНЬ" w:date="2019-12-18T22:32:00Z">
              <w:r>
                <w:rPr>
                  <w:rFonts w:ascii="Arial" w:hAnsi="Arial"/>
                  <w:sz w:val="17"/>
                </w:rPr>
                <w:t>Міліметр</w:t>
              </w:r>
            </w:ins>
          </w:p>
        </w:tc>
      </w:tr>
      <w:tr w:rsidR="00713955" w14:paraId="49720F14" w14:textId="77777777" w:rsidTr="00713955">
        <w:trPr>
          <w:trHeight w:val="316"/>
          <w:ins w:id="550" w:author="МАРІЯ БРЕНЬ" w:date="2019-12-18T22:32:00Z"/>
        </w:trPr>
        <w:tc>
          <w:tcPr>
            <w:tcW w:w="984" w:type="dxa"/>
            <w:shd w:val="clear" w:color="auto" w:fill="F6F6F0"/>
          </w:tcPr>
          <w:p w14:paraId="69B30318" w14:textId="77777777" w:rsidR="00713955" w:rsidRDefault="00713955" w:rsidP="00253FB5">
            <w:pPr>
              <w:pStyle w:val="TableParagraph"/>
              <w:spacing w:line="360" w:lineRule="auto"/>
              <w:ind w:left="45"/>
              <w:rPr>
                <w:ins w:id="551" w:author="МАРІЯ БРЕНЬ" w:date="2019-12-18T22:32:00Z"/>
                <w:rFonts w:ascii="Arial"/>
                <w:sz w:val="17"/>
              </w:rPr>
            </w:pPr>
            <w:ins w:id="552" w:author="МАРІЯ БРЕНЬ" w:date="2019-12-18T22:32:00Z">
              <w:r>
                <w:rPr>
                  <w:rFonts w:ascii="Arial"/>
                  <w:sz w:val="17"/>
                </w:rPr>
                <w:t>Pt</w:t>
              </w:r>
            </w:ins>
          </w:p>
        </w:tc>
        <w:tc>
          <w:tcPr>
            <w:tcW w:w="3283" w:type="dxa"/>
          </w:tcPr>
          <w:p w14:paraId="138AA895" w14:textId="77777777" w:rsidR="00713955" w:rsidRDefault="00713955" w:rsidP="00253FB5">
            <w:pPr>
              <w:pStyle w:val="TableParagraph"/>
              <w:spacing w:line="360" w:lineRule="auto"/>
              <w:ind w:left="45"/>
              <w:rPr>
                <w:ins w:id="553" w:author="МАРІЯ БРЕНЬ" w:date="2019-12-18T22:32:00Z"/>
                <w:rFonts w:ascii="Arial" w:hAnsi="Arial"/>
                <w:sz w:val="17"/>
              </w:rPr>
            </w:pPr>
            <w:ins w:id="554" w:author="МАРІЯ БРЕНЬ" w:date="2019-12-18T22:32:00Z">
              <w:r w:rsidRPr="00412D54">
                <w:rPr>
                  <w:rFonts w:ascii="Arial" w:hAnsi="Arial"/>
                  <w:sz w:val="17"/>
                </w:rPr>
                <w:t>Пункт (1 пункт дорівнює 1/72 дюйма)</w:t>
              </w:r>
            </w:ins>
          </w:p>
        </w:tc>
      </w:tr>
      <w:tr w:rsidR="00713955" w14:paraId="6B437035" w14:textId="77777777" w:rsidTr="00713955">
        <w:trPr>
          <w:trHeight w:val="316"/>
          <w:ins w:id="555" w:author="МАРІЯ БРЕНЬ" w:date="2019-12-18T22:32:00Z"/>
        </w:trPr>
        <w:tc>
          <w:tcPr>
            <w:tcW w:w="984" w:type="dxa"/>
            <w:shd w:val="clear" w:color="auto" w:fill="F6F6F0"/>
          </w:tcPr>
          <w:p w14:paraId="37B95FE3" w14:textId="77777777" w:rsidR="00713955" w:rsidRDefault="00713955" w:rsidP="00253FB5">
            <w:pPr>
              <w:pStyle w:val="TableParagraph"/>
              <w:spacing w:line="360" w:lineRule="auto"/>
              <w:ind w:left="45"/>
              <w:rPr>
                <w:ins w:id="556" w:author="МАРІЯ БРЕНЬ" w:date="2019-12-18T22:32:00Z"/>
                <w:rFonts w:ascii="Arial"/>
                <w:sz w:val="17"/>
              </w:rPr>
            </w:pPr>
            <w:ins w:id="557" w:author="МАРІЯ БРЕНЬ" w:date="2019-12-18T22:32:00Z">
              <w:r>
                <w:rPr>
                  <w:rFonts w:ascii="Arial"/>
                  <w:sz w:val="17"/>
                </w:rPr>
                <w:t>Pc</w:t>
              </w:r>
            </w:ins>
          </w:p>
        </w:tc>
        <w:tc>
          <w:tcPr>
            <w:tcW w:w="3283" w:type="dxa"/>
          </w:tcPr>
          <w:p w14:paraId="5DA05756" w14:textId="77777777" w:rsidR="00713955" w:rsidRDefault="00713955" w:rsidP="00253FB5">
            <w:pPr>
              <w:pStyle w:val="TableParagraph"/>
              <w:spacing w:line="360" w:lineRule="auto"/>
              <w:ind w:left="45"/>
              <w:rPr>
                <w:ins w:id="558" w:author="МАРІЯ БРЕНЬ" w:date="2019-12-18T22:32:00Z"/>
                <w:rFonts w:ascii="Arial" w:hAnsi="Arial"/>
                <w:sz w:val="17"/>
              </w:rPr>
            </w:pPr>
            <w:ins w:id="559" w:author="МАРІЯ БРЕНЬ" w:date="2019-12-18T22:32:00Z">
              <w:r w:rsidRPr="00412D54">
                <w:rPr>
                  <w:rFonts w:ascii="Arial" w:hAnsi="Arial"/>
                  <w:sz w:val="17"/>
                </w:rPr>
                <w:t>Піка (1 піку дорівнює 12 пунктам)</w:t>
              </w:r>
            </w:ins>
          </w:p>
        </w:tc>
      </w:tr>
    </w:tbl>
    <w:p w14:paraId="153485A9" w14:textId="77777777" w:rsidR="00713955" w:rsidRDefault="00713955" w:rsidP="00253FB5">
      <w:pPr>
        <w:spacing w:line="360" w:lineRule="auto"/>
      </w:pPr>
    </w:p>
    <w:p w14:paraId="1AF86729" w14:textId="77777777" w:rsidR="00713955" w:rsidRDefault="00713955" w:rsidP="00253FB5">
      <w:pPr>
        <w:spacing w:line="360" w:lineRule="auto"/>
      </w:pPr>
    </w:p>
    <w:tbl>
      <w:tblPr>
        <w:tblStyle w:val="TableNormal"/>
        <w:tblW w:w="0" w:type="auto"/>
        <w:tblInd w:w="2740" w:type="dxa"/>
        <w:tblBorders>
          <w:top w:val="single" w:sz="6" w:space="0" w:color="303030"/>
          <w:left w:val="single" w:sz="6" w:space="0" w:color="303030"/>
          <w:bottom w:val="single" w:sz="6" w:space="0" w:color="303030"/>
          <w:right w:val="single" w:sz="6" w:space="0" w:color="303030"/>
          <w:insideH w:val="single" w:sz="6" w:space="0" w:color="303030"/>
          <w:insideV w:val="single" w:sz="6" w:space="0" w:color="303030"/>
        </w:tblBorders>
        <w:tblLayout w:type="fixed"/>
        <w:tblLook w:val="01E0" w:firstRow="1" w:lastRow="1" w:firstColumn="1" w:lastColumn="1" w:noHBand="0" w:noVBand="0"/>
      </w:tblPr>
      <w:tblGrid>
        <w:gridCol w:w="984"/>
        <w:gridCol w:w="3283"/>
      </w:tblGrid>
      <w:tr w:rsidR="005E7977" w:rsidDel="00DC00E1" w14:paraId="634A1451" w14:textId="77777777">
        <w:trPr>
          <w:trHeight w:val="318"/>
          <w:del w:id="560" w:author="МАРІЯ БРЕНЬ" w:date="2019-12-19T02:43:00Z"/>
        </w:trPr>
        <w:tc>
          <w:tcPr>
            <w:tcW w:w="984" w:type="dxa"/>
            <w:tcBorders>
              <w:top w:val="nil"/>
            </w:tcBorders>
            <w:shd w:val="clear" w:color="auto" w:fill="F6F6F0"/>
          </w:tcPr>
          <w:p w14:paraId="469A3D4D" w14:textId="77777777" w:rsidR="00DC00E1" w:rsidDel="00DC00E1" w:rsidRDefault="00C542A1" w:rsidP="00253FB5">
            <w:pPr>
              <w:pStyle w:val="TableParagraph"/>
              <w:spacing w:line="360" w:lineRule="auto"/>
              <w:ind w:left="45"/>
              <w:rPr>
                <w:del w:id="561" w:author="МАРІЯ БРЕНЬ" w:date="2019-12-19T02:43:00Z"/>
                <w:rFonts w:ascii="Arial"/>
                <w:sz w:val="17"/>
              </w:rPr>
            </w:pPr>
            <w:moveFromRangeStart w:id="562" w:author="МАРІЯ БРЕНЬ" w:date="2019-12-18T22:29:00Z" w:name="move27600597"/>
            <w:moveFrom w:id="563" w:author="МАРІЯ БРЕНЬ" w:date="2019-12-18T22:29:00Z">
              <w:del w:id="564" w:author="МАРІЯ БРЕНЬ" w:date="2019-12-19T02:43:00Z">
                <w:r w:rsidDel="00DC00E1">
                  <w:rPr>
                    <w:rFonts w:ascii="Arial"/>
                    <w:sz w:val="17"/>
                  </w:rPr>
                  <w:delText>in</w:delText>
                </w:r>
              </w:del>
            </w:moveFrom>
          </w:p>
        </w:tc>
        <w:tc>
          <w:tcPr>
            <w:tcW w:w="3283" w:type="dxa"/>
            <w:tcBorders>
              <w:top w:val="nil"/>
            </w:tcBorders>
          </w:tcPr>
          <w:p w14:paraId="262E8FA9" w14:textId="77777777" w:rsidR="005E7977" w:rsidDel="00DC00E1" w:rsidRDefault="00412D54" w:rsidP="00253FB5">
            <w:pPr>
              <w:pStyle w:val="TableParagraph"/>
              <w:spacing w:line="360" w:lineRule="auto"/>
              <w:ind w:left="45"/>
              <w:rPr>
                <w:del w:id="565" w:author="МАРІЯ БРЕНЬ" w:date="2019-12-19T02:43:00Z"/>
                <w:rFonts w:ascii="Arial" w:hAnsi="Arial"/>
                <w:sz w:val="17"/>
              </w:rPr>
            </w:pPr>
            <w:moveFrom w:id="566" w:author="МАРІЯ БРЕНЬ" w:date="2019-12-18T22:29:00Z">
              <w:del w:id="567" w:author="МАРІЯ БРЕНЬ" w:date="2019-12-19T02:43:00Z">
                <w:r w:rsidRPr="00412D54" w:rsidDel="00DC00E1">
                  <w:rPr>
                    <w:rFonts w:ascii="Arial" w:hAnsi="Arial"/>
                    <w:sz w:val="17"/>
                  </w:rPr>
                  <w:delText>Дюйм (1 дюйм дорівнює 2,54 см)</w:delText>
                </w:r>
              </w:del>
            </w:moveFrom>
          </w:p>
        </w:tc>
      </w:tr>
      <w:tr w:rsidR="005E7977" w:rsidDel="00DC00E1" w14:paraId="04DCEC89" w14:textId="77777777">
        <w:trPr>
          <w:trHeight w:val="316"/>
          <w:del w:id="568" w:author="МАРІЯ БРЕНЬ" w:date="2019-12-19T02:43:00Z"/>
        </w:trPr>
        <w:tc>
          <w:tcPr>
            <w:tcW w:w="984" w:type="dxa"/>
            <w:shd w:val="clear" w:color="auto" w:fill="F6F6F0"/>
          </w:tcPr>
          <w:p w14:paraId="2BFA6408" w14:textId="77777777" w:rsidR="005E7977" w:rsidDel="00DC00E1" w:rsidRDefault="00C542A1" w:rsidP="00253FB5">
            <w:pPr>
              <w:pStyle w:val="TableParagraph"/>
              <w:spacing w:line="360" w:lineRule="auto"/>
              <w:ind w:left="45"/>
              <w:rPr>
                <w:del w:id="569" w:author="МАРІЯ БРЕНЬ" w:date="2019-12-19T02:43:00Z"/>
                <w:rFonts w:ascii="Arial"/>
                <w:sz w:val="17"/>
              </w:rPr>
            </w:pPr>
            <w:moveFrom w:id="570" w:author="МАРІЯ БРЕНЬ" w:date="2019-12-18T22:29:00Z">
              <w:del w:id="571" w:author="МАРІЯ БРЕНЬ" w:date="2019-12-19T02:43:00Z">
                <w:r w:rsidDel="00DC00E1">
                  <w:rPr>
                    <w:rFonts w:ascii="Arial"/>
                    <w:sz w:val="17"/>
                  </w:rPr>
                  <w:delText>cm</w:delText>
                </w:r>
              </w:del>
            </w:moveFrom>
          </w:p>
        </w:tc>
        <w:tc>
          <w:tcPr>
            <w:tcW w:w="3283" w:type="dxa"/>
          </w:tcPr>
          <w:p w14:paraId="3FDC635E" w14:textId="77777777" w:rsidR="005E7977" w:rsidDel="00DC00E1" w:rsidRDefault="00C542A1" w:rsidP="00253FB5">
            <w:pPr>
              <w:pStyle w:val="TableParagraph"/>
              <w:spacing w:line="360" w:lineRule="auto"/>
              <w:ind w:left="45"/>
              <w:rPr>
                <w:del w:id="572" w:author="МАРІЯ БРЕНЬ" w:date="2019-12-19T02:43:00Z"/>
                <w:rFonts w:ascii="Arial" w:hAnsi="Arial"/>
                <w:sz w:val="17"/>
              </w:rPr>
            </w:pPr>
            <w:moveFrom w:id="573" w:author="МАРІЯ БРЕНЬ" w:date="2019-12-18T22:29:00Z">
              <w:del w:id="574" w:author="МАРІЯ БРЕНЬ" w:date="2019-12-19T02:43:00Z">
                <w:r w:rsidDel="00DC00E1">
                  <w:rPr>
                    <w:rFonts w:ascii="Arial" w:hAnsi="Arial"/>
                    <w:sz w:val="17"/>
                  </w:rPr>
                  <w:delText>Сантиметр</w:delText>
                </w:r>
              </w:del>
            </w:moveFrom>
          </w:p>
        </w:tc>
      </w:tr>
      <w:tr w:rsidR="005E7977" w:rsidDel="00DC00E1" w14:paraId="3589958C" w14:textId="77777777">
        <w:trPr>
          <w:trHeight w:val="316"/>
          <w:del w:id="575" w:author="МАРІЯ БРЕНЬ" w:date="2019-12-19T02:43:00Z"/>
        </w:trPr>
        <w:tc>
          <w:tcPr>
            <w:tcW w:w="984" w:type="dxa"/>
            <w:shd w:val="clear" w:color="auto" w:fill="F6F6F0"/>
          </w:tcPr>
          <w:p w14:paraId="2A6B0003" w14:textId="77777777" w:rsidR="005E7977" w:rsidDel="00DC00E1" w:rsidRDefault="00C542A1" w:rsidP="00253FB5">
            <w:pPr>
              <w:pStyle w:val="TableParagraph"/>
              <w:spacing w:line="360" w:lineRule="auto"/>
              <w:ind w:left="45"/>
              <w:rPr>
                <w:del w:id="576" w:author="МАРІЯ БРЕНЬ" w:date="2019-12-19T02:43:00Z"/>
                <w:rFonts w:ascii="Arial"/>
                <w:sz w:val="17"/>
              </w:rPr>
            </w:pPr>
            <w:moveFrom w:id="577" w:author="МАРІЯ БРЕНЬ" w:date="2019-12-18T22:29:00Z">
              <w:del w:id="578" w:author="МАРІЯ БРЕНЬ" w:date="2019-12-19T02:43:00Z">
                <w:r w:rsidDel="00DC00E1">
                  <w:rPr>
                    <w:rFonts w:ascii="Arial"/>
                    <w:sz w:val="17"/>
                  </w:rPr>
                  <w:delText>mm</w:delText>
                </w:r>
              </w:del>
            </w:moveFrom>
          </w:p>
        </w:tc>
        <w:tc>
          <w:tcPr>
            <w:tcW w:w="3283" w:type="dxa"/>
          </w:tcPr>
          <w:p w14:paraId="65EC4E6D" w14:textId="77777777" w:rsidR="005E7977" w:rsidDel="00DC00E1" w:rsidRDefault="00412D54" w:rsidP="00253FB5">
            <w:pPr>
              <w:pStyle w:val="TableParagraph"/>
              <w:spacing w:line="360" w:lineRule="auto"/>
              <w:ind w:left="45"/>
              <w:rPr>
                <w:del w:id="579" w:author="МАРІЯ БРЕНЬ" w:date="2019-12-19T02:43:00Z"/>
                <w:rFonts w:ascii="Arial" w:hAnsi="Arial"/>
                <w:sz w:val="17"/>
              </w:rPr>
            </w:pPr>
            <w:moveFrom w:id="580" w:author="МАРІЯ БРЕНЬ" w:date="2019-12-18T22:29:00Z">
              <w:del w:id="581" w:author="МАРІЯ БРЕНЬ" w:date="2019-12-19T02:43:00Z">
                <w:r w:rsidDel="00DC00E1">
                  <w:rPr>
                    <w:rFonts w:ascii="Arial" w:hAnsi="Arial"/>
                    <w:sz w:val="17"/>
                  </w:rPr>
                  <w:delText>Мілі</w:delText>
                </w:r>
                <w:r w:rsidR="00C542A1" w:rsidDel="00DC00E1">
                  <w:rPr>
                    <w:rFonts w:ascii="Arial" w:hAnsi="Arial"/>
                    <w:sz w:val="17"/>
                  </w:rPr>
                  <w:delText>метр</w:delText>
                </w:r>
              </w:del>
            </w:moveFrom>
          </w:p>
        </w:tc>
      </w:tr>
      <w:tr w:rsidR="005E7977" w:rsidDel="00DC00E1" w14:paraId="5283B262" w14:textId="77777777">
        <w:trPr>
          <w:trHeight w:val="316"/>
          <w:del w:id="582" w:author="МАРІЯ БРЕНЬ" w:date="2019-12-19T02:43:00Z"/>
        </w:trPr>
        <w:tc>
          <w:tcPr>
            <w:tcW w:w="984" w:type="dxa"/>
            <w:shd w:val="clear" w:color="auto" w:fill="F6F6F0"/>
          </w:tcPr>
          <w:p w14:paraId="7A3AEF8D" w14:textId="77777777" w:rsidR="005E7977" w:rsidDel="00DC00E1" w:rsidRDefault="00C542A1" w:rsidP="00253FB5">
            <w:pPr>
              <w:pStyle w:val="TableParagraph"/>
              <w:spacing w:line="360" w:lineRule="auto"/>
              <w:ind w:left="45"/>
              <w:rPr>
                <w:del w:id="583" w:author="МАРІЯ БРЕНЬ" w:date="2019-12-19T02:43:00Z"/>
                <w:rFonts w:ascii="Arial"/>
                <w:sz w:val="17"/>
              </w:rPr>
            </w:pPr>
            <w:moveFrom w:id="584" w:author="МАРІЯ БРЕНЬ" w:date="2019-12-18T22:29:00Z">
              <w:del w:id="585" w:author="МАРІЯ БРЕНЬ" w:date="2019-12-19T02:43:00Z">
                <w:r w:rsidDel="00DC00E1">
                  <w:rPr>
                    <w:rFonts w:ascii="Arial"/>
                    <w:sz w:val="17"/>
                  </w:rPr>
                  <w:delText>pt</w:delText>
                </w:r>
              </w:del>
            </w:moveFrom>
          </w:p>
        </w:tc>
        <w:tc>
          <w:tcPr>
            <w:tcW w:w="3283" w:type="dxa"/>
          </w:tcPr>
          <w:p w14:paraId="4204F04E" w14:textId="77777777" w:rsidR="005E7977" w:rsidDel="00DC00E1" w:rsidRDefault="00412D54" w:rsidP="00253FB5">
            <w:pPr>
              <w:pStyle w:val="TableParagraph"/>
              <w:spacing w:line="360" w:lineRule="auto"/>
              <w:ind w:left="45"/>
              <w:rPr>
                <w:del w:id="586" w:author="МАРІЯ БРЕНЬ" w:date="2019-12-19T02:43:00Z"/>
                <w:rFonts w:ascii="Arial" w:hAnsi="Arial"/>
                <w:sz w:val="17"/>
              </w:rPr>
            </w:pPr>
            <w:moveFrom w:id="587" w:author="МАРІЯ БРЕНЬ" w:date="2019-12-18T22:29:00Z">
              <w:del w:id="588" w:author="МАРІЯ БРЕНЬ" w:date="2019-12-19T02:43:00Z">
                <w:r w:rsidRPr="00412D54" w:rsidDel="00DC00E1">
                  <w:rPr>
                    <w:rFonts w:ascii="Arial" w:hAnsi="Arial"/>
                    <w:sz w:val="17"/>
                  </w:rPr>
                  <w:delText>Пункт (1 пункт дорівнює 1/72 дюйма)</w:delText>
                </w:r>
              </w:del>
            </w:moveFrom>
          </w:p>
        </w:tc>
      </w:tr>
      <w:tr w:rsidR="005E7977" w:rsidDel="00DC00E1" w14:paraId="14497165" w14:textId="77777777">
        <w:trPr>
          <w:trHeight w:val="316"/>
          <w:del w:id="589" w:author="МАРІЯ БРЕНЬ" w:date="2019-12-19T02:43:00Z"/>
        </w:trPr>
        <w:tc>
          <w:tcPr>
            <w:tcW w:w="984" w:type="dxa"/>
            <w:shd w:val="clear" w:color="auto" w:fill="F6F6F0"/>
          </w:tcPr>
          <w:p w14:paraId="215F2F79" w14:textId="77777777" w:rsidR="005E7977" w:rsidDel="00DC00E1" w:rsidRDefault="00C542A1" w:rsidP="00253FB5">
            <w:pPr>
              <w:pStyle w:val="TableParagraph"/>
              <w:spacing w:line="360" w:lineRule="auto"/>
              <w:ind w:left="45"/>
              <w:rPr>
                <w:del w:id="590" w:author="МАРІЯ БРЕНЬ" w:date="2019-12-19T02:43:00Z"/>
                <w:rFonts w:ascii="Arial"/>
                <w:sz w:val="17"/>
              </w:rPr>
            </w:pPr>
            <w:moveFrom w:id="591" w:author="МАРІЯ БРЕНЬ" w:date="2019-12-18T22:29:00Z">
              <w:del w:id="592" w:author="МАРІЯ БРЕНЬ" w:date="2019-12-19T02:43:00Z">
                <w:r w:rsidDel="00DC00E1">
                  <w:rPr>
                    <w:rFonts w:ascii="Arial"/>
                    <w:sz w:val="17"/>
                  </w:rPr>
                  <w:delText>pc</w:delText>
                </w:r>
              </w:del>
            </w:moveFrom>
          </w:p>
        </w:tc>
        <w:tc>
          <w:tcPr>
            <w:tcW w:w="3283" w:type="dxa"/>
          </w:tcPr>
          <w:p w14:paraId="5BACEE93" w14:textId="77777777" w:rsidR="005E7977" w:rsidDel="00DC00E1" w:rsidRDefault="00412D54" w:rsidP="00253FB5">
            <w:pPr>
              <w:pStyle w:val="TableParagraph"/>
              <w:spacing w:line="360" w:lineRule="auto"/>
              <w:ind w:left="45"/>
              <w:rPr>
                <w:del w:id="593" w:author="МАРІЯ БРЕНЬ" w:date="2019-12-19T02:43:00Z"/>
                <w:rFonts w:ascii="Arial" w:hAnsi="Arial"/>
                <w:sz w:val="17"/>
              </w:rPr>
            </w:pPr>
            <w:moveFrom w:id="594" w:author="МАРІЯ БРЕНЬ" w:date="2019-12-18T22:29:00Z">
              <w:del w:id="595" w:author="МАРІЯ БРЕНЬ" w:date="2019-12-19T02:43:00Z">
                <w:r w:rsidRPr="00412D54" w:rsidDel="00DC00E1">
                  <w:rPr>
                    <w:rFonts w:ascii="Arial" w:hAnsi="Arial"/>
                    <w:sz w:val="17"/>
                  </w:rPr>
                  <w:delText>Піка (1 піку дорівнює 12 пунктам)</w:delText>
                </w:r>
              </w:del>
            </w:moveFrom>
          </w:p>
        </w:tc>
      </w:tr>
      <w:moveFromRangeEnd w:id="562"/>
    </w:tbl>
    <w:p w14:paraId="608FEA0F" w14:textId="77777777" w:rsidR="005E7977" w:rsidRDefault="005E7977" w:rsidP="00253FB5">
      <w:pPr>
        <w:pStyle w:val="a3"/>
        <w:spacing w:line="360" w:lineRule="auto"/>
        <w:ind w:right="183"/>
        <w:rPr>
          <w:rFonts w:ascii="Georgia"/>
          <w:i/>
          <w:sz w:val="8"/>
        </w:rPr>
      </w:pPr>
    </w:p>
    <w:p w14:paraId="0C132E66" w14:textId="77777777" w:rsidR="00713955" w:rsidRDefault="00713955" w:rsidP="00253FB5">
      <w:pPr>
        <w:pStyle w:val="a3"/>
        <w:spacing w:line="360" w:lineRule="auto"/>
        <w:ind w:right="183"/>
        <w:rPr>
          <w:rFonts w:ascii="Georgia"/>
          <w:i/>
          <w:sz w:val="8"/>
        </w:rPr>
      </w:pPr>
    </w:p>
    <w:p w14:paraId="56E7B693" w14:textId="77777777" w:rsidR="00713955" w:rsidRDefault="00713955" w:rsidP="00253FB5">
      <w:pPr>
        <w:pStyle w:val="a3"/>
        <w:spacing w:line="360" w:lineRule="auto"/>
        <w:ind w:right="183"/>
        <w:rPr>
          <w:rFonts w:ascii="Georgia"/>
          <w:i/>
          <w:sz w:val="8"/>
        </w:rPr>
      </w:pPr>
    </w:p>
    <w:p w14:paraId="12541619" w14:textId="77777777" w:rsidR="00713955" w:rsidRDefault="00713955" w:rsidP="00253FB5">
      <w:pPr>
        <w:pStyle w:val="a3"/>
        <w:spacing w:line="360" w:lineRule="auto"/>
        <w:ind w:right="183"/>
        <w:rPr>
          <w:rFonts w:ascii="Georgia"/>
          <w:i/>
          <w:sz w:val="8"/>
        </w:rPr>
      </w:pPr>
    </w:p>
    <w:p w14:paraId="3EE077C0" w14:textId="77777777" w:rsidR="00713955" w:rsidRDefault="00713955" w:rsidP="00253FB5">
      <w:pPr>
        <w:pStyle w:val="a3"/>
        <w:spacing w:line="360" w:lineRule="auto"/>
        <w:ind w:right="183"/>
        <w:rPr>
          <w:rFonts w:ascii="Georgia"/>
          <w:i/>
          <w:sz w:val="8"/>
        </w:rPr>
      </w:pPr>
    </w:p>
    <w:p w14:paraId="445EE335" w14:textId="77777777" w:rsidR="00713955" w:rsidRDefault="00713955" w:rsidP="00253FB5">
      <w:pPr>
        <w:pStyle w:val="a3"/>
        <w:spacing w:line="360" w:lineRule="auto"/>
        <w:ind w:right="183"/>
        <w:rPr>
          <w:rFonts w:ascii="Georgia"/>
          <w:i/>
          <w:sz w:val="8"/>
        </w:rPr>
      </w:pPr>
    </w:p>
    <w:p w14:paraId="073F35A9" w14:textId="77777777" w:rsidR="00BC5BE9" w:rsidRDefault="00BC5BE9" w:rsidP="00253FB5">
      <w:pPr>
        <w:pStyle w:val="a3"/>
        <w:spacing w:line="360" w:lineRule="auto"/>
        <w:ind w:right="183"/>
        <w:rPr>
          <w:rFonts w:ascii="Georgia"/>
          <w:i/>
          <w:sz w:val="8"/>
        </w:rPr>
      </w:pPr>
    </w:p>
    <w:p w14:paraId="1EFA39DC" w14:textId="77777777" w:rsidR="00BC5BE9" w:rsidRDefault="00BC5BE9" w:rsidP="00253FB5">
      <w:pPr>
        <w:pStyle w:val="a3"/>
        <w:spacing w:line="360" w:lineRule="auto"/>
        <w:ind w:right="183"/>
        <w:rPr>
          <w:rFonts w:ascii="Georgia"/>
          <w:i/>
          <w:sz w:val="8"/>
        </w:rPr>
      </w:pPr>
    </w:p>
    <w:p w14:paraId="008A7FDF" w14:textId="77777777" w:rsidR="00BC5BE9" w:rsidRDefault="00BC5BE9" w:rsidP="00253FB5">
      <w:pPr>
        <w:pStyle w:val="a3"/>
        <w:spacing w:line="360" w:lineRule="auto"/>
        <w:ind w:right="183"/>
        <w:rPr>
          <w:rFonts w:ascii="Georgia"/>
          <w:i/>
          <w:sz w:val="8"/>
        </w:rPr>
      </w:pPr>
    </w:p>
    <w:p w14:paraId="5C584469" w14:textId="77777777" w:rsidR="00713955" w:rsidRDefault="00713955" w:rsidP="00253FB5">
      <w:pPr>
        <w:pStyle w:val="a3"/>
        <w:spacing w:line="360" w:lineRule="auto"/>
        <w:ind w:right="183"/>
        <w:rPr>
          <w:rFonts w:ascii="Georgia"/>
          <w:i/>
          <w:sz w:val="8"/>
        </w:rPr>
      </w:pPr>
    </w:p>
    <w:p w14:paraId="4145450A" w14:textId="77777777" w:rsidR="00713955" w:rsidRDefault="00713955" w:rsidP="00253FB5">
      <w:pPr>
        <w:pStyle w:val="a3"/>
        <w:spacing w:line="360" w:lineRule="auto"/>
        <w:ind w:right="183"/>
        <w:rPr>
          <w:rFonts w:ascii="Georgia"/>
          <w:i/>
          <w:sz w:val="8"/>
        </w:rPr>
      </w:pPr>
    </w:p>
    <w:p w14:paraId="19766E39" w14:textId="77777777" w:rsidR="00713955" w:rsidDel="00713955" w:rsidRDefault="00713955" w:rsidP="00253FB5">
      <w:pPr>
        <w:pStyle w:val="a3"/>
        <w:spacing w:line="360" w:lineRule="auto"/>
        <w:rPr>
          <w:del w:id="596" w:author="МАРІЯ БРЕНЬ" w:date="2019-12-18T22:33:00Z"/>
          <w:rFonts w:ascii="Georgia"/>
          <w:i/>
          <w:sz w:val="8"/>
        </w:rPr>
      </w:pPr>
    </w:p>
    <w:p w14:paraId="6F6F2F29" w14:textId="77777777" w:rsidR="00EA4222" w:rsidRDefault="00412D54" w:rsidP="00EA4222">
      <w:pPr>
        <w:pStyle w:val="a3"/>
        <w:spacing w:line="360" w:lineRule="auto"/>
        <w:ind w:right="183"/>
        <w:pPrChange w:id="597" w:author="МАРІЯ БРЕНЬ" w:date="2019-12-18T22:32:00Z">
          <w:pPr>
            <w:pStyle w:val="a3"/>
            <w:spacing w:before="95" w:line="288" w:lineRule="auto"/>
            <w:ind w:left="105" w:right="183"/>
          </w:pPr>
        </w:pPrChange>
      </w:pPr>
      <w:r w:rsidRPr="00412D54">
        <w:t>Найбільш, мабуть, найпоширенішою одиницею є пункт, який використовується для вказівки розміру шрифту. Хоча ми звикли вимірювати все в міліметрах і подібних одиницях, пу</w:t>
      </w:r>
      <w:r>
        <w:t>нкт, мабуть, єдина величина з не</w:t>
      </w:r>
      <w:r w:rsidRPr="00412D54">
        <w:t xml:space="preserve"> метричної системи вимірювання, яка використовується у нас повсюдно. І все завдяки текстовим редакторам і видавничим системам. У прикладі 1.23 показано використання пунктів і міліметрів.</w:t>
      </w:r>
    </w:p>
    <w:p w14:paraId="1771296A" w14:textId="77777777" w:rsidR="005E7977" w:rsidRDefault="005E7977" w:rsidP="00253FB5">
      <w:pPr>
        <w:pStyle w:val="a3"/>
        <w:spacing w:line="360" w:lineRule="auto"/>
        <w:rPr>
          <w:sz w:val="20"/>
        </w:rPr>
      </w:pPr>
    </w:p>
    <w:p w14:paraId="6B4E822D" w14:textId="77777777" w:rsidR="00E50F55" w:rsidRDefault="00E50F55">
      <w:r>
        <w:br w:type="page"/>
      </w:r>
    </w:p>
    <w:tbl>
      <w:tblPr>
        <w:tblStyle w:val="TableNormal"/>
        <w:tblW w:w="9203" w:type="dxa"/>
        <w:tblInd w:w="433" w:type="dxa"/>
        <w:tblLayout w:type="fixed"/>
        <w:tblLook w:val="01E0" w:firstRow="1" w:lastRow="1" w:firstColumn="1" w:lastColumn="1" w:noHBand="0" w:noVBand="0"/>
      </w:tblPr>
      <w:tblGrid>
        <w:gridCol w:w="5171"/>
        <w:gridCol w:w="770"/>
        <w:gridCol w:w="620"/>
        <w:gridCol w:w="353"/>
        <w:gridCol w:w="332"/>
        <w:gridCol w:w="332"/>
        <w:gridCol w:w="343"/>
        <w:gridCol w:w="461"/>
        <w:gridCol w:w="365"/>
        <w:gridCol w:w="456"/>
      </w:tblGrid>
      <w:tr w:rsidR="005E7977" w14:paraId="61901A89" w14:textId="77777777" w:rsidTr="00E50F55">
        <w:trPr>
          <w:trHeight w:val="235"/>
        </w:trPr>
        <w:tc>
          <w:tcPr>
            <w:tcW w:w="5171" w:type="dxa"/>
            <w:tcBorders>
              <w:right w:val="single" w:sz="6" w:space="0" w:color="666666"/>
            </w:tcBorders>
          </w:tcPr>
          <w:p w14:paraId="3DE4DACE" w14:textId="77777777" w:rsidR="005E7977" w:rsidRDefault="00412D54" w:rsidP="00253FB5">
            <w:pPr>
              <w:pStyle w:val="TableParagraph"/>
              <w:spacing w:line="360" w:lineRule="auto"/>
              <w:ind w:left="-1"/>
              <w:rPr>
                <w:rFonts w:ascii="Arial Black" w:hAnsi="Arial Black"/>
                <w:sz w:val="15"/>
              </w:rPr>
            </w:pPr>
            <w:r w:rsidRPr="00412D54">
              <w:rPr>
                <w:rFonts w:ascii="Arial Black" w:hAnsi="Arial Black"/>
                <w:color w:val="685C53"/>
                <w:sz w:val="15"/>
              </w:rPr>
              <w:lastRenderedPageBreak/>
              <w:t>Приклад 1.23. Використання абсолютних одиниць</w:t>
            </w:r>
          </w:p>
        </w:tc>
        <w:tc>
          <w:tcPr>
            <w:tcW w:w="770" w:type="dxa"/>
            <w:tcBorders>
              <w:left w:val="single" w:sz="6" w:space="0" w:color="666666"/>
              <w:right w:val="double" w:sz="2" w:space="0" w:color="666666"/>
            </w:tcBorders>
            <w:shd w:val="clear" w:color="auto" w:fill="CEE2D3"/>
          </w:tcPr>
          <w:p w14:paraId="0FAADE64" w14:textId="77777777" w:rsidR="005E7977" w:rsidRDefault="00C542A1" w:rsidP="00253FB5">
            <w:pPr>
              <w:pStyle w:val="TableParagraph"/>
              <w:spacing w:line="360" w:lineRule="auto"/>
              <w:rPr>
                <w:rFonts w:ascii="Arial"/>
                <w:sz w:val="13"/>
              </w:rPr>
            </w:pPr>
            <w:r>
              <w:rPr>
                <w:rFonts w:ascii="Arial"/>
                <w:sz w:val="13"/>
              </w:rPr>
              <w:t>XHTML 1.0</w:t>
            </w:r>
          </w:p>
        </w:tc>
        <w:tc>
          <w:tcPr>
            <w:tcW w:w="620" w:type="dxa"/>
            <w:tcBorders>
              <w:left w:val="double" w:sz="2" w:space="0" w:color="666666"/>
              <w:right w:val="double" w:sz="2" w:space="0" w:color="666666"/>
            </w:tcBorders>
            <w:shd w:val="clear" w:color="auto" w:fill="CEE2D3"/>
          </w:tcPr>
          <w:p w14:paraId="292255BB" w14:textId="77777777" w:rsidR="005E7977" w:rsidRDefault="00C542A1" w:rsidP="00253FB5">
            <w:pPr>
              <w:pStyle w:val="TableParagraph"/>
              <w:spacing w:line="360" w:lineRule="auto"/>
              <w:ind w:left="47"/>
              <w:rPr>
                <w:rFonts w:ascii="Arial"/>
                <w:sz w:val="13"/>
              </w:rPr>
            </w:pPr>
            <w:r>
              <w:rPr>
                <w:rFonts w:ascii="Arial"/>
                <w:sz w:val="13"/>
              </w:rPr>
              <w:t>CSS 2.1</w:t>
            </w:r>
          </w:p>
        </w:tc>
        <w:tc>
          <w:tcPr>
            <w:tcW w:w="353" w:type="dxa"/>
            <w:tcBorders>
              <w:left w:val="double" w:sz="2" w:space="0" w:color="666666"/>
              <w:right w:val="single" w:sz="6" w:space="0" w:color="666666"/>
            </w:tcBorders>
            <w:shd w:val="clear" w:color="auto" w:fill="CEE2D3"/>
          </w:tcPr>
          <w:p w14:paraId="253FB1A4" w14:textId="77777777" w:rsidR="005E7977" w:rsidRDefault="00C542A1" w:rsidP="00253FB5">
            <w:pPr>
              <w:pStyle w:val="TableParagraph"/>
              <w:spacing w:line="360" w:lineRule="auto"/>
              <w:ind w:left="47"/>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178E97BA" w14:textId="77777777" w:rsidR="005E7977" w:rsidRDefault="00C542A1" w:rsidP="00253FB5">
            <w:pPr>
              <w:pStyle w:val="TableParagraph"/>
              <w:spacing w:line="360" w:lineRule="auto"/>
              <w:ind w:left="41"/>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545F886B" w14:textId="77777777" w:rsidR="005E7977" w:rsidRDefault="00C542A1" w:rsidP="00253FB5">
            <w:pPr>
              <w:pStyle w:val="TableParagraph"/>
              <w:spacing w:line="360" w:lineRule="auto"/>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70016682" w14:textId="77777777" w:rsidR="005E7977" w:rsidRDefault="00C542A1" w:rsidP="00253FB5">
            <w:pPr>
              <w:pStyle w:val="TableParagraph"/>
              <w:spacing w:line="360" w:lineRule="auto"/>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00C669D0" w14:textId="77777777" w:rsidR="005E7977" w:rsidRDefault="00C542A1" w:rsidP="00253FB5">
            <w:pPr>
              <w:pStyle w:val="TableParagraph"/>
              <w:spacing w:line="360" w:lineRule="auto"/>
              <w:ind w:left="39"/>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56D60948" w14:textId="77777777" w:rsidR="005E7977" w:rsidRDefault="00C542A1" w:rsidP="00253FB5">
            <w:pPr>
              <w:pStyle w:val="TableParagraph"/>
              <w:spacing w:line="360" w:lineRule="auto"/>
              <w:ind w:left="38"/>
              <w:rPr>
                <w:rFonts w:ascii="Arial"/>
                <w:sz w:val="13"/>
              </w:rPr>
            </w:pPr>
            <w:r>
              <w:rPr>
                <w:rFonts w:ascii="Arial"/>
                <w:sz w:val="13"/>
              </w:rPr>
              <w:t>Sa 5</w:t>
            </w:r>
          </w:p>
        </w:tc>
        <w:tc>
          <w:tcPr>
            <w:tcW w:w="456" w:type="dxa"/>
            <w:tcBorders>
              <w:left w:val="single" w:sz="6" w:space="0" w:color="666666"/>
            </w:tcBorders>
            <w:shd w:val="clear" w:color="auto" w:fill="CEE2D3"/>
          </w:tcPr>
          <w:p w14:paraId="6C2EFC40" w14:textId="77777777" w:rsidR="005E7977" w:rsidRDefault="00C542A1" w:rsidP="00253FB5">
            <w:pPr>
              <w:pStyle w:val="TableParagraph"/>
              <w:spacing w:line="360" w:lineRule="auto"/>
              <w:ind w:left="36"/>
              <w:rPr>
                <w:rFonts w:ascii="Arial"/>
                <w:sz w:val="13"/>
              </w:rPr>
            </w:pPr>
            <w:r>
              <w:rPr>
                <w:rFonts w:ascii="Arial"/>
                <w:sz w:val="13"/>
              </w:rPr>
              <w:t>Fx 3.6</w:t>
            </w:r>
          </w:p>
        </w:tc>
      </w:tr>
      <w:tr w:rsidR="005E7977" w14:paraId="19186EAF" w14:textId="77777777" w:rsidTr="00E50F55">
        <w:trPr>
          <w:trHeight w:val="2545"/>
        </w:trPr>
        <w:tc>
          <w:tcPr>
            <w:tcW w:w="9203" w:type="dxa"/>
            <w:gridSpan w:val="10"/>
            <w:shd w:val="clear" w:color="auto" w:fill="F8F7F2"/>
          </w:tcPr>
          <w:p w14:paraId="7056DA33" w14:textId="77777777" w:rsidR="005E7977" w:rsidRPr="00EB5600" w:rsidRDefault="00C542A1" w:rsidP="00E50F55">
            <w:pPr>
              <w:pStyle w:val="TableParagraph"/>
              <w:ind w:left="254" w:right="4059" w:hanging="180"/>
              <w:rPr>
                <w:sz w:val="15"/>
                <w:lang w:val="en-US"/>
              </w:rPr>
            </w:pPr>
            <w:r w:rsidRPr="00EB5600">
              <w:rPr>
                <w:sz w:val="15"/>
                <w:lang w:val="en-US"/>
              </w:rPr>
              <w:t xml:space="preserve">&lt;!DOCTYPE html PUBLIC "-//W3C//DTD XHTML 1.0 Strict//EN" </w:t>
            </w:r>
            <w:r w:rsidR="003D6273">
              <w:fldChar w:fldCharType="begin"/>
            </w:r>
            <w:r w:rsidR="003D6273" w:rsidRPr="003D6273">
              <w:rPr>
                <w:lang w:val="en-US"/>
                <w:rPrChange w:id="598" w:author="Пользователь Windows" w:date="2019-12-19T05:25:00Z">
                  <w:rPr/>
                </w:rPrChange>
              </w:rPr>
              <w:instrText>HYPERLINK "http://www.w3.org/TR/xhtml1/DTD/xhtml1-strict.dtd" \h</w:instrText>
            </w:r>
            <w:r w:rsidR="003D6273">
              <w:fldChar w:fldCharType="separate"/>
            </w:r>
            <w:r w:rsidRPr="00EB5600">
              <w:rPr>
                <w:sz w:val="15"/>
                <w:lang w:val="en-US"/>
              </w:rPr>
              <w:t>"http://www.w3.org/TR/xhtml1/DTD/xhtml1</w:t>
            </w:r>
            <w:r w:rsidR="003D6273">
              <w:fldChar w:fldCharType="end"/>
            </w:r>
            <w:r w:rsidRPr="00EB5600">
              <w:rPr>
                <w:sz w:val="15"/>
                <w:lang w:val="en-US"/>
              </w:rPr>
              <w:t>-</w:t>
            </w:r>
            <w:r w:rsidR="003D6273">
              <w:fldChar w:fldCharType="begin"/>
            </w:r>
            <w:r w:rsidR="003D6273" w:rsidRPr="003D6273">
              <w:rPr>
                <w:lang w:val="en-US"/>
                <w:rPrChange w:id="599" w:author="Пользователь Windows" w:date="2019-12-19T05:25:00Z">
                  <w:rPr/>
                </w:rPrChange>
              </w:rPr>
              <w:instrText>HYPERLINK "http://www.w3.org/TR/xhtml1/DTD/xhtml1-strict.dtd" \h</w:instrText>
            </w:r>
            <w:r w:rsidR="003D6273">
              <w:fldChar w:fldCharType="separate"/>
            </w:r>
            <w:r w:rsidRPr="00EB5600">
              <w:rPr>
                <w:sz w:val="15"/>
                <w:lang w:val="en-US"/>
              </w:rPr>
              <w:t>strict.dtd"&gt;</w:t>
            </w:r>
            <w:r w:rsidR="003D6273">
              <w:fldChar w:fldCharType="end"/>
            </w:r>
          </w:p>
          <w:p w14:paraId="4EFDCDF6" w14:textId="77777777" w:rsidR="005E7977" w:rsidRPr="00EB5600" w:rsidRDefault="00C542A1" w:rsidP="00E50F55">
            <w:pPr>
              <w:pStyle w:val="TableParagraph"/>
              <w:ind w:left="74"/>
              <w:rPr>
                <w:sz w:val="15"/>
                <w:lang w:val="en-US"/>
              </w:rPr>
            </w:pPr>
            <w:r w:rsidRPr="00EB5600">
              <w:rPr>
                <w:sz w:val="15"/>
                <w:lang w:val="en-US"/>
              </w:rPr>
              <w:t xml:space="preserve">&lt;html </w:t>
            </w:r>
            <w:r w:rsidR="003D6273">
              <w:fldChar w:fldCharType="begin"/>
            </w:r>
            <w:r w:rsidR="003D6273" w:rsidRPr="003D6273">
              <w:rPr>
                <w:lang w:val="en-US"/>
                <w:rPrChange w:id="600" w:author="Пользователь Windows" w:date="2019-12-19T05:25:00Z">
                  <w:rPr/>
                </w:rPrChange>
              </w:rPr>
              <w:instrText>HYPERLINK "http://www.w3.org/1999/xhtml" \h</w:instrText>
            </w:r>
            <w:r w:rsidR="003D6273">
              <w:fldChar w:fldCharType="separate"/>
            </w:r>
            <w:r w:rsidRPr="00EB5600">
              <w:rPr>
                <w:sz w:val="15"/>
                <w:lang w:val="en-US"/>
              </w:rPr>
              <w:t>xmlns="http://www.w3.org/1999/xhtml"&gt;</w:t>
            </w:r>
            <w:r w:rsidR="003D6273">
              <w:fldChar w:fldCharType="end"/>
            </w:r>
          </w:p>
          <w:p w14:paraId="79D344E2" w14:textId="77777777" w:rsidR="005E7977" w:rsidRPr="00EB5600" w:rsidRDefault="00C542A1" w:rsidP="00E50F55">
            <w:pPr>
              <w:pStyle w:val="TableParagraph"/>
              <w:ind w:left="164"/>
              <w:rPr>
                <w:sz w:val="15"/>
                <w:lang w:val="en-US"/>
              </w:rPr>
            </w:pPr>
            <w:r w:rsidRPr="00EB5600">
              <w:rPr>
                <w:sz w:val="15"/>
                <w:lang w:val="en-US"/>
              </w:rPr>
              <w:t>&lt;head&gt;</w:t>
            </w:r>
          </w:p>
          <w:p w14:paraId="39068F3C" w14:textId="77777777" w:rsidR="005E7977" w:rsidRPr="00EB5600" w:rsidRDefault="00C542A1" w:rsidP="00E50F55">
            <w:pPr>
              <w:pStyle w:val="TableParagraph"/>
              <w:ind w:left="254"/>
              <w:rPr>
                <w:sz w:val="15"/>
                <w:lang w:val="en-US"/>
              </w:rPr>
            </w:pPr>
            <w:r w:rsidRPr="00EB5600">
              <w:rPr>
                <w:sz w:val="15"/>
                <w:lang w:val="en-US"/>
              </w:rPr>
              <w:t>&lt;meta http-equiv="Content-Type" content="text/html; charset=utf-8" /&gt;</w:t>
            </w:r>
          </w:p>
          <w:p w14:paraId="4BB1B176" w14:textId="77777777" w:rsidR="005E7977" w:rsidRPr="00EB5600" w:rsidRDefault="00C542A1" w:rsidP="00E50F55">
            <w:pPr>
              <w:pStyle w:val="TableParagraph"/>
              <w:ind w:left="245"/>
              <w:rPr>
                <w:sz w:val="15"/>
                <w:lang w:val="en-US"/>
              </w:rPr>
            </w:pPr>
            <w:r w:rsidRPr="00EB5600">
              <w:rPr>
                <w:sz w:val="15"/>
                <w:lang w:val="en-US"/>
              </w:rPr>
              <w:t>&lt;title&gt;</w:t>
            </w:r>
            <w:r w:rsidR="00412D54">
              <w:rPr>
                <w:sz w:val="15"/>
              </w:rPr>
              <w:t>Абсолютні</w:t>
            </w:r>
            <w:r w:rsidR="00412D54" w:rsidRPr="00097C12">
              <w:rPr>
                <w:sz w:val="15"/>
                <w:lang w:val="en-US"/>
              </w:rPr>
              <w:t xml:space="preserve"> </w:t>
            </w:r>
            <w:r w:rsidR="00412D54">
              <w:rPr>
                <w:sz w:val="15"/>
              </w:rPr>
              <w:t>одиниці</w:t>
            </w:r>
            <w:r w:rsidRPr="00EB5600">
              <w:rPr>
                <w:sz w:val="15"/>
                <w:lang w:val="en-US"/>
              </w:rPr>
              <w:t>&lt;/title&gt;</w:t>
            </w:r>
          </w:p>
          <w:p w14:paraId="7AF1CC56" w14:textId="77777777" w:rsidR="005E7977" w:rsidRPr="00EB5600" w:rsidRDefault="00C542A1" w:rsidP="00E50F55">
            <w:pPr>
              <w:pStyle w:val="TableParagraph"/>
              <w:ind w:left="344" w:right="6679" w:hanging="90"/>
              <w:rPr>
                <w:sz w:val="15"/>
                <w:lang w:val="en-US"/>
              </w:rPr>
            </w:pPr>
            <w:r w:rsidRPr="00EB5600">
              <w:rPr>
                <w:sz w:val="15"/>
                <w:lang w:val="en-US"/>
              </w:rPr>
              <w:t>&lt;style type="text/css"&gt; H1 { font-size: 24pt; } P { margin-left: 30mm;</w:t>
            </w:r>
            <w:r w:rsidRPr="00EB5600">
              <w:rPr>
                <w:spacing w:val="2"/>
                <w:sz w:val="15"/>
                <w:lang w:val="en-US"/>
              </w:rPr>
              <w:t xml:space="preserve"> </w:t>
            </w:r>
            <w:r w:rsidRPr="00EB5600">
              <w:rPr>
                <w:sz w:val="15"/>
                <w:lang w:val="en-US"/>
              </w:rPr>
              <w:t>}</w:t>
            </w:r>
          </w:p>
          <w:p w14:paraId="29390298" w14:textId="77777777" w:rsidR="005E7977" w:rsidRPr="00412D54" w:rsidRDefault="00C542A1" w:rsidP="00E50F55">
            <w:pPr>
              <w:pStyle w:val="TableParagraph"/>
              <w:ind w:left="254"/>
              <w:rPr>
                <w:sz w:val="15"/>
                <w:lang w:val="en-US"/>
              </w:rPr>
            </w:pPr>
            <w:r w:rsidRPr="00412D54">
              <w:rPr>
                <w:sz w:val="15"/>
                <w:lang w:val="en-US"/>
              </w:rPr>
              <w:t>&lt;/style&gt;</w:t>
            </w:r>
          </w:p>
          <w:p w14:paraId="0B2544BC" w14:textId="77777777" w:rsidR="005E7977" w:rsidRPr="00412D54" w:rsidRDefault="00C542A1" w:rsidP="00E50F55">
            <w:pPr>
              <w:pStyle w:val="TableParagraph"/>
              <w:ind w:left="164"/>
              <w:rPr>
                <w:sz w:val="15"/>
                <w:lang w:val="en-US"/>
              </w:rPr>
            </w:pPr>
            <w:r w:rsidRPr="00412D54">
              <w:rPr>
                <w:sz w:val="15"/>
                <w:lang w:val="en-US"/>
              </w:rPr>
              <w:t>&lt;/head&gt;</w:t>
            </w:r>
          </w:p>
          <w:p w14:paraId="2FCA86A9" w14:textId="77777777" w:rsidR="005E7977" w:rsidRPr="00412D54" w:rsidRDefault="00C542A1" w:rsidP="00E50F55">
            <w:pPr>
              <w:pStyle w:val="TableParagraph"/>
              <w:ind w:left="164"/>
              <w:rPr>
                <w:sz w:val="15"/>
                <w:lang w:val="en-US"/>
              </w:rPr>
            </w:pPr>
            <w:r w:rsidRPr="00412D54">
              <w:rPr>
                <w:sz w:val="15"/>
                <w:lang w:val="en-US"/>
              </w:rPr>
              <w:t>&lt;body&gt;</w:t>
            </w:r>
          </w:p>
          <w:p w14:paraId="079CDB3D" w14:textId="77777777" w:rsidR="005E7977" w:rsidRPr="00412D54" w:rsidRDefault="00412D54" w:rsidP="00E50F55">
            <w:pPr>
              <w:pStyle w:val="TableParagraph"/>
              <w:ind w:left="331"/>
              <w:rPr>
                <w:sz w:val="15"/>
                <w:lang w:val="en-US"/>
              </w:rPr>
            </w:pPr>
            <w:r w:rsidRPr="00412D54">
              <w:rPr>
                <w:sz w:val="15"/>
                <w:lang w:val="en-US"/>
              </w:rPr>
              <w:t>&lt;h1&gt;</w:t>
            </w:r>
            <w:r>
              <w:rPr>
                <w:sz w:val="15"/>
              </w:rPr>
              <w:t>Заголовок</w:t>
            </w:r>
            <w:r w:rsidRPr="00412D54">
              <w:rPr>
                <w:sz w:val="15"/>
                <w:lang w:val="en-US"/>
              </w:rPr>
              <w:t xml:space="preserve"> </w:t>
            </w:r>
            <w:r>
              <w:rPr>
                <w:sz w:val="15"/>
              </w:rPr>
              <w:t>розміром</w:t>
            </w:r>
            <w:r w:rsidR="00C542A1" w:rsidRPr="00412D54">
              <w:rPr>
                <w:sz w:val="15"/>
                <w:lang w:val="en-US"/>
              </w:rPr>
              <w:t xml:space="preserve"> 24 </w:t>
            </w:r>
            <w:r w:rsidR="00C542A1">
              <w:rPr>
                <w:sz w:val="15"/>
              </w:rPr>
              <w:t>пункта</w:t>
            </w:r>
            <w:r w:rsidR="00C542A1" w:rsidRPr="00412D54">
              <w:rPr>
                <w:sz w:val="15"/>
                <w:lang w:val="en-US"/>
              </w:rPr>
              <w:t>&lt;/h1&gt;</w:t>
            </w:r>
          </w:p>
          <w:p w14:paraId="27935E78" w14:textId="77777777" w:rsidR="005E7977" w:rsidRDefault="00C542A1" w:rsidP="00E50F55">
            <w:pPr>
              <w:pStyle w:val="TableParagraph"/>
              <w:ind w:left="331"/>
              <w:rPr>
                <w:sz w:val="15"/>
              </w:rPr>
            </w:pPr>
            <w:r>
              <w:rPr>
                <w:sz w:val="15"/>
              </w:rPr>
              <w:t>&lt;p&gt;</w:t>
            </w:r>
            <w:r w:rsidR="00412D54" w:rsidRPr="00412D54">
              <w:rPr>
                <w:sz w:val="15"/>
              </w:rPr>
              <w:t>Зрушення тексту вправо на 30 міліметрів</w:t>
            </w:r>
            <w:r>
              <w:rPr>
                <w:sz w:val="15"/>
              </w:rPr>
              <w:t>&lt;/p&gt;</w:t>
            </w:r>
          </w:p>
          <w:p w14:paraId="5B9BFAFB" w14:textId="77777777" w:rsidR="005E7977" w:rsidRDefault="00C542A1" w:rsidP="00E50F55">
            <w:pPr>
              <w:pStyle w:val="TableParagraph"/>
              <w:ind w:left="164"/>
              <w:rPr>
                <w:sz w:val="15"/>
              </w:rPr>
            </w:pPr>
            <w:r>
              <w:rPr>
                <w:sz w:val="15"/>
              </w:rPr>
              <w:t>&lt;/body&gt;</w:t>
            </w:r>
          </w:p>
          <w:p w14:paraId="09F863C7" w14:textId="77777777" w:rsidR="005E7977" w:rsidRDefault="00C542A1" w:rsidP="00E50F55">
            <w:pPr>
              <w:pStyle w:val="TableParagraph"/>
              <w:ind w:left="74"/>
              <w:rPr>
                <w:sz w:val="15"/>
              </w:rPr>
            </w:pPr>
            <w:r>
              <w:rPr>
                <w:sz w:val="15"/>
              </w:rPr>
              <w:t>&lt;/html&gt;</w:t>
            </w:r>
          </w:p>
        </w:tc>
      </w:tr>
    </w:tbl>
    <w:p w14:paraId="595AFB8D" w14:textId="77777777" w:rsidR="005E7977" w:rsidRDefault="005E7977" w:rsidP="00253FB5">
      <w:pPr>
        <w:pStyle w:val="a3"/>
        <w:spacing w:line="360" w:lineRule="auto"/>
        <w:rPr>
          <w:sz w:val="15"/>
        </w:rPr>
      </w:pPr>
    </w:p>
    <w:p w14:paraId="1271311C" w14:textId="77777777" w:rsidR="005E7977" w:rsidRDefault="00412D54" w:rsidP="00253FB5">
      <w:pPr>
        <w:pStyle w:val="a3"/>
        <w:spacing w:line="360" w:lineRule="auto"/>
        <w:ind w:left="105"/>
      </w:pPr>
      <w:r w:rsidRPr="00412D54">
        <w:t xml:space="preserve">Результат використання абсолютних одиниць </w:t>
      </w:r>
      <w:r>
        <w:t>вимірювання показаний нижче (</w:t>
      </w:r>
      <w:r w:rsidR="00913701">
        <w:rPr>
          <w:lang w:val="uk-UA"/>
        </w:rPr>
        <w:t>рис</w:t>
      </w:r>
      <w:r w:rsidRPr="00412D54">
        <w:t>. 1.11).</w:t>
      </w:r>
    </w:p>
    <w:p w14:paraId="1B75AD55" w14:textId="77777777" w:rsidR="004D3937" w:rsidRDefault="004D3937" w:rsidP="00253FB5">
      <w:pPr>
        <w:pStyle w:val="a3"/>
        <w:spacing w:line="360" w:lineRule="auto"/>
        <w:ind w:left="105"/>
      </w:pPr>
    </w:p>
    <w:p w14:paraId="0C87452A" w14:textId="77777777" w:rsidR="005E7977" w:rsidRDefault="00675E61" w:rsidP="00253FB5">
      <w:pPr>
        <w:pStyle w:val="a3"/>
        <w:spacing w:line="360" w:lineRule="auto"/>
        <w:jc w:val="center"/>
        <w:rPr>
          <w:sz w:val="13"/>
        </w:rPr>
      </w:pPr>
      <w:r>
        <w:rPr>
          <w:noProof/>
          <w:lang w:val="en-US" w:eastAsia="en-US" w:bidi="ar-SA"/>
        </w:rPr>
        <w:drawing>
          <wp:inline distT="0" distB="0" distL="0" distR="0" wp14:anchorId="1BE46A83" wp14:editId="24D6F749">
            <wp:extent cx="4335357" cy="1866900"/>
            <wp:effectExtent l="0" t="0" r="8255"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340835" cy="1869259"/>
                    </a:xfrm>
                    <a:prstGeom prst="rect">
                      <a:avLst/>
                    </a:prstGeom>
                  </pic:spPr>
                </pic:pic>
              </a:graphicData>
            </a:graphic>
          </wp:inline>
        </w:drawing>
      </w:r>
    </w:p>
    <w:p w14:paraId="3C7500F9" w14:textId="77777777" w:rsidR="005E7977" w:rsidRDefault="00913701" w:rsidP="00253FB5">
      <w:pPr>
        <w:spacing w:line="360" w:lineRule="auto"/>
        <w:ind w:left="1709" w:right="1745"/>
        <w:jc w:val="center"/>
        <w:rPr>
          <w:rFonts w:ascii="Georgia" w:hAnsi="Georgia"/>
          <w:i/>
          <w:sz w:val="17"/>
        </w:rPr>
      </w:pPr>
      <w:r>
        <w:rPr>
          <w:rFonts w:ascii="Georgia" w:hAnsi="Georgia"/>
          <w:i/>
          <w:color w:val="666666"/>
          <w:sz w:val="17"/>
          <w:lang w:val="uk-UA"/>
        </w:rPr>
        <w:t>Рис</w:t>
      </w:r>
      <w:r w:rsidR="00412D54" w:rsidRPr="00412D54">
        <w:rPr>
          <w:rFonts w:ascii="Georgia" w:hAnsi="Georgia"/>
          <w:i/>
          <w:color w:val="666666"/>
          <w:sz w:val="17"/>
        </w:rPr>
        <w:t>. 1.11. Розмір тексту при різних одиницях</w:t>
      </w:r>
    </w:p>
    <w:p w14:paraId="6FB32A71" w14:textId="77777777" w:rsidR="005E7977" w:rsidRDefault="005E7977" w:rsidP="00253FB5">
      <w:pPr>
        <w:pStyle w:val="a3"/>
        <w:spacing w:line="360" w:lineRule="auto"/>
        <w:rPr>
          <w:rFonts w:ascii="Georgia"/>
          <w:i/>
          <w:sz w:val="20"/>
        </w:rPr>
      </w:pPr>
    </w:p>
    <w:p w14:paraId="47703706" w14:textId="77777777" w:rsidR="005E7977" w:rsidRDefault="00412D54" w:rsidP="00253FB5">
      <w:pPr>
        <w:pStyle w:val="a3"/>
        <w:spacing w:line="360" w:lineRule="auto"/>
        <w:ind w:left="105" w:right="183"/>
      </w:pPr>
      <w:r w:rsidRPr="00412D54">
        <w:t xml:space="preserve">При установці розмірів обов'язково вказуйте одиниці виміру, наприклад </w:t>
      </w:r>
      <w:r w:rsidRPr="00412D54">
        <w:rPr>
          <w:color w:val="C00000"/>
        </w:rPr>
        <w:t>width:</w:t>
      </w:r>
      <w:r w:rsidRPr="00412D54">
        <w:t xml:space="preserve"> </w:t>
      </w:r>
      <w:r w:rsidRPr="00412D54">
        <w:rPr>
          <w:color w:val="00B050"/>
        </w:rPr>
        <w:t>30px</w:t>
      </w:r>
      <w:r w:rsidRPr="00412D54">
        <w:t>. В іншому випадку браузер не зможе показати бажаний результат, оскільки не розуміє, який розмір вам потрібно. Одиниці не додаються тільки при нульовому значенні (</w:t>
      </w:r>
      <w:r w:rsidRPr="00412D54">
        <w:rPr>
          <w:color w:val="C00000"/>
        </w:rPr>
        <w:t>margin:</w:t>
      </w:r>
      <w:r w:rsidRPr="00412D54">
        <w:t xml:space="preserve"> </w:t>
      </w:r>
      <w:r w:rsidRPr="00412D54">
        <w:rPr>
          <w:color w:val="00B050"/>
        </w:rPr>
        <w:t>0</w:t>
      </w:r>
      <w:r w:rsidRPr="00412D54">
        <w:t>).</w:t>
      </w:r>
    </w:p>
    <w:p w14:paraId="36FBB254" w14:textId="77777777" w:rsidR="005E7977" w:rsidRDefault="005E7977" w:rsidP="00253FB5">
      <w:pPr>
        <w:pStyle w:val="a3"/>
        <w:spacing w:line="360" w:lineRule="auto"/>
        <w:rPr>
          <w:sz w:val="24"/>
        </w:rPr>
      </w:pPr>
    </w:p>
    <w:p w14:paraId="70F50F7D" w14:textId="77777777" w:rsidR="005E7977" w:rsidRPr="00EE3ED5" w:rsidRDefault="00EE3ED5" w:rsidP="00253FB5">
      <w:pPr>
        <w:pStyle w:val="5"/>
        <w:spacing w:line="360" w:lineRule="auto"/>
        <w:rPr>
          <w:lang w:val="uk-UA"/>
        </w:rPr>
      </w:pPr>
      <w:r>
        <w:rPr>
          <w:color w:val="BD2026"/>
          <w:lang w:val="uk-UA"/>
        </w:rPr>
        <w:t>Колір</w:t>
      </w:r>
    </w:p>
    <w:p w14:paraId="0460197D" w14:textId="77777777" w:rsidR="005E7977" w:rsidRDefault="00EE3ED5" w:rsidP="00253FB5">
      <w:pPr>
        <w:pStyle w:val="a3"/>
        <w:spacing w:line="360" w:lineRule="auto"/>
        <w:ind w:left="105"/>
      </w:pPr>
      <w:r w:rsidRPr="00EE3ED5">
        <w:t>Колір в стилях можна задавати різними</w:t>
      </w:r>
      <w:r>
        <w:t xml:space="preserve"> способами: по шістнадцятирічним значенням</w:t>
      </w:r>
      <w:r w:rsidRPr="00EE3ED5">
        <w:t>, за назвою, в форматі RGB, RGBA, HSL, HSLA.</w:t>
      </w:r>
    </w:p>
    <w:p w14:paraId="75BE7340" w14:textId="77777777" w:rsidR="005E7977" w:rsidRDefault="005E7977" w:rsidP="00253FB5">
      <w:pPr>
        <w:pStyle w:val="a3"/>
        <w:spacing w:line="360" w:lineRule="auto"/>
      </w:pPr>
    </w:p>
    <w:p w14:paraId="265849D9" w14:textId="77777777" w:rsidR="005E7977" w:rsidRDefault="00EE3ED5" w:rsidP="00253FB5">
      <w:pPr>
        <w:pStyle w:val="6"/>
        <w:spacing w:line="360" w:lineRule="auto"/>
      </w:pPr>
      <w:r>
        <w:rPr>
          <w:color w:val="666666"/>
        </w:rPr>
        <w:t>За шістнадцят</w:t>
      </w:r>
      <w:ins w:id="601" w:author="Пользователь Windows" w:date="2019-12-19T06:09:00Z">
        <w:r w:rsidR="008E39BD">
          <w:rPr>
            <w:color w:val="666666"/>
            <w:lang w:val="uk-UA"/>
          </w:rPr>
          <w:t>ковим</w:t>
        </w:r>
      </w:ins>
      <w:del w:id="602" w:author="Пользователь Windows" w:date="2019-12-19T06:09:00Z">
        <w:r w:rsidDel="008E39BD">
          <w:rPr>
            <w:color w:val="666666"/>
          </w:rPr>
          <w:delText>ирі</w:delText>
        </w:r>
        <w:r w:rsidRPr="00EE3ED5" w:rsidDel="008E39BD">
          <w:rPr>
            <w:color w:val="666666"/>
          </w:rPr>
          <w:delText>чним</w:delText>
        </w:r>
      </w:del>
      <w:r w:rsidRPr="00EE3ED5">
        <w:rPr>
          <w:color w:val="666666"/>
        </w:rPr>
        <w:t xml:space="preserve"> значенням</w:t>
      </w:r>
    </w:p>
    <w:p w14:paraId="2415DD61" w14:textId="77777777" w:rsidR="005E7977" w:rsidRDefault="00EE3ED5" w:rsidP="00253FB5">
      <w:pPr>
        <w:pStyle w:val="a3"/>
        <w:spacing w:line="360" w:lineRule="auto"/>
        <w:ind w:left="105" w:right="183"/>
      </w:pPr>
      <w:r>
        <w:t>Для за</w:t>
      </w:r>
      <w:r w:rsidRPr="00EE3ED5">
        <w:t xml:space="preserve">дання </w:t>
      </w:r>
      <w:r>
        <w:rPr>
          <w:lang w:val="uk-UA"/>
        </w:rPr>
        <w:t xml:space="preserve">кольорів </w:t>
      </w:r>
      <w:r w:rsidRPr="00EE3ED5">
        <w:t>використовуються числа в шістн</w:t>
      </w:r>
      <w:r>
        <w:t>адцятковому коді. Шістнадцят</w:t>
      </w:r>
      <w:ins w:id="603" w:author="Пользователь Windows" w:date="2019-12-19T06:09:00Z">
        <w:r w:rsidR="008E39BD">
          <w:rPr>
            <w:lang w:val="uk-UA"/>
          </w:rPr>
          <w:t xml:space="preserve">кова </w:t>
        </w:r>
      </w:ins>
      <w:del w:id="604" w:author="Пользователь Windows" w:date="2019-12-19T06:09:00Z">
        <w:r w:rsidDel="008E39BD">
          <w:delText>ирічна</w:delText>
        </w:r>
      </w:del>
      <w:r w:rsidRPr="00EE3ED5">
        <w:t xml:space="preserve"> система, на відміну від десяткової системи, базується, як випливає з її назви, на числі 16. Цифри будуть наступні: 0, 1, 2, 3, 4, 5, 6, 7, 8, 9, A, B, C, D, E, F. Цифри від 10 до 15 замінені латинськими буквами. Числа більше 15 в шістнадцятковій системі утворюються об'єднанням двох чисел в одне. Наприклад, числу 255 в десятковій системі відповідає число FF в шістнадцятковій системі. Щоб не виникало плутанини у визначенні системи числення, перед шістнадцятковим числом ставлять символ грат #, наприклад # 666999. Кожен з трьох кольорів - червоний, зелений і синій - може набувати значень від 00 до FF. Таким чином, позначення кольору розбивається на три складові #rrggbb, де перші</w:t>
      </w:r>
      <w:r>
        <w:t xml:space="preserve"> два символи відзначають червоний компонент</w:t>
      </w:r>
      <w:r w:rsidRPr="00EE3ED5">
        <w:t xml:space="preserve"> кольору, два середніх - зелену, а два останніх - синю. Допускається використовувати скорочену форму виду #rgb, де кожен символ слід подвоювати. Так, запис # f</w:t>
      </w:r>
      <w:r>
        <w:t>e0 слід розцінювати як # ffee00</w:t>
      </w:r>
    </w:p>
    <w:p w14:paraId="75DA9A04" w14:textId="77777777" w:rsidR="005E7977" w:rsidRPr="00BC5BE9" w:rsidRDefault="00BC5BE9" w:rsidP="00253FB5">
      <w:pPr>
        <w:pStyle w:val="6"/>
        <w:spacing w:line="360" w:lineRule="auto"/>
        <w:rPr>
          <w:lang w:val="uk-UA"/>
        </w:rPr>
      </w:pPr>
      <w:r>
        <w:rPr>
          <w:color w:val="666666"/>
          <w:lang w:val="uk-UA"/>
        </w:rPr>
        <w:t>За</w:t>
      </w:r>
      <w:r w:rsidR="00EE3ED5">
        <w:rPr>
          <w:color w:val="666666"/>
        </w:rPr>
        <w:t xml:space="preserve"> назв</w:t>
      </w:r>
      <w:r>
        <w:rPr>
          <w:color w:val="666666"/>
          <w:lang w:val="uk-UA"/>
        </w:rPr>
        <w:t>ою</w:t>
      </w:r>
    </w:p>
    <w:p w14:paraId="5E538C1A" w14:textId="77777777" w:rsidR="005E7977" w:rsidRDefault="00EE3ED5" w:rsidP="00253FB5">
      <w:pPr>
        <w:pStyle w:val="a3"/>
        <w:spacing w:line="360" w:lineRule="auto"/>
        <w:ind w:left="105"/>
      </w:pPr>
      <w:r>
        <w:t>Браузери підтримують деякі кольори по їх назві. У табл. 1.4 наведені назви, шістнадцятковий код,</w:t>
      </w:r>
      <w:r>
        <w:rPr>
          <w:lang w:val="uk-UA"/>
        </w:rPr>
        <w:t xml:space="preserve"> </w:t>
      </w:r>
      <w:r>
        <w:t>значення в форматі RGB, HSL і опис.</w:t>
      </w:r>
    </w:p>
    <w:p w14:paraId="4632BD01" w14:textId="77777777" w:rsidR="005E7977" w:rsidRDefault="005E7977" w:rsidP="00253FB5">
      <w:pPr>
        <w:pStyle w:val="a3"/>
        <w:spacing w:line="360" w:lineRule="auto"/>
        <w:rPr>
          <w:sz w:val="8"/>
        </w:rPr>
      </w:pPr>
    </w:p>
    <w:p w14:paraId="238996FF" w14:textId="77777777" w:rsidR="005E7977" w:rsidRPr="005645AD" w:rsidRDefault="00C542A1" w:rsidP="00253FB5">
      <w:pPr>
        <w:spacing w:line="360" w:lineRule="auto"/>
        <w:ind w:right="626"/>
        <w:jc w:val="right"/>
        <w:rPr>
          <w:rFonts w:ascii="Georgia" w:hAnsi="Georgia"/>
          <w:i/>
          <w:sz w:val="17"/>
          <w:lang w:val="uk-UA"/>
        </w:rPr>
      </w:pPr>
      <w:r>
        <w:rPr>
          <w:rFonts w:ascii="Georgia" w:hAnsi="Georgia"/>
          <w:i/>
          <w:color w:val="666666"/>
          <w:sz w:val="17"/>
        </w:rPr>
        <w:lastRenderedPageBreak/>
        <w:t xml:space="preserve">Табл. 1.4. </w:t>
      </w:r>
      <w:r w:rsidR="005645AD">
        <w:rPr>
          <w:rFonts w:ascii="Georgia" w:hAnsi="Georgia"/>
          <w:i/>
          <w:color w:val="666666"/>
          <w:sz w:val="17"/>
          <w:lang w:val="uk-UA"/>
        </w:rPr>
        <w:t>Назви кольорів</w:t>
      </w:r>
    </w:p>
    <w:tbl>
      <w:tblPr>
        <w:tblStyle w:val="TableNormal"/>
        <w:tblW w:w="0" w:type="auto"/>
        <w:tblInd w:w="591" w:type="dxa"/>
        <w:tblBorders>
          <w:top w:val="single" w:sz="6" w:space="0" w:color="303030"/>
          <w:left w:val="single" w:sz="6" w:space="0" w:color="303030"/>
          <w:bottom w:val="single" w:sz="6" w:space="0" w:color="303030"/>
          <w:right w:val="single" w:sz="6" w:space="0" w:color="303030"/>
          <w:insideH w:val="single" w:sz="6" w:space="0" w:color="303030"/>
          <w:insideV w:val="single" w:sz="6" w:space="0" w:color="303030"/>
        </w:tblBorders>
        <w:tblLayout w:type="fixed"/>
        <w:tblLook w:val="01E0" w:firstRow="1" w:lastRow="1" w:firstColumn="1" w:lastColumn="1" w:noHBand="0" w:noVBand="0"/>
      </w:tblPr>
      <w:tblGrid>
        <w:gridCol w:w="802"/>
        <w:gridCol w:w="588"/>
        <w:gridCol w:w="1829"/>
        <w:gridCol w:w="1669"/>
        <w:gridCol w:w="1958"/>
        <w:gridCol w:w="1712"/>
      </w:tblGrid>
      <w:tr w:rsidR="005E7977" w14:paraId="7E1EF54B" w14:textId="77777777">
        <w:trPr>
          <w:trHeight w:val="284"/>
        </w:trPr>
        <w:tc>
          <w:tcPr>
            <w:tcW w:w="802" w:type="dxa"/>
            <w:shd w:val="clear" w:color="auto" w:fill="C0C0C0"/>
          </w:tcPr>
          <w:p w14:paraId="707280FC" w14:textId="77777777" w:rsidR="005E7977" w:rsidRPr="005645AD" w:rsidRDefault="005645AD" w:rsidP="00253FB5">
            <w:pPr>
              <w:pStyle w:val="TableParagraph"/>
              <w:spacing w:line="360" w:lineRule="auto"/>
              <w:ind w:left="217"/>
              <w:rPr>
                <w:rFonts w:ascii="Arial Black" w:hAnsi="Arial Black"/>
                <w:sz w:val="15"/>
                <w:lang w:val="uk-UA"/>
              </w:rPr>
            </w:pPr>
            <w:r>
              <w:rPr>
                <w:rFonts w:ascii="Arial Black" w:hAnsi="Arial Black"/>
                <w:sz w:val="15"/>
                <w:lang w:val="uk-UA"/>
              </w:rPr>
              <w:t>Ім’я</w:t>
            </w:r>
          </w:p>
        </w:tc>
        <w:tc>
          <w:tcPr>
            <w:tcW w:w="588" w:type="dxa"/>
            <w:shd w:val="clear" w:color="auto" w:fill="C0C0C0"/>
          </w:tcPr>
          <w:p w14:paraId="73CB4745" w14:textId="77777777" w:rsidR="005E7977" w:rsidRPr="005645AD" w:rsidRDefault="005645AD" w:rsidP="00253FB5">
            <w:pPr>
              <w:pStyle w:val="TableParagraph"/>
              <w:spacing w:line="360" w:lineRule="auto"/>
              <w:ind w:left="88"/>
              <w:rPr>
                <w:rFonts w:ascii="Arial Black" w:hAnsi="Arial Black"/>
                <w:sz w:val="15"/>
                <w:lang w:val="uk-UA"/>
              </w:rPr>
            </w:pPr>
            <w:r>
              <w:rPr>
                <w:rFonts w:ascii="Arial Black" w:hAnsi="Arial Black"/>
                <w:sz w:val="15"/>
                <w:lang w:val="uk-UA"/>
              </w:rPr>
              <w:t>Колір</w:t>
            </w:r>
          </w:p>
        </w:tc>
        <w:tc>
          <w:tcPr>
            <w:tcW w:w="1829" w:type="dxa"/>
            <w:shd w:val="clear" w:color="auto" w:fill="C0C0C0"/>
          </w:tcPr>
          <w:p w14:paraId="587A087E" w14:textId="77777777" w:rsidR="005E7977" w:rsidRDefault="00C542A1" w:rsidP="00253FB5">
            <w:pPr>
              <w:pStyle w:val="TableParagraph"/>
              <w:spacing w:line="360" w:lineRule="auto"/>
              <w:ind w:left="732" w:right="733"/>
              <w:jc w:val="center"/>
              <w:rPr>
                <w:rFonts w:ascii="Arial Black" w:hAnsi="Arial Black"/>
                <w:sz w:val="15"/>
              </w:rPr>
            </w:pPr>
            <w:r>
              <w:rPr>
                <w:rFonts w:ascii="Arial Black" w:hAnsi="Arial Black"/>
                <w:sz w:val="15"/>
              </w:rPr>
              <w:t>Код</w:t>
            </w:r>
          </w:p>
        </w:tc>
        <w:tc>
          <w:tcPr>
            <w:tcW w:w="1669" w:type="dxa"/>
            <w:shd w:val="clear" w:color="auto" w:fill="C0C0C0"/>
          </w:tcPr>
          <w:p w14:paraId="5CA4AF4D" w14:textId="77777777" w:rsidR="005E7977" w:rsidRDefault="00C542A1" w:rsidP="00253FB5">
            <w:pPr>
              <w:pStyle w:val="TableParagraph"/>
              <w:spacing w:line="360" w:lineRule="auto"/>
              <w:ind w:left="625" w:right="629"/>
              <w:jc w:val="center"/>
              <w:rPr>
                <w:rFonts w:ascii="Arial Black"/>
                <w:sz w:val="15"/>
              </w:rPr>
            </w:pPr>
            <w:r>
              <w:rPr>
                <w:rFonts w:ascii="Arial Black"/>
                <w:sz w:val="15"/>
              </w:rPr>
              <w:t>RGB</w:t>
            </w:r>
          </w:p>
        </w:tc>
        <w:tc>
          <w:tcPr>
            <w:tcW w:w="1958" w:type="dxa"/>
            <w:shd w:val="clear" w:color="auto" w:fill="C0C0C0"/>
          </w:tcPr>
          <w:p w14:paraId="34E5FB88" w14:textId="77777777" w:rsidR="005E7977" w:rsidRDefault="00C542A1" w:rsidP="00253FB5">
            <w:pPr>
              <w:pStyle w:val="TableParagraph"/>
              <w:spacing w:line="360" w:lineRule="auto"/>
              <w:ind w:left="784" w:right="784"/>
              <w:jc w:val="center"/>
              <w:rPr>
                <w:rFonts w:ascii="Arial Black"/>
                <w:sz w:val="15"/>
              </w:rPr>
            </w:pPr>
            <w:r>
              <w:rPr>
                <w:rFonts w:ascii="Arial Black"/>
                <w:sz w:val="15"/>
              </w:rPr>
              <w:t>HSL</w:t>
            </w:r>
          </w:p>
        </w:tc>
        <w:tc>
          <w:tcPr>
            <w:tcW w:w="1712" w:type="dxa"/>
            <w:shd w:val="clear" w:color="auto" w:fill="C0C0C0"/>
          </w:tcPr>
          <w:p w14:paraId="75EF7315" w14:textId="77777777" w:rsidR="005E7977" w:rsidRPr="005645AD" w:rsidRDefault="005645AD" w:rsidP="00253FB5">
            <w:pPr>
              <w:pStyle w:val="TableParagraph"/>
              <w:spacing w:line="360" w:lineRule="auto"/>
              <w:ind w:left="429"/>
              <w:rPr>
                <w:rFonts w:ascii="Arial Black" w:hAnsi="Arial Black"/>
                <w:sz w:val="15"/>
                <w:lang w:val="uk-UA"/>
              </w:rPr>
            </w:pPr>
            <w:r>
              <w:rPr>
                <w:rFonts w:ascii="Arial Black" w:hAnsi="Arial Black"/>
                <w:sz w:val="15"/>
                <w:lang w:val="uk-UA"/>
              </w:rPr>
              <w:t>Опис</w:t>
            </w:r>
          </w:p>
        </w:tc>
      </w:tr>
      <w:tr w:rsidR="005E7977" w14:paraId="2F60ED19" w14:textId="77777777">
        <w:trPr>
          <w:trHeight w:val="316"/>
        </w:trPr>
        <w:tc>
          <w:tcPr>
            <w:tcW w:w="802" w:type="dxa"/>
          </w:tcPr>
          <w:p w14:paraId="04B54A71" w14:textId="77777777" w:rsidR="005E7977" w:rsidRDefault="00C542A1" w:rsidP="00253FB5">
            <w:pPr>
              <w:pStyle w:val="TableParagraph"/>
              <w:spacing w:line="360" w:lineRule="auto"/>
              <w:ind w:left="45"/>
              <w:rPr>
                <w:rFonts w:ascii="Arial"/>
                <w:sz w:val="17"/>
              </w:rPr>
            </w:pPr>
            <w:r>
              <w:rPr>
                <w:rFonts w:ascii="Arial"/>
                <w:sz w:val="17"/>
              </w:rPr>
              <w:t>white</w:t>
            </w:r>
          </w:p>
        </w:tc>
        <w:tc>
          <w:tcPr>
            <w:tcW w:w="588" w:type="dxa"/>
          </w:tcPr>
          <w:p w14:paraId="39F57ED5" w14:textId="77777777" w:rsidR="005E7977" w:rsidRDefault="005E7977" w:rsidP="00253FB5">
            <w:pPr>
              <w:pStyle w:val="TableParagraph"/>
              <w:spacing w:line="360" w:lineRule="auto"/>
              <w:ind w:left="0"/>
              <w:rPr>
                <w:rFonts w:ascii="Times New Roman"/>
                <w:sz w:val="16"/>
              </w:rPr>
            </w:pPr>
          </w:p>
        </w:tc>
        <w:tc>
          <w:tcPr>
            <w:tcW w:w="1829" w:type="dxa"/>
          </w:tcPr>
          <w:p w14:paraId="1A0F8A8C" w14:textId="77777777" w:rsidR="005E7977" w:rsidRDefault="00C542A1" w:rsidP="00253FB5">
            <w:pPr>
              <w:pStyle w:val="TableParagraph"/>
              <w:spacing w:line="360" w:lineRule="auto"/>
              <w:ind w:left="46"/>
              <w:rPr>
                <w:rFonts w:ascii="Arial" w:hAnsi="Arial"/>
                <w:sz w:val="17"/>
              </w:rPr>
            </w:pPr>
            <w:r>
              <w:rPr>
                <w:rFonts w:ascii="Arial" w:hAnsi="Arial"/>
                <w:sz w:val="17"/>
              </w:rPr>
              <w:t>#ffffff или #fff</w:t>
            </w:r>
          </w:p>
        </w:tc>
        <w:tc>
          <w:tcPr>
            <w:tcW w:w="1669" w:type="dxa"/>
          </w:tcPr>
          <w:p w14:paraId="6142D62E" w14:textId="77777777" w:rsidR="005E7977" w:rsidRDefault="00C542A1" w:rsidP="00253FB5">
            <w:pPr>
              <w:pStyle w:val="TableParagraph"/>
              <w:spacing w:line="360" w:lineRule="auto"/>
              <w:ind w:left="45"/>
              <w:rPr>
                <w:rFonts w:ascii="Arial"/>
                <w:sz w:val="17"/>
              </w:rPr>
            </w:pPr>
            <w:r>
              <w:rPr>
                <w:rFonts w:ascii="Arial"/>
                <w:sz w:val="17"/>
              </w:rPr>
              <w:t>rgb(255,255,255)</w:t>
            </w:r>
          </w:p>
        </w:tc>
        <w:tc>
          <w:tcPr>
            <w:tcW w:w="1958" w:type="dxa"/>
          </w:tcPr>
          <w:p w14:paraId="5C1F7AD3" w14:textId="77777777" w:rsidR="005E7977" w:rsidRDefault="00C542A1" w:rsidP="00253FB5">
            <w:pPr>
              <w:pStyle w:val="TableParagraph"/>
              <w:spacing w:line="360" w:lineRule="auto"/>
              <w:ind w:left="45"/>
              <w:rPr>
                <w:rFonts w:ascii="Arial"/>
                <w:sz w:val="17"/>
              </w:rPr>
            </w:pPr>
            <w:r>
              <w:rPr>
                <w:rFonts w:ascii="Arial"/>
                <w:sz w:val="17"/>
              </w:rPr>
              <w:t>hsl(0,0%,100%)</w:t>
            </w:r>
          </w:p>
        </w:tc>
        <w:tc>
          <w:tcPr>
            <w:tcW w:w="1712" w:type="dxa"/>
          </w:tcPr>
          <w:p w14:paraId="3EB7E1DF" w14:textId="77777777" w:rsidR="005E7977" w:rsidRDefault="00EE3ED5" w:rsidP="00253FB5">
            <w:pPr>
              <w:pStyle w:val="TableParagraph"/>
              <w:spacing w:line="360" w:lineRule="auto"/>
              <w:ind w:left="44"/>
              <w:rPr>
                <w:rFonts w:ascii="Arial" w:hAnsi="Arial"/>
                <w:sz w:val="17"/>
              </w:rPr>
            </w:pPr>
            <w:r>
              <w:rPr>
                <w:rFonts w:ascii="Arial" w:hAnsi="Arial"/>
                <w:sz w:val="17"/>
              </w:rPr>
              <w:t>Білий</w:t>
            </w:r>
          </w:p>
        </w:tc>
      </w:tr>
      <w:tr w:rsidR="005E7977" w14:paraId="4ECDCECB" w14:textId="77777777">
        <w:trPr>
          <w:trHeight w:val="316"/>
        </w:trPr>
        <w:tc>
          <w:tcPr>
            <w:tcW w:w="802" w:type="dxa"/>
          </w:tcPr>
          <w:p w14:paraId="34749DB1" w14:textId="77777777" w:rsidR="005E7977" w:rsidRDefault="00C542A1" w:rsidP="00253FB5">
            <w:pPr>
              <w:pStyle w:val="TableParagraph"/>
              <w:spacing w:line="360" w:lineRule="auto"/>
              <w:ind w:left="46"/>
              <w:rPr>
                <w:rFonts w:ascii="Arial"/>
                <w:sz w:val="17"/>
              </w:rPr>
            </w:pPr>
            <w:r>
              <w:rPr>
                <w:rFonts w:ascii="Arial"/>
                <w:sz w:val="17"/>
              </w:rPr>
              <w:t>silver</w:t>
            </w:r>
          </w:p>
        </w:tc>
        <w:tc>
          <w:tcPr>
            <w:tcW w:w="588" w:type="dxa"/>
            <w:shd w:val="clear" w:color="auto" w:fill="C1C1C1"/>
          </w:tcPr>
          <w:p w14:paraId="78D25F52" w14:textId="77777777" w:rsidR="005E7977" w:rsidRDefault="005E7977" w:rsidP="00253FB5">
            <w:pPr>
              <w:pStyle w:val="TableParagraph"/>
              <w:spacing w:line="360" w:lineRule="auto"/>
              <w:ind w:left="0"/>
              <w:rPr>
                <w:rFonts w:ascii="Times New Roman"/>
                <w:sz w:val="16"/>
              </w:rPr>
            </w:pPr>
          </w:p>
        </w:tc>
        <w:tc>
          <w:tcPr>
            <w:tcW w:w="1829" w:type="dxa"/>
          </w:tcPr>
          <w:p w14:paraId="399FCCB1" w14:textId="77777777" w:rsidR="005E7977" w:rsidRDefault="00C542A1" w:rsidP="00253FB5">
            <w:pPr>
              <w:pStyle w:val="TableParagraph"/>
              <w:spacing w:line="360" w:lineRule="auto"/>
              <w:ind w:left="46"/>
              <w:rPr>
                <w:rFonts w:ascii="Arial"/>
                <w:sz w:val="17"/>
              </w:rPr>
            </w:pPr>
            <w:r>
              <w:rPr>
                <w:rFonts w:ascii="Arial"/>
                <w:sz w:val="17"/>
              </w:rPr>
              <w:t>#c0c0c0</w:t>
            </w:r>
          </w:p>
        </w:tc>
        <w:tc>
          <w:tcPr>
            <w:tcW w:w="1669" w:type="dxa"/>
          </w:tcPr>
          <w:p w14:paraId="427C7E8A" w14:textId="77777777" w:rsidR="005E7977" w:rsidRDefault="00C542A1" w:rsidP="00253FB5">
            <w:pPr>
              <w:pStyle w:val="TableParagraph"/>
              <w:spacing w:line="360" w:lineRule="auto"/>
              <w:ind w:left="46"/>
              <w:rPr>
                <w:rFonts w:ascii="Arial"/>
                <w:sz w:val="17"/>
              </w:rPr>
            </w:pPr>
            <w:r>
              <w:rPr>
                <w:rFonts w:ascii="Arial"/>
                <w:sz w:val="17"/>
              </w:rPr>
              <w:t>rgb(192,192,192)</w:t>
            </w:r>
          </w:p>
        </w:tc>
        <w:tc>
          <w:tcPr>
            <w:tcW w:w="1958" w:type="dxa"/>
          </w:tcPr>
          <w:p w14:paraId="3D0F3E9D" w14:textId="77777777" w:rsidR="005E7977" w:rsidRDefault="00C542A1" w:rsidP="00253FB5">
            <w:pPr>
              <w:pStyle w:val="TableParagraph"/>
              <w:spacing w:line="360" w:lineRule="auto"/>
              <w:ind w:left="46"/>
              <w:rPr>
                <w:rFonts w:ascii="Arial"/>
                <w:sz w:val="17"/>
              </w:rPr>
            </w:pPr>
            <w:r>
              <w:rPr>
                <w:rFonts w:ascii="Arial"/>
                <w:sz w:val="17"/>
              </w:rPr>
              <w:t>hsl(0,0%,75%)</w:t>
            </w:r>
          </w:p>
        </w:tc>
        <w:tc>
          <w:tcPr>
            <w:tcW w:w="1712" w:type="dxa"/>
          </w:tcPr>
          <w:p w14:paraId="0CE1D5A5" w14:textId="77777777" w:rsidR="005E7977" w:rsidRDefault="00EE3ED5" w:rsidP="00253FB5">
            <w:pPr>
              <w:pStyle w:val="TableParagraph"/>
              <w:spacing w:line="360" w:lineRule="auto"/>
              <w:ind w:left="45"/>
              <w:rPr>
                <w:rFonts w:ascii="Arial" w:hAnsi="Arial"/>
                <w:sz w:val="17"/>
              </w:rPr>
            </w:pPr>
            <w:r>
              <w:rPr>
                <w:rFonts w:ascii="Arial" w:hAnsi="Arial"/>
                <w:sz w:val="17"/>
              </w:rPr>
              <w:t>Сіри</w:t>
            </w:r>
            <w:r w:rsidR="00C542A1">
              <w:rPr>
                <w:rFonts w:ascii="Arial" w:hAnsi="Arial"/>
                <w:sz w:val="17"/>
              </w:rPr>
              <w:t>й</w:t>
            </w:r>
          </w:p>
        </w:tc>
      </w:tr>
      <w:tr w:rsidR="005E7977" w14:paraId="235661AC" w14:textId="77777777">
        <w:trPr>
          <w:trHeight w:val="316"/>
        </w:trPr>
        <w:tc>
          <w:tcPr>
            <w:tcW w:w="802" w:type="dxa"/>
          </w:tcPr>
          <w:p w14:paraId="48830FE5" w14:textId="77777777" w:rsidR="005E7977" w:rsidRDefault="00C542A1" w:rsidP="00253FB5">
            <w:pPr>
              <w:pStyle w:val="TableParagraph"/>
              <w:spacing w:line="360" w:lineRule="auto"/>
              <w:ind w:left="46"/>
              <w:rPr>
                <w:rFonts w:ascii="Arial"/>
                <w:sz w:val="17"/>
              </w:rPr>
            </w:pPr>
            <w:r>
              <w:rPr>
                <w:rFonts w:ascii="Arial"/>
                <w:sz w:val="17"/>
              </w:rPr>
              <w:t>gray</w:t>
            </w:r>
          </w:p>
        </w:tc>
        <w:tc>
          <w:tcPr>
            <w:tcW w:w="588" w:type="dxa"/>
            <w:shd w:val="clear" w:color="auto" w:fill="818181"/>
          </w:tcPr>
          <w:p w14:paraId="6705AF56" w14:textId="77777777" w:rsidR="005E7977" w:rsidRDefault="005E7977" w:rsidP="00253FB5">
            <w:pPr>
              <w:pStyle w:val="TableParagraph"/>
              <w:spacing w:line="360" w:lineRule="auto"/>
              <w:ind w:left="0"/>
              <w:rPr>
                <w:rFonts w:ascii="Times New Roman"/>
                <w:sz w:val="16"/>
              </w:rPr>
            </w:pPr>
          </w:p>
        </w:tc>
        <w:tc>
          <w:tcPr>
            <w:tcW w:w="1829" w:type="dxa"/>
          </w:tcPr>
          <w:p w14:paraId="60246CB4" w14:textId="77777777" w:rsidR="005E7977" w:rsidRDefault="00C542A1" w:rsidP="00253FB5">
            <w:pPr>
              <w:pStyle w:val="TableParagraph"/>
              <w:spacing w:line="360" w:lineRule="auto"/>
              <w:ind w:left="46"/>
              <w:rPr>
                <w:rFonts w:ascii="Arial"/>
                <w:sz w:val="17"/>
              </w:rPr>
            </w:pPr>
            <w:r>
              <w:rPr>
                <w:rFonts w:ascii="Arial"/>
                <w:sz w:val="17"/>
              </w:rPr>
              <w:t>#808080</w:t>
            </w:r>
          </w:p>
        </w:tc>
        <w:tc>
          <w:tcPr>
            <w:tcW w:w="1669" w:type="dxa"/>
          </w:tcPr>
          <w:p w14:paraId="706B15E5" w14:textId="77777777" w:rsidR="005E7977" w:rsidRDefault="00C542A1" w:rsidP="00253FB5">
            <w:pPr>
              <w:pStyle w:val="TableParagraph"/>
              <w:spacing w:line="360" w:lineRule="auto"/>
              <w:ind w:left="46"/>
              <w:rPr>
                <w:rFonts w:ascii="Arial"/>
                <w:sz w:val="17"/>
              </w:rPr>
            </w:pPr>
            <w:r>
              <w:rPr>
                <w:rFonts w:ascii="Arial"/>
                <w:sz w:val="17"/>
              </w:rPr>
              <w:t>rgb(128,128,128)</w:t>
            </w:r>
          </w:p>
        </w:tc>
        <w:tc>
          <w:tcPr>
            <w:tcW w:w="1958" w:type="dxa"/>
          </w:tcPr>
          <w:p w14:paraId="5733F098" w14:textId="77777777" w:rsidR="005E7977" w:rsidRDefault="00C542A1" w:rsidP="00253FB5">
            <w:pPr>
              <w:pStyle w:val="TableParagraph"/>
              <w:spacing w:line="360" w:lineRule="auto"/>
              <w:ind w:left="46"/>
              <w:rPr>
                <w:rFonts w:ascii="Arial"/>
                <w:sz w:val="17"/>
              </w:rPr>
            </w:pPr>
            <w:r>
              <w:rPr>
                <w:rFonts w:ascii="Arial"/>
                <w:sz w:val="17"/>
              </w:rPr>
              <w:t>hsl(0,0%,50%)</w:t>
            </w:r>
          </w:p>
        </w:tc>
        <w:tc>
          <w:tcPr>
            <w:tcW w:w="1712" w:type="dxa"/>
          </w:tcPr>
          <w:p w14:paraId="7EA1E18A" w14:textId="77777777" w:rsidR="005E7977" w:rsidRDefault="00EE3ED5" w:rsidP="00253FB5">
            <w:pPr>
              <w:pStyle w:val="TableParagraph"/>
              <w:spacing w:line="360" w:lineRule="auto"/>
              <w:ind w:left="45"/>
              <w:rPr>
                <w:rFonts w:ascii="Arial" w:hAnsi="Arial"/>
                <w:sz w:val="17"/>
              </w:rPr>
            </w:pPr>
            <w:r>
              <w:rPr>
                <w:rFonts w:ascii="Arial" w:hAnsi="Arial"/>
                <w:sz w:val="17"/>
              </w:rPr>
              <w:t>Темно-сіри</w:t>
            </w:r>
            <w:r w:rsidR="00C542A1">
              <w:rPr>
                <w:rFonts w:ascii="Arial" w:hAnsi="Arial"/>
                <w:sz w:val="17"/>
              </w:rPr>
              <w:t>й</w:t>
            </w:r>
          </w:p>
        </w:tc>
      </w:tr>
      <w:tr w:rsidR="005E7977" w14:paraId="7F69E2B0" w14:textId="77777777">
        <w:trPr>
          <w:trHeight w:val="316"/>
        </w:trPr>
        <w:tc>
          <w:tcPr>
            <w:tcW w:w="802" w:type="dxa"/>
          </w:tcPr>
          <w:p w14:paraId="43EDC4BF" w14:textId="77777777" w:rsidR="005E7977" w:rsidRDefault="00C542A1" w:rsidP="00253FB5">
            <w:pPr>
              <w:pStyle w:val="TableParagraph"/>
              <w:spacing w:line="360" w:lineRule="auto"/>
              <w:ind w:left="46"/>
              <w:rPr>
                <w:rFonts w:ascii="Arial"/>
                <w:sz w:val="17"/>
              </w:rPr>
            </w:pPr>
            <w:r>
              <w:rPr>
                <w:rFonts w:ascii="Arial"/>
                <w:sz w:val="17"/>
              </w:rPr>
              <w:t>black</w:t>
            </w:r>
          </w:p>
        </w:tc>
        <w:tc>
          <w:tcPr>
            <w:tcW w:w="588" w:type="dxa"/>
            <w:shd w:val="clear" w:color="auto" w:fill="000000"/>
          </w:tcPr>
          <w:p w14:paraId="13A1B53F" w14:textId="77777777" w:rsidR="005E7977" w:rsidRDefault="005E7977" w:rsidP="00253FB5">
            <w:pPr>
              <w:pStyle w:val="TableParagraph"/>
              <w:spacing w:line="360" w:lineRule="auto"/>
              <w:ind w:left="0"/>
              <w:rPr>
                <w:rFonts w:ascii="Times New Roman"/>
                <w:sz w:val="16"/>
              </w:rPr>
            </w:pPr>
          </w:p>
        </w:tc>
        <w:tc>
          <w:tcPr>
            <w:tcW w:w="1829" w:type="dxa"/>
          </w:tcPr>
          <w:p w14:paraId="3DB2EDE8" w14:textId="77777777" w:rsidR="005E7977" w:rsidRDefault="00C542A1" w:rsidP="00253FB5">
            <w:pPr>
              <w:pStyle w:val="TableParagraph"/>
              <w:spacing w:line="360" w:lineRule="auto"/>
              <w:ind w:left="46"/>
              <w:rPr>
                <w:rFonts w:ascii="Arial" w:hAnsi="Arial"/>
                <w:sz w:val="17"/>
              </w:rPr>
            </w:pPr>
            <w:r>
              <w:rPr>
                <w:rFonts w:ascii="Arial" w:hAnsi="Arial"/>
                <w:sz w:val="17"/>
              </w:rPr>
              <w:t>#000000 или #000</w:t>
            </w:r>
          </w:p>
        </w:tc>
        <w:tc>
          <w:tcPr>
            <w:tcW w:w="1669" w:type="dxa"/>
          </w:tcPr>
          <w:p w14:paraId="145DA3B8" w14:textId="77777777" w:rsidR="005E7977" w:rsidRDefault="00C542A1" w:rsidP="00253FB5">
            <w:pPr>
              <w:pStyle w:val="TableParagraph"/>
              <w:spacing w:line="360" w:lineRule="auto"/>
              <w:ind w:left="46"/>
              <w:rPr>
                <w:rFonts w:ascii="Arial"/>
                <w:sz w:val="17"/>
              </w:rPr>
            </w:pPr>
            <w:r>
              <w:rPr>
                <w:rFonts w:ascii="Arial"/>
                <w:sz w:val="17"/>
              </w:rPr>
              <w:t>rgb(0,0,0)</w:t>
            </w:r>
          </w:p>
        </w:tc>
        <w:tc>
          <w:tcPr>
            <w:tcW w:w="1958" w:type="dxa"/>
          </w:tcPr>
          <w:p w14:paraId="675E736D" w14:textId="77777777" w:rsidR="005E7977" w:rsidRDefault="00C542A1" w:rsidP="00253FB5">
            <w:pPr>
              <w:pStyle w:val="TableParagraph"/>
              <w:spacing w:line="360" w:lineRule="auto"/>
              <w:ind w:left="46"/>
              <w:rPr>
                <w:rFonts w:ascii="Arial"/>
                <w:sz w:val="17"/>
              </w:rPr>
            </w:pPr>
            <w:r>
              <w:rPr>
                <w:rFonts w:ascii="Arial"/>
                <w:sz w:val="17"/>
              </w:rPr>
              <w:t>hsl(0,0%,0%)</w:t>
            </w:r>
          </w:p>
        </w:tc>
        <w:tc>
          <w:tcPr>
            <w:tcW w:w="1712" w:type="dxa"/>
          </w:tcPr>
          <w:p w14:paraId="2D7F1589" w14:textId="77777777" w:rsidR="005E7977" w:rsidRDefault="00EE3ED5" w:rsidP="00253FB5">
            <w:pPr>
              <w:pStyle w:val="TableParagraph"/>
              <w:spacing w:line="360" w:lineRule="auto"/>
              <w:ind w:left="45"/>
              <w:rPr>
                <w:rFonts w:ascii="Arial" w:hAnsi="Arial"/>
                <w:sz w:val="17"/>
              </w:rPr>
            </w:pPr>
            <w:r>
              <w:rPr>
                <w:rFonts w:ascii="Arial" w:hAnsi="Arial"/>
                <w:sz w:val="17"/>
              </w:rPr>
              <w:t>Чорни</w:t>
            </w:r>
            <w:r w:rsidR="00C542A1">
              <w:rPr>
                <w:rFonts w:ascii="Arial" w:hAnsi="Arial"/>
                <w:sz w:val="17"/>
              </w:rPr>
              <w:t>й</w:t>
            </w:r>
          </w:p>
        </w:tc>
      </w:tr>
      <w:tr w:rsidR="005E7977" w14:paraId="665AC6F5" w14:textId="77777777">
        <w:trPr>
          <w:trHeight w:val="316"/>
        </w:trPr>
        <w:tc>
          <w:tcPr>
            <w:tcW w:w="802" w:type="dxa"/>
          </w:tcPr>
          <w:p w14:paraId="1C2A6370" w14:textId="77777777" w:rsidR="005E7977" w:rsidRDefault="00C542A1" w:rsidP="00253FB5">
            <w:pPr>
              <w:pStyle w:val="TableParagraph"/>
              <w:spacing w:line="360" w:lineRule="auto"/>
              <w:ind w:left="46"/>
              <w:rPr>
                <w:rFonts w:ascii="Arial"/>
                <w:sz w:val="17"/>
              </w:rPr>
            </w:pPr>
            <w:r>
              <w:rPr>
                <w:rFonts w:ascii="Arial"/>
                <w:sz w:val="17"/>
              </w:rPr>
              <w:t>maroon</w:t>
            </w:r>
          </w:p>
        </w:tc>
        <w:tc>
          <w:tcPr>
            <w:tcW w:w="588" w:type="dxa"/>
            <w:shd w:val="clear" w:color="auto" w:fill="800000"/>
          </w:tcPr>
          <w:p w14:paraId="21358FF0" w14:textId="77777777" w:rsidR="005E7977" w:rsidRDefault="005E7977" w:rsidP="00253FB5">
            <w:pPr>
              <w:pStyle w:val="TableParagraph"/>
              <w:spacing w:line="360" w:lineRule="auto"/>
              <w:ind w:left="0"/>
              <w:rPr>
                <w:rFonts w:ascii="Times New Roman"/>
                <w:sz w:val="16"/>
              </w:rPr>
            </w:pPr>
          </w:p>
        </w:tc>
        <w:tc>
          <w:tcPr>
            <w:tcW w:w="1829" w:type="dxa"/>
          </w:tcPr>
          <w:p w14:paraId="1EDFB245" w14:textId="77777777" w:rsidR="005E7977" w:rsidRDefault="00C542A1" w:rsidP="00253FB5">
            <w:pPr>
              <w:pStyle w:val="TableParagraph"/>
              <w:spacing w:line="360" w:lineRule="auto"/>
              <w:ind w:left="47"/>
              <w:rPr>
                <w:rFonts w:ascii="Arial"/>
                <w:sz w:val="17"/>
              </w:rPr>
            </w:pPr>
            <w:r>
              <w:rPr>
                <w:rFonts w:ascii="Arial"/>
                <w:sz w:val="17"/>
              </w:rPr>
              <w:t>#800000</w:t>
            </w:r>
          </w:p>
        </w:tc>
        <w:tc>
          <w:tcPr>
            <w:tcW w:w="1669" w:type="dxa"/>
          </w:tcPr>
          <w:p w14:paraId="06C6D0DE" w14:textId="77777777" w:rsidR="005E7977" w:rsidRDefault="00C542A1" w:rsidP="00253FB5">
            <w:pPr>
              <w:pStyle w:val="TableParagraph"/>
              <w:spacing w:line="360" w:lineRule="auto"/>
              <w:ind w:left="47"/>
              <w:rPr>
                <w:rFonts w:ascii="Arial"/>
                <w:sz w:val="17"/>
              </w:rPr>
            </w:pPr>
            <w:r>
              <w:rPr>
                <w:rFonts w:ascii="Arial"/>
                <w:sz w:val="17"/>
              </w:rPr>
              <w:t>rgb(128,0,0)</w:t>
            </w:r>
          </w:p>
        </w:tc>
        <w:tc>
          <w:tcPr>
            <w:tcW w:w="1958" w:type="dxa"/>
          </w:tcPr>
          <w:p w14:paraId="14479949" w14:textId="77777777" w:rsidR="005E7977" w:rsidRDefault="00C542A1" w:rsidP="00253FB5">
            <w:pPr>
              <w:pStyle w:val="TableParagraph"/>
              <w:spacing w:line="360" w:lineRule="auto"/>
              <w:ind w:left="46"/>
              <w:rPr>
                <w:rFonts w:ascii="Arial"/>
                <w:sz w:val="17"/>
              </w:rPr>
            </w:pPr>
            <w:r>
              <w:rPr>
                <w:rFonts w:ascii="Arial"/>
                <w:sz w:val="17"/>
              </w:rPr>
              <w:t>hsl(0,100%,25%)</w:t>
            </w:r>
          </w:p>
        </w:tc>
        <w:tc>
          <w:tcPr>
            <w:tcW w:w="1712" w:type="dxa"/>
          </w:tcPr>
          <w:p w14:paraId="19D047AF" w14:textId="77777777" w:rsidR="005E7977" w:rsidRDefault="00C542A1" w:rsidP="00253FB5">
            <w:pPr>
              <w:pStyle w:val="TableParagraph"/>
              <w:spacing w:line="360" w:lineRule="auto"/>
              <w:ind w:left="45"/>
              <w:rPr>
                <w:rFonts w:ascii="Arial" w:hAnsi="Arial"/>
                <w:sz w:val="17"/>
              </w:rPr>
            </w:pPr>
            <w:r>
              <w:rPr>
                <w:rFonts w:ascii="Arial" w:hAnsi="Arial"/>
                <w:sz w:val="17"/>
              </w:rPr>
              <w:t>Тем</w:t>
            </w:r>
            <w:r w:rsidR="00EE3ED5">
              <w:rPr>
                <w:rFonts w:ascii="Arial" w:hAnsi="Arial"/>
                <w:sz w:val="17"/>
              </w:rPr>
              <w:t>но-червони</w:t>
            </w:r>
            <w:r>
              <w:rPr>
                <w:rFonts w:ascii="Arial" w:hAnsi="Arial"/>
                <w:sz w:val="17"/>
              </w:rPr>
              <w:t>й</w:t>
            </w:r>
          </w:p>
        </w:tc>
      </w:tr>
      <w:tr w:rsidR="005E7977" w14:paraId="36290573" w14:textId="77777777">
        <w:trPr>
          <w:trHeight w:val="316"/>
        </w:trPr>
        <w:tc>
          <w:tcPr>
            <w:tcW w:w="802" w:type="dxa"/>
          </w:tcPr>
          <w:p w14:paraId="438FA2A9" w14:textId="77777777" w:rsidR="005E7977" w:rsidRDefault="00C542A1" w:rsidP="00253FB5">
            <w:pPr>
              <w:pStyle w:val="TableParagraph"/>
              <w:spacing w:line="360" w:lineRule="auto"/>
              <w:ind w:left="46"/>
              <w:rPr>
                <w:rFonts w:ascii="Arial"/>
                <w:sz w:val="17"/>
              </w:rPr>
            </w:pPr>
            <w:r>
              <w:rPr>
                <w:rFonts w:ascii="Arial"/>
                <w:sz w:val="17"/>
              </w:rPr>
              <w:t>red</w:t>
            </w:r>
          </w:p>
        </w:tc>
        <w:tc>
          <w:tcPr>
            <w:tcW w:w="588" w:type="dxa"/>
            <w:shd w:val="clear" w:color="auto" w:fill="FF0000"/>
          </w:tcPr>
          <w:p w14:paraId="785FF852" w14:textId="77777777" w:rsidR="005E7977" w:rsidRDefault="005E7977" w:rsidP="00253FB5">
            <w:pPr>
              <w:pStyle w:val="TableParagraph"/>
              <w:spacing w:line="360" w:lineRule="auto"/>
              <w:ind w:left="0"/>
              <w:rPr>
                <w:rFonts w:ascii="Times New Roman"/>
                <w:sz w:val="16"/>
              </w:rPr>
            </w:pPr>
          </w:p>
        </w:tc>
        <w:tc>
          <w:tcPr>
            <w:tcW w:w="1829" w:type="dxa"/>
          </w:tcPr>
          <w:p w14:paraId="14C65435" w14:textId="77777777" w:rsidR="005E7977" w:rsidRDefault="00C542A1" w:rsidP="00253FB5">
            <w:pPr>
              <w:pStyle w:val="TableParagraph"/>
              <w:spacing w:line="360" w:lineRule="auto"/>
              <w:ind w:left="47"/>
              <w:rPr>
                <w:rFonts w:ascii="Arial" w:hAnsi="Arial"/>
                <w:sz w:val="17"/>
              </w:rPr>
            </w:pPr>
            <w:r>
              <w:rPr>
                <w:rFonts w:ascii="Arial" w:hAnsi="Arial"/>
                <w:sz w:val="17"/>
              </w:rPr>
              <w:t>#ff0000 или #f00</w:t>
            </w:r>
          </w:p>
        </w:tc>
        <w:tc>
          <w:tcPr>
            <w:tcW w:w="1669" w:type="dxa"/>
          </w:tcPr>
          <w:p w14:paraId="179936D2" w14:textId="77777777" w:rsidR="005E7977" w:rsidRDefault="00C542A1" w:rsidP="00253FB5">
            <w:pPr>
              <w:pStyle w:val="TableParagraph"/>
              <w:spacing w:line="360" w:lineRule="auto"/>
              <w:ind w:left="47"/>
              <w:rPr>
                <w:rFonts w:ascii="Arial"/>
                <w:sz w:val="17"/>
              </w:rPr>
            </w:pPr>
            <w:r>
              <w:rPr>
                <w:rFonts w:ascii="Arial"/>
                <w:sz w:val="17"/>
              </w:rPr>
              <w:t>rgb(255,0,0)</w:t>
            </w:r>
          </w:p>
        </w:tc>
        <w:tc>
          <w:tcPr>
            <w:tcW w:w="1958" w:type="dxa"/>
          </w:tcPr>
          <w:p w14:paraId="6BD8C74A" w14:textId="77777777" w:rsidR="005E7977" w:rsidRDefault="00C542A1" w:rsidP="00253FB5">
            <w:pPr>
              <w:pStyle w:val="TableParagraph"/>
              <w:spacing w:line="360" w:lineRule="auto"/>
              <w:ind w:left="46"/>
              <w:rPr>
                <w:rFonts w:ascii="Arial"/>
                <w:sz w:val="17"/>
              </w:rPr>
            </w:pPr>
            <w:r>
              <w:rPr>
                <w:rFonts w:ascii="Arial"/>
                <w:sz w:val="17"/>
              </w:rPr>
              <w:t>hsl(0,100%,50%)</w:t>
            </w:r>
          </w:p>
        </w:tc>
        <w:tc>
          <w:tcPr>
            <w:tcW w:w="1712" w:type="dxa"/>
          </w:tcPr>
          <w:p w14:paraId="76625A24" w14:textId="77777777" w:rsidR="005E7977" w:rsidRPr="00EE3ED5" w:rsidRDefault="00EE3ED5" w:rsidP="00253FB5">
            <w:pPr>
              <w:pStyle w:val="TableParagraph"/>
              <w:spacing w:line="360" w:lineRule="auto"/>
              <w:ind w:left="45"/>
              <w:rPr>
                <w:rFonts w:ascii="Arial" w:hAnsi="Arial"/>
                <w:sz w:val="17"/>
                <w:lang w:val="uk-UA"/>
              </w:rPr>
            </w:pPr>
            <w:r>
              <w:rPr>
                <w:rFonts w:ascii="Arial" w:hAnsi="Arial"/>
                <w:sz w:val="17"/>
                <w:lang w:val="uk-UA"/>
              </w:rPr>
              <w:t>Червоний</w:t>
            </w:r>
          </w:p>
        </w:tc>
      </w:tr>
      <w:tr w:rsidR="005E7977" w14:paraId="499304DD" w14:textId="77777777">
        <w:trPr>
          <w:trHeight w:val="316"/>
        </w:trPr>
        <w:tc>
          <w:tcPr>
            <w:tcW w:w="802" w:type="dxa"/>
          </w:tcPr>
          <w:p w14:paraId="5EC2D5AE" w14:textId="77777777" w:rsidR="005E7977" w:rsidRDefault="00C542A1" w:rsidP="00253FB5">
            <w:pPr>
              <w:pStyle w:val="TableParagraph"/>
              <w:spacing w:line="360" w:lineRule="auto"/>
              <w:ind w:left="46"/>
              <w:rPr>
                <w:rFonts w:ascii="Arial"/>
                <w:sz w:val="17"/>
              </w:rPr>
            </w:pPr>
            <w:r>
              <w:rPr>
                <w:rFonts w:ascii="Arial"/>
                <w:sz w:val="17"/>
              </w:rPr>
              <w:t>orange</w:t>
            </w:r>
          </w:p>
        </w:tc>
        <w:tc>
          <w:tcPr>
            <w:tcW w:w="588" w:type="dxa"/>
            <w:shd w:val="clear" w:color="auto" w:fill="FFA500"/>
          </w:tcPr>
          <w:p w14:paraId="738C6A4C" w14:textId="77777777" w:rsidR="005E7977" w:rsidRDefault="005E7977" w:rsidP="00253FB5">
            <w:pPr>
              <w:pStyle w:val="TableParagraph"/>
              <w:spacing w:line="360" w:lineRule="auto"/>
              <w:ind w:left="0"/>
              <w:rPr>
                <w:rFonts w:ascii="Times New Roman"/>
                <w:sz w:val="16"/>
              </w:rPr>
            </w:pPr>
          </w:p>
        </w:tc>
        <w:tc>
          <w:tcPr>
            <w:tcW w:w="1829" w:type="dxa"/>
          </w:tcPr>
          <w:p w14:paraId="6CD6C9A3" w14:textId="77777777" w:rsidR="005E7977" w:rsidRDefault="00C542A1" w:rsidP="00253FB5">
            <w:pPr>
              <w:pStyle w:val="TableParagraph"/>
              <w:spacing w:line="360" w:lineRule="auto"/>
              <w:ind w:left="47"/>
              <w:rPr>
                <w:rFonts w:ascii="Arial"/>
                <w:sz w:val="17"/>
              </w:rPr>
            </w:pPr>
            <w:r>
              <w:rPr>
                <w:rFonts w:ascii="Arial"/>
                <w:sz w:val="17"/>
              </w:rPr>
              <w:t>#ffa500</w:t>
            </w:r>
          </w:p>
        </w:tc>
        <w:tc>
          <w:tcPr>
            <w:tcW w:w="1669" w:type="dxa"/>
          </w:tcPr>
          <w:p w14:paraId="07025EF1" w14:textId="77777777" w:rsidR="005E7977" w:rsidRDefault="00C542A1" w:rsidP="00253FB5">
            <w:pPr>
              <w:pStyle w:val="TableParagraph"/>
              <w:spacing w:line="360" w:lineRule="auto"/>
              <w:ind w:left="47"/>
              <w:rPr>
                <w:rFonts w:ascii="Arial"/>
                <w:sz w:val="17"/>
              </w:rPr>
            </w:pPr>
            <w:r>
              <w:rPr>
                <w:rFonts w:ascii="Arial"/>
                <w:sz w:val="17"/>
              </w:rPr>
              <w:t>rgb(255,165,0)</w:t>
            </w:r>
          </w:p>
        </w:tc>
        <w:tc>
          <w:tcPr>
            <w:tcW w:w="1958" w:type="dxa"/>
          </w:tcPr>
          <w:p w14:paraId="0100E63F" w14:textId="77777777" w:rsidR="005E7977" w:rsidRDefault="00C542A1" w:rsidP="00253FB5">
            <w:pPr>
              <w:pStyle w:val="TableParagraph"/>
              <w:spacing w:line="360" w:lineRule="auto"/>
              <w:ind w:left="46"/>
              <w:rPr>
                <w:rFonts w:ascii="Arial"/>
                <w:sz w:val="17"/>
              </w:rPr>
            </w:pPr>
            <w:r>
              <w:rPr>
                <w:rFonts w:ascii="Arial"/>
                <w:sz w:val="17"/>
              </w:rPr>
              <w:t>hsl(38.8,100%,50%)</w:t>
            </w:r>
          </w:p>
        </w:tc>
        <w:tc>
          <w:tcPr>
            <w:tcW w:w="1712" w:type="dxa"/>
          </w:tcPr>
          <w:p w14:paraId="1A8DB630" w14:textId="77777777" w:rsidR="005E7977" w:rsidRDefault="00EE3ED5" w:rsidP="00253FB5">
            <w:pPr>
              <w:pStyle w:val="TableParagraph"/>
              <w:spacing w:line="360" w:lineRule="auto"/>
              <w:ind w:left="46"/>
              <w:rPr>
                <w:rFonts w:ascii="Arial" w:hAnsi="Arial"/>
                <w:sz w:val="17"/>
              </w:rPr>
            </w:pPr>
            <w:r>
              <w:rPr>
                <w:rFonts w:ascii="Arial" w:hAnsi="Arial"/>
                <w:sz w:val="17"/>
                <w:lang w:val="uk-UA"/>
              </w:rPr>
              <w:t>П</w:t>
            </w:r>
            <w:r w:rsidRPr="00EE3ED5">
              <w:rPr>
                <w:rFonts w:ascii="Arial" w:hAnsi="Arial"/>
                <w:sz w:val="17"/>
              </w:rPr>
              <w:t>омаранчевий</w:t>
            </w:r>
          </w:p>
        </w:tc>
      </w:tr>
      <w:tr w:rsidR="005E7977" w14:paraId="783B46DB" w14:textId="77777777">
        <w:trPr>
          <w:trHeight w:val="316"/>
        </w:trPr>
        <w:tc>
          <w:tcPr>
            <w:tcW w:w="802" w:type="dxa"/>
          </w:tcPr>
          <w:p w14:paraId="282E64D2" w14:textId="77777777" w:rsidR="005E7977" w:rsidRDefault="00C542A1" w:rsidP="00253FB5">
            <w:pPr>
              <w:pStyle w:val="TableParagraph"/>
              <w:spacing w:line="360" w:lineRule="auto"/>
              <w:ind w:left="47"/>
              <w:rPr>
                <w:rFonts w:ascii="Arial"/>
                <w:sz w:val="17"/>
              </w:rPr>
            </w:pPr>
            <w:r>
              <w:rPr>
                <w:rFonts w:ascii="Arial"/>
                <w:sz w:val="17"/>
              </w:rPr>
              <w:t>yellow</w:t>
            </w:r>
          </w:p>
        </w:tc>
        <w:tc>
          <w:tcPr>
            <w:tcW w:w="588" w:type="dxa"/>
            <w:shd w:val="clear" w:color="auto" w:fill="FFFF00"/>
          </w:tcPr>
          <w:p w14:paraId="16DE95DF" w14:textId="77777777" w:rsidR="005E7977" w:rsidRDefault="005E7977" w:rsidP="00253FB5">
            <w:pPr>
              <w:pStyle w:val="TableParagraph"/>
              <w:spacing w:line="360" w:lineRule="auto"/>
              <w:ind w:left="0"/>
              <w:rPr>
                <w:rFonts w:ascii="Times New Roman"/>
                <w:sz w:val="16"/>
              </w:rPr>
            </w:pPr>
          </w:p>
        </w:tc>
        <w:tc>
          <w:tcPr>
            <w:tcW w:w="1829" w:type="dxa"/>
          </w:tcPr>
          <w:p w14:paraId="74284DB9" w14:textId="77777777" w:rsidR="005E7977" w:rsidRDefault="00C542A1" w:rsidP="00253FB5">
            <w:pPr>
              <w:pStyle w:val="TableParagraph"/>
              <w:spacing w:line="360" w:lineRule="auto"/>
              <w:ind w:left="47"/>
              <w:rPr>
                <w:rFonts w:ascii="Arial" w:hAnsi="Arial"/>
                <w:sz w:val="17"/>
              </w:rPr>
            </w:pPr>
            <w:r>
              <w:rPr>
                <w:rFonts w:ascii="Arial" w:hAnsi="Arial"/>
                <w:sz w:val="17"/>
              </w:rPr>
              <w:t>#ffff00 или #ff0</w:t>
            </w:r>
          </w:p>
        </w:tc>
        <w:tc>
          <w:tcPr>
            <w:tcW w:w="1669" w:type="dxa"/>
          </w:tcPr>
          <w:p w14:paraId="493A9783" w14:textId="77777777" w:rsidR="005E7977" w:rsidRDefault="00C542A1" w:rsidP="00253FB5">
            <w:pPr>
              <w:pStyle w:val="TableParagraph"/>
              <w:spacing w:line="360" w:lineRule="auto"/>
              <w:ind w:left="47"/>
              <w:rPr>
                <w:rFonts w:ascii="Arial"/>
                <w:sz w:val="17"/>
              </w:rPr>
            </w:pPr>
            <w:r>
              <w:rPr>
                <w:rFonts w:ascii="Arial"/>
                <w:sz w:val="17"/>
              </w:rPr>
              <w:t>rgb(255,255,0)</w:t>
            </w:r>
          </w:p>
        </w:tc>
        <w:tc>
          <w:tcPr>
            <w:tcW w:w="1958" w:type="dxa"/>
          </w:tcPr>
          <w:p w14:paraId="67D3463E" w14:textId="77777777" w:rsidR="005E7977" w:rsidRDefault="00C542A1" w:rsidP="00253FB5">
            <w:pPr>
              <w:pStyle w:val="TableParagraph"/>
              <w:spacing w:line="360" w:lineRule="auto"/>
              <w:ind w:left="47"/>
              <w:rPr>
                <w:rFonts w:ascii="Arial"/>
                <w:sz w:val="17"/>
              </w:rPr>
            </w:pPr>
            <w:r>
              <w:rPr>
                <w:rFonts w:ascii="Arial"/>
                <w:sz w:val="17"/>
              </w:rPr>
              <w:t>hsl(60,100%,50%)</w:t>
            </w:r>
          </w:p>
        </w:tc>
        <w:tc>
          <w:tcPr>
            <w:tcW w:w="1712" w:type="dxa"/>
          </w:tcPr>
          <w:p w14:paraId="2F3AA792" w14:textId="77777777" w:rsidR="005E7977" w:rsidRPr="00EE3ED5" w:rsidRDefault="00EE3ED5" w:rsidP="00253FB5">
            <w:pPr>
              <w:pStyle w:val="TableParagraph"/>
              <w:spacing w:line="360" w:lineRule="auto"/>
              <w:ind w:left="46"/>
              <w:rPr>
                <w:rFonts w:ascii="Arial" w:hAnsi="Arial"/>
                <w:sz w:val="17"/>
                <w:lang w:val="uk-UA"/>
              </w:rPr>
            </w:pPr>
            <w:r>
              <w:rPr>
                <w:rFonts w:ascii="Arial" w:hAnsi="Arial"/>
                <w:sz w:val="17"/>
              </w:rPr>
              <w:t>Жо</w:t>
            </w:r>
            <w:r>
              <w:rPr>
                <w:rFonts w:ascii="Arial" w:hAnsi="Arial"/>
                <w:sz w:val="17"/>
                <w:lang w:val="uk-UA"/>
              </w:rPr>
              <w:t>втий</w:t>
            </w:r>
          </w:p>
        </w:tc>
      </w:tr>
      <w:tr w:rsidR="005E7977" w14:paraId="216651B3" w14:textId="77777777">
        <w:trPr>
          <w:trHeight w:val="316"/>
        </w:trPr>
        <w:tc>
          <w:tcPr>
            <w:tcW w:w="802" w:type="dxa"/>
          </w:tcPr>
          <w:p w14:paraId="151A2FF4" w14:textId="77777777" w:rsidR="005E7977" w:rsidRDefault="00C542A1" w:rsidP="00253FB5">
            <w:pPr>
              <w:pStyle w:val="TableParagraph"/>
              <w:spacing w:line="360" w:lineRule="auto"/>
              <w:ind w:left="47"/>
              <w:rPr>
                <w:rFonts w:ascii="Arial"/>
                <w:sz w:val="17"/>
              </w:rPr>
            </w:pPr>
            <w:r>
              <w:rPr>
                <w:rFonts w:ascii="Arial"/>
                <w:sz w:val="17"/>
              </w:rPr>
              <w:t>olive</w:t>
            </w:r>
          </w:p>
        </w:tc>
        <w:tc>
          <w:tcPr>
            <w:tcW w:w="588" w:type="dxa"/>
            <w:shd w:val="clear" w:color="auto" w:fill="808000"/>
          </w:tcPr>
          <w:p w14:paraId="28AE68CD" w14:textId="77777777" w:rsidR="005E7977" w:rsidRDefault="005E7977" w:rsidP="00253FB5">
            <w:pPr>
              <w:pStyle w:val="TableParagraph"/>
              <w:spacing w:line="360" w:lineRule="auto"/>
              <w:ind w:left="0"/>
              <w:rPr>
                <w:rFonts w:ascii="Times New Roman"/>
                <w:sz w:val="16"/>
              </w:rPr>
            </w:pPr>
          </w:p>
        </w:tc>
        <w:tc>
          <w:tcPr>
            <w:tcW w:w="1829" w:type="dxa"/>
          </w:tcPr>
          <w:p w14:paraId="45F74D0D" w14:textId="77777777" w:rsidR="005E7977" w:rsidRDefault="00C542A1" w:rsidP="00253FB5">
            <w:pPr>
              <w:pStyle w:val="TableParagraph"/>
              <w:spacing w:line="360" w:lineRule="auto"/>
              <w:ind w:left="47"/>
              <w:rPr>
                <w:rFonts w:ascii="Arial"/>
                <w:sz w:val="17"/>
              </w:rPr>
            </w:pPr>
            <w:r>
              <w:rPr>
                <w:rFonts w:ascii="Arial"/>
                <w:sz w:val="17"/>
              </w:rPr>
              <w:t>#808000</w:t>
            </w:r>
          </w:p>
        </w:tc>
        <w:tc>
          <w:tcPr>
            <w:tcW w:w="1669" w:type="dxa"/>
          </w:tcPr>
          <w:p w14:paraId="3B53B7A0" w14:textId="77777777" w:rsidR="005E7977" w:rsidRDefault="00C542A1" w:rsidP="00253FB5">
            <w:pPr>
              <w:pStyle w:val="TableParagraph"/>
              <w:spacing w:line="360" w:lineRule="auto"/>
              <w:ind w:left="47"/>
              <w:rPr>
                <w:rFonts w:ascii="Arial"/>
                <w:sz w:val="17"/>
              </w:rPr>
            </w:pPr>
            <w:r>
              <w:rPr>
                <w:rFonts w:ascii="Arial"/>
                <w:sz w:val="17"/>
              </w:rPr>
              <w:t>rgb(128,128,0)</w:t>
            </w:r>
          </w:p>
        </w:tc>
        <w:tc>
          <w:tcPr>
            <w:tcW w:w="1958" w:type="dxa"/>
          </w:tcPr>
          <w:p w14:paraId="15B84F0B" w14:textId="77777777" w:rsidR="005E7977" w:rsidRDefault="00C542A1" w:rsidP="00253FB5">
            <w:pPr>
              <w:pStyle w:val="TableParagraph"/>
              <w:spacing w:line="360" w:lineRule="auto"/>
              <w:ind w:left="47"/>
              <w:rPr>
                <w:rFonts w:ascii="Arial"/>
                <w:sz w:val="17"/>
              </w:rPr>
            </w:pPr>
            <w:r>
              <w:rPr>
                <w:rFonts w:ascii="Arial"/>
                <w:sz w:val="17"/>
              </w:rPr>
              <w:t>hsl(60,100%,25%)</w:t>
            </w:r>
          </w:p>
        </w:tc>
        <w:tc>
          <w:tcPr>
            <w:tcW w:w="1712" w:type="dxa"/>
          </w:tcPr>
          <w:p w14:paraId="5ABD0B46" w14:textId="77777777" w:rsidR="005E7977" w:rsidRDefault="000A7D19" w:rsidP="00253FB5">
            <w:pPr>
              <w:pStyle w:val="TableParagraph"/>
              <w:spacing w:line="360" w:lineRule="auto"/>
              <w:ind w:left="46"/>
              <w:rPr>
                <w:rFonts w:ascii="Arial" w:hAnsi="Arial"/>
                <w:sz w:val="17"/>
              </w:rPr>
            </w:pPr>
            <w:r>
              <w:rPr>
                <w:rFonts w:ascii="Arial" w:hAnsi="Arial"/>
                <w:sz w:val="17"/>
              </w:rPr>
              <w:t>Оливков</w:t>
            </w:r>
            <w:r>
              <w:rPr>
                <w:rFonts w:ascii="Arial" w:hAnsi="Arial"/>
                <w:sz w:val="17"/>
                <w:lang w:val="uk-UA"/>
              </w:rPr>
              <w:t>и</w:t>
            </w:r>
            <w:r w:rsidR="00C542A1">
              <w:rPr>
                <w:rFonts w:ascii="Arial" w:hAnsi="Arial"/>
                <w:sz w:val="17"/>
              </w:rPr>
              <w:t>й</w:t>
            </w:r>
          </w:p>
        </w:tc>
      </w:tr>
      <w:tr w:rsidR="005E7977" w14:paraId="55452B89" w14:textId="77777777">
        <w:trPr>
          <w:trHeight w:val="316"/>
        </w:trPr>
        <w:tc>
          <w:tcPr>
            <w:tcW w:w="802" w:type="dxa"/>
          </w:tcPr>
          <w:p w14:paraId="6D590EA0" w14:textId="77777777" w:rsidR="005E7977" w:rsidRDefault="00C542A1" w:rsidP="00253FB5">
            <w:pPr>
              <w:pStyle w:val="TableParagraph"/>
              <w:spacing w:line="360" w:lineRule="auto"/>
              <w:ind w:left="47"/>
              <w:rPr>
                <w:rFonts w:ascii="Arial"/>
                <w:sz w:val="17"/>
              </w:rPr>
            </w:pPr>
            <w:r>
              <w:rPr>
                <w:rFonts w:ascii="Arial"/>
                <w:sz w:val="17"/>
              </w:rPr>
              <w:t>lime</w:t>
            </w:r>
          </w:p>
        </w:tc>
        <w:tc>
          <w:tcPr>
            <w:tcW w:w="588" w:type="dxa"/>
            <w:shd w:val="clear" w:color="auto" w:fill="00FF00"/>
          </w:tcPr>
          <w:p w14:paraId="0C92FEB9" w14:textId="77777777" w:rsidR="005E7977" w:rsidRDefault="005E7977" w:rsidP="00253FB5">
            <w:pPr>
              <w:pStyle w:val="TableParagraph"/>
              <w:spacing w:line="360" w:lineRule="auto"/>
              <w:ind w:left="0"/>
              <w:rPr>
                <w:rFonts w:ascii="Times New Roman"/>
                <w:sz w:val="16"/>
              </w:rPr>
            </w:pPr>
          </w:p>
        </w:tc>
        <w:tc>
          <w:tcPr>
            <w:tcW w:w="1829" w:type="dxa"/>
          </w:tcPr>
          <w:p w14:paraId="7E42B693" w14:textId="77777777" w:rsidR="005E7977" w:rsidRDefault="00C542A1" w:rsidP="00253FB5">
            <w:pPr>
              <w:pStyle w:val="TableParagraph"/>
              <w:spacing w:line="360" w:lineRule="auto"/>
              <w:ind w:left="47"/>
              <w:rPr>
                <w:rFonts w:ascii="Arial" w:hAnsi="Arial"/>
                <w:sz w:val="17"/>
              </w:rPr>
            </w:pPr>
            <w:r>
              <w:rPr>
                <w:rFonts w:ascii="Arial" w:hAnsi="Arial"/>
                <w:sz w:val="17"/>
              </w:rPr>
              <w:t>#00ff00 или #0f0</w:t>
            </w:r>
          </w:p>
        </w:tc>
        <w:tc>
          <w:tcPr>
            <w:tcW w:w="1669" w:type="dxa"/>
          </w:tcPr>
          <w:p w14:paraId="60632E85" w14:textId="77777777" w:rsidR="005E7977" w:rsidRDefault="00C542A1" w:rsidP="00253FB5">
            <w:pPr>
              <w:pStyle w:val="TableParagraph"/>
              <w:spacing w:line="360" w:lineRule="auto"/>
              <w:ind w:left="47"/>
              <w:rPr>
                <w:rFonts w:ascii="Arial"/>
                <w:sz w:val="17"/>
              </w:rPr>
            </w:pPr>
            <w:r>
              <w:rPr>
                <w:rFonts w:ascii="Arial"/>
                <w:sz w:val="17"/>
              </w:rPr>
              <w:t>rgb(0,255,0)</w:t>
            </w:r>
          </w:p>
        </w:tc>
        <w:tc>
          <w:tcPr>
            <w:tcW w:w="1958" w:type="dxa"/>
          </w:tcPr>
          <w:p w14:paraId="57FC8DBD" w14:textId="77777777" w:rsidR="005E7977" w:rsidRDefault="00C542A1" w:rsidP="00253FB5">
            <w:pPr>
              <w:pStyle w:val="TableParagraph"/>
              <w:spacing w:line="360" w:lineRule="auto"/>
              <w:ind w:left="47"/>
              <w:rPr>
                <w:rFonts w:ascii="Arial"/>
                <w:sz w:val="17"/>
              </w:rPr>
            </w:pPr>
            <w:r>
              <w:rPr>
                <w:rFonts w:ascii="Arial"/>
                <w:sz w:val="17"/>
              </w:rPr>
              <w:t>hsl(120,100%,50%)</w:t>
            </w:r>
          </w:p>
        </w:tc>
        <w:tc>
          <w:tcPr>
            <w:tcW w:w="1712" w:type="dxa"/>
          </w:tcPr>
          <w:p w14:paraId="0ED67B4E" w14:textId="77777777" w:rsidR="005E7977" w:rsidRDefault="000A7D19" w:rsidP="00253FB5">
            <w:pPr>
              <w:pStyle w:val="TableParagraph"/>
              <w:spacing w:line="360" w:lineRule="auto"/>
              <w:ind w:left="46"/>
              <w:rPr>
                <w:rFonts w:ascii="Arial" w:hAnsi="Arial"/>
                <w:sz w:val="17"/>
              </w:rPr>
            </w:pPr>
            <w:r>
              <w:rPr>
                <w:rFonts w:ascii="Arial" w:hAnsi="Arial"/>
                <w:sz w:val="17"/>
              </w:rPr>
              <w:t>Світло-зелени</w:t>
            </w:r>
            <w:r w:rsidR="00C542A1">
              <w:rPr>
                <w:rFonts w:ascii="Arial" w:hAnsi="Arial"/>
                <w:sz w:val="17"/>
              </w:rPr>
              <w:t>й</w:t>
            </w:r>
          </w:p>
        </w:tc>
      </w:tr>
      <w:tr w:rsidR="005E7977" w14:paraId="11E43AFC" w14:textId="77777777">
        <w:trPr>
          <w:trHeight w:val="316"/>
        </w:trPr>
        <w:tc>
          <w:tcPr>
            <w:tcW w:w="802" w:type="dxa"/>
          </w:tcPr>
          <w:p w14:paraId="59A41C8E" w14:textId="77777777" w:rsidR="005E7977" w:rsidRDefault="00C542A1" w:rsidP="00253FB5">
            <w:pPr>
              <w:pStyle w:val="TableParagraph"/>
              <w:spacing w:line="360" w:lineRule="auto"/>
              <w:ind w:left="47"/>
              <w:rPr>
                <w:rFonts w:ascii="Arial"/>
                <w:sz w:val="17"/>
              </w:rPr>
            </w:pPr>
            <w:r>
              <w:rPr>
                <w:rFonts w:ascii="Arial"/>
                <w:sz w:val="17"/>
              </w:rPr>
              <w:t>green</w:t>
            </w:r>
          </w:p>
        </w:tc>
        <w:tc>
          <w:tcPr>
            <w:tcW w:w="588" w:type="dxa"/>
            <w:shd w:val="clear" w:color="auto" w:fill="008000"/>
          </w:tcPr>
          <w:p w14:paraId="07E8621C" w14:textId="77777777" w:rsidR="005E7977" w:rsidRDefault="005E7977" w:rsidP="00253FB5">
            <w:pPr>
              <w:pStyle w:val="TableParagraph"/>
              <w:spacing w:line="360" w:lineRule="auto"/>
              <w:ind w:left="0"/>
              <w:rPr>
                <w:rFonts w:ascii="Times New Roman"/>
                <w:sz w:val="16"/>
              </w:rPr>
            </w:pPr>
          </w:p>
        </w:tc>
        <w:tc>
          <w:tcPr>
            <w:tcW w:w="1829" w:type="dxa"/>
          </w:tcPr>
          <w:p w14:paraId="79087C93" w14:textId="77777777" w:rsidR="005E7977" w:rsidRDefault="00C542A1" w:rsidP="00253FB5">
            <w:pPr>
              <w:pStyle w:val="TableParagraph"/>
              <w:spacing w:line="360" w:lineRule="auto"/>
              <w:ind w:left="48"/>
              <w:rPr>
                <w:rFonts w:ascii="Arial"/>
                <w:sz w:val="17"/>
              </w:rPr>
            </w:pPr>
            <w:r>
              <w:rPr>
                <w:rFonts w:ascii="Arial"/>
                <w:sz w:val="17"/>
              </w:rPr>
              <w:t>#008000</w:t>
            </w:r>
          </w:p>
        </w:tc>
        <w:tc>
          <w:tcPr>
            <w:tcW w:w="1669" w:type="dxa"/>
          </w:tcPr>
          <w:p w14:paraId="559FFA47" w14:textId="77777777" w:rsidR="005E7977" w:rsidRDefault="00C542A1" w:rsidP="00253FB5">
            <w:pPr>
              <w:pStyle w:val="TableParagraph"/>
              <w:spacing w:line="360" w:lineRule="auto"/>
              <w:ind w:left="48"/>
              <w:rPr>
                <w:rFonts w:ascii="Arial"/>
                <w:sz w:val="17"/>
              </w:rPr>
            </w:pPr>
            <w:r>
              <w:rPr>
                <w:rFonts w:ascii="Arial"/>
                <w:sz w:val="17"/>
              </w:rPr>
              <w:t>rgb(0,128,0)</w:t>
            </w:r>
          </w:p>
        </w:tc>
        <w:tc>
          <w:tcPr>
            <w:tcW w:w="1958" w:type="dxa"/>
          </w:tcPr>
          <w:p w14:paraId="75515EC4" w14:textId="77777777" w:rsidR="005E7977" w:rsidRDefault="00C542A1" w:rsidP="00253FB5">
            <w:pPr>
              <w:pStyle w:val="TableParagraph"/>
              <w:spacing w:line="360" w:lineRule="auto"/>
              <w:ind w:left="47"/>
              <w:rPr>
                <w:rFonts w:ascii="Arial"/>
                <w:sz w:val="17"/>
              </w:rPr>
            </w:pPr>
            <w:r>
              <w:rPr>
                <w:rFonts w:ascii="Arial"/>
                <w:sz w:val="17"/>
              </w:rPr>
              <w:t>hsl(120,100%,25%)</w:t>
            </w:r>
          </w:p>
        </w:tc>
        <w:tc>
          <w:tcPr>
            <w:tcW w:w="1712" w:type="dxa"/>
          </w:tcPr>
          <w:p w14:paraId="4DAD7166" w14:textId="77777777" w:rsidR="005E7977" w:rsidRDefault="000A7D19" w:rsidP="00253FB5">
            <w:pPr>
              <w:pStyle w:val="TableParagraph"/>
              <w:spacing w:line="360" w:lineRule="auto"/>
              <w:ind w:left="46"/>
              <w:rPr>
                <w:rFonts w:ascii="Arial" w:hAnsi="Arial"/>
                <w:sz w:val="17"/>
              </w:rPr>
            </w:pPr>
            <w:r>
              <w:rPr>
                <w:rFonts w:ascii="Arial" w:hAnsi="Arial"/>
                <w:sz w:val="17"/>
              </w:rPr>
              <w:t>Зелени</w:t>
            </w:r>
            <w:r w:rsidR="00C542A1">
              <w:rPr>
                <w:rFonts w:ascii="Arial" w:hAnsi="Arial"/>
                <w:sz w:val="17"/>
              </w:rPr>
              <w:t>й</w:t>
            </w:r>
          </w:p>
        </w:tc>
      </w:tr>
      <w:tr w:rsidR="005E7977" w14:paraId="47A09654" w14:textId="77777777">
        <w:trPr>
          <w:trHeight w:val="316"/>
        </w:trPr>
        <w:tc>
          <w:tcPr>
            <w:tcW w:w="802" w:type="dxa"/>
          </w:tcPr>
          <w:p w14:paraId="7BB7A2B8" w14:textId="77777777" w:rsidR="005E7977" w:rsidRDefault="00C542A1" w:rsidP="00253FB5">
            <w:pPr>
              <w:pStyle w:val="TableParagraph"/>
              <w:spacing w:line="360" w:lineRule="auto"/>
              <w:ind w:left="47"/>
              <w:rPr>
                <w:rFonts w:ascii="Arial"/>
                <w:sz w:val="17"/>
              </w:rPr>
            </w:pPr>
            <w:r>
              <w:rPr>
                <w:rFonts w:ascii="Arial"/>
                <w:sz w:val="17"/>
              </w:rPr>
              <w:t>aqua</w:t>
            </w:r>
          </w:p>
        </w:tc>
        <w:tc>
          <w:tcPr>
            <w:tcW w:w="588" w:type="dxa"/>
            <w:shd w:val="clear" w:color="auto" w:fill="00FFFF"/>
          </w:tcPr>
          <w:p w14:paraId="4EEA707E" w14:textId="77777777" w:rsidR="005E7977" w:rsidRDefault="005E7977" w:rsidP="00253FB5">
            <w:pPr>
              <w:pStyle w:val="TableParagraph"/>
              <w:spacing w:line="360" w:lineRule="auto"/>
              <w:ind w:left="0"/>
              <w:rPr>
                <w:rFonts w:ascii="Times New Roman"/>
                <w:sz w:val="16"/>
              </w:rPr>
            </w:pPr>
          </w:p>
        </w:tc>
        <w:tc>
          <w:tcPr>
            <w:tcW w:w="1829" w:type="dxa"/>
          </w:tcPr>
          <w:p w14:paraId="12EA7129" w14:textId="77777777" w:rsidR="005E7977" w:rsidRDefault="00C542A1" w:rsidP="00253FB5">
            <w:pPr>
              <w:pStyle w:val="TableParagraph"/>
              <w:spacing w:line="360" w:lineRule="auto"/>
              <w:ind w:left="48"/>
              <w:rPr>
                <w:rFonts w:ascii="Arial" w:hAnsi="Arial"/>
                <w:sz w:val="17"/>
              </w:rPr>
            </w:pPr>
            <w:r>
              <w:rPr>
                <w:rFonts w:ascii="Arial" w:hAnsi="Arial"/>
                <w:sz w:val="17"/>
              </w:rPr>
              <w:t>#00ffff или #0ff</w:t>
            </w:r>
          </w:p>
        </w:tc>
        <w:tc>
          <w:tcPr>
            <w:tcW w:w="1669" w:type="dxa"/>
          </w:tcPr>
          <w:p w14:paraId="4703EE23" w14:textId="77777777" w:rsidR="005E7977" w:rsidRDefault="00C542A1" w:rsidP="00253FB5">
            <w:pPr>
              <w:pStyle w:val="TableParagraph"/>
              <w:spacing w:line="360" w:lineRule="auto"/>
              <w:ind w:left="48"/>
              <w:rPr>
                <w:rFonts w:ascii="Arial"/>
                <w:sz w:val="17"/>
              </w:rPr>
            </w:pPr>
            <w:r>
              <w:rPr>
                <w:rFonts w:ascii="Arial"/>
                <w:sz w:val="17"/>
              </w:rPr>
              <w:t>rgb(0,255,255)</w:t>
            </w:r>
          </w:p>
        </w:tc>
        <w:tc>
          <w:tcPr>
            <w:tcW w:w="1958" w:type="dxa"/>
          </w:tcPr>
          <w:p w14:paraId="7CD3900D" w14:textId="77777777" w:rsidR="005E7977" w:rsidRDefault="00C542A1" w:rsidP="00253FB5">
            <w:pPr>
              <w:pStyle w:val="TableParagraph"/>
              <w:spacing w:line="360" w:lineRule="auto"/>
              <w:ind w:left="47"/>
              <w:rPr>
                <w:rFonts w:ascii="Arial"/>
                <w:sz w:val="17"/>
              </w:rPr>
            </w:pPr>
            <w:r>
              <w:rPr>
                <w:rFonts w:ascii="Arial"/>
                <w:sz w:val="17"/>
              </w:rPr>
              <w:t>hsl(180,100%,50%)</w:t>
            </w:r>
          </w:p>
        </w:tc>
        <w:tc>
          <w:tcPr>
            <w:tcW w:w="1712" w:type="dxa"/>
          </w:tcPr>
          <w:p w14:paraId="5B4A2CAC" w14:textId="77777777" w:rsidR="005E7977" w:rsidRPr="004D3937" w:rsidRDefault="004D3937" w:rsidP="00253FB5">
            <w:pPr>
              <w:pStyle w:val="TableParagraph"/>
              <w:spacing w:line="360" w:lineRule="auto"/>
              <w:ind w:left="46"/>
              <w:rPr>
                <w:rFonts w:ascii="Arial" w:hAnsi="Arial"/>
                <w:sz w:val="17"/>
                <w:lang w:val="uk-UA"/>
              </w:rPr>
            </w:pPr>
            <w:r>
              <w:rPr>
                <w:rFonts w:ascii="Arial" w:hAnsi="Arial"/>
                <w:sz w:val="17"/>
                <w:lang w:val="uk-UA"/>
              </w:rPr>
              <w:t>Блакитний</w:t>
            </w:r>
          </w:p>
        </w:tc>
      </w:tr>
      <w:tr w:rsidR="005E7977" w14:paraId="422824D4" w14:textId="77777777">
        <w:trPr>
          <w:trHeight w:val="316"/>
        </w:trPr>
        <w:tc>
          <w:tcPr>
            <w:tcW w:w="802" w:type="dxa"/>
          </w:tcPr>
          <w:p w14:paraId="76B3F82B" w14:textId="77777777" w:rsidR="005E7977" w:rsidRDefault="00C542A1" w:rsidP="00253FB5">
            <w:pPr>
              <w:pStyle w:val="TableParagraph"/>
              <w:spacing w:line="360" w:lineRule="auto"/>
              <w:ind w:left="48"/>
              <w:rPr>
                <w:rFonts w:ascii="Arial"/>
                <w:sz w:val="17"/>
              </w:rPr>
            </w:pPr>
            <w:r>
              <w:rPr>
                <w:rFonts w:ascii="Arial"/>
                <w:sz w:val="17"/>
              </w:rPr>
              <w:t>blue</w:t>
            </w:r>
          </w:p>
        </w:tc>
        <w:tc>
          <w:tcPr>
            <w:tcW w:w="588" w:type="dxa"/>
            <w:shd w:val="clear" w:color="auto" w:fill="0000FF"/>
          </w:tcPr>
          <w:p w14:paraId="714479C9" w14:textId="77777777" w:rsidR="005E7977" w:rsidRDefault="005E7977" w:rsidP="00253FB5">
            <w:pPr>
              <w:pStyle w:val="TableParagraph"/>
              <w:spacing w:line="360" w:lineRule="auto"/>
              <w:ind w:left="0"/>
              <w:rPr>
                <w:rFonts w:ascii="Times New Roman"/>
                <w:sz w:val="16"/>
              </w:rPr>
            </w:pPr>
          </w:p>
        </w:tc>
        <w:tc>
          <w:tcPr>
            <w:tcW w:w="1829" w:type="dxa"/>
          </w:tcPr>
          <w:p w14:paraId="6B011113" w14:textId="77777777" w:rsidR="005E7977" w:rsidRDefault="00C542A1" w:rsidP="00253FB5">
            <w:pPr>
              <w:pStyle w:val="TableParagraph"/>
              <w:spacing w:line="360" w:lineRule="auto"/>
              <w:ind w:left="48"/>
              <w:rPr>
                <w:rFonts w:ascii="Arial" w:hAnsi="Arial"/>
                <w:sz w:val="17"/>
              </w:rPr>
            </w:pPr>
            <w:r>
              <w:rPr>
                <w:rFonts w:ascii="Arial" w:hAnsi="Arial"/>
                <w:sz w:val="17"/>
              </w:rPr>
              <w:t>#0000ff или #00f</w:t>
            </w:r>
          </w:p>
        </w:tc>
        <w:tc>
          <w:tcPr>
            <w:tcW w:w="1669" w:type="dxa"/>
          </w:tcPr>
          <w:p w14:paraId="22F8E5E3" w14:textId="77777777" w:rsidR="005E7977" w:rsidRDefault="00C542A1" w:rsidP="00253FB5">
            <w:pPr>
              <w:pStyle w:val="TableParagraph"/>
              <w:spacing w:line="360" w:lineRule="auto"/>
              <w:ind w:left="48"/>
              <w:rPr>
                <w:rFonts w:ascii="Arial"/>
                <w:sz w:val="17"/>
              </w:rPr>
            </w:pPr>
            <w:r>
              <w:rPr>
                <w:rFonts w:ascii="Arial"/>
                <w:sz w:val="17"/>
              </w:rPr>
              <w:t>rgb(0,0,255)</w:t>
            </w:r>
          </w:p>
        </w:tc>
        <w:tc>
          <w:tcPr>
            <w:tcW w:w="1958" w:type="dxa"/>
          </w:tcPr>
          <w:p w14:paraId="4198032A" w14:textId="77777777" w:rsidR="005E7977" w:rsidRDefault="00C542A1" w:rsidP="00253FB5">
            <w:pPr>
              <w:pStyle w:val="TableParagraph"/>
              <w:spacing w:line="360" w:lineRule="auto"/>
              <w:ind w:left="47"/>
              <w:rPr>
                <w:rFonts w:ascii="Arial"/>
                <w:sz w:val="17"/>
              </w:rPr>
            </w:pPr>
            <w:r>
              <w:rPr>
                <w:rFonts w:ascii="Arial"/>
                <w:sz w:val="17"/>
              </w:rPr>
              <w:t>hsl(240,100%,50%)</w:t>
            </w:r>
          </w:p>
        </w:tc>
        <w:tc>
          <w:tcPr>
            <w:tcW w:w="1712" w:type="dxa"/>
          </w:tcPr>
          <w:p w14:paraId="7FBE49F4" w14:textId="77777777" w:rsidR="005E7977" w:rsidRDefault="000A7D19" w:rsidP="00253FB5">
            <w:pPr>
              <w:pStyle w:val="TableParagraph"/>
              <w:spacing w:line="360" w:lineRule="auto"/>
              <w:ind w:left="47"/>
              <w:rPr>
                <w:rFonts w:ascii="Arial" w:hAnsi="Arial"/>
                <w:sz w:val="17"/>
              </w:rPr>
            </w:pPr>
            <w:r>
              <w:rPr>
                <w:rFonts w:ascii="Arial" w:hAnsi="Arial"/>
                <w:sz w:val="17"/>
              </w:rPr>
              <w:t>Сині</w:t>
            </w:r>
            <w:r w:rsidR="00C542A1">
              <w:rPr>
                <w:rFonts w:ascii="Arial" w:hAnsi="Arial"/>
                <w:sz w:val="17"/>
              </w:rPr>
              <w:t>й</w:t>
            </w:r>
          </w:p>
        </w:tc>
      </w:tr>
      <w:tr w:rsidR="005E7977" w14:paraId="494B78E6" w14:textId="77777777">
        <w:trPr>
          <w:trHeight w:val="316"/>
        </w:trPr>
        <w:tc>
          <w:tcPr>
            <w:tcW w:w="802" w:type="dxa"/>
          </w:tcPr>
          <w:p w14:paraId="1919B75A" w14:textId="77777777" w:rsidR="005E7977" w:rsidRDefault="00C542A1" w:rsidP="00253FB5">
            <w:pPr>
              <w:pStyle w:val="TableParagraph"/>
              <w:spacing w:line="360" w:lineRule="auto"/>
              <w:ind w:left="48"/>
              <w:rPr>
                <w:rFonts w:ascii="Arial"/>
                <w:sz w:val="17"/>
              </w:rPr>
            </w:pPr>
            <w:r>
              <w:rPr>
                <w:rFonts w:ascii="Arial"/>
                <w:sz w:val="17"/>
              </w:rPr>
              <w:t>navy</w:t>
            </w:r>
          </w:p>
        </w:tc>
        <w:tc>
          <w:tcPr>
            <w:tcW w:w="588" w:type="dxa"/>
            <w:shd w:val="clear" w:color="auto" w:fill="000080"/>
          </w:tcPr>
          <w:p w14:paraId="0A9BC579" w14:textId="77777777" w:rsidR="005E7977" w:rsidRDefault="005E7977" w:rsidP="00253FB5">
            <w:pPr>
              <w:pStyle w:val="TableParagraph"/>
              <w:spacing w:line="360" w:lineRule="auto"/>
              <w:ind w:left="0"/>
              <w:rPr>
                <w:rFonts w:ascii="Times New Roman"/>
                <w:sz w:val="16"/>
              </w:rPr>
            </w:pPr>
          </w:p>
        </w:tc>
        <w:tc>
          <w:tcPr>
            <w:tcW w:w="1829" w:type="dxa"/>
          </w:tcPr>
          <w:p w14:paraId="14F37B44" w14:textId="77777777" w:rsidR="005E7977" w:rsidRDefault="00C542A1" w:rsidP="00253FB5">
            <w:pPr>
              <w:pStyle w:val="TableParagraph"/>
              <w:spacing w:line="360" w:lineRule="auto"/>
              <w:ind w:left="48"/>
              <w:rPr>
                <w:rFonts w:ascii="Arial"/>
                <w:sz w:val="17"/>
              </w:rPr>
            </w:pPr>
            <w:r>
              <w:rPr>
                <w:rFonts w:ascii="Arial"/>
                <w:sz w:val="17"/>
              </w:rPr>
              <w:t>#000080</w:t>
            </w:r>
          </w:p>
        </w:tc>
        <w:tc>
          <w:tcPr>
            <w:tcW w:w="1669" w:type="dxa"/>
          </w:tcPr>
          <w:p w14:paraId="5BCC9E0B" w14:textId="77777777" w:rsidR="005E7977" w:rsidRDefault="00C542A1" w:rsidP="00253FB5">
            <w:pPr>
              <w:pStyle w:val="TableParagraph"/>
              <w:spacing w:line="360" w:lineRule="auto"/>
              <w:ind w:left="48"/>
              <w:rPr>
                <w:rFonts w:ascii="Arial"/>
                <w:sz w:val="17"/>
              </w:rPr>
            </w:pPr>
            <w:r>
              <w:rPr>
                <w:rFonts w:ascii="Arial"/>
                <w:sz w:val="17"/>
              </w:rPr>
              <w:t>rgb(0,0,128)</w:t>
            </w:r>
          </w:p>
        </w:tc>
        <w:tc>
          <w:tcPr>
            <w:tcW w:w="1958" w:type="dxa"/>
          </w:tcPr>
          <w:p w14:paraId="53D7EAA1" w14:textId="77777777" w:rsidR="005E7977" w:rsidRDefault="00C542A1" w:rsidP="00253FB5">
            <w:pPr>
              <w:pStyle w:val="TableParagraph"/>
              <w:spacing w:line="360" w:lineRule="auto"/>
              <w:ind w:left="48"/>
              <w:rPr>
                <w:rFonts w:ascii="Arial"/>
                <w:sz w:val="17"/>
              </w:rPr>
            </w:pPr>
            <w:r>
              <w:rPr>
                <w:rFonts w:ascii="Arial"/>
                <w:sz w:val="17"/>
              </w:rPr>
              <w:t>hsl(240,100%,25%)</w:t>
            </w:r>
          </w:p>
        </w:tc>
        <w:tc>
          <w:tcPr>
            <w:tcW w:w="1712" w:type="dxa"/>
          </w:tcPr>
          <w:p w14:paraId="1D510C24" w14:textId="77777777" w:rsidR="005E7977" w:rsidRDefault="000A7D19" w:rsidP="00253FB5">
            <w:pPr>
              <w:pStyle w:val="TableParagraph"/>
              <w:spacing w:line="360" w:lineRule="auto"/>
              <w:ind w:left="47"/>
              <w:rPr>
                <w:rFonts w:ascii="Arial" w:hAnsi="Arial"/>
                <w:sz w:val="17"/>
              </w:rPr>
            </w:pPr>
            <w:r>
              <w:rPr>
                <w:rFonts w:ascii="Arial" w:hAnsi="Arial"/>
                <w:sz w:val="17"/>
              </w:rPr>
              <w:t>Темно-сині</w:t>
            </w:r>
            <w:r w:rsidR="00C542A1">
              <w:rPr>
                <w:rFonts w:ascii="Arial" w:hAnsi="Arial"/>
                <w:sz w:val="17"/>
              </w:rPr>
              <w:t>й</w:t>
            </w:r>
          </w:p>
        </w:tc>
      </w:tr>
      <w:tr w:rsidR="005E7977" w14:paraId="334973D6" w14:textId="77777777">
        <w:trPr>
          <w:trHeight w:val="316"/>
        </w:trPr>
        <w:tc>
          <w:tcPr>
            <w:tcW w:w="802" w:type="dxa"/>
          </w:tcPr>
          <w:p w14:paraId="6F69F5C1" w14:textId="77777777" w:rsidR="005E7977" w:rsidRDefault="00C542A1" w:rsidP="00253FB5">
            <w:pPr>
              <w:pStyle w:val="TableParagraph"/>
              <w:spacing w:line="360" w:lineRule="auto"/>
              <w:ind w:left="48"/>
              <w:rPr>
                <w:rFonts w:ascii="Arial"/>
                <w:sz w:val="17"/>
              </w:rPr>
            </w:pPr>
            <w:r>
              <w:rPr>
                <w:rFonts w:ascii="Arial"/>
                <w:sz w:val="17"/>
              </w:rPr>
              <w:t>teal</w:t>
            </w:r>
          </w:p>
        </w:tc>
        <w:tc>
          <w:tcPr>
            <w:tcW w:w="588" w:type="dxa"/>
            <w:shd w:val="clear" w:color="auto" w:fill="008080"/>
          </w:tcPr>
          <w:p w14:paraId="4F05E406" w14:textId="77777777" w:rsidR="005E7977" w:rsidRDefault="005E7977" w:rsidP="00253FB5">
            <w:pPr>
              <w:pStyle w:val="TableParagraph"/>
              <w:spacing w:line="360" w:lineRule="auto"/>
              <w:ind w:left="0"/>
              <w:rPr>
                <w:rFonts w:ascii="Times New Roman"/>
                <w:sz w:val="16"/>
              </w:rPr>
            </w:pPr>
          </w:p>
        </w:tc>
        <w:tc>
          <w:tcPr>
            <w:tcW w:w="1829" w:type="dxa"/>
          </w:tcPr>
          <w:p w14:paraId="30099E36" w14:textId="77777777" w:rsidR="005E7977" w:rsidRDefault="00C542A1" w:rsidP="00253FB5">
            <w:pPr>
              <w:pStyle w:val="TableParagraph"/>
              <w:spacing w:line="360" w:lineRule="auto"/>
              <w:ind w:left="48"/>
              <w:rPr>
                <w:rFonts w:ascii="Arial"/>
                <w:sz w:val="17"/>
              </w:rPr>
            </w:pPr>
            <w:r>
              <w:rPr>
                <w:rFonts w:ascii="Arial"/>
                <w:sz w:val="17"/>
              </w:rPr>
              <w:t>#008080</w:t>
            </w:r>
          </w:p>
        </w:tc>
        <w:tc>
          <w:tcPr>
            <w:tcW w:w="1669" w:type="dxa"/>
          </w:tcPr>
          <w:p w14:paraId="7C0743E6" w14:textId="77777777" w:rsidR="005E7977" w:rsidRDefault="00C542A1" w:rsidP="00253FB5">
            <w:pPr>
              <w:pStyle w:val="TableParagraph"/>
              <w:spacing w:line="360" w:lineRule="auto"/>
              <w:ind w:left="48"/>
              <w:rPr>
                <w:rFonts w:ascii="Arial"/>
                <w:sz w:val="17"/>
              </w:rPr>
            </w:pPr>
            <w:r>
              <w:rPr>
                <w:rFonts w:ascii="Arial"/>
                <w:sz w:val="17"/>
              </w:rPr>
              <w:t>rgb(0,128,128)</w:t>
            </w:r>
          </w:p>
        </w:tc>
        <w:tc>
          <w:tcPr>
            <w:tcW w:w="1958" w:type="dxa"/>
          </w:tcPr>
          <w:p w14:paraId="3DC4B6EE" w14:textId="77777777" w:rsidR="005E7977" w:rsidRDefault="00C542A1" w:rsidP="00253FB5">
            <w:pPr>
              <w:pStyle w:val="TableParagraph"/>
              <w:spacing w:line="360" w:lineRule="auto"/>
              <w:ind w:left="48"/>
              <w:rPr>
                <w:rFonts w:ascii="Arial"/>
                <w:sz w:val="17"/>
              </w:rPr>
            </w:pPr>
            <w:r>
              <w:rPr>
                <w:rFonts w:ascii="Arial"/>
                <w:sz w:val="17"/>
              </w:rPr>
              <w:t>hsl(180,100%,25%)</w:t>
            </w:r>
          </w:p>
        </w:tc>
        <w:tc>
          <w:tcPr>
            <w:tcW w:w="1712" w:type="dxa"/>
          </w:tcPr>
          <w:p w14:paraId="3EAAA359" w14:textId="77777777" w:rsidR="005E7977" w:rsidRDefault="000A7D19" w:rsidP="00253FB5">
            <w:pPr>
              <w:pStyle w:val="TableParagraph"/>
              <w:spacing w:line="360" w:lineRule="auto"/>
              <w:ind w:left="47"/>
              <w:rPr>
                <w:rFonts w:ascii="Arial" w:hAnsi="Arial"/>
                <w:sz w:val="17"/>
              </w:rPr>
            </w:pPr>
            <w:r w:rsidRPr="000A7D19">
              <w:rPr>
                <w:rFonts w:ascii="Arial" w:hAnsi="Arial"/>
                <w:sz w:val="17"/>
              </w:rPr>
              <w:t>Синьо-зелений</w:t>
            </w:r>
          </w:p>
        </w:tc>
      </w:tr>
      <w:tr w:rsidR="005E7977" w14:paraId="56B81A1D" w14:textId="77777777">
        <w:trPr>
          <w:trHeight w:val="316"/>
        </w:trPr>
        <w:tc>
          <w:tcPr>
            <w:tcW w:w="802" w:type="dxa"/>
          </w:tcPr>
          <w:p w14:paraId="23ED9ECD" w14:textId="77777777" w:rsidR="005E7977" w:rsidRDefault="00C542A1" w:rsidP="00253FB5">
            <w:pPr>
              <w:pStyle w:val="TableParagraph"/>
              <w:spacing w:line="360" w:lineRule="auto"/>
              <w:ind w:left="48"/>
              <w:rPr>
                <w:rFonts w:ascii="Arial"/>
                <w:sz w:val="17"/>
              </w:rPr>
            </w:pPr>
            <w:r>
              <w:rPr>
                <w:rFonts w:ascii="Arial"/>
                <w:sz w:val="17"/>
              </w:rPr>
              <w:t>fuchsia</w:t>
            </w:r>
          </w:p>
        </w:tc>
        <w:tc>
          <w:tcPr>
            <w:tcW w:w="588" w:type="dxa"/>
            <w:shd w:val="clear" w:color="auto" w:fill="FF00FF"/>
          </w:tcPr>
          <w:p w14:paraId="6DF1F1F1" w14:textId="77777777" w:rsidR="005E7977" w:rsidRDefault="005E7977" w:rsidP="00253FB5">
            <w:pPr>
              <w:pStyle w:val="TableParagraph"/>
              <w:spacing w:line="360" w:lineRule="auto"/>
              <w:ind w:left="0"/>
              <w:rPr>
                <w:rFonts w:ascii="Times New Roman"/>
                <w:sz w:val="16"/>
              </w:rPr>
            </w:pPr>
          </w:p>
        </w:tc>
        <w:tc>
          <w:tcPr>
            <w:tcW w:w="1829" w:type="dxa"/>
          </w:tcPr>
          <w:p w14:paraId="75DB91B9" w14:textId="77777777" w:rsidR="005E7977" w:rsidRDefault="00C542A1" w:rsidP="00253FB5">
            <w:pPr>
              <w:pStyle w:val="TableParagraph"/>
              <w:spacing w:line="360" w:lineRule="auto"/>
              <w:ind w:left="49"/>
              <w:rPr>
                <w:rFonts w:ascii="Arial" w:hAnsi="Arial"/>
                <w:sz w:val="17"/>
              </w:rPr>
            </w:pPr>
            <w:r>
              <w:rPr>
                <w:rFonts w:ascii="Arial" w:hAnsi="Arial"/>
                <w:sz w:val="17"/>
              </w:rPr>
              <w:t>#ff00ff или #f0f</w:t>
            </w:r>
          </w:p>
        </w:tc>
        <w:tc>
          <w:tcPr>
            <w:tcW w:w="1669" w:type="dxa"/>
          </w:tcPr>
          <w:p w14:paraId="03726B0F" w14:textId="77777777" w:rsidR="005E7977" w:rsidRDefault="00C542A1" w:rsidP="00253FB5">
            <w:pPr>
              <w:pStyle w:val="TableParagraph"/>
              <w:spacing w:line="360" w:lineRule="auto"/>
              <w:ind w:left="48"/>
              <w:rPr>
                <w:rFonts w:ascii="Arial"/>
                <w:sz w:val="17"/>
              </w:rPr>
            </w:pPr>
            <w:r>
              <w:rPr>
                <w:rFonts w:ascii="Arial"/>
                <w:sz w:val="17"/>
              </w:rPr>
              <w:t>rgb(255,0,255)</w:t>
            </w:r>
          </w:p>
        </w:tc>
        <w:tc>
          <w:tcPr>
            <w:tcW w:w="1958" w:type="dxa"/>
          </w:tcPr>
          <w:p w14:paraId="5781D3DF" w14:textId="77777777" w:rsidR="005E7977" w:rsidRDefault="00C542A1" w:rsidP="00253FB5">
            <w:pPr>
              <w:pStyle w:val="TableParagraph"/>
              <w:spacing w:line="360" w:lineRule="auto"/>
              <w:ind w:left="48"/>
              <w:rPr>
                <w:rFonts w:ascii="Arial"/>
                <w:sz w:val="17"/>
              </w:rPr>
            </w:pPr>
            <w:r>
              <w:rPr>
                <w:rFonts w:ascii="Arial"/>
                <w:sz w:val="17"/>
              </w:rPr>
              <w:t>hsl(300,100%,50%)</w:t>
            </w:r>
          </w:p>
        </w:tc>
        <w:tc>
          <w:tcPr>
            <w:tcW w:w="1712" w:type="dxa"/>
          </w:tcPr>
          <w:p w14:paraId="2AA9FF69" w14:textId="77777777" w:rsidR="005E7977" w:rsidRPr="004D3937" w:rsidRDefault="000A7D19" w:rsidP="00253FB5">
            <w:pPr>
              <w:pStyle w:val="TableParagraph"/>
              <w:spacing w:line="360" w:lineRule="auto"/>
              <w:ind w:left="47"/>
              <w:rPr>
                <w:rFonts w:ascii="Arial" w:hAnsi="Arial"/>
                <w:sz w:val="17"/>
                <w:lang w:val="uk-UA"/>
              </w:rPr>
            </w:pPr>
            <w:r>
              <w:rPr>
                <w:rFonts w:ascii="Arial" w:hAnsi="Arial"/>
                <w:sz w:val="17"/>
              </w:rPr>
              <w:t>Ро</w:t>
            </w:r>
            <w:r w:rsidR="004D3937">
              <w:rPr>
                <w:rFonts w:ascii="Arial" w:hAnsi="Arial"/>
                <w:sz w:val="17"/>
                <w:lang w:val="uk-UA"/>
              </w:rPr>
              <w:t>жевий</w:t>
            </w:r>
          </w:p>
        </w:tc>
      </w:tr>
      <w:tr w:rsidR="005E7977" w14:paraId="64092920" w14:textId="77777777">
        <w:trPr>
          <w:trHeight w:val="316"/>
        </w:trPr>
        <w:tc>
          <w:tcPr>
            <w:tcW w:w="802" w:type="dxa"/>
          </w:tcPr>
          <w:p w14:paraId="6FCEA280" w14:textId="77777777" w:rsidR="005E7977" w:rsidRDefault="00C542A1" w:rsidP="00253FB5">
            <w:pPr>
              <w:pStyle w:val="TableParagraph"/>
              <w:spacing w:line="360" w:lineRule="auto"/>
              <w:ind w:left="48"/>
              <w:rPr>
                <w:rFonts w:ascii="Arial"/>
                <w:sz w:val="17"/>
              </w:rPr>
            </w:pPr>
            <w:r>
              <w:rPr>
                <w:rFonts w:ascii="Arial"/>
                <w:sz w:val="17"/>
              </w:rPr>
              <w:t>purple</w:t>
            </w:r>
          </w:p>
        </w:tc>
        <w:tc>
          <w:tcPr>
            <w:tcW w:w="588" w:type="dxa"/>
            <w:shd w:val="clear" w:color="auto" w:fill="800080"/>
          </w:tcPr>
          <w:p w14:paraId="653CEBC7" w14:textId="77777777" w:rsidR="005E7977" w:rsidRDefault="005E7977" w:rsidP="00253FB5">
            <w:pPr>
              <w:pStyle w:val="TableParagraph"/>
              <w:spacing w:line="360" w:lineRule="auto"/>
              <w:ind w:left="0"/>
              <w:rPr>
                <w:rFonts w:ascii="Times New Roman"/>
                <w:sz w:val="16"/>
              </w:rPr>
            </w:pPr>
          </w:p>
        </w:tc>
        <w:tc>
          <w:tcPr>
            <w:tcW w:w="1829" w:type="dxa"/>
          </w:tcPr>
          <w:p w14:paraId="6D2E250E" w14:textId="77777777" w:rsidR="005E7977" w:rsidRDefault="00C542A1" w:rsidP="00253FB5">
            <w:pPr>
              <w:pStyle w:val="TableParagraph"/>
              <w:spacing w:line="360" w:lineRule="auto"/>
              <w:ind w:left="49"/>
              <w:rPr>
                <w:rFonts w:ascii="Arial"/>
                <w:sz w:val="17"/>
              </w:rPr>
            </w:pPr>
            <w:r>
              <w:rPr>
                <w:rFonts w:ascii="Arial"/>
                <w:sz w:val="17"/>
              </w:rPr>
              <w:t>#800080</w:t>
            </w:r>
          </w:p>
        </w:tc>
        <w:tc>
          <w:tcPr>
            <w:tcW w:w="1669" w:type="dxa"/>
          </w:tcPr>
          <w:p w14:paraId="1E507C47" w14:textId="77777777" w:rsidR="005E7977" w:rsidRDefault="00C542A1" w:rsidP="00253FB5">
            <w:pPr>
              <w:pStyle w:val="TableParagraph"/>
              <w:spacing w:line="360" w:lineRule="auto"/>
              <w:ind w:left="49"/>
              <w:rPr>
                <w:rFonts w:ascii="Arial"/>
                <w:sz w:val="17"/>
              </w:rPr>
            </w:pPr>
            <w:r>
              <w:rPr>
                <w:rFonts w:ascii="Arial"/>
                <w:sz w:val="17"/>
              </w:rPr>
              <w:t>rgb(128,0,128)</w:t>
            </w:r>
          </w:p>
        </w:tc>
        <w:tc>
          <w:tcPr>
            <w:tcW w:w="1958" w:type="dxa"/>
          </w:tcPr>
          <w:p w14:paraId="10BC82BE" w14:textId="77777777" w:rsidR="005E7977" w:rsidRDefault="00C542A1" w:rsidP="00253FB5">
            <w:pPr>
              <w:pStyle w:val="TableParagraph"/>
              <w:spacing w:line="360" w:lineRule="auto"/>
              <w:ind w:left="48"/>
              <w:rPr>
                <w:rFonts w:ascii="Arial"/>
                <w:sz w:val="17"/>
              </w:rPr>
            </w:pPr>
            <w:r>
              <w:rPr>
                <w:rFonts w:ascii="Arial"/>
                <w:sz w:val="17"/>
              </w:rPr>
              <w:t>hsl(300,100%,25%)</w:t>
            </w:r>
          </w:p>
        </w:tc>
        <w:tc>
          <w:tcPr>
            <w:tcW w:w="1712" w:type="dxa"/>
          </w:tcPr>
          <w:p w14:paraId="2AF0696C" w14:textId="77777777" w:rsidR="005E7977" w:rsidRDefault="000A7D19" w:rsidP="00253FB5">
            <w:pPr>
              <w:pStyle w:val="TableParagraph"/>
              <w:spacing w:line="360" w:lineRule="auto"/>
              <w:ind w:left="47"/>
              <w:rPr>
                <w:rFonts w:ascii="Arial" w:hAnsi="Arial"/>
                <w:sz w:val="17"/>
              </w:rPr>
            </w:pPr>
            <w:r>
              <w:rPr>
                <w:rFonts w:ascii="Arial" w:hAnsi="Arial"/>
                <w:sz w:val="17"/>
              </w:rPr>
              <w:t>Ф</w:t>
            </w:r>
            <w:r>
              <w:rPr>
                <w:rFonts w:ascii="Arial" w:hAnsi="Arial"/>
                <w:sz w:val="17"/>
                <w:lang w:val="uk-UA"/>
              </w:rPr>
              <w:t>і</w:t>
            </w:r>
            <w:r>
              <w:rPr>
                <w:rFonts w:ascii="Arial" w:hAnsi="Arial"/>
                <w:sz w:val="17"/>
              </w:rPr>
              <w:t>олетови</w:t>
            </w:r>
            <w:r w:rsidR="00C542A1">
              <w:rPr>
                <w:rFonts w:ascii="Arial" w:hAnsi="Arial"/>
                <w:sz w:val="17"/>
              </w:rPr>
              <w:t>й</w:t>
            </w:r>
          </w:p>
        </w:tc>
      </w:tr>
    </w:tbl>
    <w:p w14:paraId="4E7BA91C" w14:textId="77777777" w:rsidR="005E7977" w:rsidRDefault="005E7977" w:rsidP="00253FB5">
      <w:pPr>
        <w:pStyle w:val="a3"/>
        <w:spacing w:line="360" w:lineRule="auto"/>
        <w:rPr>
          <w:rFonts w:ascii="Georgia"/>
          <w:i/>
          <w:sz w:val="18"/>
        </w:rPr>
      </w:pPr>
    </w:p>
    <w:p w14:paraId="79137401" w14:textId="77777777" w:rsidR="005E7977" w:rsidRDefault="000A7D19" w:rsidP="00253FB5">
      <w:pPr>
        <w:pStyle w:val="6"/>
        <w:spacing w:line="360" w:lineRule="auto"/>
      </w:pPr>
      <w:r w:rsidRPr="000A7D19">
        <w:rPr>
          <w:color w:val="666666"/>
        </w:rPr>
        <w:t>За допомогою RGB</w:t>
      </w:r>
    </w:p>
    <w:p w14:paraId="7A564C96" w14:textId="77777777" w:rsidR="005E7977" w:rsidRDefault="000A7D19" w:rsidP="00253FB5">
      <w:pPr>
        <w:pStyle w:val="a3"/>
        <w:spacing w:line="360" w:lineRule="auto"/>
        <w:ind w:left="105" w:right="183"/>
      </w:pPr>
      <w:r w:rsidRPr="000A7D19">
        <w:t>Можна визначити колір, використовуючи значення червон</w:t>
      </w:r>
      <w:r>
        <w:t>ої, зеленої та синьої складової</w:t>
      </w:r>
      <w:r w:rsidRPr="000A7D19">
        <w:t xml:space="preserve"> в десятково</w:t>
      </w:r>
      <w:r>
        <w:t>му численні. Кожна з трьох складових</w:t>
      </w:r>
      <w:r w:rsidRPr="000A7D19">
        <w:t xml:space="preserve"> кольору приймає значення від 0 до 255. Також допус</w:t>
      </w:r>
      <w:r>
        <w:t>тимо ставити колір в відсотковому</w:t>
      </w:r>
      <w:r w:rsidRPr="000A7D19">
        <w:t xml:space="preserve"> відношенні, при цьому 100% буде відповідати числу 255. Спочатку вказується ключове слово rgb, а потім в дужках, через кому вказуються компоненти кольору, наприклад rgb (255, 128, 128) або rgb (100%, 50%, 50%).</w:t>
      </w:r>
    </w:p>
    <w:p w14:paraId="5BC50B01" w14:textId="77777777" w:rsidR="005E7977" w:rsidRDefault="005E7977" w:rsidP="00253FB5">
      <w:pPr>
        <w:pStyle w:val="a3"/>
        <w:spacing w:line="360" w:lineRule="auto"/>
      </w:pPr>
    </w:p>
    <w:p w14:paraId="31441096" w14:textId="77777777" w:rsidR="005E7977" w:rsidRDefault="00C542A1" w:rsidP="00253FB5">
      <w:pPr>
        <w:pStyle w:val="6"/>
        <w:spacing w:line="360" w:lineRule="auto"/>
      </w:pPr>
      <w:r>
        <w:rPr>
          <w:color w:val="666666"/>
        </w:rPr>
        <w:t>RGBA</w:t>
      </w:r>
    </w:p>
    <w:p w14:paraId="1B3D2190" w14:textId="77777777" w:rsidR="005E7977" w:rsidRDefault="000A7D19" w:rsidP="00253FB5">
      <w:pPr>
        <w:pStyle w:val="a3"/>
        <w:spacing w:line="360" w:lineRule="auto"/>
        <w:ind w:left="105" w:right="183"/>
      </w:pPr>
      <w:r w:rsidRPr="000A7D19">
        <w:t>Формат RGBA схожий по синтаксису на RGB, але включає в себе альфа-канал, що задає прозорість елемента. Значення 0 відповідає повній прозорості, 1 - непрозорості, а проміжне значення на зразок 0.5 - напівпрозорості.</w:t>
      </w:r>
    </w:p>
    <w:p w14:paraId="133D4757" w14:textId="77777777" w:rsidR="005E7977" w:rsidRDefault="005E7977" w:rsidP="00253FB5">
      <w:pPr>
        <w:pStyle w:val="a3"/>
        <w:spacing w:line="360" w:lineRule="auto"/>
        <w:rPr>
          <w:sz w:val="15"/>
        </w:rPr>
      </w:pPr>
    </w:p>
    <w:p w14:paraId="30E686A9" w14:textId="77777777" w:rsidR="005E7977" w:rsidRDefault="000A7D19" w:rsidP="00253FB5">
      <w:pPr>
        <w:pStyle w:val="a3"/>
        <w:spacing w:line="360" w:lineRule="auto"/>
        <w:ind w:left="105" w:right="212"/>
      </w:pPr>
      <w:r w:rsidRPr="000A7D19">
        <w:t xml:space="preserve">RGBA доданий в CSS3, тому валідацію CSS-коду треба проводити саме за цією версією. Слід зазначити, що стандарт CSS3 ще знаходиться в розробці і деякі можливості в ньому можуть помінятися. Наприклад, колір в форматі RGB доданий до властивості </w:t>
      </w:r>
      <w:r w:rsidRPr="000A7D19">
        <w:rPr>
          <w:color w:val="C00000"/>
        </w:rPr>
        <w:t>background-color</w:t>
      </w:r>
      <w:r w:rsidRPr="000A7D19">
        <w:t xml:space="preserve"> проходить валідацію, а доданий до властивості </w:t>
      </w:r>
      <w:r w:rsidRPr="000A7D19">
        <w:rPr>
          <w:color w:val="C00000"/>
        </w:rPr>
        <w:t>background</w:t>
      </w:r>
      <w:r w:rsidRPr="000A7D19">
        <w:t xml:space="preserve"> вже немає. При цьому браузери цілком коректно розуміють колір для того і іншого властивості. У табл. 1.4 наведено список браузерів, які підтримують RGBA; в браузерах, де цей формат не працює, значення кольору буде ігноруватися.</w:t>
      </w:r>
    </w:p>
    <w:p w14:paraId="16C8C1C3" w14:textId="77777777" w:rsidR="005E7977" w:rsidRDefault="000A7D19" w:rsidP="00253FB5">
      <w:pPr>
        <w:spacing w:line="360" w:lineRule="auto"/>
        <w:ind w:left="5506"/>
        <w:rPr>
          <w:rFonts w:ascii="Georgia" w:hAnsi="Georgia"/>
          <w:i/>
          <w:sz w:val="17"/>
        </w:rPr>
      </w:pPr>
      <w:r w:rsidRPr="000A7D19">
        <w:rPr>
          <w:rFonts w:ascii="Georgia" w:hAnsi="Georgia"/>
          <w:i/>
          <w:color w:val="666666"/>
          <w:sz w:val="17"/>
        </w:rPr>
        <w:t>Табл. 1.4. Підтримка браузерами формату RGBA</w:t>
      </w:r>
    </w:p>
    <w:tbl>
      <w:tblPr>
        <w:tblStyle w:val="TableNormal"/>
        <w:tblW w:w="9503" w:type="dxa"/>
        <w:tblInd w:w="120" w:type="dxa"/>
        <w:tblBorders>
          <w:top w:val="single" w:sz="6" w:space="0" w:color="303030"/>
          <w:left w:val="single" w:sz="6" w:space="0" w:color="303030"/>
          <w:bottom w:val="single" w:sz="6" w:space="0" w:color="303030"/>
          <w:right w:val="single" w:sz="6" w:space="0" w:color="303030"/>
          <w:insideH w:val="single" w:sz="6" w:space="0" w:color="303030"/>
          <w:insideV w:val="single" w:sz="6" w:space="0" w:color="303030"/>
        </w:tblBorders>
        <w:tblLayout w:type="fixed"/>
        <w:tblLook w:val="01E0" w:firstRow="1" w:lastRow="1" w:firstColumn="1" w:lastColumn="1" w:noHBand="0" w:noVBand="0"/>
      </w:tblPr>
      <w:tblGrid>
        <w:gridCol w:w="588"/>
        <w:gridCol w:w="609"/>
        <w:gridCol w:w="609"/>
        <w:gridCol w:w="641"/>
        <w:gridCol w:w="481"/>
        <w:gridCol w:w="470"/>
        <w:gridCol w:w="470"/>
        <w:gridCol w:w="491"/>
        <w:gridCol w:w="491"/>
        <w:gridCol w:w="470"/>
        <w:gridCol w:w="384"/>
        <w:gridCol w:w="405"/>
        <w:gridCol w:w="491"/>
        <w:gridCol w:w="470"/>
        <w:gridCol w:w="491"/>
        <w:gridCol w:w="491"/>
        <w:gridCol w:w="480"/>
        <w:gridCol w:w="480"/>
        <w:gridCol w:w="491"/>
      </w:tblGrid>
      <w:tr w:rsidR="005E7977" w14:paraId="562DFC97" w14:textId="77777777" w:rsidTr="00636A0C">
        <w:trPr>
          <w:trHeight w:val="273"/>
        </w:trPr>
        <w:tc>
          <w:tcPr>
            <w:tcW w:w="2447" w:type="dxa"/>
            <w:gridSpan w:val="4"/>
            <w:tcBorders>
              <w:right w:val="double" w:sz="2" w:space="0" w:color="303030"/>
            </w:tcBorders>
            <w:shd w:val="clear" w:color="auto" w:fill="FAF3D2"/>
          </w:tcPr>
          <w:p w14:paraId="2EBE0A71" w14:textId="77777777" w:rsidR="005E7977" w:rsidRDefault="00C542A1" w:rsidP="00253FB5">
            <w:pPr>
              <w:pStyle w:val="TableParagraph"/>
              <w:spacing w:line="360" w:lineRule="auto"/>
              <w:ind w:left="473"/>
              <w:rPr>
                <w:rFonts w:ascii="Arial"/>
                <w:sz w:val="17"/>
              </w:rPr>
            </w:pPr>
            <w:r>
              <w:rPr>
                <w:noProof/>
                <w:position w:val="-2"/>
                <w:lang w:val="en-US" w:eastAsia="en-US" w:bidi="ar-SA"/>
              </w:rPr>
              <w:drawing>
                <wp:inline distT="0" distB="0" distL="0" distR="0" wp14:anchorId="65D9813C" wp14:editId="643FD334">
                  <wp:extent cx="108663" cy="108663"/>
                  <wp:effectExtent l="0" t="0" r="0" b="0"/>
                  <wp:docPr id="5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0.png"/>
                          <pic:cNvPicPr/>
                        </pic:nvPicPr>
                        <pic:blipFill>
                          <a:blip r:embed="rId33" cstate="print"/>
                          <a:stretch>
                            <a:fillRect/>
                          </a:stretch>
                        </pic:blipFill>
                        <pic:spPr>
                          <a:xfrm>
                            <a:off x="0" y="0"/>
                            <a:ext cx="108663" cy="108663"/>
                          </a:xfrm>
                          <a:prstGeom prst="rect">
                            <a:avLst/>
                          </a:prstGeom>
                        </pic:spPr>
                      </pic:pic>
                    </a:graphicData>
                  </a:graphic>
                </wp:inline>
              </w:drawing>
            </w:r>
            <w:r>
              <w:rPr>
                <w:rFonts w:ascii="Times New Roman"/>
                <w:spacing w:val="-7"/>
                <w:sz w:val="20"/>
              </w:rPr>
              <w:t xml:space="preserve"> </w:t>
            </w:r>
            <w:r>
              <w:rPr>
                <w:rFonts w:ascii="Arial"/>
                <w:sz w:val="17"/>
              </w:rPr>
              <w:t>Internet</w:t>
            </w:r>
            <w:r>
              <w:rPr>
                <w:rFonts w:ascii="Arial"/>
                <w:spacing w:val="8"/>
                <w:sz w:val="17"/>
              </w:rPr>
              <w:t xml:space="preserve"> </w:t>
            </w:r>
            <w:r>
              <w:rPr>
                <w:rFonts w:ascii="Arial"/>
                <w:sz w:val="17"/>
              </w:rPr>
              <w:t>Explorer</w:t>
            </w:r>
          </w:p>
        </w:tc>
        <w:tc>
          <w:tcPr>
            <w:tcW w:w="1912" w:type="dxa"/>
            <w:gridSpan w:val="4"/>
            <w:tcBorders>
              <w:left w:val="double" w:sz="2" w:space="0" w:color="303030"/>
              <w:right w:val="double" w:sz="2" w:space="0" w:color="303030"/>
            </w:tcBorders>
            <w:shd w:val="clear" w:color="auto" w:fill="FAF3D2"/>
          </w:tcPr>
          <w:p w14:paraId="4BA35828" w14:textId="77777777" w:rsidR="005E7977" w:rsidRDefault="00C542A1" w:rsidP="00253FB5">
            <w:pPr>
              <w:pStyle w:val="TableParagraph"/>
              <w:spacing w:line="360" w:lineRule="auto"/>
              <w:ind w:left="525"/>
              <w:rPr>
                <w:rFonts w:ascii="Arial"/>
                <w:sz w:val="17"/>
              </w:rPr>
            </w:pPr>
            <w:r>
              <w:rPr>
                <w:noProof/>
                <w:position w:val="-2"/>
                <w:lang w:val="en-US" w:eastAsia="en-US" w:bidi="ar-SA"/>
              </w:rPr>
              <w:drawing>
                <wp:inline distT="0" distB="0" distL="0" distR="0" wp14:anchorId="7F966E1E" wp14:editId="490B7B3F">
                  <wp:extent cx="108663" cy="108663"/>
                  <wp:effectExtent l="0" t="0" r="0" b="0"/>
                  <wp:docPr id="5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png"/>
                          <pic:cNvPicPr/>
                        </pic:nvPicPr>
                        <pic:blipFill>
                          <a:blip r:embed="rId34" cstate="print"/>
                          <a:stretch>
                            <a:fillRect/>
                          </a:stretch>
                        </pic:blipFill>
                        <pic:spPr>
                          <a:xfrm>
                            <a:off x="0" y="0"/>
                            <a:ext cx="108663" cy="108663"/>
                          </a:xfrm>
                          <a:prstGeom prst="rect">
                            <a:avLst/>
                          </a:prstGeom>
                        </pic:spPr>
                      </pic:pic>
                    </a:graphicData>
                  </a:graphic>
                </wp:inline>
              </w:drawing>
            </w:r>
            <w:r>
              <w:rPr>
                <w:rFonts w:ascii="Times New Roman"/>
                <w:spacing w:val="-7"/>
                <w:sz w:val="20"/>
              </w:rPr>
              <w:t xml:space="preserve"> </w:t>
            </w:r>
            <w:r>
              <w:rPr>
                <w:rFonts w:ascii="Arial"/>
                <w:sz w:val="17"/>
              </w:rPr>
              <w:t>Chrome</w:t>
            </w:r>
          </w:p>
        </w:tc>
        <w:tc>
          <w:tcPr>
            <w:tcW w:w="1750" w:type="dxa"/>
            <w:gridSpan w:val="4"/>
            <w:tcBorders>
              <w:left w:val="double" w:sz="2" w:space="0" w:color="303030"/>
              <w:right w:val="double" w:sz="2" w:space="0" w:color="303030"/>
            </w:tcBorders>
            <w:shd w:val="clear" w:color="auto" w:fill="FAF3D2"/>
          </w:tcPr>
          <w:p w14:paraId="5479DED5" w14:textId="77777777" w:rsidR="005E7977" w:rsidRDefault="00C542A1" w:rsidP="00253FB5">
            <w:pPr>
              <w:pStyle w:val="TableParagraph"/>
              <w:spacing w:line="360" w:lineRule="auto"/>
              <w:ind w:left="516"/>
              <w:rPr>
                <w:rFonts w:ascii="Arial"/>
                <w:sz w:val="17"/>
              </w:rPr>
            </w:pPr>
            <w:r>
              <w:rPr>
                <w:noProof/>
                <w:position w:val="-2"/>
                <w:lang w:val="en-US" w:eastAsia="en-US" w:bidi="ar-SA"/>
              </w:rPr>
              <w:drawing>
                <wp:inline distT="0" distB="0" distL="0" distR="0" wp14:anchorId="5883ED96" wp14:editId="583E7B31">
                  <wp:extent cx="108663" cy="108663"/>
                  <wp:effectExtent l="0" t="0" r="0" b="0"/>
                  <wp:docPr id="5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png"/>
                          <pic:cNvPicPr/>
                        </pic:nvPicPr>
                        <pic:blipFill>
                          <a:blip r:embed="rId35" cstate="print"/>
                          <a:stretch>
                            <a:fillRect/>
                          </a:stretch>
                        </pic:blipFill>
                        <pic:spPr>
                          <a:xfrm>
                            <a:off x="0" y="0"/>
                            <a:ext cx="108663" cy="108663"/>
                          </a:xfrm>
                          <a:prstGeom prst="rect">
                            <a:avLst/>
                          </a:prstGeom>
                        </pic:spPr>
                      </pic:pic>
                    </a:graphicData>
                  </a:graphic>
                </wp:inline>
              </w:drawing>
            </w:r>
            <w:r>
              <w:rPr>
                <w:rFonts w:ascii="Times New Roman"/>
                <w:spacing w:val="-7"/>
                <w:sz w:val="20"/>
              </w:rPr>
              <w:t xml:space="preserve"> </w:t>
            </w:r>
            <w:r>
              <w:rPr>
                <w:rFonts w:ascii="Arial"/>
                <w:sz w:val="17"/>
              </w:rPr>
              <w:t>Opera</w:t>
            </w:r>
          </w:p>
        </w:tc>
        <w:tc>
          <w:tcPr>
            <w:tcW w:w="1452" w:type="dxa"/>
            <w:gridSpan w:val="3"/>
            <w:tcBorders>
              <w:left w:val="double" w:sz="2" w:space="0" w:color="303030"/>
              <w:right w:val="double" w:sz="2" w:space="0" w:color="303030"/>
            </w:tcBorders>
            <w:shd w:val="clear" w:color="auto" w:fill="FAF3D2"/>
          </w:tcPr>
          <w:p w14:paraId="62666539" w14:textId="77777777" w:rsidR="005E7977" w:rsidRDefault="00C542A1" w:rsidP="00253FB5">
            <w:pPr>
              <w:pStyle w:val="TableParagraph"/>
              <w:spacing w:line="360" w:lineRule="auto"/>
              <w:ind w:left="381"/>
              <w:rPr>
                <w:rFonts w:ascii="Arial"/>
                <w:sz w:val="17"/>
              </w:rPr>
            </w:pPr>
            <w:r>
              <w:rPr>
                <w:noProof/>
                <w:position w:val="-2"/>
                <w:lang w:val="en-US" w:eastAsia="en-US" w:bidi="ar-SA"/>
              </w:rPr>
              <w:drawing>
                <wp:inline distT="0" distB="0" distL="0" distR="0" wp14:anchorId="7008EF9F" wp14:editId="21DDAB63">
                  <wp:extent cx="108663" cy="108663"/>
                  <wp:effectExtent l="0" t="0" r="0" b="0"/>
                  <wp:docPr id="5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3.png"/>
                          <pic:cNvPicPr/>
                        </pic:nvPicPr>
                        <pic:blipFill>
                          <a:blip r:embed="rId36" cstate="print"/>
                          <a:stretch>
                            <a:fillRect/>
                          </a:stretch>
                        </pic:blipFill>
                        <pic:spPr>
                          <a:xfrm>
                            <a:off x="0" y="0"/>
                            <a:ext cx="108663" cy="108663"/>
                          </a:xfrm>
                          <a:prstGeom prst="rect">
                            <a:avLst/>
                          </a:prstGeom>
                        </pic:spPr>
                      </pic:pic>
                    </a:graphicData>
                  </a:graphic>
                </wp:inline>
              </w:drawing>
            </w:r>
            <w:r>
              <w:rPr>
                <w:rFonts w:ascii="Times New Roman"/>
                <w:spacing w:val="-7"/>
                <w:sz w:val="20"/>
              </w:rPr>
              <w:t xml:space="preserve"> </w:t>
            </w:r>
            <w:r>
              <w:rPr>
                <w:rFonts w:ascii="Arial"/>
                <w:sz w:val="17"/>
              </w:rPr>
              <w:t>Safari</w:t>
            </w:r>
          </w:p>
        </w:tc>
        <w:tc>
          <w:tcPr>
            <w:tcW w:w="1942" w:type="dxa"/>
            <w:gridSpan w:val="4"/>
            <w:tcBorders>
              <w:left w:val="double" w:sz="2" w:space="0" w:color="303030"/>
            </w:tcBorders>
            <w:shd w:val="clear" w:color="auto" w:fill="FAF3D2"/>
          </w:tcPr>
          <w:p w14:paraId="0D461F5D" w14:textId="77777777" w:rsidR="005E7977" w:rsidRDefault="00C542A1" w:rsidP="00253FB5">
            <w:pPr>
              <w:pStyle w:val="TableParagraph"/>
              <w:spacing w:line="360" w:lineRule="auto"/>
              <w:ind w:left="598"/>
              <w:rPr>
                <w:rFonts w:ascii="Arial"/>
                <w:sz w:val="17"/>
              </w:rPr>
            </w:pPr>
            <w:r>
              <w:rPr>
                <w:noProof/>
                <w:position w:val="-2"/>
                <w:lang w:val="en-US" w:eastAsia="en-US" w:bidi="ar-SA"/>
              </w:rPr>
              <w:drawing>
                <wp:inline distT="0" distB="0" distL="0" distR="0" wp14:anchorId="5004BBEC" wp14:editId="60AA2719">
                  <wp:extent cx="108663" cy="108663"/>
                  <wp:effectExtent l="0" t="0" r="0" b="0"/>
                  <wp:docPr id="5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4.png"/>
                          <pic:cNvPicPr/>
                        </pic:nvPicPr>
                        <pic:blipFill>
                          <a:blip r:embed="rId37" cstate="print"/>
                          <a:stretch>
                            <a:fillRect/>
                          </a:stretch>
                        </pic:blipFill>
                        <pic:spPr>
                          <a:xfrm>
                            <a:off x="0" y="0"/>
                            <a:ext cx="108663" cy="108663"/>
                          </a:xfrm>
                          <a:prstGeom prst="rect">
                            <a:avLst/>
                          </a:prstGeom>
                        </pic:spPr>
                      </pic:pic>
                    </a:graphicData>
                  </a:graphic>
                </wp:inline>
              </w:drawing>
            </w:r>
            <w:r>
              <w:rPr>
                <w:rFonts w:ascii="Times New Roman"/>
                <w:spacing w:val="-7"/>
                <w:sz w:val="20"/>
              </w:rPr>
              <w:t xml:space="preserve"> </w:t>
            </w:r>
            <w:r>
              <w:rPr>
                <w:rFonts w:ascii="Arial"/>
                <w:sz w:val="17"/>
              </w:rPr>
              <w:t>Firefox</w:t>
            </w:r>
          </w:p>
        </w:tc>
      </w:tr>
      <w:tr w:rsidR="005E7977" w14:paraId="0AF4BCB4" w14:textId="77777777" w:rsidTr="00636A0C">
        <w:trPr>
          <w:trHeight w:val="273"/>
        </w:trPr>
        <w:tc>
          <w:tcPr>
            <w:tcW w:w="588" w:type="dxa"/>
          </w:tcPr>
          <w:p w14:paraId="3D400379" w14:textId="77777777" w:rsidR="005E7977" w:rsidRDefault="00C542A1" w:rsidP="00253FB5">
            <w:pPr>
              <w:pStyle w:val="TableParagraph"/>
              <w:spacing w:line="360" w:lineRule="auto"/>
              <w:ind w:left="163"/>
              <w:rPr>
                <w:rFonts w:ascii="Arial"/>
                <w:sz w:val="17"/>
              </w:rPr>
            </w:pPr>
            <w:r>
              <w:rPr>
                <w:rFonts w:ascii="Arial"/>
                <w:sz w:val="17"/>
              </w:rPr>
              <w:t>6.0</w:t>
            </w:r>
          </w:p>
        </w:tc>
        <w:tc>
          <w:tcPr>
            <w:tcW w:w="609" w:type="dxa"/>
          </w:tcPr>
          <w:p w14:paraId="5BD211E5" w14:textId="77777777" w:rsidR="005E7977" w:rsidRDefault="00C542A1" w:rsidP="00253FB5">
            <w:pPr>
              <w:pStyle w:val="TableParagraph"/>
              <w:spacing w:line="360" w:lineRule="auto"/>
              <w:ind w:left="174"/>
              <w:rPr>
                <w:rFonts w:ascii="Arial"/>
                <w:sz w:val="17"/>
              </w:rPr>
            </w:pPr>
            <w:r>
              <w:rPr>
                <w:rFonts w:ascii="Arial"/>
                <w:sz w:val="17"/>
              </w:rPr>
              <w:t>7.0</w:t>
            </w:r>
          </w:p>
        </w:tc>
        <w:tc>
          <w:tcPr>
            <w:tcW w:w="609" w:type="dxa"/>
          </w:tcPr>
          <w:p w14:paraId="25056F56" w14:textId="77777777" w:rsidR="005E7977" w:rsidRDefault="00C542A1" w:rsidP="00253FB5">
            <w:pPr>
              <w:pStyle w:val="TableParagraph"/>
              <w:spacing w:line="360" w:lineRule="auto"/>
              <w:ind w:left="175"/>
              <w:rPr>
                <w:rFonts w:ascii="Arial"/>
                <w:sz w:val="17"/>
              </w:rPr>
            </w:pPr>
            <w:r>
              <w:rPr>
                <w:rFonts w:ascii="Arial"/>
                <w:sz w:val="17"/>
              </w:rPr>
              <w:t>8.0</w:t>
            </w:r>
          </w:p>
        </w:tc>
        <w:tc>
          <w:tcPr>
            <w:tcW w:w="641" w:type="dxa"/>
            <w:tcBorders>
              <w:right w:val="double" w:sz="2" w:space="0" w:color="303030"/>
            </w:tcBorders>
          </w:tcPr>
          <w:p w14:paraId="5C8CF45B" w14:textId="77777777" w:rsidR="005E7977" w:rsidRDefault="00C542A1" w:rsidP="00253FB5">
            <w:pPr>
              <w:pStyle w:val="TableParagraph"/>
              <w:spacing w:line="360" w:lineRule="auto"/>
              <w:ind w:left="186"/>
              <w:rPr>
                <w:rFonts w:ascii="Arial"/>
                <w:sz w:val="17"/>
              </w:rPr>
            </w:pPr>
            <w:r>
              <w:rPr>
                <w:rFonts w:ascii="Arial"/>
                <w:sz w:val="17"/>
              </w:rPr>
              <w:t>9.0</w:t>
            </w:r>
          </w:p>
        </w:tc>
        <w:tc>
          <w:tcPr>
            <w:tcW w:w="481" w:type="dxa"/>
            <w:tcBorders>
              <w:left w:val="double" w:sz="2" w:space="0" w:color="303030"/>
            </w:tcBorders>
          </w:tcPr>
          <w:p w14:paraId="26873727" w14:textId="77777777" w:rsidR="005E7977" w:rsidRDefault="00C542A1" w:rsidP="00253FB5">
            <w:pPr>
              <w:pStyle w:val="TableParagraph"/>
              <w:spacing w:line="360" w:lineRule="auto"/>
              <w:ind w:left="108"/>
              <w:rPr>
                <w:rFonts w:ascii="Arial"/>
                <w:sz w:val="17"/>
              </w:rPr>
            </w:pPr>
            <w:r>
              <w:rPr>
                <w:rFonts w:ascii="Arial"/>
                <w:sz w:val="17"/>
              </w:rPr>
              <w:t>5.0</w:t>
            </w:r>
          </w:p>
        </w:tc>
        <w:tc>
          <w:tcPr>
            <w:tcW w:w="470" w:type="dxa"/>
          </w:tcPr>
          <w:p w14:paraId="2C5BA2D1" w14:textId="77777777" w:rsidR="005E7977" w:rsidRDefault="00C542A1" w:rsidP="00253FB5">
            <w:pPr>
              <w:pStyle w:val="TableParagraph"/>
              <w:spacing w:line="360" w:lineRule="auto"/>
              <w:ind w:left="112"/>
              <w:rPr>
                <w:rFonts w:ascii="Arial"/>
                <w:sz w:val="17"/>
              </w:rPr>
            </w:pPr>
            <w:r>
              <w:rPr>
                <w:rFonts w:ascii="Arial"/>
                <w:sz w:val="17"/>
              </w:rPr>
              <w:t>6.0</w:t>
            </w:r>
          </w:p>
        </w:tc>
        <w:tc>
          <w:tcPr>
            <w:tcW w:w="470" w:type="dxa"/>
          </w:tcPr>
          <w:p w14:paraId="528208FC" w14:textId="77777777" w:rsidR="005E7977" w:rsidRDefault="00C542A1" w:rsidP="00253FB5">
            <w:pPr>
              <w:pStyle w:val="TableParagraph"/>
              <w:spacing w:line="360" w:lineRule="auto"/>
              <w:ind w:left="113"/>
              <w:rPr>
                <w:rFonts w:ascii="Arial"/>
                <w:sz w:val="17"/>
              </w:rPr>
            </w:pPr>
            <w:r>
              <w:rPr>
                <w:rFonts w:ascii="Arial"/>
                <w:sz w:val="17"/>
              </w:rPr>
              <w:t>7.0</w:t>
            </w:r>
          </w:p>
        </w:tc>
        <w:tc>
          <w:tcPr>
            <w:tcW w:w="491" w:type="dxa"/>
            <w:tcBorders>
              <w:right w:val="double" w:sz="2" w:space="0" w:color="303030"/>
            </w:tcBorders>
          </w:tcPr>
          <w:p w14:paraId="619F9C50" w14:textId="77777777" w:rsidR="005E7977" w:rsidRDefault="00C542A1" w:rsidP="00253FB5">
            <w:pPr>
              <w:pStyle w:val="TableParagraph"/>
              <w:spacing w:line="360" w:lineRule="auto"/>
              <w:ind w:left="113"/>
              <w:rPr>
                <w:rFonts w:ascii="Arial"/>
                <w:sz w:val="17"/>
              </w:rPr>
            </w:pPr>
            <w:r>
              <w:rPr>
                <w:rFonts w:ascii="Arial"/>
                <w:sz w:val="17"/>
              </w:rPr>
              <w:t>8.0</w:t>
            </w:r>
          </w:p>
        </w:tc>
        <w:tc>
          <w:tcPr>
            <w:tcW w:w="491" w:type="dxa"/>
            <w:tcBorders>
              <w:left w:val="double" w:sz="2" w:space="0" w:color="303030"/>
            </w:tcBorders>
          </w:tcPr>
          <w:p w14:paraId="433C9110" w14:textId="77777777" w:rsidR="005E7977" w:rsidRDefault="00C542A1" w:rsidP="00253FB5">
            <w:pPr>
              <w:pStyle w:val="TableParagraph"/>
              <w:spacing w:line="360" w:lineRule="auto"/>
              <w:ind w:left="110"/>
              <w:rPr>
                <w:rFonts w:ascii="Arial"/>
                <w:sz w:val="17"/>
              </w:rPr>
            </w:pPr>
            <w:r>
              <w:rPr>
                <w:rFonts w:ascii="Arial"/>
                <w:sz w:val="17"/>
              </w:rPr>
              <w:t>9.2</w:t>
            </w:r>
          </w:p>
        </w:tc>
        <w:tc>
          <w:tcPr>
            <w:tcW w:w="470" w:type="dxa"/>
          </w:tcPr>
          <w:p w14:paraId="0595F127" w14:textId="77777777" w:rsidR="005E7977" w:rsidRDefault="00C542A1" w:rsidP="00253FB5">
            <w:pPr>
              <w:pStyle w:val="TableParagraph"/>
              <w:spacing w:line="360" w:lineRule="auto"/>
              <w:ind w:left="115"/>
              <w:rPr>
                <w:rFonts w:ascii="Arial"/>
                <w:sz w:val="17"/>
              </w:rPr>
            </w:pPr>
            <w:r>
              <w:rPr>
                <w:rFonts w:ascii="Arial"/>
                <w:sz w:val="17"/>
              </w:rPr>
              <w:t>9.6</w:t>
            </w:r>
          </w:p>
        </w:tc>
        <w:tc>
          <w:tcPr>
            <w:tcW w:w="384" w:type="dxa"/>
          </w:tcPr>
          <w:p w14:paraId="64510C94" w14:textId="77777777" w:rsidR="005E7977" w:rsidRDefault="00C542A1" w:rsidP="00253FB5">
            <w:pPr>
              <w:pStyle w:val="TableParagraph"/>
              <w:spacing w:line="360" w:lineRule="auto"/>
              <w:ind w:left="95"/>
              <w:rPr>
                <w:rFonts w:ascii="Arial"/>
                <w:sz w:val="17"/>
              </w:rPr>
            </w:pPr>
            <w:r>
              <w:rPr>
                <w:rFonts w:ascii="Arial"/>
                <w:sz w:val="17"/>
              </w:rPr>
              <w:t>10</w:t>
            </w:r>
          </w:p>
        </w:tc>
        <w:tc>
          <w:tcPr>
            <w:tcW w:w="405" w:type="dxa"/>
            <w:tcBorders>
              <w:right w:val="double" w:sz="2" w:space="0" w:color="303030"/>
            </w:tcBorders>
          </w:tcPr>
          <w:p w14:paraId="145C7870" w14:textId="77777777" w:rsidR="005E7977" w:rsidRDefault="00C542A1" w:rsidP="00253FB5">
            <w:pPr>
              <w:pStyle w:val="TableParagraph"/>
              <w:spacing w:line="360" w:lineRule="auto"/>
              <w:ind w:left="106"/>
              <w:rPr>
                <w:rFonts w:ascii="Arial"/>
                <w:sz w:val="17"/>
              </w:rPr>
            </w:pPr>
            <w:r>
              <w:rPr>
                <w:rFonts w:ascii="Arial"/>
                <w:sz w:val="17"/>
              </w:rPr>
              <w:t>11</w:t>
            </w:r>
          </w:p>
        </w:tc>
        <w:tc>
          <w:tcPr>
            <w:tcW w:w="491" w:type="dxa"/>
            <w:tcBorders>
              <w:left w:val="double" w:sz="2" w:space="0" w:color="303030"/>
            </w:tcBorders>
          </w:tcPr>
          <w:p w14:paraId="3A851F07" w14:textId="77777777" w:rsidR="005E7977" w:rsidRDefault="00C542A1" w:rsidP="00253FB5">
            <w:pPr>
              <w:pStyle w:val="TableParagraph"/>
              <w:spacing w:line="360" w:lineRule="auto"/>
              <w:ind w:left="114"/>
              <w:rPr>
                <w:rFonts w:ascii="Arial"/>
                <w:sz w:val="17"/>
              </w:rPr>
            </w:pPr>
            <w:r>
              <w:rPr>
                <w:rFonts w:ascii="Arial"/>
                <w:sz w:val="17"/>
              </w:rPr>
              <w:t>3.1</w:t>
            </w:r>
          </w:p>
        </w:tc>
        <w:tc>
          <w:tcPr>
            <w:tcW w:w="470" w:type="dxa"/>
          </w:tcPr>
          <w:p w14:paraId="20042E2E" w14:textId="77777777" w:rsidR="005E7977" w:rsidRDefault="00C542A1" w:rsidP="00253FB5">
            <w:pPr>
              <w:pStyle w:val="TableParagraph"/>
              <w:spacing w:line="360" w:lineRule="auto"/>
              <w:ind w:left="119"/>
              <w:rPr>
                <w:rFonts w:ascii="Arial"/>
                <w:sz w:val="17"/>
              </w:rPr>
            </w:pPr>
            <w:r>
              <w:rPr>
                <w:rFonts w:ascii="Arial"/>
                <w:sz w:val="17"/>
              </w:rPr>
              <w:t>4.0</w:t>
            </w:r>
          </w:p>
        </w:tc>
        <w:tc>
          <w:tcPr>
            <w:tcW w:w="491" w:type="dxa"/>
            <w:tcBorders>
              <w:right w:val="double" w:sz="2" w:space="0" w:color="303030"/>
            </w:tcBorders>
          </w:tcPr>
          <w:p w14:paraId="5B6C5DFF" w14:textId="77777777" w:rsidR="005E7977" w:rsidRDefault="00C542A1" w:rsidP="00253FB5">
            <w:pPr>
              <w:pStyle w:val="TableParagraph"/>
              <w:spacing w:line="360" w:lineRule="auto"/>
              <w:ind w:left="120"/>
              <w:rPr>
                <w:rFonts w:ascii="Arial"/>
                <w:sz w:val="17"/>
              </w:rPr>
            </w:pPr>
            <w:r>
              <w:rPr>
                <w:rFonts w:ascii="Arial"/>
                <w:sz w:val="17"/>
              </w:rPr>
              <w:t>5.0</w:t>
            </w:r>
          </w:p>
        </w:tc>
        <w:tc>
          <w:tcPr>
            <w:tcW w:w="491" w:type="dxa"/>
            <w:tcBorders>
              <w:left w:val="double" w:sz="2" w:space="0" w:color="303030"/>
            </w:tcBorders>
          </w:tcPr>
          <w:p w14:paraId="675EDDD2" w14:textId="77777777" w:rsidR="005E7977" w:rsidRDefault="00C542A1" w:rsidP="00253FB5">
            <w:pPr>
              <w:pStyle w:val="TableParagraph"/>
              <w:spacing w:line="360" w:lineRule="auto"/>
              <w:ind w:left="117"/>
              <w:rPr>
                <w:rFonts w:ascii="Arial"/>
                <w:sz w:val="17"/>
              </w:rPr>
            </w:pPr>
            <w:r>
              <w:rPr>
                <w:rFonts w:ascii="Arial"/>
                <w:sz w:val="17"/>
              </w:rPr>
              <w:t>2.0</w:t>
            </w:r>
          </w:p>
        </w:tc>
        <w:tc>
          <w:tcPr>
            <w:tcW w:w="480" w:type="dxa"/>
          </w:tcPr>
          <w:p w14:paraId="3D70A77E" w14:textId="77777777" w:rsidR="005E7977" w:rsidRDefault="00C542A1" w:rsidP="00253FB5">
            <w:pPr>
              <w:pStyle w:val="TableParagraph"/>
              <w:spacing w:line="360" w:lineRule="auto"/>
              <w:ind w:left="122"/>
              <w:rPr>
                <w:rFonts w:ascii="Arial"/>
                <w:sz w:val="17"/>
              </w:rPr>
            </w:pPr>
            <w:r>
              <w:rPr>
                <w:rFonts w:ascii="Arial"/>
                <w:sz w:val="17"/>
              </w:rPr>
              <w:t>3.0</w:t>
            </w:r>
          </w:p>
        </w:tc>
        <w:tc>
          <w:tcPr>
            <w:tcW w:w="480" w:type="dxa"/>
          </w:tcPr>
          <w:p w14:paraId="25D65D53" w14:textId="77777777" w:rsidR="005E7977" w:rsidRDefault="00C542A1" w:rsidP="00253FB5">
            <w:pPr>
              <w:pStyle w:val="TableParagraph"/>
              <w:spacing w:line="360" w:lineRule="auto"/>
              <w:ind w:left="123"/>
              <w:rPr>
                <w:rFonts w:ascii="Arial"/>
                <w:sz w:val="17"/>
              </w:rPr>
            </w:pPr>
            <w:r>
              <w:rPr>
                <w:rFonts w:ascii="Arial"/>
                <w:sz w:val="17"/>
              </w:rPr>
              <w:t>3.6</w:t>
            </w:r>
          </w:p>
        </w:tc>
        <w:tc>
          <w:tcPr>
            <w:tcW w:w="491" w:type="dxa"/>
          </w:tcPr>
          <w:p w14:paraId="2BC6F6BF" w14:textId="77777777" w:rsidR="005E7977" w:rsidRDefault="00C542A1" w:rsidP="00253FB5">
            <w:pPr>
              <w:pStyle w:val="TableParagraph"/>
              <w:spacing w:line="360" w:lineRule="auto"/>
              <w:ind w:left="135"/>
              <w:rPr>
                <w:rFonts w:ascii="Arial"/>
                <w:sz w:val="17"/>
              </w:rPr>
            </w:pPr>
            <w:r>
              <w:rPr>
                <w:rFonts w:ascii="Arial"/>
                <w:sz w:val="17"/>
              </w:rPr>
              <w:t>4.0</w:t>
            </w:r>
          </w:p>
        </w:tc>
      </w:tr>
      <w:tr w:rsidR="005E7977" w14:paraId="5CDE2DF8" w14:textId="77777777" w:rsidTr="00636A0C">
        <w:trPr>
          <w:trHeight w:val="231"/>
        </w:trPr>
        <w:tc>
          <w:tcPr>
            <w:tcW w:w="588" w:type="dxa"/>
            <w:shd w:val="clear" w:color="auto" w:fill="F2C8C8"/>
          </w:tcPr>
          <w:p w14:paraId="69F80B85" w14:textId="77777777" w:rsidR="005E7977" w:rsidRDefault="005E7977" w:rsidP="00253FB5">
            <w:pPr>
              <w:pStyle w:val="TableParagraph"/>
              <w:spacing w:line="360" w:lineRule="auto"/>
              <w:ind w:left="0"/>
              <w:rPr>
                <w:rFonts w:ascii="Georgia"/>
                <w:i/>
                <w:sz w:val="4"/>
              </w:rPr>
            </w:pPr>
          </w:p>
          <w:p w14:paraId="6BDEEE1E" w14:textId="77777777" w:rsidR="005E7977" w:rsidRDefault="00C542A1" w:rsidP="00253FB5">
            <w:pPr>
              <w:pStyle w:val="TableParagraph"/>
              <w:spacing w:line="360" w:lineRule="auto"/>
              <w:ind w:left="227"/>
              <w:rPr>
                <w:rFonts w:ascii="Georgia"/>
                <w:sz w:val="12"/>
              </w:rPr>
            </w:pPr>
            <w:r>
              <w:rPr>
                <w:rFonts w:ascii="Georgia"/>
                <w:noProof/>
                <w:position w:val="-2"/>
                <w:sz w:val="12"/>
                <w:lang w:val="en-US" w:eastAsia="en-US" w:bidi="ar-SA"/>
              </w:rPr>
              <w:drawing>
                <wp:inline distT="0" distB="0" distL="0" distR="0" wp14:anchorId="7AAAC62A" wp14:editId="04814288">
                  <wp:extent cx="81152" cy="81152"/>
                  <wp:effectExtent l="0" t="0" r="0" b="0"/>
                  <wp:docPr id="6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5.png"/>
                          <pic:cNvPicPr/>
                        </pic:nvPicPr>
                        <pic:blipFill>
                          <a:blip r:embed="rId38" cstate="print"/>
                          <a:stretch>
                            <a:fillRect/>
                          </a:stretch>
                        </pic:blipFill>
                        <pic:spPr>
                          <a:xfrm>
                            <a:off x="0" y="0"/>
                            <a:ext cx="81152" cy="81152"/>
                          </a:xfrm>
                          <a:prstGeom prst="rect">
                            <a:avLst/>
                          </a:prstGeom>
                        </pic:spPr>
                      </pic:pic>
                    </a:graphicData>
                  </a:graphic>
                </wp:inline>
              </w:drawing>
            </w:r>
          </w:p>
        </w:tc>
        <w:tc>
          <w:tcPr>
            <w:tcW w:w="609" w:type="dxa"/>
            <w:shd w:val="clear" w:color="auto" w:fill="F2C8C8"/>
          </w:tcPr>
          <w:p w14:paraId="6261D7F4" w14:textId="77777777" w:rsidR="005E7977" w:rsidRDefault="005E7977" w:rsidP="00253FB5">
            <w:pPr>
              <w:pStyle w:val="TableParagraph"/>
              <w:spacing w:line="360" w:lineRule="auto"/>
              <w:ind w:left="0"/>
              <w:rPr>
                <w:rFonts w:ascii="Georgia"/>
                <w:i/>
                <w:sz w:val="4"/>
              </w:rPr>
            </w:pPr>
          </w:p>
          <w:p w14:paraId="5EA68A93" w14:textId="77777777" w:rsidR="005E7977" w:rsidRDefault="00C542A1" w:rsidP="00253FB5">
            <w:pPr>
              <w:pStyle w:val="TableParagraph"/>
              <w:spacing w:line="360" w:lineRule="auto"/>
              <w:ind w:left="238"/>
              <w:rPr>
                <w:rFonts w:ascii="Georgia"/>
                <w:sz w:val="12"/>
              </w:rPr>
            </w:pPr>
            <w:r>
              <w:rPr>
                <w:rFonts w:ascii="Georgia"/>
                <w:noProof/>
                <w:position w:val="-2"/>
                <w:sz w:val="12"/>
                <w:lang w:val="en-US" w:eastAsia="en-US" w:bidi="ar-SA"/>
              </w:rPr>
              <w:drawing>
                <wp:inline distT="0" distB="0" distL="0" distR="0" wp14:anchorId="6DE205E3" wp14:editId="1308D54C">
                  <wp:extent cx="81147" cy="81152"/>
                  <wp:effectExtent l="0" t="0" r="0" b="0"/>
                  <wp:docPr id="6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png"/>
                          <pic:cNvPicPr/>
                        </pic:nvPicPr>
                        <pic:blipFill>
                          <a:blip r:embed="rId38" cstate="print"/>
                          <a:stretch>
                            <a:fillRect/>
                          </a:stretch>
                        </pic:blipFill>
                        <pic:spPr>
                          <a:xfrm>
                            <a:off x="0" y="0"/>
                            <a:ext cx="81147" cy="81152"/>
                          </a:xfrm>
                          <a:prstGeom prst="rect">
                            <a:avLst/>
                          </a:prstGeom>
                        </pic:spPr>
                      </pic:pic>
                    </a:graphicData>
                  </a:graphic>
                </wp:inline>
              </w:drawing>
            </w:r>
          </w:p>
        </w:tc>
        <w:tc>
          <w:tcPr>
            <w:tcW w:w="609" w:type="dxa"/>
            <w:shd w:val="clear" w:color="auto" w:fill="F2C8C8"/>
          </w:tcPr>
          <w:p w14:paraId="361F0890" w14:textId="77777777" w:rsidR="005E7977" w:rsidRDefault="005E7977" w:rsidP="00253FB5">
            <w:pPr>
              <w:pStyle w:val="TableParagraph"/>
              <w:spacing w:line="360" w:lineRule="auto"/>
              <w:ind w:left="0"/>
              <w:rPr>
                <w:rFonts w:ascii="Georgia"/>
                <w:i/>
                <w:sz w:val="4"/>
              </w:rPr>
            </w:pPr>
          </w:p>
          <w:p w14:paraId="5F984A03" w14:textId="77777777" w:rsidR="005E7977" w:rsidRDefault="00C542A1" w:rsidP="00253FB5">
            <w:pPr>
              <w:pStyle w:val="TableParagraph"/>
              <w:spacing w:line="360" w:lineRule="auto"/>
              <w:ind w:left="239"/>
              <w:rPr>
                <w:rFonts w:ascii="Georgia"/>
                <w:sz w:val="12"/>
              </w:rPr>
            </w:pPr>
            <w:r>
              <w:rPr>
                <w:rFonts w:ascii="Georgia"/>
                <w:noProof/>
                <w:position w:val="-2"/>
                <w:sz w:val="12"/>
                <w:lang w:val="en-US" w:eastAsia="en-US" w:bidi="ar-SA"/>
              </w:rPr>
              <w:drawing>
                <wp:inline distT="0" distB="0" distL="0" distR="0" wp14:anchorId="54EB7397" wp14:editId="67BE3D6C">
                  <wp:extent cx="81152" cy="81152"/>
                  <wp:effectExtent l="0" t="0" r="0" b="0"/>
                  <wp:docPr id="65"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5.png"/>
                          <pic:cNvPicPr/>
                        </pic:nvPicPr>
                        <pic:blipFill>
                          <a:blip r:embed="rId38" cstate="print"/>
                          <a:stretch>
                            <a:fillRect/>
                          </a:stretch>
                        </pic:blipFill>
                        <pic:spPr>
                          <a:xfrm>
                            <a:off x="0" y="0"/>
                            <a:ext cx="81152" cy="81152"/>
                          </a:xfrm>
                          <a:prstGeom prst="rect">
                            <a:avLst/>
                          </a:prstGeom>
                        </pic:spPr>
                      </pic:pic>
                    </a:graphicData>
                  </a:graphic>
                </wp:inline>
              </w:drawing>
            </w:r>
          </w:p>
        </w:tc>
        <w:tc>
          <w:tcPr>
            <w:tcW w:w="641" w:type="dxa"/>
            <w:tcBorders>
              <w:right w:val="double" w:sz="2" w:space="0" w:color="303030"/>
            </w:tcBorders>
            <w:shd w:val="clear" w:color="auto" w:fill="F2C8C8"/>
          </w:tcPr>
          <w:p w14:paraId="705C3CCA" w14:textId="77777777" w:rsidR="005E7977" w:rsidRDefault="005E7977" w:rsidP="00253FB5">
            <w:pPr>
              <w:pStyle w:val="TableParagraph"/>
              <w:spacing w:line="360" w:lineRule="auto"/>
              <w:ind w:left="0"/>
              <w:rPr>
                <w:rFonts w:ascii="Georgia"/>
                <w:i/>
                <w:sz w:val="4"/>
              </w:rPr>
            </w:pPr>
          </w:p>
          <w:p w14:paraId="1D94FA36" w14:textId="77777777" w:rsidR="005E7977" w:rsidRDefault="00C542A1" w:rsidP="00253FB5">
            <w:pPr>
              <w:pStyle w:val="TableParagraph"/>
              <w:spacing w:line="360" w:lineRule="auto"/>
              <w:ind w:left="250"/>
              <w:rPr>
                <w:rFonts w:ascii="Georgia"/>
                <w:sz w:val="12"/>
              </w:rPr>
            </w:pPr>
            <w:r>
              <w:rPr>
                <w:rFonts w:ascii="Georgia"/>
                <w:noProof/>
                <w:position w:val="-2"/>
                <w:sz w:val="12"/>
                <w:lang w:val="en-US" w:eastAsia="en-US" w:bidi="ar-SA"/>
              </w:rPr>
              <w:drawing>
                <wp:inline distT="0" distB="0" distL="0" distR="0" wp14:anchorId="084742B6" wp14:editId="30D6F7DD">
                  <wp:extent cx="81152" cy="81152"/>
                  <wp:effectExtent l="0" t="0" r="0" b="0"/>
                  <wp:docPr id="6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png"/>
                          <pic:cNvPicPr/>
                        </pic:nvPicPr>
                        <pic:blipFill>
                          <a:blip r:embed="rId38" cstate="print"/>
                          <a:stretch>
                            <a:fillRect/>
                          </a:stretch>
                        </pic:blipFill>
                        <pic:spPr>
                          <a:xfrm>
                            <a:off x="0" y="0"/>
                            <a:ext cx="81152" cy="81152"/>
                          </a:xfrm>
                          <a:prstGeom prst="rect">
                            <a:avLst/>
                          </a:prstGeom>
                        </pic:spPr>
                      </pic:pic>
                    </a:graphicData>
                  </a:graphic>
                </wp:inline>
              </w:drawing>
            </w:r>
          </w:p>
        </w:tc>
        <w:tc>
          <w:tcPr>
            <w:tcW w:w="481" w:type="dxa"/>
            <w:tcBorders>
              <w:left w:val="double" w:sz="2" w:space="0" w:color="303030"/>
            </w:tcBorders>
            <w:shd w:val="clear" w:color="auto" w:fill="CEE2D3"/>
          </w:tcPr>
          <w:p w14:paraId="774FA196" w14:textId="77777777" w:rsidR="005E7977" w:rsidRDefault="005E7977" w:rsidP="00253FB5">
            <w:pPr>
              <w:pStyle w:val="TableParagraph"/>
              <w:spacing w:line="360" w:lineRule="auto"/>
              <w:ind w:left="0"/>
              <w:rPr>
                <w:rFonts w:ascii="Georgia"/>
                <w:i/>
                <w:sz w:val="4"/>
              </w:rPr>
            </w:pPr>
          </w:p>
          <w:p w14:paraId="44F6EBA2" w14:textId="77777777" w:rsidR="005E7977" w:rsidRDefault="00C542A1" w:rsidP="00253FB5">
            <w:pPr>
              <w:pStyle w:val="TableParagraph"/>
              <w:spacing w:line="360" w:lineRule="auto"/>
              <w:ind w:left="161"/>
              <w:rPr>
                <w:rFonts w:ascii="Georgia"/>
                <w:sz w:val="12"/>
              </w:rPr>
            </w:pPr>
            <w:r>
              <w:rPr>
                <w:rFonts w:ascii="Georgia"/>
                <w:noProof/>
                <w:position w:val="-2"/>
                <w:sz w:val="12"/>
                <w:lang w:val="en-US" w:eastAsia="en-US" w:bidi="ar-SA"/>
              </w:rPr>
              <w:drawing>
                <wp:inline distT="0" distB="0" distL="0" distR="0" wp14:anchorId="41EFB885" wp14:editId="24869AFD">
                  <wp:extent cx="81149" cy="81152"/>
                  <wp:effectExtent l="0" t="0" r="0" b="0"/>
                  <wp:docPr id="6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6.png"/>
                          <pic:cNvPicPr/>
                        </pic:nvPicPr>
                        <pic:blipFill>
                          <a:blip r:embed="rId39" cstate="print"/>
                          <a:stretch>
                            <a:fillRect/>
                          </a:stretch>
                        </pic:blipFill>
                        <pic:spPr>
                          <a:xfrm>
                            <a:off x="0" y="0"/>
                            <a:ext cx="81149" cy="81152"/>
                          </a:xfrm>
                          <a:prstGeom prst="rect">
                            <a:avLst/>
                          </a:prstGeom>
                        </pic:spPr>
                      </pic:pic>
                    </a:graphicData>
                  </a:graphic>
                </wp:inline>
              </w:drawing>
            </w:r>
          </w:p>
        </w:tc>
        <w:tc>
          <w:tcPr>
            <w:tcW w:w="470" w:type="dxa"/>
            <w:shd w:val="clear" w:color="auto" w:fill="CEE2D3"/>
          </w:tcPr>
          <w:p w14:paraId="4FBA6E4E" w14:textId="77777777" w:rsidR="005E7977" w:rsidRDefault="005E7977" w:rsidP="00253FB5">
            <w:pPr>
              <w:pStyle w:val="TableParagraph"/>
              <w:spacing w:line="360" w:lineRule="auto"/>
              <w:ind w:left="0"/>
              <w:rPr>
                <w:rFonts w:ascii="Georgia"/>
                <w:i/>
                <w:sz w:val="4"/>
              </w:rPr>
            </w:pPr>
          </w:p>
          <w:p w14:paraId="3E2698FA" w14:textId="77777777" w:rsidR="005E7977" w:rsidRDefault="00C542A1" w:rsidP="00253FB5">
            <w:pPr>
              <w:pStyle w:val="TableParagraph"/>
              <w:spacing w:line="360" w:lineRule="auto"/>
              <w:ind w:left="166"/>
              <w:rPr>
                <w:rFonts w:ascii="Georgia"/>
                <w:sz w:val="12"/>
              </w:rPr>
            </w:pPr>
            <w:r>
              <w:rPr>
                <w:rFonts w:ascii="Georgia"/>
                <w:noProof/>
                <w:position w:val="-2"/>
                <w:sz w:val="12"/>
                <w:lang w:val="en-US" w:eastAsia="en-US" w:bidi="ar-SA"/>
              </w:rPr>
              <w:drawing>
                <wp:inline distT="0" distB="0" distL="0" distR="0" wp14:anchorId="5AF49920" wp14:editId="74A349D2">
                  <wp:extent cx="81151" cy="81152"/>
                  <wp:effectExtent l="0" t="0" r="0"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39" cstate="print"/>
                          <a:stretch>
                            <a:fillRect/>
                          </a:stretch>
                        </pic:blipFill>
                        <pic:spPr>
                          <a:xfrm>
                            <a:off x="0" y="0"/>
                            <a:ext cx="81151" cy="81152"/>
                          </a:xfrm>
                          <a:prstGeom prst="rect">
                            <a:avLst/>
                          </a:prstGeom>
                        </pic:spPr>
                      </pic:pic>
                    </a:graphicData>
                  </a:graphic>
                </wp:inline>
              </w:drawing>
            </w:r>
          </w:p>
        </w:tc>
        <w:tc>
          <w:tcPr>
            <w:tcW w:w="470" w:type="dxa"/>
            <w:shd w:val="clear" w:color="auto" w:fill="CEE2D3"/>
          </w:tcPr>
          <w:p w14:paraId="69C78536" w14:textId="77777777" w:rsidR="005E7977" w:rsidRDefault="005E7977" w:rsidP="00253FB5">
            <w:pPr>
              <w:pStyle w:val="TableParagraph"/>
              <w:spacing w:line="360" w:lineRule="auto"/>
              <w:ind w:left="0"/>
              <w:rPr>
                <w:rFonts w:ascii="Georgia"/>
                <w:i/>
                <w:sz w:val="4"/>
              </w:rPr>
            </w:pPr>
          </w:p>
          <w:p w14:paraId="264E5304" w14:textId="77777777" w:rsidR="005E7977" w:rsidRDefault="00C542A1" w:rsidP="00253FB5">
            <w:pPr>
              <w:pStyle w:val="TableParagraph"/>
              <w:spacing w:line="360" w:lineRule="auto"/>
              <w:ind w:left="166"/>
              <w:rPr>
                <w:rFonts w:ascii="Georgia"/>
                <w:sz w:val="12"/>
              </w:rPr>
            </w:pPr>
            <w:r>
              <w:rPr>
                <w:rFonts w:ascii="Georgia"/>
                <w:noProof/>
                <w:position w:val="-2"/>
                <w:sz w:val="12"/>
                <w:lang w:val="en-US" w:eastAsia="en-US" w:bidi="ar-SA"/>
              </w:rPr>
              <w:drawing>
                <wp:inline distT="0" distB="0" distL="0" distR="0" wp14:anchorId="3753FE64" wp14:editId="2C531AF8">
                  <wp:extent cx="81150" cy="81152"/>
                  <wp:effectExtent l="0" t="0" r="0" b="0"/>
                  <wp:docPr id="7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6.png"/>
                          <pic:cNvPicPr/>
                        </pic:nvPicPr>
                        <pic:blipFill>
                          <a:blip r:embed="rId39" cstate="print"/>
                          <a:stretch>
                            <a:fillRect/>
                          </a:stretch>
                        </pic:blipFill>
                        <pic:spPr>
                          <a:xfrm>
                            <a:off x="0" y="0"/>
                            <a:ext cx="81150" cy="81152"/>
                          </a:xfrm>
                          <a:prstGeom prst="rect">
                            <a:avLst/>
                          </a:prstGeom>
                        </pic:spPr>
                      </pic:pic>
                    </a:graphicData>
                  </a:graphic>
                </wp:inline>
              </w:drawing>
            </w:r>
          </w:p>
        </w:tc>
        <w:tc>
          <w:tcPr>
            <w:tcW w:w="491" w:type="dxa"/>
            <w:tcBorders>
              <w:right w:val="double" w:sz="2" w:space="0" w:color="303030"/>
            </w:tcBorders>
            <w:shd w:val="clear" w:color="auto" w:fill="CEE2D3"/>
          </w:tcPr>
          <w:p w14:paraId="25D39799" w14:textId="77777777" w:rsidR="005E7977" w:rsidRDefault="005E7977" w:rsidP="00253FB5">
            <w:pPr>
              <w:pStyle w:val="TableParagraph"/>
              <w:spacing w:line="360" w:lineRule="auto"/>
              <w:ind w:left="0"/>
              <w:rPr>
                <w:rFonts w:ascii="Georgia"/>
                <w:i/>
                <w:sz w:val="4"/>
              </w:rPr>
            </w:pPr>
          </w:p>
          <w:p w14:paraId="416B8593" w14:textId="77777777" w:rsidR="005E7977" w:rsidRDefault="00C542A1" w:rsidP="00253FB5">
            <w:pPr>
              <w:pStyle w:val="TableParagraph"/>
              <w:spacing w:line="360" w:lineRule="auto"/>
              <w:ind w:left="177"/>
              <w:rPr>
                <w:rFonts w:ascii="Georgia"/>
                <w:sz w:val="12"/>
              </w:rPr>
            </w:pPr>
            <w:r>
              <w:rPr>
                <w:rFonts w:ascii="Georgia"/>
                <w:noProof/>
                <w:position w:val="-2"/>
                <w:sz w:val="12"/>
                <w:lang w:val="en-US" w:eastAsia="en-US" w:bidi="ar-SA"/>
              </w:rPr>
              <w:drawing>
                <wp:inline distT="0" distB="0" distL="0" distR="0" wp14:anchorId="0B3E715E" wp14:editId="758FCB62">
                  <wp:extent cx="81147" cy="81152"/>
                  <wp:effectExtent l="0" t="0" r="0" b="0"/>
                  <wp:docPr id="7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6.png"/>
                          <pic:cNvPicPr/>
                        </pic:nvPicPr>
                        <pic:blipFill>
                          <a:blip r:embed="rId39" cstate="print"/>
                          <a:stretch>
                            <a:fillRect/>
                          </a:stretch>
                        </pic:blipFill>
                        <pic:spPr>
                          <a:xfrm>
                            <a:off x="0" y="0"/>
                            <a:ext cx="81147" cy="81152"/>
                          </a:xfrm>
                          <a:prstGeom prst="rect">
                            <a:avLst/>
                          </a:prstGeom>
                        </pic:spPr>
                      </pic:pic>
                    </a:graphicData>
                  </a:graphic>
                </wp:inline>
              </w:drawing>
            </w:r>
          </w:p>
        </w:tc>
        <w:tc>
          <w:tcPr>
            <w:tcW w:w="491" w:type="dxa"/>
            <w:tcBorders>
              <w:left w:val="double" w:sz="2" w:space="0" w:color="303030"/>
            </w:tcBorders>
            <w:shd w:val="clear" w:color="auto" w:fill="F2C8C8"/>
          </w:tcPr>
          <w:p w14:paraId="54F02CB2" w14:textId="77777777" w:rsidR="005E7977" w:rsidRDefault="005E7977" w:rsidP="00253FB5">
            <w:pPr>
              <w:pStyle w:val="TableParagraph"/>
              <w:spacing w:line="360" w:lineRule="auto"/>
              <w:ind w:left="0"/>
              <w:rPr>
                <w:rFonts w:ascii="Georgia"/>
                <w:i/>
                <w:sz w:val="4"/>
              </w:rPr>
            </w:pPr>
          </w:p>
          <w:p w14:paraId="1CEF8FC5" w14:textId="77777777" w:rsidR="005E7977" w:rsidRDefault="00C542A1" w:rsidP="00253FB5">
            <w:pPr>
              <w:pStyle w:val="TableParagraph"/>
              <w:spacing w:line="360" w:lineRule="auto"/>
              <w:ind w:left="174"/>
              <w:rPr>
                <w:rFonts w:ascii="Georgia"/>
                <w:sz w:val="12"/>
              </w:rPr>
            </w:pPr>
            <w:r>
              <w:rPr>
                <w:rFonts w:ascii="Georgia"/>
                <w:noProof/>
                <w:position w:val="-2"/>
                <w:sz w:val="12"/>
                <w:lang w:val="en-US" w:eastAsia="en-US" w:bidi="ar-SA"/>
              </w:rPr>
              <w:drawing>
                <wp:inline distT="0" distB="0" distL="0" distR="0" wp14:anchorId="287A5D33" wp14:editId="795624E5">
                  <wp:extent cx="81150" cy="81152"/>
                  <wp:effectExtent l="0" t="0" r="0" b="0"/>
                  <wp:docPr id="7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5.png"/>
                          <pic:cNvPicPr/>
                        </pic:nvPicPr>
                        <pic:blipFill>
                          <a:blip r:embed="rId38" cstate="print"/>
                          <a:stretch>
                            <a:fillRect/>
                          </a:stretch>
                        </pic:blipFill>
                        <pic:spPr>
                          <a:xfrm>
                            <a:off x="0" y="0"/>
                            <a:ext cx="81150" cy="81152"/>
                          </a:xfrm>
                          <a:prstGeom prst="rect">
                            <a:avLst/>
                          </a:prstGeom>
                        </pic:spPr>
                      </pic:pic>
                    </a:graphicData>
                  </a:graphic>
                </wp:inline>
              </w:drawing>
            </w:r>
          </w:p>
        </w:tc>
        <w:tc>
          <w:tcPr>
            <w:tcW w:w="470" w:type="dxa"/>
            <w:shd w:val="clear" w:color="auto" w:fill="F2C8C8"/>
          </w:tcPr>
          <w:p w14:paraId="2D6B29A5" w14:textId="77777777" w:rsidR="005E7977" w:rsidRDefault="005E7977" w:rsidP="00253FB5">
            <w:pPr>
              <w:pStyle w:val="TableParagraph"/>
              <w:spacing w:line="360" w:lineRule="auto"/>
              <w:ind w:left="0"/>
              <w:rPr>
                <w:rFonts w:ascii="Georgia"/>
                <w:i/>
                <w:sz w:val="4"/>
              </w:rPr>
            </w:pPr>
          </w:p>
          <w:p w14:paraId="032977CF" w14:textId="77777777" w:rsidR="005E7977" w:rsidRDefault="00C542A1" w:rsidP="00253FB5">
            <w:pPr>
              <w:pStyle w:val="TableParagraph"/>
              <w:spacing w:line="360" w:lineRule="auto"/>
              <w:ind w:left="169"/>
              <w:rPr>
                <w:rFonts w:ascii="Georgia"/>
                <w:sz w:val="12"/>
              </w:rPr>
            </w:pPr>
            <w:r>
              <w:rPr>
                <w:rFonts w:ascii="Georgia"/>
                <w:noProof/>
                <w:position w:val="-2"/>
                <w:sz w:val="12"/>
                <w:lang w:val="en-US" w:eastAsia="en-US" w:bidi="ar-SA"/>
              </w:rPr>
              <w:drawing>
                <wp:inline distT="0" distB="0" distL="0" distR="0" wp14:anchorId="78D26E4F" wp14:editId="3BDEB620">
                  <wp:extent cx="81150" cy="81152"/>
                  <wp:effectExtent l="0" t="0" r="0" b="0"/>
                  <wp:docPr id="7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5.png"/>
                          <pic:cNvPicPr/>
                        </pic:nvPicPr>
                        <pic:blipFill>
                          <a:blip r:embed="rId38" cstate="print"/>
                          <a:stretch>
                            <a:fillRect/>
                          </a:stretch>
                        </pic:blipFill>
                        <pic:spPr>
                          <a:xfrm>
                            <a:off x="0" y="0"/>
                            <a:ext cx="81150" cy="81152"/>
                          </a:xfrm>
                          <a:prstGeom prst="rect">
                            <a:avLst/>
                          </a:prstGeom>
                        </pic:spPr>
                      </pic:pic>
                    </a:graphicData>
                  </a:graphic>
                </wp:inline>
              </w:drawing>
            </w:r>
          </w:p>
        </w:tc>
        <w:tc>
          <w:tcPr>
            <w:tcW w:w="384" w:type="dxa"/>
            <w:shd w:val="clear" w:color="auto" w:fill="CEE2D3"/>
          </w:tcPr>
          <w:p w14:paraId="68E60402" w14:textId="77777777" w:rsidR="005E7977" w:rsidRDefault="005E7977" w:rsidP="00253FB5">
            <w:pPr>
              <w:pStyle w:val="TableParagraph"/>
              <w:spacing w:line="360" w:lineRule="auto"/>
              <w:ind w:left="0"/>
              <w:rPr>
                <w:rFonts w:ascii="Georgia"/>
                <w:i/>
                <w:sz w:val="4"/>
              </w:rPr>
            </w:pPr>
          </w:p>
          <w:p w14:paraId="5B34A954" w14:textId="77777777" w:rsidR="005E7977" w:rsidRDefault="00C542A1" w:rsidP="00253FB5">
            <w:pPr>
              <w:pStyle w:val="TableParagraph"/>
              <w:spacing w:line="360" w:lineRule="auto"/>
              <w:ind w:left="127"/>
              <w:rPr>
                <w:rFonts w:ascii="Georgia"/>
                <w:sz w:val="12"/>
              </w:rPr>
            </w:pPr>
            <w:r>
              <w:rPr>
                <w:rFonts w:ascii="Georgia"/>
                <w:noProof/>
                <w:position w:val="-2"/>
                <w:sz w:val="12"/>
                <w:lang w:val="en-US" w:eastAsia="en-US" w:bidi="ar-SA"/>
              </w:rPr>
              <w:drawing>
                <wp:inline distT="0" distB="0" distL="0" distR="0" wp14:anchorId="69FDB2FA" wp14:editId="44C81A5B">
                  <wp:extent cx="81151" cy="81152"/>
                  <wp:effectExtent l="0" t="0" r="0" b="0"/>
                  <wp:docPr id="8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6.png"/>
                          <pic:cNvPicPr/>
                        </pic:nvPicPr>
                        <pic:blipFill>
                          <a:blip r:embed="rId39" cstate="print"/>
                          <a:stretch>
                            <a:fillRect/>
                          </a:stretch>
                        </pic:blipFill>
                        <pic:spPr>
                          <a:xfrm>
                            <a:off x="0" y="0"/>
                            <a:ext cx="81151" cy="81152"/>
                          </a:xfrm>
                          <a:prstGeom prst="rect">
                            <a:avLst/>
                          </a:prstGeom>
                        </pic:spPr>
                      </pic:pic>
                    </a:graphicData>
                  </a:graphic>
                </wp:inline>
              </w:drawing>
            </w:r>
          </w:p>
        </w:tc>
        <w:tc>
          <w:tcPr>
            <w:tcW w:w="405" w:type="dxa"/>
            <w:tcBorders>
              <w:right w:val="double" w:sz="2" w:space="0" w:color="303030"/>
            </w:tcBorders>
            <w:shd w:val="clear" w:color="auto" w:fill="CEE2D3"/>
          </w:tcPr>
          <w:p w14:paraId="0E50DBE0" w14:textId="77777777" w:rsidR="005E7977" w:rsidRDefault="005E7977" w:rsidP="00253FB5">
            <w:pPr>
              <w:pStyle w:val="TableParagraph"/>
              <w:spacing w:line="360" w:lineRule="auto"/>
              <w:ind w:left="0"/>
              <w:rPr>
                <w:rFonts w:ascii="Georgia"/>
                <w:i/>
                <w:sz w:val="4"/>
              </w:rPr>
            </w:pPr>
          </w:p>
          <w:p w14:paraId="4F0FEA7A" w14:textId="77777777" w:rsidR="005E7977" w:rsidRDefault="00C542A1" w:rsidP="00253FB5">
            <w:pPr>
              <w:pStyle w:val="TableParagraph"/>
              <w:spacing w:line="360" w:lineRule="auto"/>
              <w:ind w:left="138"/>
              <w:rPr>
                <w:rFonts w:ascii="Georgia"/>
                <w:sz w:val="12"/>
              </w:rPr>
            </w:pPr>
            <w:r>
              <w:rPr>
                <w:rFonts w:ascii="Georgia"/>
                <w:noProof/>
                <w:position w:val="-2"/>
                <w:sz w:val="12"/>
                <w:lang w:val="en-US" w:eastAsia="en-US" w:bidi="ar-SA"/>
              </w:rPr>
              <w:drawing>
                <wp:inline distT="0" distB="0" distL="0" distR="0" wp14:anchorId="4BA7E05C" wp14:editId="02571852">
                  <wp:extent cx="81149" cy="81152"/>
                  <wp:effectExtent l="0" t="0" r="0" b="0"/>
                  <wp:docPr id="8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6.png"/>
                          <pic:cNvPicPr/>
                        </pic:nvPicPr>
                        <pic:blipFill>
                          <a:blip r:embed="rId39" cstate="print"/>
                          <a:stretch>
                            <a:fillRect/>
                          </a:stretch>
                        </pic:blipFill>
                        <pic:spPr>
                          <a:xfrm>
                            <a:off x="0" y="0"/>
                            <a:ext cx="81149" cy="81152"/>
                          </a:xfrm>
                          <a:prstGeom prst="rect">
                            <a:avLst/>
                          </a:prstGeom>
                        </pic:spPr>
                      </pic:pic>
                    </a:graphicData>
                  </a:graphic>
                </wp:inline>
              </w:drawing>
            </w:r>
          </w:p>
        </w:tc>
        <w:tc>
          <w:tcPr>
            <w:tcW w:w="491" w:type="dxa"/>
            <w:tcBorders>
              <w:left w:val="double" w:sz="2" w:space="0" w:color="303030"/>
            </w:tcBorders>
            <w:shd w:val="clear" w:color="auto" w:fill="CEE2D3"/>
          </w:tcPr>
          <w:p w14:paraId="30A33CD0" w14:textId="77777777" w:rsidR="005E7977" w:rsidRDefault="005E7977" w:rsidP="00253FB5">
            <w:pPr>
              <w:pStyle w:val="TableParagraph"/>
              <w:spacing w:line="360" w:lineRule="auto"/>
              <w:ind w:left="0"/>
              <w:rPr>
                <w:rFonts w:ascii="Georgia"/>
                <w:i/>
                <w:sz w:val="4"/>
              </w:rPr>
            </w:pPr>
          </w:p>
          <w:p w14:paraId="0160C006" w14:textId="77777777" w:rsidR="005E7977" w:rsidRDefault="00C542A1" w:rsidP="00253FB5">
            <w:pPr>
              <w:pStyle w:val="TableParagraph"/>
              <w:spacing w:line="360" w:lineRule="auto"/>
              <w:ind w:left="178"/>
              <w:rPr>
                <w:rFonts w:ascii="Georgia"/>
                <w:sz w:val="12"/>
              </w:rPr>
            </w:pPr>
            <w:r>
              <w:rPr>
                <w:rFonts w:ascii="Georgia"/>
                <w:noProof/>
                <w:position w:val="-2"/>
                <w:sz w:val="12"/>
                <w:lang w:val="en-US" w:eastAsia="en-US" w:bidi="ar-SA"/>
              </w:rPr>
              <w:drawing>
                <wp:inline distT="0" distB="0" distL="0" distR="0" wp14:anchorId="624CAEAB" wp14:editId="32D5CEC2">
                  <wp:extent cx="81152" cy="81152"/>
                  <wp:effectExtent l="0" t="0" r="0" b="0"/>
                  <wp:docPr id="8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6.png"/>
                          <pic:cNvPicPr/>
                        </pic:nvPicPr>
                        <pic:blipFill>
                          <a:blip r:embed="rId39" cstate="print"/>
                          <a:stretch>
                            <a:fillRect/>
                          </a:stretch>
                        </pic:blipFill>
                        <pic:spPr>
                          <a:xfrm>
                            <a:off x="0" y="0"/>
                            <a:ext cx="81152" cy="81152"/>
                          </a:xfrm>
                          <a:prstGeom prst="rect">
                            <a:avLst/>
                          </a:prstGeom>
                        </pic:spPr>
                      </pic:pic>
                    </a:graphicData>
                  </a:graphic>
                </wp:inline>
              </w:drawing>
            </w:r>
          </w:p>
        </w:tc>
        <w:tc>
          <w:tcPr>
            <w:tcW w:w="470" w:type="dxa"/>
            <w:shd w:val="clear" w:color="auto" w:fill="CEE2D3"/>
          </w:tcPr>
          <w:p w14:paraId="77B34C17" w14:textId="77777777" w:rsidR="005E7977" w:rsidRDefault="005E7977" w:rsidP="00253FB5">
            <w:pPr>
              <w:pStyle w:val="TableParagraph"/>
              <w:spacing w:line="360" w:lineRule="auto"/>
              <w:ind w:left="0"/>
              <w:rPr>
                <w:rFonts w:ascii="Georgia"/>
                <w:i/>
                <w:sz w:val="4"/>
              </w:rPr>
            </w:pPr>
          </w:p>
          <w:p w14:paraId="347B0B1D" w14:textId="77777777" w:rsidR="005E7977" w:rsidRDefault="00C542A1" w:rsidP="00253FB5">
            <w:pPr>
              <w:pStyle w:val="TableParagraph"/>
              <w:spacing w:line="360" w:lineRule="auto"/>
              <w:ind w:left="173"/>
              <w:rPr>
                <w:rFonts w:ascii="Georgia"/>
                <w:sz w:val="12"/>
              </w:rPr>
            </w:pPr>
            <w:r>
              <w:rPr>
                <w:rFonts w:ascii="Georgia"/>
                <w:noProof/>
                <w:position w:val="-2"/>
                <w:sz w:val="12"/>
                <w:lang w:val="en-US" w:eastAsia="en-US" w:bidi="ar-SA"/>
              </w:rPr>
              <w:drawing>
                <wp:inline distT="0" distB="0" distL="0" distR="0" wp14:anchorId="4F69C3E3" wp14:editId="278CCC62">
                  <wp:extent cx="81147" cy="81152"/>
                  <wp:effectExtent l="0" t="0" r="0" b="0"/>
                  <wp:docPr id="8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6.png"/>
                          <pic:cNvPicPr/>
                        </pic:nvPicPr>
                        <pic:blipFill>
                          <a:blip r:embed="rId39" cstate="print"/>
                          <a:stretch>
                            <a:fillRect/>
                          </a:stretch>
                        </pic:blipFill>
                        <pic:spPr>
                          <a:xfrm>
                            <a:off x="0" y="0"/>
                            <a:ext cx="81147" cy="81152"/>
                          </a:xfrm>
                          <a:prstGeom prst="rect">
                            <a:avLst/>
                          </a:prstGeom>
                        </pic:spPr>
                      </pic:pic>
                    </a:graphicData>
                  </a:graphic>
                </wp:inline>
              </w:drawing>
            </w:r>
          </w:p>
        </w:tc>
        <w:tc>
          <w:tcPr>
            <w:tcW w:w="491" w:type="dxa"/>
            <w:tcBorders>
              <w:right w:val="double" w:sz="2" w:space="0" w:color="303030"/>
            </w:tcBorders>
            <w:shd w:val="clear" w:color="auto" w:fill="CEE2D3"/>
          </w:tcPr>
          <w:p w14:paraId="6F66272E" w14:textId="77777777" w:rsidR="005E7977" w:rsidRDefault="005E7977" w:rsidP="00253FB5">
            <w:pPr>
              <w:pStyle w:val="TableParagraph"/>
              <w:spacing w:line="360" w:lineRule="auto"/>
              <w:ind w:left="0"/>
              <w:rPr>
                <w:rFonts w:ascii="Georgia"/>
                <w:i/>
                <w:sz w:val="4"/>
              </w:rPr>
            </w:pPr>
          </w:p>
          <w:p w14:paraId="3CFA1323" w14:textId="77777777" w:rsidR="005E7977" w:rsidRDefault="00C542A1" w:rsidP="00253FB5">
            <w:pPr>
              <w:pStyle w:val="TableParagraph"/>
              <w:spacing w:line="360" w:lineRule="auto"/>
              <w:ind w:left="184"/>
              <w:rPr>
                <w:rFonts w:ascii="Georgia"/>
                <w:sz w:val="12"/>
              </w:rPr>
            </w:pPr>
            <w:r>
              <w:rPr>
                <w:rFonts w:ascii="Georgia"/>
                <w:noProof/>
                <w:position w:val="-2"/>
                <w:sz w:val="12"/>
                <w:lang w:val="en-US" w:eastAsia="en-US" w:bidi="ar-SA"/>
              </w:rPr>
              <w:drawing>
                <wp:inline distT="0" distB="0" distL="0" distR="0" wp14:anchorId="5F899B2C" wp14:editId="3D12E371">
                  <wp:extent cx="81150" cy="81152"/>
                  <wp:effectExtent l="0" t="0" r="0" b="0"/>
                  <wp:docPr id="8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6.png"/>
                          <pic:cNvPicPr/>
                        </pic:nvPicPr>
                        <pic:blipFill>
                          <a:blip r:embed="rId39" cstate="print"/>
                          <a:stretch>
                            <a:fillRect/>
                          </a:stretch>
                        </pic:blipFill>
                        <pic:spPr>
                          <a:xfrm>
                            <a:off x="0" y="0"/>
                            <a:ext cx="81150" cy="81152"/>
                          </a:xfrm>
                          <a:prstGeom prst="rect">
                            <a:avLst/>
                          </a:prstGeom>
                        </pic:spPr>
                      </pic:pic>
                    </a:graphicData>
                  </a:graphic>
                </wp:inline>
              </w:drawing>
            </w:r>
          </w:p>
        </w:tc>
        <w:tc>
          <w:tcPr>
            <w:tcW w:w="491" w:type="dxa"/>
            <w:tcBorders>
              <w:left w:val="double" w:sz="2" w:space="0" w:color="303030"/>
            </w:tcBorders>
            <w:shd w:val="clear" w:color="auto" w:fill="F2C8C8"/>
          </w:tcPr>
          <w:p w14:paraId="60BCF044" w14:textId="77777777" w:rsidR="005E7977" w:rsidRDefault="005E7977" w:rsidP="00253FB5">
            <w:pPr>
              <w:pStyle w:val="TableParagraph"/>
              <w:spacing w:line="360" w:lineRule="auto"/>
              <w:ind w:left="0"/>
              <w:rPr>
                <w:rFonts w:ascii="Georgia"/>
                <w:i/>
                <w:sz w:val="4"/>
              </w:rPr>
            </w:pPr>
          </w:p>
          <w:p w14:paraId="4B5A56A4" w14:textId="77777777" w:rsidR="005E7977" w:rsidRDefault="00C542A1" w:rsidP="00253FB5">
            <w:pPr>
              <w:pStyle w:val="TableParagraph"/>
              <w:spacing w:line="360" w:lineRule="auto"/>
              <w:ind w:left="181"/>
              <w:rPr>
                <w:rFonts w:ascii="Georgia"/>
                <w:sz w:val="12"/>
              </w:rPr>
            </w:pPr>
            <w:r>
              <w:rPr>
                <w:rFonts w:ascii="Georgia"/>
                <w:noProof/>
                <w:position w:val="-2"/>
                <w:sz w:val="12"/>
                <w:lang w:val="en-US" w:eastAsia="en-US" w:bidi="ar-SA"/>
              </w:rPr>
              <w:drawing>
                <wp:inline distT="0" distB="0" distL="0" distR="0" wp14:anchorId="18AC3494" wp14:editId="2169D308">
                  <wp:extent cx="81147" cy="81152"/>
                  <wp:effectExtent l="0" t="0" r="0" b="0"/>
                  <wp:docPr id="9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5.png"/>
                          <pic:cNvPicPr/>
                        </pic:nvPicPr>
                        <pic:blipFill>
                          <a:blip r:embed="rId38" cstate="print"/>
                          <a:stretch>
                            <a:fillRect/>
                          </a:stretch>
                        </pic:blipFill>
                        <pic:spPr>
                          <a:xfrm>
                            <a:off x="0" y="0"/>
                            <a:ext cx="81147" cy="81152"/>
                          </a:xfrm>
                          <a:prstGeom prst="rect">
                            <a:avLst/>
                          </a:prstGeom>
                        </pic:spPr>
                      </pic:pic>
                    </a:graphicData>
                  </a:graphic>
                </wp:inline>
              </w:drawing>
            </w:r>
          </w:p>
        </w:tc>
        <w:tc>
          <w:tcPr>
            <w:tcW w:w="480" w:type="dxa"/>
            <w:shd w:val="clear" w:color="auto" w:fill="CEE2D3"/>
          </w:tcPr>
          <w:p w14:paraId="63BAA7AB" w14:textId="77777777" w:rsidR="005E7977" w:rsidRDefault="005E7977" w:rsidP="00253FB5">
            <w:pPr>
              <w:pStyle w:val="TableParagraph"/>
              <w:spacing w:line="360" w:lineRule="auto"/>
              <w:ind w:left="0"/>
              <w:rPr>
                <w:rFonts w:ascii="Georgia"/>
                <w:i/>
                <w:sz w:val="4"/>
              </w:rPr>
            </w:pPr>
          </w:p>
          <w:p w14:paraId="0ABF4003" w14:textId="77777777" w:rsidR="005E7977" w:rsidRDefault="00C542A1" w:rsidP="00253FB5">
            <w:pPr>
              <w:pStyle w:val="TableParagraph"/>
              <w:spacing w:line="360" w:lineRule="auto"/>
              <w:ind w:left="186"/>
              <w:rPr>
                <w:rFonts w:ascii="Georgia"/>
                <w:sz w:val="12"/>
              </w:rPr>
            </w:pPr>
            <w:r>
              <w:rPr>
                <w:rFonts w:ascii="Georgia"/>
                <w:noProof/>
                <w:position w:val="-2"/>
                <w:sz w:val="12"/>
                <w:lang w:val="en-US" w:eastAsia="en-US" w:bidi="ar-SA"/>
              </w:rPr>
              <w:drawing>
                <wp:inline distT="0" distB="0" distL="0" distR="0" wp14:anchorId="73D19565" wp14:editId="4A5D4C6F">
                  <wp:extent cx="81150" cy="81152"/>
                  <wp:effectExtent l="0" t="0" r="0" b="0"/>
                  <wp:docPr id="9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6.png"/>
                          <pic:cNvPicPr/>
                        </pic:nvPicPr>
                        <pic:blipFill>
                          <a:blip r:embed="rId39" cstate="print"/>
                          <a:stretch>
                            <a:fillRect/>
                          </a:stretch>
                        </pic:blipFill>
                        <pic:spPr>
                          <a:xfrm>
                            <a:off x="0" y="0"/>
                            <a:ext cx="81150" cy="81152"/>
                          </a:xfrm>
                          <a:prstGeom prst="rect">
                            <a:avLst/>
                          </a:prstGeom>
                        </pic:spPr>
                      </pic:pic>
                    </a:graphicData>
                  </a:graphic>
                </wp:inline>
              </w:drawing>
            </w:r>
          </w:p>
        </w:tc>
        <w:tc>
          <w:tcPr>
            <w:tcW w:w="480" w:type="dxa"/>
            <w:shd w:val="clear" w:color="auto" w:fill="CEE2D3"/>
          </w:tcPr>
          <w:p w14:paraId="6607745A" w14:textId="77777777" w:rsidR="005E7977" w:rsidRDefault="005E7977" w:rsidP="00253FB5">
            <w:pPr>
              <w:pStyle w:val="TableParagraph"/>
              <w:spacing w:line="360" w:lineRule="auto"/>
              <w:ind w:left="0"/>
              <w:rPr>
                <w:rFonts w:ascii="Georgia"/>
                <w:i/>
                <w:sz w:val="4"/>
              </w:rPr>
            </w:pPr>
          </w:p>
          <w:p w14:paraId="4707828D" w14:textId="77777777" w:rsidR="005E7977" w:rsidRDefault="00C542A1" w:rsidP="00253FB5">
            <w:pPr>
              <w:pStyle w:val="TableParagraph"/>
              <w:spacing w:line="360" w:lineRule="auto"/>
              <w:ind w:left="187"/>
              <w:rPr>
                <w:rFonts w:ascii="Georgia"/>
                <w:sz w:val="12"/>
              </w:rPr>
            </w:pPr>
            <w:r>
              <w:rPr>
                <w:rFonts w:ascii="Georgia"/>
                <w:noProof/>
                <w:position w:val="-2"/>
                <w:sz w:val="12"/>
                <w:lang w:val="en-US" w:eastAsia="en-US" w:bidi="ar-SA"/>
              </w:rPr>
              <w:drawing>
                <wp:inline distT="0" distB="0" distL="0" distR="0" wp14:anchorId="784A2B31" wp14:editId="5067F415">
                  <wp:extent cx="81152" cy="81152"/>
                  <wp:effectExtent l="0" t="0" r="0" b="0"/>
                  <wp:docPr id="9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6.png"/>
                          <pic:cNvPicPr/>
                        </pic:nvPicPr>
                        <pic:blipFill>
                          <a:blip r:embed="rId39" cstate="print"/>
                          <a:stretch>
                            <a:fillRect/>
                          </a:stretch>
                        </pic:blipFill>
                        <pic:spPr>
                          <a:xfrm>
                            <a:off x="0" y="0"/>
                            <a:ext cx="81152" cy="81152"/>
                          </a:xfrm>
                          <a:prstGeom prst="rect">
                            <a:avLst/>
                          </a:prstGeom>
                        </pic:spPr>
                      </pic:pic>
                    </a:graphicData>
                  </a:graphic>
                </wp:inline>
              </w:drawing>
            </w:r>
          </w:p>
        </w:tc>
        <w:tc>
          <w:tcPr>
            <w:tcW w:w="491" w:type="dxa"/>
            <w:shd w:val="clear" w:color="auto" w:fill="CEE2D3"/>
          </w:tcPr>
          <w:p w14:paraId="06283D9B" w14:textId="77777777" w:rsidR="005E7977" w:rsidRDefault="005E7977" w:rsidP="00253FB5">
            <w:pPr>
              <w:pStyle w:val="TableParagraph"/>
              <w:spacing w:line="360" w:lineRule="auto"/>
              <w:ind w:left="0"/>
              <w:rPr>
                <w:rFonts w:ascii="Georgia"/>
                <w:i/>
                <w:sz w:val="4"/>
              </w:rPr>
            </w:pPr>
          </w:p>
          <w:p w14:paraId="50D029BE" w14:textId="77777777" w:rsidR="005E7977" w:rsidRDefault="00C542A1" w:rsidP="00253FB5">
            <w:pPr>
              <w:pStyle w:val="TableParagraph"/>
              <w:spacing w:line="360" w:lineRule="auto"/>
              <w:ind w:left="189"/>
              <w:rPr>
                <w:rFonts w:ascii="Georgia"/>
                <w:sz w:val="12"/>
              </w:rPr>
            </w:pPr>
            <w:r>
              <w:rPr>
                <w:rFonts w:ascii="Georgia"/>
                <w:noProof/>
                <w:position w:val="-2"/>
                <w:sz w:val="12"/>
                <w:lang w:val="en-US" w:eastAsia="en-US" w:bidi="ar-SA"/>
              </w:rPr>
              <w:drawing>
                <wp:inline distT="0" distB="0" distL="0" distR="0" wp14:anchorId="3F0B9814" wp14:editId="3AD617EC">
                  <wp:extent cx="81150" cy="81152"/>
                  <wp:effectExtent l="0" t="0" r="0" b="0"/>
                  <wp:docPr id="9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36.png"/>
                          <pic:cNvPicPr/>
                        </pic:nvPicPr>
                        <pic:blipFill>
                          <a:blip r:embed="rId39" cstate="print"/>
                          <a:stretch>
                            <a:fillRect/>
                          </a:stretch>
                        </pic:blipFill>
                        <pic:spPr>
                          <a:xfrm>
                            <a:off x="0" y="0"/>
                            <a:ext cx="81150" cy="81152"/>
                          </a:xfrm>
                          <a:prstGeom prst="rect">
                            <a:avLst/>
                          </a:prstGeom>
                        </pic:spPr>
                      </pic:pic>
                    </a:graphicData>
                  </a:graphic>
                </wp:inline>
              </w:drawing>
            </w:r>
          </w:p>
        </w:tc>
      </w:tr>
    </w:tbl>
    <w:p w14:paraId="52967C07" w14:textId="77777777" w:rsidR="005E7977" w:rsidRDefault="005E7977" w:rsidP="00253FB5">
      <w:pPr>
        <w:pStyle w:val="a3"/>
        <w:spacing w:line="360" w:lineRule="auto"/>
        <w:rPr>
          <w:rFonts w:ascii="Georgia"/>
          <w:i/>
          <w:sz w:val="18"/>
        </w:rPr>
      </w:pPr>
    </w:p>
    <w:p w14:paraId="7220F8D3" w14:textId="77777777" w:rsidR="005E7977" w:rsidRDefault="00C542A1" w:rsidP="00253FB5">
      <w:pPr>
        <w:pStyle w:val="6"/>
        <w:spacing w:line="360" w:lineRule="auto"/>
      </w:pPr>
      <w:r>
        <w:rPr>
          <w:color w:val="666666"/>
        </w:rPr>
        <w:t>HSL</w:t>
      </w:r>
    </w:p>
    <w:p w14:paraId="75F6A026" w14:textId="77777777" w:rsidR="00EA4222" w:rsidRDefault="000A7D19" w:rsidP="00EA4222">
      <w:pPr>
        <w:pStyle w:val="a3"/>
        <w:spacing w:line="360" w:lineRule="auto"/>
        <w:ind w:left="105" w:right="-7"/>
        <w:pPrChange w:id="605" w:author="МАРІЯ БРЕНЬ" w:date="2019-12-19T02:22:00Z">
          <w:pPr>
            <w:pStyle w:val="a3"/>
            <w:spacing w:line="360" w:lineRule="auto"/>
            <w:ind w:left="105" w:right="257"/>
          </w:pPr>
        </w:pPrChange>
      </w:pPr>
      <w:r w:rsidRPr="000A7D19">
        <w:t>Назва формату HSL утворено від сполучення перших букв Hue (відтінок), Saturate (насиченість) і Lightness (світлини). Відтінок це значення кольору на колірному колі (рис. 1.12) і задається в градусах. 0 ° відповідає червоному кольору, 120 ° - зеленому, а 240 ° - синього. Значення відтінку може змінюватися від 0 до 359.</w:t>
      </w:r>
    </w:p>
    <w:p w14:paraId="116AC86B" w14:textId="77777777" w:rsidR="005E7977" w:rsidRDefault="00C542A1" w:rsidP="00253FB5">
      <w:pPr>
        <w:pStyle w:val="a3"/>
        <w:spacing w:line="360" w:lineRule="auto"/>
        <w:ind w:left="3517"/>
        <w:rPr>
          <w:sz w:val="20"/>
        </w:rPr>
      </w:pPr>
      <w:r>
        <w:rPr>
          <w:noProof/>
          <w:sz w:val="20"/>
          <w:lang w:val="en-US" w:eastAsia="en-US" w:bidi="ar-SA"/>
        </w:rPr>
        <w:lastRenderedPageBreak/>
        <w:drawing>
          <wp:inline distT="0" distB="0" distL="0" distR="0" wp14:anchorId="42609EB6" wp14:editId="0FB58E20">
            <wp:extent cx="1704215" cy="1636585"/>
            <wp:effectExtent l="0" t="0" r="0" b="0"/>
            <wp:docPr id="9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7.jpeg"/>
                    <pic:cNvPicPr/>
                  </pic:nvPicPr>
                  <pic:blipFill>
                    <a:blip r:embed="rId40" cstate="print"/>
                    <a:stretch>
                      <a:fillRect/>
                    </a:stretch>
                  </pic:blipFill>
                  <pic:spPr>
                    <a:xfrm>
                      <a:off x="0" y="0"/>
                      <a:ext cx="1704215" cy="1636585"/>
                    </a:xfrm>
                    <a:prstGeom prst="rect">
                      <a:avLst/>
                    </a:prstGeom>
                  </pic:spPr>
                </pic:pic>
              </a:graphicData>
            </a:graphic>
          </wp:inline>
        </w:drawing>
      </w:r>
    </w:p>
    <w:p w14:paraId="48977907" w14:textId="77777777" w:rsidR="005E7977" w:rsidRDefault="000A7D19" w:rsidP="00253FB5">
      <w:pPr>
        <w:spacing w:line="360" w:lineRule="auto"/>
        <w:ind w:left="1709" w:right="1745"/>
        <w:jc w:val="center"/>
        <w:rPr>
          <w:rFonts w:ascii="Georgia" w:hAnsi="Georgia"/>
          <w:i/>
          <w:sz w:val="17"/>
        </w:rPr>
      </w:pPr>
      <w:r w:rsidRPr="000A7D19">
        <w:rPr>
          <w:rFonts w:ascii="Georgia" w:hAnsi="Georgia"/>
          <w:i/>
          <w:color w:val="666666"/>
          <w:sz w:val="17"/>
        </w:rPr>
        <w:t xml:space="preserve"> </w:t>
      </w:r>
      <w:r w:rsidR="00913701">
        <w:rPr>
          <w:rFonts w:ascii="Georgia" w:hAnsi="Georgia"/>
          <w:i/>
          <w:color w:val="666666"/>
          <w:sz w:val="17"/>
          <w:lang w:val="uk-UA"/>
        </w:rPr>
        <w:t>Рис</w:t>
      </w:r>
      <w:r>
        <w:rPr>
          <w:rFonts w:ascii="Georgia" w:hAnsi="Georgia"/>
          <w:i/>
          <w:color w:val="666666"/>
          <w:sz w:val="17"/>
        </w:rPr>
        <w:t xml:space="preserve">. 1.12. </w:t>
      </w:r>
      <w:r>
        <w:rPr>
          <w:rFonts w:ascii="Georgia" w:hAnsi="Georgia"/>
          <w:i/>
          <w:color w:val="666666"/>
          <w:sz w:val="17"/>
          <w:lang w:val="uk-UA"/>
        </w:rPr>
        <w:t>Кольоров</w:t>
      </w:r>
      <w:commentRangeStart w:id="606"/>
      <w:commentRangeStart w:id="607"/>
      <w:r>
        <w:rPr>
          <w:rFonts w:ascii="Georgia" w:hAnsi="Georgia"/>
          <w:i/>
          <w:color w:val="666666"/>
          <w:sz w:val="17"/>
          <w:lang w:val="uk-UA"/>
        </w:rPr>
        <w:t>ий</w:t>
      </w:r>
      <w:r>
        <w:rPr>
          <w:rFonts w:ascii="Georgia" w:hAnsi="Georgia"/>
          <w:i/>
          <w:color w:val="666666"/>
          <w:sz w:val="17"/>
        </w:rPr>
        <w:t xml:space="preserve"> круг</w:t>
      </w:r>
      <w:commentRangeEnd w:id="606"/>
      <w:r w:rsidR="00DC5C07">
        <w:rPr>
          <w:rStyle w:val="ae"/>
        </w:rPr>
        <w:commentReference w:id="606"/>
      </w:r>
      <w:commentRangeEnd w:id="607"/>
      <w:r w:rsidR="00125F07">
        <w:rPr>
          <w:rStyle w:val="ae"/>
        </w:rPr>
        <w:commentReference w:id="607"/>
      </w:r>
    </w:p>
    <w:p w14:paraId="760AD84F" w14:textId="77777777" w:rsidR="00636A0C" w:rsidRDefault="00636A0C" w:rsidP="00253FB5">
      <w:pPr>
        <w:pStyle w:val="a3"/>
        <w:spacing w:line="360" w:lineRule="auto"/>
        <w:ind w:left="105" w:right="183"/>
      </w:pPr>
    </w:p>
    <w:p w14:paraId="19193594" w14:textId="77777777" w:rsidR="005E7977" w:rsidRDefault="00BA3DC0" w:rsidP="00253FB5">
      <w:pPr>
        <w:pStyle w:val="a3"/>
        <w:spacing w:line="360" w:lineRule="auto"/>
        <w:ind w:left="105" w:right="183"/>
      </w:pPr>
      <w:r w:rsidRPr="00BA3DC0">
        <w:t>Насиченістю називається інтенсивність кольору, вимірюється у відсотках від 0% до 100%. Значення 0% означає відсутність кольору і відтінок сірого, 100% максимальне значення насиченості.</w:t>
      </w:r>
    </w:p>
    <w:p w14:paraId="77293160" w14:textId="77777777" w:rsidR="005E7977" w:rsidRDefault="005E7977" w:rsidP="00253FB5">
      <w:pPr>
        <w:pStyle w:val="a3"/>
        <w:spacing w:line="360" w:lineRule="auto"/>
        <w:rPr>
          <w:sz w:val="15"/>
        </w:rPr>
      </w:pPr>
    </w:p>
    <w:p w14:paraId="02581C13" w14:textId="77777777" w:rsidR="005E7977" w:rsidRDefault="00BA3DC0" w:rsidP="00253FB5">
      <w:pPr>
        <w:pStyle w:val="a3"/>
        <w:spacing w:line="360" w:lineRule="auto"/>
        <w:ind w:left="105" w:right="183"/>
      </w:pPr>
      <w:r>
        <w:rPr>
          <w:lang w:val="uk-UA"/>
        </w:rPr>
        <w:t>Прозорість</w:t>
      </w:r>
      <w:r>
        <w:t xml:space="preserve"> задає</w:t>
      </w:r>
      <w:r w:rsidR="00C542A1">
        <w:t xml:space="preserve">, </w:t>
      </w:r>
      <w:r w:rsidRPr="00BA3DC0">
        <w:t>наскільки колір яскравий і вказується у відсотках від 0% до 100%. Малі значення роблять колір темніше, а високі світліше, крайні значення 0% і 100% відповідають чорному і білому кольору.</w:t>
      </w:r>
    </w:p>
    <w:p w14:paraId="0939C379" w14:textId="77777777" w:rsidR="005E7977" w:rsidRDefault="005E7977" w:rsidP="00253FB5">
      <w:pPr>
        <w:pStyle w:val="a3"/>
        <w:spacing w:line="360" w:lineRule="auto"/>
        <w:rPr>
          <w:sz w:val="15"/>
        </w:rPr>
      </w:pPr>
    </w:p>
    <w:p w14:paraId="080C9FC7" w14:textId="77777777" w:rsidR="005E7977" w:rsidRDefault="00BA3DC0" w:rsidP="00253FB5">
      <w:pPr>
        <w:pStyle w:val="a3"/>
        <w:spacing w:line="360" w:lineRule="auto"/>
        <w:ind w:left="105" w:right="183"/>
      </w:pPr>
      <w:r w:rsidRPr="00BA3DC0">
        <w:t>Приклади використання HSL наведені в табл. 1.4. За винятком Internet Explorer все сучасні браузери коректно працюють з цим форматом (табл. 1.5).</w:t>
      </w:r>
    </w:p>
    <w:p w14:paraId="675A3CD8" w14:textId="77777777" w:rsidR="005E7977" w:rsidRDefault="00BA3DC0" w:rsidP="00253FB5">
      <w:pPr>
        <w:spacing w:line="360" w:lineRule="auto"/>
        <w:ind w:right="138"/>
        <w:jc w:val="right"/>
        <w:rPr>
          <w:rFonts w:ascii="Georgia" w:hAnsi="Georgia"/>
          <w:i/>
          <w:sz w:val="17"/>
        </w:rPr>
      </w:pPr>
      <w:r w:rsidRPr="00BA3DC0">
        <w:rPr>
          <w:rFonts w:ascii="Georgia" w:hAnsi="Georgia"/>
          <w:i/>
          <w:color w:val="666666"/>
          <w:sz w:val="17"/>
        </w:rPr>
        <w:t>Табл. 1.5. Підтримка браузерами формату HSL</w:t>
      </w:r>
    </w:p>
    <w:tbl>
      <w:tblPr>
        <w:tblStyle w:val="TableNormal"/>
        <w:tblW w:w="9503" w:type="dxa"/>
        <w:tblInd w:w="120" w:type="dxa"/>
        <w:tblBorders>
          <w:top w:val="single" w:sz="6" w:space="0" w:color="303030"/>
          <w:left w:val="single" w:sz="6" w:space="0" w:color="303030"/>
          <w:bottom w:val="single" w:sz="6" w:space="0" w:color="303030"/>
          <w:right w:val="single" w:sz="6" w:space="0" w:color="303030"/>
          <w:insideH w:val="single" w:sz="6" w:space="0" w:color="303030"/>
          <w:insideV w:val="single" w:sz="6" w:space="0" w:color="303030"/>
        </w:tblBorders>
        <w:tblLayout w:type="fixed"/>
        <w:tblLook w:val="01E0" w:firstRow="1" w:lastRow="1" w:firstColumn="1" w:lastColumn="1" w:noHBand="0" w:noVBand="0"/>
      </w:tblPr>
      <w:tblGrid>
        <w:gridCol w:w="588"/>
        <w:gridCol w:w="609"/>
        <w:gridCol w:w="609"/>
        <w:gridCol w:w="641"/>
        <w:gridCol w:w="481"/>
        <w:gridCol w:w="470"/>
        <w:gridCol w:w="470"/>
        <w:gridCol w:w="491"/>
        <w:gridCol w:w="491"/>
        <w:gridCol w:w="470"/>
        <w:gridCol w:w="384"/>
        <w:gridCol w:w="405"/>
        <w:gridCol w:w="491"/>
        <w:gridCol w:w="470"/>
        <w:gridCol w:w="491"/>
        <w:gridCol w:w="491"/>
        <w:gridCol w:w="480"/>
        <w:gridCol w:w="480"/>
        <w:gridCol w:w="491"/>
      </w:tblGrid>
      <w:tr w:rsidR="005E7977" w14:paraId="08AB5DD5" w14:textId="77777777" w:rsidTr="00636A0C">
        <w:trPr>
          <w:trHeight w:val="273"/>
        </w:trPr>
        <w:tc>
          <w:tcPr>
            <w:tcW w:w="2447" w:type="dxa"/>
            <w:gridSpan w:val="4"/>
            <w:tcBorders>
              <w:right w:val="double" w:sz="2" w:space="0" w:color="303030"/>
            </w:tcBorders>
            <w:shd w:val="clear" w:color="auto" w:fill="FAF3D2"/>
          </w:tcPr>
          <w:p w14:paraId="0BDD17D2" w14:textId="77777777" w:rsidR="005E7977" w:rsidRDefault="00C542A1" w:rsidP="00253FB5">
            <w:pPr>
              <w:pStyle w:val="TableParagraph"/>
              <w:spacing w:line="360" w:lineRule="auto"/>
              <w:ind w:left="473"/>
              <w:rPr>
                <w:rFonts w:ascii="Arial"/>
                <w:sz w:val="17"/>
              </w:rPr>
            </w:pPr>
            <w:r>
              <w:rPr>
                <w:noProof/>
                <w:position w:val="-2"/>
                <w:lang w:val="en-US" w:eastAsia="en-US" w:bidi="ar-SA"/>
              </w:rPr>
              <w:drawing>
                <wp:inline distT="0" distB="0" distL="0" distR="0" wp14:anchorId="431A2B94" wp14:editId="5E06B151">
                  <wp:extent cx="108663" cy="108663"/>
                  <wp:effectExtent l="0" t="0" r="0" b="0"/>
                  <wp:docPr id="101"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0.png"/>
                          <pic:cNvPicPr/>
                        </pic:nvPicPr>
                        <pic:blipFill>
                          <a:blip r:embed="rId33" cstate="print"/>
                          <a:stretch>
                            <a:fillRect/>
                          </a:stretch>
                        </pic:blipFill>
                        <pic:spPr>
                          <a:xfrm>
                            <a:off x="0" y="0"/>
                            <a:ext cx="108663" cy="108663"/>
                          </a:xfrm>
                          <a:prstGeom prst="rect">
                            <a:avLst/>
                          </a:prstGeom>
                        </pic:spPr>
                      </pic:pic>
                    </a:graphicData>
                  </a:graphic>
                </wp:inline>
              </w:drawing>
            </w:r>
            <w:r>
              <w:rPr>
                <w:rFonts w:ascii="Times New Roman"/>
                <w:spacing w:val="-8"/>
                <w:sz w:val="20"/>
              </w:rPr>
              <w:t xml:space="preserve"> </w:t>
            </w:r>
            <w:r>
              <w:rPr>
                <w:rFonts w:ascii="Arial"/>
                <w:sz w:val="17"/>
              </w:rPr>
              <w:t>Internet</w:t>
            </w:r>
            <w:r>
              <w:rPr>
                <w:rFonts w:ascii="Arial"/>
                <w:spacing w:val="8"/>
                <w:sz w:val="17"/>
              </w:rPr>
              <w:t xml:space="preserve"> </w:t>
            </w:r>
            <w:r>
              <w:rPr>
                <w:rFonts w:ascii="Arial"/>
                <w:sz w:val="17"/>
              </w:rPr>
              <w:t>Explorer</w:t>
            </w:r>
          </w:p>
        </w:tc>
        <w:tc>
          <w:tcPr>
            <w:tcW w:w="1912" w:type="dxa"/>
            <w:gridSpan w:val="4"/>
            <w:tcBorders>
              <w:left w:val="double" w:sz="2" w:space="0" w:color="303030"/>
              <w:right w:val="double" w:sz="2" w:space="0" w:color="303030"/>
            </w:tcBorders>
            <w:shd w:val="clear" w:color="auto" w:fill="FAF3D2"/>
          </w:tcPr>
          <w:p w14:paraId="3BE78EB5" w14:textId="77777777" w:rsidR="005E7977" w:rsidRDefault="00C542A1" w:rsidP="00253FB5">
            <w:pPr>
              <w:pStyle w:val="TableParagraph"/>
              <w:spacing w:line="360" w:lineRule="auto"/>
              <w:ind w:left="525"/>
              <w:rPr>
                <w:rFonts w:ascii="Arial"/>
                <w:sz w:val="17"/>
              </w:rPr>
            </w:pPr>
            <w:r>
              <w:rPr>
                <w:noProof/>
                <w:position w:val="-2"/>
                <w:lang w:val="en-US" w:eastAsia="en-US" w:bidi="ar-SA"/>
              </w:rPr>
              <w:drawing>
                <wp:inline distT="0" distB="0" distL="0" distR="0" wp14:anchorId="41CD677D" wp14:editId="0007F1F1">
                  <wp:extent cx="108663" cy="108663"/>
                  <wp:effectExtent l="0" t="0" r="0" b="0"/>
                  <wp:docPr id="10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31.png"/>
                          <pic:cNvPicPr/>
                        </pic:nvPicPr>
                        <pic:blipFill>
                          <a:blip r:embed="rId34" cstate="print"/>
                          <a:stretch>
                            <a:fillRect/>
                          </a:stretch>
                        </pic:blipFill>
                        <pic:spPr>
                          <a:xfrm>
                            <a:off x="0" y="0"/>
                            <a:ext cx="108663" cy="108663"/>
                          </a:xfrm>
                          <a:prstGeom prst="rect">
                            <a:avLst/>
                          </a:prstGeom>
                        </pic:spPr>
                      </pic:pic>
                    </a:graphicData>
                  </a:graphic>
                </wp:inline>
              </w:drawing>
            </w:r>
            <w:r>
              <w:rPr>
                <w:rFonts w:ascii="Times New Roman"/>
                <w:spacing w:val="-8"/>
                <w:sz w:val="20"/>
              </w:rPr>
              <w:t xml:space="preserve"> </w:t>
            </w:r>
            <w:r>
              <w:rPr>
                <w:rFonts w:ascii="Arial"/>
                <w:sz w:val="17"/>
              </w:rPr>
              <w:t>Chrome</w:t>
            </w:r>
          </w:p>
        </w:tc>
        <w:tc>
          <w:tcPr>
            <w:tcW w:w="1750" w:type="dxa"/>
            <w:gridSpan w:val="4"/>
            <w:tcBorders>
              <w:left w:val="double" w:sz="2" w:space="0" w:color="303030"/>
              <w:right w:val="double" w:sz="2" w:space="0" w:color="303030"/>
            </w:tcBorders>
            <w:shd w:val="clear" w:color="auto" w:fill="FAF3D2"/>
          </w:tcPr>
          <w:p w14:paraId="3D5A912B" w14:textId="77777777" w:rsidR="005E7977" w:rsidRDefault="00C542A1" w:rsidP="00253FB5">
            <w:pPr>
              <w:pStyle w:val="TableParagraph"/>
              <w:spacing w:line="360" w:lineRule="auto"/>
              <w:ind w:left="516"/>
              <w:rPr>
                <w:rFonts w:ascii="Arial"/>
                <w:sz w:val="17"/>
              </w:rPr>
            </w:pPr>
            <w:r>
              <w:rPr>
                <w:noProof/>
                <w:position w:val="-2"/>
                <w:lang w:val="en-US" w:eastAsia="en-US" w:bidi="ar-SA"/>
              </w:rPr>
              <w:drawing>
                <wp:inline distT="0" distB="0" distL="0" distR="0" wp14:anchorId="4BD9619F" wp14:editId="6D82FE02">
                  <wp:extent cx="108663" cy="108663"/>
                  <wp:effectExtent l="0" t="0" r="0" b="0"/>
                  <wp:docPr id="10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2.png"/>
                          <pic:cNvPicPr/>
                        </pic:nvPicPr>
                        <pic:blipFill>
                          <a:blip r:embed="rId35" cstate="print"/>
                          <a:stretch>
                            <a:fillRect/>
                          </a:stretch>
                        </pic:blipFill>
                        <pic:spPr>
                          <a:xfrm>
                            <a:off x="0" y="0"/>
                            <a:ext cx="108663" cy="108663"/>
                          </a:xfrm>
                          <a:prstGeom prst="rect">
                            <a:avLst/>
                          </a:prstGeom>
                        </pic:spPr>
                      </pic:pic>
                    </a:graphicData>
                  </a:graphic>
                </wp:inline>
              </w:drawing>
            </w:r>
            <w:r>
              <w:rPr>
                <w:rFonts w:ascii="Times New Roman"/>
                <w:spacing w:val="-8"/>
                <w:sz w:val="20"/>
              </w:rPr>
              <w:t xml:space="preserve"> </w:t>
            </w:r>
            <w:r>
              <w:rPr>
                <w:rFonts w:ascii="Arial"/>
                <w:sz w:val="17"/>
              </w:rPr>
              <w:t>Opera</w:t>
            </w:r>
          </w:p>
        </w:tc>
        <w:tc>
          <w:tcPr>
            <w:tcW w:w="1452" w:type="dxa"/>
            <w:gridSpan w:val="3"/>
            <w:tcBorders>
              <w:left w:val="double" w:sz="2" w:space="0" w:color="303030"/>
              <w:right w:val="double" w:sz="2" w:space="0" w:color="303030"/>
            </w:tcBorders>
            <w:shd w:val="clear" w:color="auto" w:fill="FAF3D2"/>
          </w:tcPr>
          <w:p w14:paraId="567FE92C" w14:textId="77777777" w:rsidR="005E7977" w:rsidRDefault="00C542A1" w:rsidP="00253FB5">
            <w:pPr>
              <w:pStyle w:val="TableParagraph"/>
              <w:spacing w:line="360" w:lineRule="auto"/>
              <w:ind w:left="381"/>
              <w:rPr>
                <w:rFonts w:ascii="Arial"/>
                <w:sz w:val="17"/>
              </w:rPr>
            </w:pPr>
            <w:r>
              <w:rPr>
                <w:noProof/>
                <w:position w:val="-2"/>
                <w:lang w:val="en-US" w:eastAsia="en-US" w:bidi="ar-SA"/>
              </w:rPr>
              <w:drawing>
                <wp:inline distT="0" distB="0" distL="0" distR="0" wp14:anchorId="555773C2" wp14:editId="1700BC03">
                  <wp:extent cx="108663" cy="108663"/>
                  <wp:effectExtent l="0" t="0" r="0" b="0"/>
                  <wp:docPr id="10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3.png"/>
                          <pic:cNvPicPr/>
                        </pic:nvPicPr>
                        <pic:blipFill>
                          <a:blip r:embed="rId36" cstate="print"/>
                          <a:stretch>
                            <a:fillRect/>
                          </a:stretch>
                        </pic:blipFill>
                        <pic:spPr>
                          <a:xfrm>
                            <a:off x="0" y="0"/>
                            <a:ext cx="108663" cy="108663"/>
                          </a:xfrm>
                          <a:prstGeom prst="rect">
                            <a:avLst/>
                          </a:prstGeom>
                        </pic:spPr>
                      </pic:pic>
                    </a:graphicData>
                  </a:graphic>
                </wp:inline>
              </w:drawing>
            </w:r>
            <w:r>
              <w:rPr>
                <w:rFonts w:ascii="Times New Roman"/>
                <w:spacing w:val="-8"/>
                <w:sz w:val="20"/>
              </w:rPr>
              <w:t xml:space="preserve"> </w:t>
            </w:r>
            <w:r>
              <w:rPr>
                <w:rFonts w:ascii="Arial"/>
                <w:sz w:val="17"/>
              </w:rPr>
              <w:t>Safari</w:t>
            </w:r>
          </w:p>
        </w:tc>
        <w:tc>
          <w:tcPr>
            <w:tcW w:w="1942" w:type="dxa"/>
            <w:gridSpan w:val="4"/>
            <w:tcBorders>
              <w:left w:val="double" w:sz="2" w:space="0" w:color="303030"/>
            </w:tcBorders>
            <w:shd w:val="clear" w:color="auto" w:fill="FAF3D2"/>
          </w:tcPr>
          <w:p w14:paraId="042132ED" w14:textId="77777777" w:rsidR="005E7977" w:rsidRDefault="00C542A1" w:rsidP="00253FB5">
            <w:pPr>
              <w:pStyle w:val="TableParagraph"/>
              <w:spacing w:line="360" w:lineRule="auto"/>
              <w:ind w:left="598"/>
              <w:rPr>
                <w:rFonts w:ascii="Arial"/>
                <w:sz w:val="17"/>
              </w:rPr>
            </w:pPr>
            <w:r>
              <w:rPr>
                <w:noProof/>
                <w:position w:val="-2"/>
                <w:lang w:val="en-US" w:eastAsia="en-US" w:bidi="ar-SA"/>
              </w:rPr>
              <w:drawing>
                <wp:inline distT="0" distB="0" distL="0" distR="0" wp14:anchorId="12396D19" wp14:editId="401B1FCA">
                  <wp:extent cx="108663" cy="108663"/>
                  <wp:effectExtent l="0" t="0" r="0" b="0"/>
                  <wp:docPr id="10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4.png"/>
                          <pic:cNvPicPr/>
                        </pic:nvPicPr>
                        <pic:blipFill>
                          <a:blip r:embed="rId37" cstate="print"/>
                          <a:stretch>
                            <a:fillRect/>
                          </a:stretch>
                        </pic:blipFill>
                        <pic:spPr>
                          <a:xfrm>
                            <a:off x="0" y="0"/>
                            <a:ext cx="108663" cy="108663"/>
                          </a:xfrm>
                          <a:prstGeom prst="rect">
                            <a:avLst/>
                          </a:prstGeom>
                        </pic:spPr>
                      </pic:pic>
                    </a:graphicData>
                  </a:graphic>
                </wp:inline>
              </w:drawing>
            </w:r>
            <w:r>
              <w:rPr>
                <w:rFonts w:ascii="Times New Roman"/>
                <w:spacing w:val="-8"/>
                <w:sz w:val="20"/>
              </w:rPr>
              <w:t xml:space="preserve"> </w:t>
            </w:r>
            <w:r>
              <w:rPr>
                <w:rFonts w:ascii="Arial"/>
                <w:sz w:val="17"/>
              </w:rPr>
              <w:t>Firefox</w:t>
            </w:r>
          </w:p>
        </w:tc>
      </w:tr>
      <w:tr w:rsidR="005E7977" w14:paraId="36F29B8D" w14:textId="77777777" w:rsidTr="00636A0C">
        <w:trPr>
          <w:trHeight w:val="273"/>
        </w:trPr>
        <w:tc>
          <w:tcPr>
            <w:tcW w:w="588" w:type="dxa"/>
          </w:tcPr>
          <w:p w14:paraId="313B5C8B" w14:textId="77777777" w:rsidR="005E7977" w:rsidRDefault="00C542A1" w:rsidP="00253FB5">
            <w:pPr>
              <w:pStyle w:val="TableParagraph"/>
              <w:spacing w:line="360" w:lineRule="auto"/>
              <w:ind w:left="163"/>
              <w:rPr>
                <w:rFonts w:ascii="Arial"/>
                <w:sz w:val="17"/>
              </w:rPr>
            </w:pPr>
            <w:r>
              <w:rPr>
                <w:rFonts w:ascii="Arial"/>
                <w:sz w:val="17"/>
              </w:rPr>
              <w:t>6.0</w:t>
            </w:r>
          </w:p>
        </w:tc>
        <w:tc>
          <w:tcPr>
            <w:tcW w:w="609" w:type="dxa"/>
          </w:tcPr>
          <w:p w14:paraId="4D5A01C2" w14:textId="77777777" w:rsidR="005E7977" w:rsidRDefault="00C542A1" w:rsidP="00253FB5">
            <w:pPr>
              <w:pStyle w:val="TableParagraph"/>
              <w:spacing w:line="360" w:lineRule="auto"/>
              <w:ind w:left="174"/>
              <w:rPr>
                <w:rFonts w:ascii="Arial"/>
                <w:sz w:val="17"/>
              </w:rPr>
            </w:pPr>
            <w:r>
              <w:rPr>
                <w:rFonts w:ascii="Arial"/>
                <w:sz w:val="17"/>
              </w:rPr>
              <w:t>7.0</w:t>
            </w:r>
          </w:p>
        </w:tc>
        <w:tc>
          <w:tcPr>
            <w:tcW w:w="609" w:type="dxa"/>
          </w:tcPr>
          <w:p w14:paraId="11025156" w14:textId="77777777" w:rsidR="005E7977" w:rsidRDefault="00C542A1" w:rsidP="00253FB5">
            <w:pPr>
              <w:pStyle w:val="TableParagraph"/>
              <w:spacing w:line="360" w:lineRule="auto"/>
              <w:ind w:left="175"/>
              <w:rPr>
                <w:rFonts w:ascii="Arial"/>
                <w:sz w:val="17"/>
              </w:rPr>
            </w:pPr>
            <w:r>
              <w:rPr>
                <w:rFonts w:ascii="Arial"/>
                <w:sz w:val="17"/>
              </w:rPr>
              <w:t>8.0</w:t>
            </w:r>
          </w:p>
        </w:tc>
        <w:tc>
          <w:tcPr>
            <w:tcW w:w="641" w:type="dxa"/>
            <w:tcBorders>
              <w:right w:val="double" w:sz="2" w:space="0" w:color="303030"/>
            </w:tcBorders>
          </w:tcPr>
          <w:p w14:paraId="20F70C43" w14:textId="77777777" w:rsidR="005E7977" w:rsidRDefault="00C542A1" w:rsidP="00253FB5">
            <w:pPr>
              <w:pStyle w:val="TableParagraph"/>
              <w:spacing w:line="360" w:lineRule="auto"/>
              <w:ind w:left="186"/>
              <w:rPr>
                <w:rFonts w:ascii="Arial"/>
                <w:sz w:val="17"/>
              </w:rPr>
            </w:pPr>
            <w:r>
              <w:rPr>
                <w:rFonts w:ascii="Arial"/>
                <w:sz w:val="17"/>
              </w:rPr>
              <w:t>9.0</w:t>
            </w:r>
          </w:p>
        </w:tc>
        <w:tc>
          <w:tcPr>
            <w:tcW w:w="481" w:type="dxa"/>
            <w:tcBorders>
              <w:left w:val="double" w:sz="2" w:space="0" w:color="303030"/>
            </w:tcBorders>
          </w:tcPr>
          <w:p w14:paraId="409E2CC6" w14:textId="77777777" w:rsidR="005E7977" w:rsidRDefault="00C542A1" w:rsidP="00253FB5">
            <w:pPr>
              <w:pStyle w:val="TableParagraph"/>
              <w:spacing w:line="360" w:lineRule="auto"/>
              <w:ind w:left="107"/>
              <w:rPr>
                <w:rFonts w:ascii="Arial"/>
                <w:sz w:val="17"/>
              </w:rPr>
            </w:pPr>
            <w:r>
              <w:rPr>
                <w:rFonts w:ascii="Arial"/>
                <w:sz w:val="17"/>
              </w:rPr>
              <w:t>5.0</w:t>
            </w:r>
          </w:p>
        </w:tc>
        <w:tc>
          <w:tcPr>
            <w:tcW w:w="470" w:type="dxa"/>
          </w:tcPr>
          <w:p w14:paraId="0F2877E2" w14:textId="77777777" w:rsidR="005E7977" w:rsidRDefault="00C542A1" w:rsidP="00253FB5">
            <w:pPr>
              <w:pStyle w:val="TableParagraph"/>
              <w:spacing w:line="360" w:lineRule="auto"/>
              <w:ind w:left="112"/>
              <w:rPr>
                <w:rFonts w:ascii="Arial"/>
                <w:sz w:val="17"/>
              </w:rPr>
            </w:pPr>
            <w:r>
              <w:rPr>
                <w:rFonts w:ascii="Arial"/>
                <w:sz w:val="17"/>
              </w:rPr>
              <w:t>6.0</w:t>
            </w:r>
          </w:p>
        </w:tc>
        <w:tc>
          <w:tcPr>
            <w:tcW w:w="470" w:type="dxa"/>
          </w:tcPr>
          <w:p w14:paraId="1E8BC550" w14:textId="77777777" w:rsidR="005E7977" w:rsidRDefault="00C542A1" w:rsidP="00253FB5">
            <w:pPr>
              <w:pStyle w:val="TableParagraph"/>
              <w:spacing w:line="360" w:lineRule="auto"/>
              <w:ind w:left="113"/>
              <w:rPr>
                <w:rFonts w:ascii="Arial"/>
                <w:sz w:val="17"/>
              </w:rPr>
            </w:pPr>
            <w:r>
              <w:rPr>
                <w:rFonts w:ascii="Arial"/>
                <w:sz w:val="17"/>
              </w:rPr>
              <w:t>7.0</w:t>
            </w:r>
          </w:p>
        </w:tc>
        <w:tc>
          <w:tcPr>
            <w:tcW w:w="491" w:type="dxa"/>
            <w:tcBorders>
              <w:right w:val="double" w:sz="2" w:space="0" w:color="303030"/>
            </w:tcBorders>
          </w:tcPr>
          <w:p w14:paraId="731D47FB" w14:textId="77777777" w:rsidR="005E7977" w:rsidRDefault="00C542A1" w:rsidP="00253FB5">
            <w:pPr>
              <w:pStyle w:val="TableParagraph"/>
              <w:spacing w:line="360" w:lineRule="auto"/>
              <w:ind w:left="113"/>
              <w:rPr>
                <w:rFonts w:ascii="Arial"/>
                <w:sz w:val="17"/>
              </w:rPr>
            </w:pPr>
            <w:r>
              <w:rPr>
                <w:rFonts w:ascii="Arial"/>
                <w:sz w:val="17"/>
              </w:rPr>
              <w:t>8.0</w:t>
            </w:r>
          </w:p>
        </w:tc>
        <w:tc>
          <w:tcPr>
            <w:tcW w:w="491" w:type="dxa"/>
            <w:tcBorders>
              <w:left w:val="double" w:sz="2" w:space="0" w:color="303030"/>
            </w:tcBorders>
          </w:tcPr>
          <w:p w14:paraId="455F51AF" w14:textId="77777777" w:rsidR="005E7977" w:rsidRDefault="00C542A1" w:rsidP="00253FB5">
            <w:pPr>
              <w:pStyle w:val="TableParagraph"/>
              <w:spacing w:line="360" w:lineRule="auto"/>
              <w:ind w:left="110"/>
              <w:rPr>
                <w:rFonts w:ascii="Arial"/>
                <w:sz w:val="17"/>
              </w:rPr>
            </w:pPr>
            <w:r>
              <w:rPr>
                <w:rFonts w:ascii="Arial"/>
                <w:sz w:val="17"/>
              </w:rPr>
              <w:t>9.2</w:t>
            </w:r>
          </w:p>
        </w:tc>
        <w:tc>
          <w:tcPr>
            <w:tcW w:w="470" w:type="dxa"/>
          </w:tcPr>
          <w:p w14:paraId="74CD76D2" w14:textId="77777777" w:rsidR="005E7977" w:rsidRDefault="00C542A1" w:rsidP="00253FB5">
            <w:pPr>
              <w:pStyle w:val="TableParagraph"/>
              <w:spacing w:line="360" w:lineRule="auto"/>
              <w:ind w:left="115"/>
              <w:rPr>
                <w:rFonts w:ascii="Arial"/>
                <w:sz w:val="17"/>
              </w:rPr>
            </w:pPr>
            <w:r>
              <w:rPr>
                <w:rFonts w:ascii="Arial"/>
                <w:sz w:val="17"/>
              </w:rPr>
              <w:t>9.5</w:t>
            </w:r>
          </w:p>
        </w:tc>
        <w:tc>
          <w:tcPr>
            <w:tcW w:w="384" w:type="dxa"/>
          </w:tcPr>
          <w:p w14:paraId="095444BD" w14:textId="77777777" w:rsidR="005E7977" w:rsidRDefault="00C542A1" w:rsidP="00253FB5">
            <w:pPr>
              <w:pStyle w:val="TableParagraph"/>
              <w:spacing w:line="360" w:lineRule="auto"/>
              <w:ind w:left="94"/>
              <w:rPr>
                <w:rFonts w:ascii="Arial"/>
                <w:sz w:val="17"/>
              </w:rPr>
            </w:pPr>
            <w:r>
              <w:rPr>
                <w:rFonts w:ascii="Arial"/>
                <w:sz w:val="17"/>
              </w:rPr>
              <w:t>10</w:t>
            </w:r>
          </w:p>
        </w:tc>
        <w:tc>
          <w:tcPr>
            <w:tcW w:w="405" w:type="dxa"/>
            <w:tcBorders>
              <w:right w:val="double" w:sz="2" w:space="0" w:color="303030"/>
            </w:tcBorders>
          </w:tcPr>
          <w:p w14:paraId="00DDB040" w14:textId="77777777" w:rsidR="005E7977" w:rsidRDefault="00C542A1" w:rsidP="00253FB5">
            <w:pPr>
              <w:pStyle w:val="TableParagraph"/>
              <w:spacing w:line="360" w:lineRule="auto"/>
              <w:ind w:left="106"/>
              <w:rPr>
                <w:rFonts w:ascii="Arial"/>
                <w:sz w:val="17"/>
              </w:rPr>
            </w:pPr>
            <w:r>
              <w:rPr>
                <w:rFonts w:ascii="Arial"/>
                <w:sz w:val="17"/>
              </w:rPr>
              <w:t>11</w:t>
            </w:r>
          </w:p>
        </w:tc>
        <w:tc>
          <w:tcPr>
            <w:tcW w:w="491" w:type="dxa"/>
            <w:tcBorders>
              <w:left w:val="double" w:sz="2" w:space="0" w:color="303030"/>
            </w:tcBorders>
          </w:tcPr>
          <w:p w14:paraId="53BF3375" w14:textId="77777777" w:rsidR="005E7977" w:rsidRDefault="00C542A1" w:rsidP="00253FB5">
            <w:pPr>
              <w:pStyle w:val="TableParagraph"/>
              <w:spacing w:line="360" w:lineRule="auto"/>
              <w:ind w:left="114"/>
              <w:rPr>
                <w:rFonts w:ascii="Arial"/>
                <w:sz w:val="17"/>
              </w:rPr>
            </w:pPr>
            <w:r>
              <w:rPr>
                <w:rFonts w:ascii="Arial"/>
                <w:sz w:val="17"/>
              </w:rPr>
              <w:t>3.1</w:t>
            </w:r>
          </w:p>
        </w:tc>
        <w:tc>
          <w:tcPr>
            <w:tcW w:w="470" w:type="dxa"/>
          </w:tcPr>
          <w:p w14:paraId="6925EFC9" w14:textId="77777777" w:rsidR="005E7977" w:rsidRDefault="00C542A1" w:rsidP="00253FB5">
            <w:pPr>
              <w:pStyle w:val="TableParagraph"/>
              <w:spacing w:line="360" w:lineRule="auto"/>
              <w:ind w:left="119"/>
              <w:rPr>
                <w:rFonts w:ascii="Arial"/>
                <w:sz w:val="17"/>
              </w:rPr>
            </w:pPr>
            <w:r>
              <w:rPr>
                <w:rFonts w:ascii="Arial"/>
                <w:sz w:val="17"/>
              </w:rPr>
              <w:t>4.0</w:t>
            </w:r>
          </w:p>
        </w:tc>
        <w:tc>
          <w:tcPr>
            <w:tcW w:w="491" w:type="dxa"/>
            <w:tcBorders>
              <w:right w:val="double" w:sz="2" w:space="0" w:color="303030"/>
            </w:tcBorders>
          </w:tcPr>
          <w:p w14:paraId="6F6CE6FB" w14:textId="77777777" w:rsidR="005E7977" w:rsidRDefault="00C542A1" w:rsidP="00253FB5">
            <w:pPr>
              <w:pStyle w:val="TableParagraph"/>
              <w:spacing w:line="360" w:lineRule="auto"/>
              <w:ind w:left="120"/>
              <w:rPr>
                <w:rFonts w:ascii="Arial"/>
                <w:sz w:val="17"/>
              </w:rPr>
            </w:pPr>
            <w:r>
              <w:rPr>
                <w:rFonts w:ascii="Arial"/>
                <w:sz w:val="17"/>
              </w:rPr>
              <w:t>5.0</w:t>
            </w:r>
          </w:p>
        </w:tc>
        <w:tc>
          <w:tcPr>
            <w:tcW w:w="491" w:type="dxa"/>
            <w:tcBorders>
              <w:left w:val="double" w:sz="2" w:space="0" w:color="303030"/>
            </w:tcBorders>
          </w:tcPr>
          <w:p w14:paraId="3FE619C7" w14:textId="77777777" w:rsidR="005E7977" w:rsidRDefault="00C542A1" w:rsidP="00253FB5">
            <w:pPr>
              <w:pStyle w:val="TableParagraph"/>
              <w:spacing w:line="360" w:lineRule="auto"/>
              <w:ind w:left="116"/>
              <w:rPr>
                <w:rFonts w:ascii="Arial"/>
                <w:sz w:val="17"/>
              </w:rPr>
            </w:pPr>
            <w:r>
              <w:rPr>
                <w:rFonts w:ascii="Arial"/>
                <w:sz w:val="17"/>
              </w:rPr>
              <w:t>2.0</w:t>
            </w:r>
          </w:p>
        </w:tc>
        <w:tc>
          <w:tcPr>
            <w:tcW w:w="480" w:type="dxa"/>
          </w:tcPr>
          <w:p w14:paraId="7977C506" w14:textId="77777777" w:rsidR="005E7977" w:rsidRDefault="00C542A1" w:rsidP="00253FB5">
            <w:pPr>
              <w:pStyle w:val="TableParagraph"/>
              <w:spacing w:line="360" w:lineRule="auto"/>
              <w:ind w:left="122"/>
              <w:rPr>
                <w:rFonts w:ascii="Arial"/>
                <w:sz w:val="17"/>
              </w:rPr>
            </w:pPr>
            <w:r>
              <w:rPr>
                <w:rFonts w:ascii="Arial"/>
                <w:sz w:val="17"/>
              </w:rPr>
              <w:t>3.0</w:t>
            </w:r>
          </w:p>
        </w:tc>
        <w:tc>
          <w:tcPr>
            <w:tcW w:w="480" w:type="dxa"/>
          </w:tcPr>
          <w:p w14:paraId="02CE804D" w14:textId="77777777" w:rsidR="005E7977" w:rsidRDefault="00C542A1" w:rsidP="00253FB5">
            <w:pPr>
              <w:pStyle w:val="TableParagraph"/>
              <w:spacing w:line="360" w:lineRule="auto"/>
              <w:ind w:left="123"/>
              <w:rPr>
                <w:rFonts w:ascii="Arial"/>
                <w:sz w:val="17"/>
              </w:rPr>
            </w:pPr>
            <w:r>
              <w:rPr>
                <w:rFonts w:ascii="Arial"/>
                <w:sz w:val="17"/>
              </w:rPr>
              <w:t>3.6</w:t>
            </w:r>
          </w:p>
        </w:tc>
        <w:tc>
          <w:tcPr>
            <w:tcW w:w="491" w:type="dxa"/>
          </w:tcPr>
          <w:p w14:paraId="471CCD09" w14:textId="77777777" w:rsidR="005E7977" w:rsidRDefault="00C542A1" w:rsidP="00253FB5">
            <w:pPr>
              <w:pStyle w:val="TableParagraph"/>
              <w:spacing w:line="360" w:lineRule="auto"/>
              <w:ind w:left="135"/>
              <w:rPr>
                <w:rFonts w:ascii="Arial"/>
                <w:sz w:val="17"/>
              </w:rPr>
            </w:pPr>
            <w:r>
              <w:rPr>
                <w:rFonts w:ascii="Arial"/>
                <w:sz w:val="17"/>
              </w:rPr>
              <w:t>4.0</w:t>
            </w:r>
          </w:p>
        </w:tc>
      </w:tr>
      <w:tr w:rsidR="005E7977" w14:paraId="51B06518" w14:textId="77777777" w:rsidTr="00636A0C">
        <w:trPr>
          <w:trHeight w:val="230"/>
        </w:trPr>
        <w:tc>
          <w:tcPr>
            <w:tcW w:w="588" w:type="dxa"/>
            <w:shd w:val="clear" w:color="auto" w:fill="F2C8C8"/>
          </w:tcPr>
          <w:p w14:paraId="1446536E" w14:textId="77777777" w:rsidR="005E7977" w:rsidRDefault="005E7977" w:rsidP="00253FB5">
            <w:pPr>
              <w:pStyle w:val="TableParagraph"/>
              <w:spacing w:line="360" w:lineRule="auto"/>
              <w:ind w:left="0"/>
              <w:rPr>
                <w:rFonts w:ascii="Georgia"/>
                <w:i/>
                <w:sz w:val="4"/>
              </w:rPr>
            </w:pPr>
          </w:p>
          <w:p w14:paraId="68FB6951" w14:textId="77777777" w:rsidR="005E7977" w:rsidRDefault="00C542A1" w:rsidP="00253FB5">
            <w:pPr>
              <w:pStyle w:val="TableParagraph"/>
              <w:spacing w:line="360" w:lineRule="auto"/>
              <w:ind w:left="227"/>
              <w:rPr>
                <w:rFonts w:ascii="Georgia"/>
                <w:sz w:val="12"/>
              </w:rPr>
            </w:pPr>
            <w:r>
              <w:rPr>
                <w:rFonts w:ascii="Georgia"/>
                <w:noProof/>
                <w:position w:val="-2"/>
                <w:sz w:val="12"/>
                <w:lang w:val="en-US" w:eastAsia="en-US" w:bidi="ar-SA"/>
              </w:rPr>
              <w:drawing>
                <wp:inline distT="0" distB="0" distL="0" distR="0" wp14:anchorId="6B9F5BB3" wp14:editId="5B8DE1A1">
                  <wp:extent cx="81157" cy="81152"/>
                  <wp:effectExtent l="0" t="0" r="0" b="0"/>
                  <wp:docPr id="11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5.png"/>
                          <pic:cNvPicPr/>
                        </pic:nvPicPr>
                        <pic:blipFill>
                          <a:blip r:embed="rId38" cstate="print"/>
                          <a:stretch>
                            <a:fillRect/>
                          </a:stretch>
                        </pic:blipFill>
                        <pic:spPr>
                          <a:xfrm>
                            <a:off x="0" y="0"/>
                            <a:ext cx="81157" cy="81152"/>
                          </a:xfrm>
                          <a:prstGeom prst="rect">
                            <a:avLst/>
                          </a:prstGeom>
                        </pic:spPr>
                      </pic:pic>
                    </a:graphicData>
                  </a:graphic>
                </wp:inline>
              </w:drawing>
            </w:r>
          </w:p>
        </w:tc>
        <w:tc>
          <w:tcPr>
            <w:tcW w:w="609" w:type="dxa"/>
            <w:shd w:val="clear" w:color="auto" w:fill="F2C8C8"/>
          </w:tcPr>
          <w:p w14:paraId="100437C6" w14:textId="77777777" w:rsidR="005E7977" w:rsidRDefault="005E7977" w:rsidP="00253FB5">
            <w:pPr>
              <w:pStyle w:val="TableParagraph"/>
              <w:spacing w:line="360" w:lineRule="auto"/>
              <w:ind w:left="0"/>
              <w:rPr>
                <w:rFonts w:ascii="Georgia"/>
                <w:i/>
                <w:sz w:val="4"/>
              </w:rPr>
            </w:pPr>
          </w:p>
          <w:p w14:paraId="0CDC5743" w14:textId="77777777" w:rsidR="005E7977" w:rsidRDefault="00C542A1" w:rsidP="00253FB5">
            <w:pPr>
              <w:pStyle w:val="TableParagraph"/>
              <w:spacing w:line="360" w:lineRule="auto"/>
              <w:ind w:left="238"/>
              <w:rPr>
                <w:rFonts w:ascii="Georgia"/>
                <w:sz w:val="12"/>
              </w:rPr>
            </w:pPr>
            <w:r>
              <w:rPr>
                <w:rFonts w:ascii="Georgia"/>
                <w:noProof/>
                <w:position w:val="-2"/>
                <w:sz w:val="12"/>
                <w:lang w:val="en-US" w:eastAsia="en-US" w:bidi="ar-SA"/>
              </w:rPr>
              <w:drawing>
                <wp:inline distT="0" distB="0" distL="0" distR="0" wp14:anchorId="6D15C436" wp14:editId="77154CF1">
                  <wp:extent cx="81152" cy="81152"/>
                  <wp:effectExtent l="0" t="0" r="0" b="0"/>
                  <wp:docPr id="11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5.png"/>
                          <pic:cNvPicPr/>
                        </pic:nvPicPr>
                        <pic:blipFill>
                          <a:blip r:embed="rId38" cstate="print"/>
                          <a:stretch>
                            <a:fillRect/>
                          </a:stretch>
                        </pic:blipFill>
                        <pic:spPr>
                          <a:xfrm>
                            <a:off x="0" y="0"/>
                            <a:ext cx="81152" cy="81152"/>
                          </a:xfrm>
                          <a:prstGeom prst="rect">
                            <a:avLst/>
                          </a:prstGeom>
                        </pic:spPr>
                      </pic:pic>
                    </a:graphicData>
                  </a:graphic>
                </wp:inline>
              </w:drawing>
            </w:r>
          </w:p>
        </w:tc>
        <w:tc>
          <w:tcPr>
            <w:tcW w:w="609" w:type="dxa"/>
            <w:shd w:val="clear" w:color="auto" w:fill="F2C8C8"/>
          </w:tcPr>
          <w:p w14:paraId="7C0C5EE2" w14:textId="77777777" w:rsidR="005E7977" w:rsidRDefault="005E7977" w:rsidP="00253FB5">
            <w:pPr>
              <w:pStyle w:val="TableParagraph"/>
              <w:spacing w:line="360" w:lineRule="auto"/>
              <w:ind w:left="0"/>
              <w:rPr>
                <w:rFonts w:ascii="Georgia"/>
                <w:i/>
                <w:sz w:val="4"/>
              </w:rPr>
            </w:pPr>
          </w:p>
          <w:p w14:paraId="01A0F120" w14:textId="77777777" w:rsidR="005E7977" w:rsidRDefault="00C542A1" w:rsidP="00253FB5">
            <w:pPr>
              <w:pStyle w:val="TableParagraph"/>
              <w:spacing w:line="360" w:lineRule="auto"/>
              <w:ind w:left="239"/>
              <w:rPr>
                <w:rFonts w:ascii="Georgia"/>
                <w:sz w:val="12"/>
              </w:rPr>
            </w:pPr>
            <w:r>
              <w:rPr>
                <w:rFonts w:ascii="Georgia"/>
                <w:noProof/>
                <w:position w:val="-2"/>
                <w:sz w:val="12"/>
                <w:lang w:val="en-US" w:eastAsia="en-US" w:bidi="ar-SA"/>
              </w:rPr>
              <w:drawing>
                <wp:inline distT="0" distB="0" distL="0" distR="0" wp14:anchorId="0735A72D" wp14:editId="305B12EF">
                  <wp:extent cx="81157" cy="81152"/>
                  <wp:effectExtent l="0" t="0" r="0" b="0"/>
                  <wp:docPr id="115"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5.png"/>
                          <pic:cNvPicPr/>
                        </pic:nvPicPr>
                        <pic:blipFill>
                          <a:blip r:embed="rId38" cstate="print"/>
                          <a:stretch>
                            <a:fillRect/>
                          </a:stretch>
                        </pic:blipFill>
                        <pic:spPr>
                          <a:xfrm>
                            <a:off x="0" y="0"/>
                            <a:ext cx="81157" cy="81152"/>
                          </a:xfrm>
                          <a:prstGeom prst="rect">
                            <a:avLst/>
                          </a:prstGeom>
                        </pic:spPr>
                      </pic:pic>
                    </a:graphicData>
                  </a:graphic>
                </wp:inline>
              </w:drawing>
            </w:r>
          </w:p>
        </w:tc>
        <w:tc>
          <w:tcPr>
            <w:tcW w:w="641" w:type="dxa"/>
            <w:tcBorders>
              <w:right w:val="double" w:sz="2" w:space="0" w:color="303030"/>
            </w:tcBorders>
            <w:shd w:val="clear" w:color="auto" w:fill="F2C8C8"/>
          </w:tcPr>
          <w:p w14:paraId="164F1731" w14:textId="77777777" w:rsidR="005E7977" w:rsidRDefault="005E7977" w:rsidP="00253FB5">
            <w:pPr>
              <w:pStyle w:val="TableParagraph"/>
              <w:spacing w:line="360" w:lineRule="auto"/>
              <w:ind w:left="0"/>
              <w:rPr>
                <w:rFonts w:ascii="Georgia"/>
                <w:i/>
                <w:sz w:val="4"/>
              </w:rPr>
            </w:pPr>
          </w:p>
          <w:p w14:paraId="73397FFA" w14:textId="77777777" w:rsidR="005E7977" w:rsidRDefault="00C542A1" w:rsidP="00253FB5">
            <w:pPr>
              <w:pStyle w:val="TableParagraph"/>
              <w:spacing w:line="360" w:lineRule="auto"/>
              <w:ind w:left="250"/>
              <w:rPr>
                <w:rFonts w:ascii="Georgia"/>
                <w:sz w:val="12"/>
              </w:rPr>
            </w:pPr>
            <w:r>
              <w:rPr>
                <w:rFonts w:ascii="Georgia"/>
                <w:noProof/>
                <w:position w:val="-2"/>
                <w:sz w:val="12"/>
                <w:lang w:val="en-US" w:eastAsia="en-US" w:bidi="ar-SA"/>
              </w:rPr>
              <w:drawing>
                <wp:inline distT="0" distB="0" distL="0" distR="0" wp14:anchorId="30F22D65" wp14:editId="55C45BF9">
                  <wp:extent cx="81158" cy="81152"/>
                  <wp:effectExtent l="0" t="0" r="0" b="0"/>
                  <wp:docPr id="11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35.png"/>
                          <pic:cNvPicPr/>
                        </pic:nvPicPr>
                        <pic:blipFill>
                          <a:blip r:embed="rId38" cstate="print"/>
                          <a:stretch>
                            <a:fillRect/>
                          </a:stretch>
                        </pic:blipFill>
                        <pic:spPr>
                          <a:xfrm>
                            <a:off x="0" y="0"/>
                            <a:ext cx="81158" cy="81152"/>
                          </a:xfrm>
                          <a:prstGeom prst="rect">
                            <a:avLst/>
                          </a:prstGeom>
                        </pic:spPr>
                      </pic:pic>
                    </a:graphicData>
                  </a:graphic>
                </wp:inline>
              </w:drawing>
            </w:r>
          </w:p>
        </w:tc>
        <w:tc>
          <w:tcPr>
            <w:tcW w:w="481" w:type="dxa"/>
            <w:tcBorders>
              <w:left w:val="double" w:sz="2" w:space="0" w:color="303030"/>
            </w:tcBorders>
            <w:shd w:val="clear" w:color="auto" w:fill="CEE2D3"/>
          </w:tcPr>
          <w:p w14:paraId="7FEF829B" w14:textId="77777777" w:rsidR="005E7977" w:rsidRDefault="005E7977" w:rsidP="00253FB5">
            <w:pPr>
              <w:pStyle w:val="TableParagraph"/>
              <w:spacing w:line="360" w:lineRule="auto"/>
              <w:ind w:left="0"/>
              <w:rPr>
                <w:rFonts w:ascii="Georgia"/>
                <w:i/>
                <w:sz w:val="4"/>
              </w:rPr>
            </w:pPr>
          </w:p>
          <w:p w14:paraId="22726261" w14:textId="77777777" w:rsidR="005E7977" w:rsidRDefault="00C542A1" w:rsidP="00253FB5">
            <w:pPr>
              <w:pStyle w:val="TableParagraph"/>
              <w:spacing w:line="360" w:lineRule="auto"/>
              <w:ind w:left="161"/>
              <w:rPr>
                <w:rFonts w:ascii="Georgia"/>
                <w:sz w:val="12"/>
              </w:rPr>
            </w:pPr>
            <w:r>
              <w:rPr>
                <w:rFonts w:ascii="Georgia"/>
                <w:noProof/>
                <w:position w:val="-2"/>
                <w:sz w:val="12"/>
                <w:lang w:val="en-US" w:eastAsia="en-US" w:bidi="ar-SA"/>
              </w:rPr>
              <w:drawing>
                <wp:inline distT="0" distB="0" distL="0" distR="0" wp14:anchorId="690948F4" wp14:editId="2440AF41">
                  <wp:extent cx="81154" cy="81152"/>
                  <wp:effectExtent l="0" t="0" r="0" b="0"/>
                  <wp:docPr id="11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36.png"/>
                          <pic:cNvPicPr/>
                        </pic:nvPicPr>
                        <pic:blipFill>
                          <a:blip r:embed="rId39" cstate="print"/>
                          <a:stretch>
                            <a:fillRect/>
                          </a:stretch>
                        </pic:blipFill>
                        <pic:spPr>
                          <a:xfrm>
                            <a:off x="0" y="0"/>
                            <a:ext cx="81154" cy="81152"/>
                          </a:xfrm>
                          <a:prstGeom prst="rect">
                            <a:avLst/>
                          </a:prstGeom>
                        </pic:spPr>
                      </pic:pic>
                    </a:graphicData>
                  </a:graphic>
                </wp:inline>
              </w:drawing>
            </w:r>
          </w:p>
        </w:tc>
        <w:tc>
          <w:tcPr>
            <w:tcW w:w="470" w:type="dxa"/>
            <w:shd w:val="clear" w:color="auto" w:fill="CEE2D3"/>
          </w:tcPr>
          <w:p w14:paraId="1934F6A3" w14:textId="77777777" w:rsidR="005E7977" w:rsidRDefault="005E7977" w:rsidP="00253FB5">
            <w:pPr>
              <w:pStyle w:val="TableParagraph"/>
              <w:spacing w:line="360" w:lineRule="auto"/>
              <w:ind w:left="0"/>
              <w:rPr>
                <w:rFonts w:ascii="Georgia"/>
                <w:i/>
                <w:sz w:val="4"/>
              </w:rPr>
            </w:pPr>
          </w:p>
          <w:p w14:paraId="1FE68510" w14:textId="77777777" w:rsidR="005E7977" w:rsidRDefault="00C542A1" w:rsidP="00253FB5">
            <w:pPr>
              <w:pStyle w:val="TableParagraph"/>
              <w:spacing w:line="360" w:lineRule="auto"/>
              <w:ind w:left="166"/>
              <w:rPr>
                <w:rFonts w:ascii="Georgia"/>
                <w:sz w:val="12"/>
              </w:rPr>
            </w:pPr>
            <w:r>
              <w:rPr>
                <w:rFonts w:ascii="Georgia"/>
                <w:noProof/>
                <w:position w:val="-2"/>
                <w:sz w:val="12"/>
                <w:lang w:val="en-US" w:eastAsia="en-US" w:bidi="ar-SA"/>
              </w:rPr>
              <w:drawing>
                <wp:inline distT="0" distB="0" distL="0" distR="0" wp14:anchorId="609018B1" wp14:editId="13103477">
                  <wp:extent cx="81156" cy="81152"/>
                  <wp:effectExtent l="0" t="0" r="0" b="0"/>
                  <wp:docPr id="12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36.png"/>
                          <pic:cNvPicPr/>
                        </pic:nvPicPr>
                        <pic:blipFill>
                          <a:blip r:embed="rId39" cstate="print"/>
                          <a:stretch>
                            <a:fillRect/>
                          </a:stretch>
                        </pic:blipFill>
                        <pic:spPr>
                          <a:xfrm>
                            <a:off x="0" y="0"/>
                            <a:ext cx="81156" cy="81152"/>
                          </a:xfrm>
                          <a:prstGeom prst="rect">
                            <a:avLst/>
                          </a:prstGeom>
                        </pic:spPr>
                      </pic:pic>
                    </a:graphicData>
                  </a:graphic>
                </wp:inline>
              </w:drawing>
            </w:r>
          </w:p>
        </w:tc>
        <w:tc>
          <w:tcPr>
            <w:tcW w:w="470" w:type="dxa"/>
            <w:shd w:val="clear" w:color="auto" w:fill="CEE2D3"/>
          </w:tcPr>
          <w:p w14:paraId="698B72FA" w14:textId="77777777" w:rsidR="005E7977" w:rsidRDefault="005E7977" w:rsidP="00253FB5">
            <w:pPr>
              <w:pStyle w:val="TableParagraph"/>
              <w:spacing w:line="360" w:lineRule="auto"/>
              <w:ind w:left="0"/>
              <w:rPr>
                <w:rFonts w:ascii="Georgia"/>
                <w:i/>
                <w:sz w:val="4"/>
              </w:rPr>
            </w:pPr>
          </w:p>
          <w:p w14:paraId="25C6DB8E" w14:textId="77777777" w:rsidR="005E7977" w:rsidRDefault="00C542A1" w:rsidP="00253FB5">
            <w:pPr>
              <w:pStyle w:val="TableParagraph"/>
              <w:spacing w:line="360" w:lineRule="auto"/>
              <w:ind w:left="166"/>
              <w:rPr>
                <w:rFonts w:ascii="Georgia"/>
                <w:sz w:val="12"/>
              </w:rPr>
            </w:pPr>
            <w:r>
              <w:rPr>
                <w:rFonts w:ascii="Georgia"/>
                <w:noProof/>
                <w:position w:val="-2"/>
                <w:sz w:val="12"/>
                <w:lang w:val="en-US" w:eastAsia="en-US" w:bidi="ar-SA"/>
              </w:rPr>
              <w:drawing>
                <wp:inline distT="0" distB="0" distL="0" distR="0" wp14:anchorId="6FB97DDD" wp14:editId="3A1E6FD0">
                  <wp:extent cx="81155" cy="81152"/>
                  <wp:effectExtent l="0" t="0" r="0" b="0"/>
                  <wp:docPr id="12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6.png"/>
                          <pic:cNvPicPr/>
                        </pic:nvPicPr>
                        <pic:blipFill>
                          <a:blip r:embed="rId39" cstate="print"/>
                          <a:stretch>
                            <a:fillRect/>
                          </a:stretch>
                        </pic:blipFill>
                        <pic:spPr>
                          <a:xfrm>
                            <a:off x="0" y="0"/>
                            <a:ext cx="81155" cy="81152"/>
                          </a:xfrm>
                          <a:prstGeom prst="rect">
                            <a:avLst/>
                          </a:prstGeom>
                        </pic:spPr>
                      </pic:pic>
                    </a:graphicData>
                  </a:graphic>
                </wp:inline>
              </w:drawing>
            </w:r>
          </w:p>
        </w:tc>
        <w:tc>
          <w:tcPr>
            <w:tcW w:w="491" w:type="dxa"/>
            <w:tcBorders>
              <w:right w:val="double" w:sz="2" w:space="0" w:color="303030"/>
            </w:tcBorders>
            <w:shd w:val="clear" w:color="auto" w:fill="CEE2D3"/>
          </w:tcPr>
          <w:p w14:paraId="58E19E4B" w14:textId="77777777" w:rsidR="005E7977" w:rsidRDefault="005E7977" w:rsidP="00253FB5">
            <w:pPr>
              <w:pStyle w:val="TableParagraph"/>
              <w:spacing w:line="360" w:lineRule="auto"/>
              <w:ind w:left="0"/>
              <w:rPr>
                <w:rFonts w:ascii="Georgia"/>
                <w:i/>
                <w:sz w:val="4"/>
              </w:rPr>
            </w:pPr>
          </w:p>
          <w:p w14:paraId="62827691" w14:textId="77777777" w:rsidR="005E7977" w:rsidRDefault="00C542A1" w:rsidP="00253FB5">
            <w:pPr>
              <w:pStyle w:val="TableParagraph"/>
              <w:spacing w:line="360" w:lineRule="auto"/>
              <w:ind w:left="177"/>
              <w:rPr>
                <w:rFonts w:ascii="Georgia"/>
                <w:sz w:val="12"/>
              </w:rPr>
            </w:pPr>
            <w:r>
              <w:rPr>
                <w:rFonts w:ascii="Georgia"/>
                <w:noProof/>
                <w:position w:val="-2"/>
                <w:sz w:val="12"/>
                <w:lang w:val="en-US" w:eastAsia="en-US" w:bidi="ar-SA"/>
              </w:rPr>
              <w:drawing>
                <wp:inline distT="0" distB="0" distL="0" distR="0" wp14:anchorId="3CB44106" wp14:editId="6A2F6170">
                  <wp:extent cx="81152" cy="81152"/>
                  <wp:effectExtent l="0" t="0" r="0" b="0"/>
                  <wp:docPr id="12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6.png"/>
                          <pic:cNvPicPr/>
                        </pic:nvPicPr>
                        <pic:blipFill>
                          <a:blip r:embed="rId39" cstate="print"/>
                          <a:stretch>
                            <a:fillRect/>
                          </a:stretch>
                        </pic:blipFill>
                        <pic:spPr>
                          <a:xfrm>
                            <a:off x="0" y="0"/>
                            <a:ext cx="81152" cy="81152"/>
                          </a:xfrm>
                          <a:prstGeom prst="rect">
                            <a:avLst/>
                          </a:prstGeom>
                        </pic:spPr>
                      </pic:pic>
                    </a:graphicData>
                  </a:graphic>
                </wp:inline>
              </w:drawing>
            </w:r>
          </w:p>
        </w:tc>
        <w:tc>
          <w:tcPr>
            <w:tcW w:w="491" w:type="dxa"/>
            <w:tcBorders>
              <w:left w:val="double" w:sz="2" w:space="0" w:color="303030"/>
            </w:tcBorders>
            <w:shd w:val="clear" w:color="auto" w:fill="F2C8C8"/>
          </w:tcPr>
          <w:p w14:paraId="420B71EA" w14:textId="77777777" w:rsidR="005E7977" w:rsidRDefault="005E7977" w:rsidP="00253FB5">
            <w:pPr>
              <w:pStyle w:val="TableParagraph"/>
              <w:spacing w:line="360" w:lineRule="auto"/>
              <w:ind w:left="0"/>
              <w:rPr>
                <w:rFonts w:ascii="Georgia"/>
                <w:i/>
                <w:sz w:val="4"/>
              </w:rPr>
            </w:pPr>
          </w:p>
          <w:p w14:paraId="4C1E04A9" w14:textId="77777777" w:rsidR="005E7977" w:rsidRDefault="00C542A1" w:rsidP="00253FB5">
            <w:pPr>
              <w:pStyle w:val="TableParagraph"/>
              <w:spacing w:line="360" w:lineRule="auto"/>
              <w:ind w:left="174"/>
              <w:rPr>
                <w:rFonts w:ascii="Georgia"/>
                <w:sz w:val="12"/>
              </w:rPr>
            </w:pPr>
            <w:r>
              <w:rPr>
                <w:rFonts w:ascii="Georgia"/>
                <w:noProof/>
                <w:position w:val="-2"/>
                <w:sz w:val="12"/>
                <w:lang w:val="en-US" w:eastAsia="en-US" w:bidi="ar-SA"/>
              </w:rPr>
              <w:drawing>
                <wp:inline distT="0" distB="0" distL="0" distR="0" wp14:anchorId="36B9F2DC" wp14:editId="16A6AE5A">
                  <wp:extent cx="81155" cy="81152"/>
                  <wp:effectExtent l="0" t="0" r="0" b="0"/>
                  <wp:docPr id="12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5.png"/>
                          <pic:cNvPicPr/>
                        </pic:nvPicPr>
                        <pic:blipFill>
                          <a:blip r:embed="rId38" cstate="print"/>
                          <a:stretch>
                            <a:fillRect/>
                          </a:stretch>
                        </pic:blipFill>
                        <pic:spPr>
                          <a:xfrm>
                            <a:off x="0" y="0"/>
                            <a:ext cx="81155" cy="81152"/>
                          </a:xfrm>
                          <a:prstGeom prst="rect">
                            <a:avLst/>
                          </a:prstGeom>
                        </pic:spPr>
                      </pic:pic>
                    </a:graphicData>
                  </a:graphic>
                </wp:inline>
              </w:drawing>
            </w:r>
          </w:p>
        </w:tc>
        <w:tc>
          <w:tcPr>
            <w:tcW w:w="470" w:type="dxa"/>
            <w:shd w:val="clear" w:color="auto" w:fill="CEE2D3"/>
          </w:tcPr>
          <w:p w14:paraId="36A59B64" w14:textId="77777777" w:rsidR="005E7977" w:rsidRDefault="005E7977" w:rsidP="00253FB5">
            <w:pPr>
              <w:pStyle w:val="TableParagraph"/>
              <w:spacing w:line="360" w:lineRule="auto"/>
              <w:ind w:left="0"/>
              <w:rPr>
                <w:rFonts w:ascii="Georgia"/>
                <w:i/>
                <w:sz w:val="4"/>
              </w:rPr>
            </w:pPr>
          </w:p>
          <w:p w14:paraId="0A47168F" w14:textId="77777777" w:rsidR="005E7977" w:rsidRDefault="00C542A1" w:rsidP="00253FB5">
            <w:pPr>
              <w:pStyle w:val="TableParagraph"/>
              <w:spacing w:line="360" w:lineRule="auto"/>
              <w:ind w:left="169"/>
              <w:rPr>
                <w:rFonts w:ascii="Georgia"/>
                <w:sz w:val="12"/>
              </w:rPr>
            </w:pPr>
            <w:r>
              <w:rPr>
                <w:rFonts w:ascii="Georgia"/>
                <w:noProof/>
                <w:position w:val="-2"/>
                <w:sz w:val="12"/>
                <w:lang w:val="en-US" w:eastAsia="en-US" w:bidi="ar-SA"/>
              </w:rPr>
              <w:drawing>
                <wp:inline distT="0" distB="0" distL="0" distR="0" wp14:anchorId="137B70AA" wp14:editId="019DE58E">
                  <wp:extent cx="81155" cy="81152"/>
                  <wp:effectExtent l="0" t="0" r="0" b="0"/>
                  <wp:docPr id="12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6.png"/>
                          <pic:cNvPicPr/>
                        </pic:nvPicPr>
                        <pic:blipFill>
                          <a:blip r:embed="rId39" cstate="print"/>
                          <a:stretch>
                            <a:fillRect/>
                          </a:stretch>
                        </pic:blipFill>
                        <pic:spPr>
                          <a:xfrm>
                            <a:off x="0" y="0"/>
                            <a:ext cx="81155" cy="81152"/>
                          </a:xfrm>
                          <a:prstGeom prst="rect">
                            <a:avLst/>
                          </a:prstGeom>
                        </pic:spPr>
                      </pic:pic>
                    </a:graphicData>
                  </a:graphic>
                </wp:inline>
              </w:drawing>
            </w:r>
          </w:p>
        </w:tc>
        <w:tc>
          <w:tcPr>
            <w:tcW w:w="384" w:type="dxa"/>
            <w:shd w:val="clear" w:color="auto" w:fill="CEE2D3"/>
          </w:tcPr>
          <w:p w14:paraId="64392D82" w14:textId="77777777" w:rsidR="005E7977" w:rsidRDefault="005E7977" w:rsidP="00253FB5">
            <w:pPr>
              <w:pStyle w:val="TableParagraph"/>
              <w:spacing w:line="360" w:lineRule="auto"/>
              <w:ind w:left="0"/>
              <w:rPr>
                <w:rFonts w:ascii="Georgia"/>
                <w:i/>
                <w:sz w:val="4"/>
              </w:rPr>
            </w:pPr>
          </w:p>
          <w:p w14:paraId="0093D1F6" w14:textId="77777777" w:rsidR="005E7977" w:rsidRDefault="00C542A1" w:rsidP="00253FB5">
            <w:pPr>
              <w:pStyle w:val="TableParagraph"/>
              <w:spacing w:line="360" w:lineRule="auto"/>
              <w:ind w:left="127"/>
              <w:rPr>
                <w:rFonts w:ascii="Georgia"/>
                <w:sz w:val="12"/>
              </w:rPr>
            </w:pPr>
            <w:r>
              <w:rPr>
                <w:rFonts w:ascii="Georgia"/>
                <w:noProof/>
                <w:position w:val="-2"/>
                <w:sz w:val="12"/>
                <w:lang w:val="en-US" w:eastAsia="en-US" w:bidi="ar-SA"/>
              </w:rPr>
              <w:drawing>
                <wp:inline distT="0" distB="0" distL="0" distR="0" wp14:anchorId="217C2A1E" wp14:editId="336876D9">
                  <wp:extent cx="81156" cy="81152"/>
                  <wp:effectExtent l="0" t="0" r="0" b="0"/>
                  <wp:docPr id="13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6.png"/>
                          <pic:cNvPicPr/>
                        </pic:nvPicPr>
                        <pic:blipFill>
                          <a:blip r:embed="rId39" cstate="print"/>
                          <a:stretch>
                            <a:fillRect/>
                          </a:stretch>
                        </pic:blipFill>
                        <pic:spPr>
                          <a:xfrm>
                            <a:off x="0" y="0"/>
                            <a:ext cx="81156" cy="81152"/>
                          </a:xfrm>
                          <a:prstGeom prst="rect">
                            <a:avLst/>
                          </a:prstGeom>
                        </pic:spPr>
                      </pic:pic>
                    </a:graphicData>
                  </a:graphic>
                </wp:inline>
              </w:drawing>
            </w:r>
          </w:p>
        </w:tc>
        <w:tc>
          <w:tcPr>
            <w:tcW w:w="405" w:type="dxa"/>
            <w:tcBorders>
              <w:right w:val="double" w:sz="2" w:space="0" w:color="303030"/>
            </w:tcBorders>
            <w:shd w:val="clear" w:color="auto" w:fill="CEE2D3"/>
          </w:tcPr>
          <w:p w14:paraId="41EA75E7" w14:textId="77777777" w:rsidR="005E7977" w:rsidRDefault="005E7977" w:rsidP="00253FB5">
            <w:pPr>
              <w:pStyle w:val="TableParagraph"/>
              <w:spacing w:line="360" w:lineRule="auto"/>
              <w:ind w:left="0"/>
              <w:rPr>
                <w:rFonts w:ascii="Georgia"/>
                <w:i/>
                <w:sz w:val="4"/>
              </w:rPr>
            </w:pPr>
          </w:p>
          <w:p w14:paraId="5AB9E6D9" w14:textId="77777777" w:rsidR="005E7977" w:rsidRDefault="00C542A1" w:rsidP="00253FB5">
            <w:pPr>
              <w:pStyle w:val="TableParagraph"/>
              <w:spacing w:line="360" w:lineRule="auto"/>
              <w:ind w:left="138"/>
              <w:rPr>
                <w:rFonts w:ascii="Georgia"/>
                <w:sz w:val="12"/>
              </w:rPr>
            </w:pPr>
            <w:r>
              <w:rPr>
                <w:rFonts w:ascii="Georgia"/>
                <w:noProof/>
                <w:position w:val="-2"/>
                <w:sz w:val="12"/>
                <w:lang w:val="en-US" w:eastAsia="en-US" w:bidi="ar-SA"/>
              </w:rPr>
              <w:drawing>
                <wp:inline distT="0" distB="0" distL="0" distR="0" wp14:anchorId="49A43FC8" wp14:editId="3D2FAECA">
                  <wp:extent cx="81154" cy="81152"/>
                  <wp:effectExtent l="0" t="0" r="0" b="0"/>
                  <wp:docPr id="13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36.png"/>
                          <pic:cNvPicPr/>
                        </pic:nvPicPr>
                        <pic:blipFill>
                          <a:blip r:embed="rId39" cstate="print"/>
                          <a:stretch>
                            <a:fillRect/>
                          </a:stretch>
                        </pic:blipFill>
                        <pic:spPr>
                          <a:xfrm>
                            <a:off x="0" y="0"/>
                            <a:ext cx="81154" cy="81152"/>
                          </a:xfrm>
                          <a:prstGeom prst="rect">
                            <a:avLst/>
                          </a:prstGeom>
                        </pic:spPr>
                      </pic:pic>
                    </a:graphicData>
                  </a:graphic>
                </wp:inline>
              </w:drawing>
            </w:r>
          </w:p>
        </w:tc>
        <w:tc>
          <w:tcPr>
            <w:tcW w:w="491" w:type="dxa"/>
            <w:tcBorders>
              <w:left w:val="double" w:sz="2" w:space="0" w:color="303030"/>
            </w:tcBorders>
            <w:shd w:val="clear" w:color="auto" w:fill="CEE2D3"/>
          </w:tcPr>
          <w:p w14:paraId="28DA0686" w14:textId="77777777" w:rsidR="005E7977" w:rsidRDefault="005E7977" w:rsidP="00253FB5">
            <w:pPr>
              <w:pStyle w:val="TableParagraph"/>
              <w:spacing w:line="360" w:lineRule="auto"/>
              <w:ind w:left="0"/>
              <w:rPr>
                <w:rFonts w:ascii="Georgia"/>
                <w:i/>
                <w:sz w:val="4"/>
              </w:rPr>
            </w:pPr>
          </w:p>
          <w:p w14:paraId="4F39078A" w14:textId="77777777" w:rsidR="005E7977" w:rsidRDefault="00C542A1" w:rsidP="00253FB5">
            <w:pPr>
              <w:pStyle w:val="TableParagraph"/>
              <w:spacing w:line="360" w:lineRule="auto"/>
              <w:ind w:left="178"/>
              <w:rPr>
                <w:rFonts w:ascii="Georgia"/>
                <w:sz w:val="12"/>
              </w:rPr>
            </w:pPr>
            <w:r>
              <w:rPr>
                <w:rFonts w:ascii="Georgia"/>
                <w:noProof/>
                <w:position w:val="-2"/>
                <w:sz w:val="12"/>
                <w:lang w:val="en-US" w:eastAsia="en-US" w:bidi="ar-SA"/>
              </w:rPr>
              <w:drawing>
                <wp:inline distT="0" distB="0" distL="0" distR="0" wp14:anchorId="69515658" wp14:editId="706A5B70">
                  <wp:extent cx="81158" cy="81152"/>
                  <wp:effectExtent l="0" t="0" r="0" b="0"/>
                  <wp:docPr id="13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36.png"/>
                          <pic:cNvPicPr/>
                        </pic:nvPicPr>
                        <pic:blipFill>
                          <a:blip r:embed="rId39" cstate="print"/>
                          <a:stretch>
                            <a:fillRect/>
                          </a:stretch>
                        </pic:blipFill>
                        <pic:spPr>
                          <a:xfrm>
                            <a:off x="0" y="0"/>
                            <a:ext cx="81158" cy="81152"/>
                          </a:xfrm>
                          <a:prstGeom prst="rect">
                            <a:avLst/>
                          </a:prstGeom>
                        </pic:spPr>
                      </pic:pic>
                    </a:graphicData>
                  </a:graphic>
                </wp:inline>
              </w:drawing>
            </w:r>
          </w:p>
        </w:tc>
        <w:tc>
          <w:tcPr>
            <w:tcW w:w="470" w:type="dxa"/>
            <w:shd w:val="clear" w:color="auto" w:fill="CEE2D3"/>
          </w:tcPr>
          <w:p w14:paraId="59E31033" w14:textId="77777777" w:rsidR="005E7977" w:rsidRDefault="005E7977" w:rsidP="00253FB5">
            <w:pPr>
              <w:pStyle w:val="TableParagraph"/>
              <w:spacing w:line="360" w:lineRule="auto"/>
              <w:ind w:left="0"/>
              <w:rPr>
                <w:rFonts w:ascii="Georgia"/>
                <w:i/>
                <w:sz w:val="4"/>
              </w:rPr>
            </w:pPr>
          </w:p>
          <w:p w14:paraId="76F150E9" w14:textId="77777777" w:rsidR="005E7977" w:rsidRDefault="00C542A1" w:rsidP="00253FB5">
            <w:pPr>
              <w:pStyle w:val="TableParagraph"/>
              <w:spacing w:line="360" w:lineRule="auto"/>
              <w:ind w:left="173"/>
              <w:rPr>
                <w:rFonts w:ascii="Georgia"/>
                <w:sz w:val="12"/>
              </w:rPr>
            </w:pPr>
            <w:r>
              <w:rPr>
                <w:rFonts w:ascii="Georgia"/>
                <w:noProof/>
                <w:position w:val="-2"/>
                <w:sz w:val="12"/>
                <w:lang w:val="en-US" w:eastAsia="en-US" w:bidi="ar-SA"/>
              </w:rPr>
              <w:drawing>
                <wp:inline distT="0" distB="0" distL="0" distR="0" wp14:anchorId="3B42BFFD" wp14:editId="0ACC20C2">
                  <wp:extent cx="81152" cy="81152"/>
                  <wp:effectExtent l="0" t="0" r="0" b="0"/>
                  <wp:docPr id="13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36.png"/>
                          <pic:cNvPicPr/>
                        </pic:nvPicPr>
                        <pic:blipFill>
                          <a:blip r:embed="rId39" cstate="print"/>
                          <a:stretch>
                            <a:fillRect/>
                          </a:stretch>
                        </pic:blipFill>
                        <pic:spPr>
                          <a:xfrm>
                            <a:off x="0" y="0"/>
                            <a:ext cx="81152" cy="81152"/>
                          </a:xfrm>
                          <a:prstGeom prst="rect">
                            <a:avLst/>
                          </a:prstGeom>
                        </pic:spPr>
                      </pic:pic>
                    </a:graphicData>
                  </a:graphic>
                </wp:inline>
              </w:drawing>
            </w:r>
          </w:p>
        </w:tc>
        <w:tc>
          <w:tcPr>
            <w:tcW w:w="491" w:type="dxa"/>
            <w:tcBorders>
              <w:right w:val="double" w:sz="2" w:space="0" w:color="303030"/>
            </w:tcBorders>
            <w:shd w:val="clear" w:color="auto" w:fill="CEE2D3"/>
          </w:tcPr>
          <w:p w14:paraId="22B9F96D" w14:textId="77777777" w:rsidR="005E7977" w:rsidRDefault="005E7977" w:rsidP="00253FB5">
            <w:pPr>
              <w:pStyle w:val="TableParagraph"/>
              <w:spacing w:line="360" w:lineRule="auto"/>
              <w:ind w:left="0"/>
              <w:rPr>
                <w:rFonts w:ascii="Georgia"/>
                <w:i/>
                <w:sz w:val="4"/>
              </w:rPr>
            </w:pPr>
          </w:p>
          <w:p w14:paraId="53A28AF6" w14:textId="77777777" w:rsidR="005E7977" w:rsidRDefault="00C542A1" w:rsidP="00253FB5">
            <w:pPr>
              <w:pStyle w:val="TableParagraph"/>
              <w:spacing w:line="360" w:lineRule="auto"/>
              <w:ind w:left="184"/>
              <w:rPr>
                <w:rFonts w:ascii="Georgia"/>
                <w:sz w:val="12"/>
              </w:rPr>
            </w:pPr>
            <w:r>
              <w:rPr>
                <w:rFonts w:ascii="Georgia"/>
                <w:noProof/>
                <w:position w:val="-2"/>
                <w:sz w:val="12"/>
                <w:lang w:val="en-US" w:eastAsia="en-US" w:bidi="ar-SA"/>
              </w:rPr>
              <w:drawing>
                <wp:inline distT="0" distB="0" distL="0" distR="0" wp14:anchorId="54116FC4" wp14:editId="3BF9A25F">
                  <wp:extent cx="81155" cy="81152"/>
                  <wp:effectExtent l="0" t="0" r="0" b="0"/>
                  <wp:docPr id="13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36.png"/>
                          <pic:cNvPicPr/>
                        </pic:nvPicPr>
                        <pic:blipFill>
                          <a:blip r:embed="rId39" cstate="print"/>
                          <a:stretch>
                            <a:fillRect/>
                          </a:stretch>
                        </pic:blipFill>
                        <pic:spPr>
                          <a:xfrm>
                            <a:off x="0" y="0"/>
                            <a:ext cx="81155" cy="81152"/>
                          </a:xfrm>
                          <a:prstGeom prst="rect">
                            <a:avLst/>
                          </a:prstGeom>
                        </pic:spPr>
                      </pic:pic>
                    </a:graphicData>
                  </a:graphic>
                </wp:inline>
              </w:drawing>
            </w:r>
          </w:p>
        </w:tc>
        <w:tc>
          <w:tcPr>
            <w:tcW w:w="491" w:type="dxa"/>
            <w:tcBorders>
              <w:left w:val="double" w:sz="2" w:space="0" w:color="303030"/>
            </w:tcBorders>
            <w:shd w:val="clear" w:color="auto" w:fill="CEE2D3"/>
          </w:tcPr>
          <w:p w14:paraId="1DB9DA55" w14:textId="77777777" w:rsidR="005E7977" w:rsidRDefault="005E7977" w:rsidP="00253FB5">
            <w:pPr>
              <w:pStyle w:val="TableParagraph"/>
              <w:spacing w:line="360" w:lineRule="auto"/>
              <w:ind w:left="0"/>
              <w:rPr>
                <w:rFonts w:ascii="Georgia"/>
                <w:i/>
                <w:sz w:val="4"/>
              </w:rPr>
            </w:pPr>
          </w:p>
          <w:p w14:paraId="7DF9B5FB" w14:textId="77777777" w:rsidR="005E7977" w:rsidRDefault="00C542A1" w:rsidP="00253FB5">
            <w:pPr>
              <w:pStyle w:val="TableParagraph"/>
              <w:spacing w:line="360" w:lineRule="auto"/>
              <w:ind w:left="181"/>
              <w:rPr>
                <w:rFonts w:ascii="Georgia"/>
                <w:sz w:val="12"/>
              </w:rPr>
            </w:pPr>
            <w:r>
              <w:rPr>
                <w:rFonts w:ascii="Georgia"/>
                <w:noProof/>
                <w:position w:val="-2"/>
                <w:sz w:val="12"/>
                <w:lang w:val="en-US" w:eastAsia="en-US" w:bidi="ar-SA"/>
              </w:rPr>
              <w:drawing>
                <wp:inline distT="0" distB="0" distL="0" distR="0" wp14:anchorId="72D6ED20" wp14:editId="3A53E3EE">
                  <wp:extent cx="81152" cy="81152"/>
                  <wp:effectExtent l="0" t="0" r="0" b="0"/>
                  <wp:docPr id="14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36.png"/>
                          <pic:cNvPicPr/>
                        </pic:nvPicPr>
                        <pic:blipFill>
                          <a:blip r:embed="rId39" cstate="print"/>
                          <a:stretch>
                            <a:fillRect/>
                          </a:stretch>
                        </pic:blipFill>
                        <pic:spPr>
                          <a:xfrm>
                            <a:off x="0" y="0"/>
                            <a:ext cx="81152" cy="81152"/>
                          </a:xfrm>
                          <a:prstGeom prst="rect">
                            <a:avLst/>
                          </a:prstGeom>
                        </pic:spPr>
                      </pic:pic>
                    </a:graphicData>
                  </a:graphic>
                </wp:inline>
              </w:drawing>
            </w:r>
          </w:p>
        </w:tc>
        <w:tc>
          <w:tcPr>
            <w:tcW w:w="480" w:type="dxa"/>
            <w:shd w:val="clear" w:color="auto" w:fill="CEE2D3"/>
          </w:tcPr>
          <w:p w14:paraId="6FC76CD8" w14:textId="77777777" w:rsidR="005E7977" w:rsidRDefault="005E7977" w:rsidP="00253FB5">
            <w:pPr>
              <w:pStyle w:val="TableParagraph"/>
              <w:spacing w:line="360" w:lineRule="auto"/>
              <w:ind w:left="0"/>
              <w:rPr>
                <w:rFonts w:ascii="Georgia"/>
                <w:i/>
                <w:sz w:val="4"/>
              </w:rPr>
            </w:pPr>
          </w:p>
          <w:p w14:paraId="50A794AD" w14:textId="77777777" w:rsidR="005E7977" w:rsidRDefault="00C542A1" w:rsidP="00253FB5">
            <w:pPr>
              <w:pStyle w:val="TableParagraph"/>
              <w:spacing w:line="360" w:lineRule="auto"/>
              <w:ind w:left="186"/>
              <w:rPr>
                <w:rFonts w:ascii="Georgia"/>
                <w:sz w:val="12"/>
              </w:rPr>
            </w:pPr>
            <w:r>
              <w:rPr>
                <w:rFonts w:ascii="Georgia"/>
                <w:noProof/>
                <w:position w:val="-2"/>
                <w:sz w:val="12"/>
                <w:lang w:val="en-US" w:eastAsia="en-US" w:bidi="ar-SA"/>
              </w:rPr>
              <w:drawing>
                <wp:inline distT="0" distB="0" distL="0" distR="0" wp14:anchorId="3F5BEC51" wp14:editId="4485A482">
                  <wp:extent cx="81155" cy="81152"/>
                  <wp:effectExtent l="0" t="0" r="0" b="0"/>
                  <wp:docPr id="14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36.png"/>
                          <pic:cNvPicPr/>
                        </pic:nvPicPr>
                        <pic:blipFill>
                          <a:blip r:embed="rId39" cstate="print"/>
                          <a:stretch>
                            <a:fillRect/>
                          </a:stretch>
                        </pic:blipFill>
                        <pic:spPr>
                          <a:xfrm>
                            <a:off x="0" y="0"/>
                            <a:ext cx="81155" cy="81152"/>
                          </a:xfrm>
                          <a:prstGeom prst="rect">
                            <a:avLst/>
                          </a:prstGeom>
                        </pic:spPr>
                      </pic:pic>
                    </a:graphicData>
                  </a:graphic>
                </wp:inline>
              </w:drawing>
            </w:r>
          </w:p>
        </w:tc>
        <w:tc>
          <w:tcPr>
            <w:tcW w:w="480" w:type="dxa"/>
            <w:shd w:val="clear" w:color="auto" w:fill="CEE2D3"/>
          </w:tcPr>
          <w:p w14:paraId="47FF9494" w14:textId="77777777" w:rsidR="005E7977" w:rsidRDefault="005E7977" w:rsidP="00253FB5">
            <w:pPr>
              <w:pStyle w:val="TableParagraph"/>
              <w:spacing w:line="360" w:lineRule="auto"/>
              <w:ind w:left="0"/>
              <w:rPr>
                <w:rFonts w:ascii="Georgia"/>
                <w:i/>
                <w:sz w:val="4"/>
              </w:rPr>
            </w:pPr>
          </w:p>
          <w:p w14:paraId="32F3C28A" w14:textId="77777777" w:rsidR="005E7977" w:rsidRDefault="00C542A1" w:rsidP="00253FB5">
            <w:pPr>
              <w:pStyle w:val="TableParagraph"/>
              <w:spacing w:line="360" w:lineRule="auto"/>
              <w:ind w:left="187"/>
              <w:rPr>
                <w:rFonts w:ascii="Georgia"/>
                <w:sz w:val="12"/>
              </w:rPr>
            </w:pPr>
            <w:r>
              <w:rPr>
                <w:rFonts w:ascii="Georgia"/>
                <w:noProof/>
                <w:position w:val="-2"/>
                <w:sz w:val="12"/>
                <w:lang w:val="en-US" w:eastAsia="en-US" w:bidi="ar-SA"/>
              </w:rPr>
              <w:drawing>
                <wp:inline distT="0" distB="0" distL="0" distR="0" wp14:anchorId="5604FB32" wp14:editId="1825A38E">
                  <wp:extent cx="81158" cy="81152"/>
                  <wp:effectExtent l="0" t="0" r="0" b="0"/>
                  <wp:docPr id="14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6.png"/>
                          <pic:cNvPicPr/>
                        </pic:nvPicPr>
                        <pic:blipFill>
                          <a:blip r:embed="rId39" cstate="print"/>
                          <a:stretch>
                            <a:fillRect/>
                          </a:stretch>
                        </pic:blipFill>
                        <pic:spPr>
                          <a:xfrm>
                            <a:off x="0" y="0"/>
                            <a:ext cx="81158" cy="81152"/>
                          </a:xfrm>
                          <a:prstGeom prst="rect">
                            <a:avLst/>
                          </a:prstGeom>
                        </pic:spPr>
                      </pic:pic>
                    </a:graphicData>
                  </a:graphic>
                </wp:inline>
              </w:drawing>
            </w:r>
          </w:p>
        </w:tc>
        <w:tc>
          <w:tcPr>
            <w:tcW w:w="491" w:type="dxa"/>
            <w:shd w:val="clear" w:color="auto" w:fill="CEE2D3"/>
          </w:tcPr>
          <w:p w14:paraId="4C7AFAA1" w14:textId="77777777" w:rsidR="005E7977" w:rsidRDefault="005E7977" w:rsidP="00253FB5">
            <w:pPr>
              <w:pStyle w:val="TableParagraph"/>
              <w:spacing w:line="360" w:lineRule="auto"/>
              <w:ind w:left="0"/>
              <w:rPr>
                <w:rFonts w:ascii="Georgia"/>
                <w:i/>
                <w:sz w:val="4"/>
              </w:rPr>
            </w:pPr>
          </w:p>
          <w:p w14:paraId="24EDCBCE" w14:textId="77777777" w:rsidR="005E7977" w:rsidRDefault="00C542A1" w:rsidP="00253FB5">
            <w:pPr>
              <w:pStyle w:val="TableParagraph"/>
              <w:spacing w:line="360" w:lineRule="auto"/>
              <w:ind w:left="189"/>
              <w:rPr>
                <w:rFonts w:ascii="Georgia"/>
                <w:sz w:val="12"/>
              </w:rPr>
            </w:pPr>
            <w:r>
              <w:rPr>
                <w:rFonts w:ascii="Georgia"/>
                <w:noProof/>
                <w:position w:val="-2"/>
                <w:sz w:val="12"/>
                <w:lang w:val="en-US" w:eastAsia="en-US" w:bidi="ar-SA"/>
              </w:rPr>
              <w:drawing>
                <wp:inline distT="0" distB="0" distL="0" distR="0" wp14:anchorId="770031C2" wp14:editId="5D81E200">
                  <wp:extent cx="81155" cy="81152"/>
                  <wp:effectExtent l="0" t="0" r="0" b="0"/>
                  <wp:docPr id="14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36.png"/>
                          <pic:cNvPicPr/>
                        </pic:nvPicPr>
                        <pic:blipFill>
                          <a:blip r:embed="rId39" cstate="print"/>
                          <a:stretch>
                            <a:fillRect/>
                          </a:stretch>
                        </pic:blipFill>
                        <pic:spPr>
                          <a:xfrm>
                            <a:off x="0" y="0"/>
                            <a:ext cx="81155" cy="81152"/>
                          </a:xfrm>
                          <a:prstGeom prst="rect">
                            <a:avLst/>
                          </a:prstGeom>
                        </pic:spPr>
                      </pic:pic>
                    </a:graphicData>
                  </a:graphic>
                </wp:inline>
              </w:drawing>
            </w:r>
          </w:p>
        </w:tc>
      </w:tr>
    </w:tbl>
    <w:p w14:paraId="77231997" w14:textId="77777777" w:rsidR="005E7977" w:rsidRDefault="005E7977" w:rsidP="00253FB5">
      <w:pPr>
        <w:pStyle w:val="a3"/>
        <w:spacing w:line="360" w:lineRule="auto"/>
        <w:rPr>
          <w:rFonts w:ascii="Georgia"/>
          <w:i/>
          <w:sz w:val="18"/>
        </w:rPr>
      </w:pPr>
    </w:p>
    <w:p w14:paraId="1899A7D3" w14:textId="77777777" w:rsidR="005E7977" w:rsidRDefault="00C542A1" w:rsidP="00253FB5">
      <w:pPr>
        <w:pStyle w:val="6"/>
        <w:spacing w:line="360" w:lineRule="auto"/>
      </w:pPr>
      <w:r>
        <w:rPr>
          <w:color w:val="666666"/>
        </w:rPr>
        <w:t>HSLA</w:t>
      </w:r>
    </w:p>
    <w:p w14:paraId="59C807C4" w14:textId="77777777" w:rsidR="005E7977" w:rsidRDefault="00BA3DC0" w:rsidP="00253FB5">
      <w:pPr>
        <w:pStyle w:val="a3"/>
        <w:spacing w:line="360" w:lineRule="auto"/>
        <w:ind w:left="105" w:right="183"/>
      </w:pPr>
      <w:r w:rsidRPr="00BA3DC0">
        <w:t>Формат HSLA схожий по синтаксису на HSL, але включає в себе альфа-канал, що задає прозорість елемента. Значення 0 відповідає повній прозорості, 1 - непрозорості, а проміжне значення на зразок 0.5 - напівпрозорості. У порівнянні з HSL підтримка браузерами трохи інша (табл. 1.6).</w:t>
      </w:r>
    </w:p>
    <w:p w14:paraId="69DEDA4B" w14:textId="77777777" w:rsidR="005E7977" w:rsidRDefault="00C542A1" w:rsidP="00253FB5">
      <w:pPr>
        <w:spacing w:line="360" w:lineRule="auto"/>
        <w:ind w:right="140"/>
        <w:jc w:val="right"/>
        <w:rPr>
          <w:rFonts w:ascii="Georgia" w:hAnsi="Georgia"/>
          <w:i/>
          <w:sz w:val="17"/>
        </w:rPr>
      </w:pPr>
      <w:r>
        <w:rPr>
          <w:rFonts w:ascii="Georgia" w:hAnsi="Georgia"/>
          <w:i/>
          <w:color w:val="666666"/>
          <w:sz w:val="17"/>
        </w:rPr>
        <w:t xml:space="preserve">Табл. 1.6. </w:t>
      </w:r>
      <w:r w:rsidR="00BA3DC0" w:rsidRPr="00BA3DC0">
        <w:rPr>
          <w:rFonts w:ascii="Georgia" w:hAnsi="Georgia"/>
          <w:i/>
          <w:color w:val="666666"/>
          <w:sz w:val="17"/>
        </w:rPr>
        <w:t>Підтримка браузерами формату HSLA</w:t>
      </w:r>
    </w:p>
    <w:tbl>
      <w:tblPr>
        <w:tblStyle w:val="TableNormal"/>
        <w:tblW w:w="9503" w:type="dxa"/>
        <w:tblInd w:w="120" w:type="dxa"/>
        <w:tblBorders>
          <w:top w:val="single" w:sz="6" w:space="0" w:color="303030"/>
          <w:left w:val="single" w:sz="6" w:space="0" w:color="303030"/>
          <w:bottom w:val="single" w:sz="6" w:space="0" w:color="303030"/>
          <w:right w:val="single" w:sz="6" w:space="0" w:color="303030"/>
          <w:insideH w:val="single" w:sz="6" w:space="0" w:color="303030"/>
          <w:insideV w:val="single" w:sz="6" w:space="0" w:color="303030"/>
        </w:tblBorders>
        <w:tblLayout w:type="fixed"/>
        <w:tblLook w:val="01E0" w:firstRow="1" w:lastRow="1" w:firstColumn="1" w:lastColumn="1" w:noHBand="0" w:noVBand="0"/>
      </w:tblPr>
      <w:tblGrid>
        <w:gridCol w:w="588"/>
        <w:gridCol w:w="609"/>
        <w:gridCol w:w="609"/>
        <w:gridCol w:w="641"/>
        <w:gridCol w:w="481"/>
        <w:gridCol w:w="470"/>
        <w:gridCol w:w="470"/>
        <w:gridCol w:w="491"/>
        <w:gridCol w:w="491"/>
        <w:gridCol w:w="470"/>
        <w:gridCol w:w="384"/>
        <w:gridCol w:w="405"/>
        <w:gridCol w:w="491"/>
        <w:gridCol w:w="470"/>
        <w:gridCol w:w="491"/>
        <w:gridCol w:w="491"/>
        <w:gridCol w:w="480"/>
        <w:gridCol w:w="480"/>
        <w:gridCol w:w="491"/>
      </w:tblGrid>
      <w:tr w:rsidR="005E7977" w14:paraId="6AA70B44" w14:textId="77777777" w:rsidTr="00636A0C">
        <w:trPr>
          <w:trHeight w:val="273"/>
        </w:trPr>
        <w:tc>
          <w:tcPr>
            <w:tcW w:w="2447" w:type="dxa"/>
            <w:gridSpan w:val="4"/>
            <w:tcBorders>
              <w:right w:val="double" w:sz="2" w:space="0" w:color="303030"/>
            </w:tcBorders>
            <w:shd w:val="clear" w:color="auto" w:fill="FAF3D2"/>
          </w:tcPr>
          <w:p w14:paraId="25696543" w14:textId="77777777" w:rsidR="005E7977" w:rsidRDefault="00C542A1" w:rsidP="00253FB5">
            <w:pPr>
              <w:pStyle w:val="TableParagraph"/>
              <w:spacing w:line="360" w:lineRule="auto"/>
              <w:ind w:left="473"/>
              <w:rPr>
                <w:rFonts w:ascii="Arial"/>
                <w:sz w:val="17"/>
              </w:rPr>
            </w:pPr>
            <w:r>
              <w:rPr>
                <w:noProof/>
                <w:position w:val="-2"/>
                <w:lang w:val="en-US" w:eastAsia="en-US" w:bidi="ar-SA"/>
              </w:rPr>
              <w:drawing>
                <wp:inline distT="0" distB="0" distL="0" distR="0" wp14:anchorId="5AC80406" wp14:editId="464F34D8">
                  <wp:extent cx="108663" cy="108663"/>
                  <wp:effectExtent l="0" t="0" r="0" b="0"/>
                  <wp:docPr id="14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30.png"/>
                          <pic:cNvPicPr/>
                        </pic:nvPicPr>
                        <pic:blipFill>
                          <a:blip r:embed="rId33" cstate="print"/>
                          <a:stretch>
                            <a:fillRect/>
                          </a:stretch>
                        </pic:blipFill>
                        <pic:spPr>
                          <a:xfrm>
                            <a:off x="0" y="0"/>
                            <a:ext cx="108663" cy="108663"/>
                          </a:xfrm>
                          <a:prstGeom prst="rect">
                            <a:avLst/>
                          </a:prstGeom>
                        </pic:spPr>
                      </pic:pic>
                    </a:graphicData>
                  </a:graphic>
                </wp:inline>
              </w:drawing>
            </w:r>
            <w:r>
              <w:rPr>
                <w:rFonts w:ascii="Times New Roman"/>
                <w:spacing w:val="-8"/>
                <w:sz w:val="20"/>
              </w:rPr>
              <w:t xml:space="preserve"> </w:t>
            </w:r>
            <w:r>
              <w:rPr>
                <w:rFonts w:ascii="Arial"/>
                <w:sz w:val="17"/>
              </w:rPr>
              <w:t>Internet</w:t>
            </w:r>
            <w:r>
              <w:rPr>
                <w:rFonts w:ascii="Arial"/>
                <w:spacing w:val="8"/>
                <w:sz w:val="17"/>
              </w:rPr>
              <w:t xml:space="preserve"> </w:t>
            </w:r>
            <w:r>
              <w:rPr>
                <w:rFonts w:ascii="Arial"/>
                <w:sz w:val="17"/>
              </w:rPr>
              <w:t>Explorer</w:t>
            </w:r>
          </w:p>
        </w:tc>
        <w:tc>
          <w:tcPr>
            <w:tcW w:w="1912" w:type="dxa"/>
            <w:gridSpan w:val="4"/>
            <w:tcBorders>
              <w:left w:val="double" w:sz="2" w:space="0" w:color="303030"/>
              <w:right w:val="double" w:sz="2" w:space="0" w:color="303030"/>
            </w:tcBorders>
            <w:shd w:val="clear" w:color="auto" w:fill="FAF3D2"/>
          </w:tcPr>
          <w:p w14:paraId="575E7209" w14:textId="77777777" w:rsidR="005E7977" w:rsidRDefault="00C542A1" w:rsidP="00253FB5">
            <w:pPr>
              <w:pStyle w:val="TableParagraph"/>
              <w:spacing w:line="360" w:lineRule="auto"/>
              <w:ind w:left="525"/>
              <w:rPr>
                <w:rFonts w:ascii="Arial"/>
                <w:sz w:val="17"/>
              </w:rPr>
            </w:pPr>
            <w:r>
              <w:rPr>
                <w:noProof/>
                <w:position w:val="-2"/>
                <w:lang w:val="en-US" w:eastAsia="en-US" w:bidi="ar-SA"/>
              </w:rPr>
              <w:drawing>
                <wp:inline distT="0" distB="0" distL="0" distR="0" wp14:anchorId="67AB1410" wp14:editId="292DA299">
                  <wp:extent cx="108663" cy="108663"/>
                  <wp:effectExtent l="0" t="0" r="0" b="0"/>
                  <wp:docPr id="15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31.png"/>
                          <pic:cNvPicPr/>
                        </pic:nvPicPr>
                        <pic:blipFill>
                          <a:blip r:embed="rId34" cstate="print"/>
                          <a:stretch>
                            <a:fillRect/>
                          </a:stretch>
                        </pic:blipFill>
                        <pic:spPr>
                          <a:xfrm>
                            <a:off x="0" y="0"/>
                            <a:ext cx="108663" cy="108663"/>
                          </a:xfrm>
                          <a:prstGeom prst="rect">
                            <a:avLst/>
                          </a:prstGeom>
                        </pic:spPr>
                      </pic:pic>
                    </a:graphicData>
                  </a:graphic>
                </wp:inline>
              </w:drawing>
            </w:r>
            <w:r>
              <w:rPr>
                <w:rFonts w:ascii="Times New Roman"/>
                <w:spacing w:val="-8"/>
                <w:sz w:val="20"/>
              </w:rPr>
              <w:t xml:space="preserve"> </w:t>
            </w:r>
            <w:r>
              <w:rPr>
                <w:rFonts w:ascii="Arial"/>
                <w:sz w:val="17"/>
              </w:rPr>
              <w:t>Chrome</w:t>
            </w:r>
          </w:p>
        </w:tc>
        <w:tc>
          <w:tcPr>
            <w:tcW w:w="1750" w:type="dxa"/>
            <w:gridSpan w:val="4"/>
            <w:tcBorders>
              <w:left w:val="double" w:sz="2" w:space="0" w:color="303030"/>
              <w:right w:val="double" w:sz="2" w:space="0" w:color="303030"/>
            </w:tcBorders>
            <w:shd w:val="clear" w:color="auto" w:fill="FAF3D2"/>
          </w:tcPr>
          <w:p w14:paraId="5D49B409" w14:textId="77777777" w:rsidR="005E7977" w:rsidRDefault="00C542A1" w:rsidP="00253FB5">
            <w:pPr>
              <w:pStyle w:val="TableParagraph"/>
              <w:spacing w:line="360" w:lineRule="auto"/>
              <w:ind w:left="516"/>
              <w:rPr>
                <w:rFonts w:ascii="Arial"/>
                <w:sz w:val="17"/>
              </w:rPr>
            </w:pPr>
            <w:r>
              <w:rPr>
                <w:noProof/>
                <w:position w:val="-2"/>
                <w:lang w:val="en-US" w:eastAsia="en-US" w:bidi="ar-SA"/>
              </w:rPr>
              <w:drawing>
                <wp:inline distT="0" distB="0" distL="0" distR="0" wp14:anchorId="56C399ED" wp14:editId="28F50AD7">
                  <wp:extent cx="108663" cy="108663"/>
                  <wp:effectExtent l="0" t="0" r="0" b="0"/>
                  <wp:docPr id="15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32.png"/>
                          <pic:cNvPicPr/>
                        </pic:nvPicPr>
                        <pic:blipFill>
                          <a:blip r:embed="rId35" cstate="print"/>
                          <a:stretch>
                            <a:fillRect/>
                          </a:stretch>
                        </pic:blipFill>
                        <pic:spPr>
                          <a:xfrm>
                            <a:off x="0" y="0"/>
                            <a:ext cx="108663" cy="108663"/>
                          </a:xfrm>
                          <a:prstGeom prst="rect">
                            <a:avLst/>
                          </a:prstGeom>
                        </pic:spPr>
                      </pic:pic>
                    </a:graphicData>
                  </a:graphic>
                </wp:inline>
              </w:drawing>
            </w:r>
            <w:r>
              <w:rPr>
                <w:rFonts w:ascii="Times New Roman"/>
                <w:spacing w:val="-8"/>
                <w:sz w:val="20"/>
              </w:rPr>
              <w:t xml:space="preserve"> </w:t>
            </w:r>
            <w:r>
              <w:rPr>
                <w:rFonts w:ascii="Arial"/>
                <w:sz w:val="17"/>
              </w:rPr>
              <w:t>Opera</w:t>
            </w:r>
          </w:p>
        </w:tc>
        <w:tc>
          <w:tcPr>
            <w:tcW w:w="1452" w:type="dxa"/>
            <w:gridSpan w:val="3"/>
            <w:tcBorders>
              <w:left w:val="double" w:sz="2" w:space="0" w:color="303030"/>
              <w:right w:val="double" w:sz="2" w:space="0" w:color="303030"/>
            </w:tcBorders>
            <w:shd w:val="clear" w:color="auto" w:fill="FAF3D2"/>
          </w:tcPr>
          <w:p w14:paraId="6F8CA544" w14:textId="77777777" w:rsidR="005E7977" w:rsidRDefault="00C542A1" w:rsidP="00253FB5">
            <w:pPr>
              <w:pStyle w:val="TableParagraph"/>
              <w:spacing w:line="360" w:lineRule="auto"/>
              <w:ind w:left="381"/>
              <w:rPr>
                <w:rFonts w:ascii="Arial"/>
                <w:sz w:val="17"/>
              </w:rPr>
            </w:pPr>
            <w:r>
              <w:rPr>
                <w:noProof/>
                <w:position w:val="-2"/>
                <w:lang w:val="en-US" w:eastAsia="en-US" w:bidi="ar-SA"/>
              </w:rPr>
              <w:drawing>
                <wp:inline distT="0" distB="0" distL="0" distR="0" wp14:anchorId="5BADA99A" wp14:editId="30506E6F">
                  <wp:extent cx="108663" cy="108663"/>
                  <wp:effectExtent l="0" t="0" r="0" b="0"/>
                  <wp:docPr id="15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33.png"/>
                          <pic:cNvPicPr/>
                        </pic:nvPicPr>
                        <pic:blipFill>
                          <a:blip r:embed="rId36" cstate="print"/>
                          <a:stretch>
                            <a:fillRect/>
                          </a:stretch>
                        </pic:blipFill>
                        <pic:spPr>
                          <a:xfrm>
                            <a:off x="0" y="0"/>
                            <a:ext cx="108663" cy="108663"/>
                          </a:xfrm>
                          <a:prstGeom prst="rect">
                            <a:avLst/>
                          </a:prstGeom>
                        </pic:spPr>
                      </pic:pic>
                    </a:graphicData>
                  </a:graphic>
                </wp:inline>
              </w:drawing>
            </w:r>
            <w:r>
              <w:rPr>
                <w:rFonts w:ascii="Times New Roman"/>
                <w:spacing w:val="-7"/>
                <w:sz w:val="20"/>
              </w:rPr>
              <w:t xml:space="preserve"> </w:t>
            </w:r>
            <w:r>
              <w:rPr>
                <w:rFonts w:ascii="Arial"/>
                <w:sz w:val="17"/>
              </w:rPr>
              <w:t>Safari</w:t>
            </w:r>
          </w:p>
        </w:tc>
        <w:tc>
          <w:tcPr>
            <w:tcW w:w="1942" w:type="dxa"/>
            <w:gridSpan w:val="4"/>
            <w:tcBorders>
              <w:left w:val="double" w:sz="2" w:space="0" w:color="303030"/>
            </w:tcBorders>
            <w:shd w:val="clear" w:color="auto" w:fill="FAF3D2"/>
          </w:tcPr>
          <w:p w14:paraId="01AD2668" w14:textId="77777777" w:rsidR="005E7977" w:rsidRDefault="00C542A1" w:rsidP="00253FB5">
            <w:pPr>
              <w:pStyle w:val="TableParagraph"/>
              <w:spacing w:line="360" w:lineRule="auto"/>
              <w:ind w:left="598"/>
              <w:rPr>
                <w:rFonts w:ascii="Arial"/>
                <w:sz w:val="17"/>
              </w:rPr>
            </w:pPr>
            <w:r>
              <w:rPr>
                <w:noProof/>
                <w:position w:val="-2"/>
                <w:lang w:val="en-US" w:eastAsia="en-US" w:bidi="ar-SA"/>
              </w:rPr>
              <w:drawing>
                <wp:inline distT="0" distB="0" distL="0" distR="0" wp14:anchorId="18A96AF9" wp14:editId="36799359">
                  <wp:extent cx="108663" cy="108663"/>
                  <wp:effectExtent l="0" t="0" r="0" b="0"/>
                  <wp:docPr id="15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34.png"/>
                          <pic:cNvPicPr/>
                        </pic:nvPicPr>
                        <pic:blipFill>
                          <a:blip r:embed="rId37" cstate="print"/>
                          <a:stretch>
                            <a:fillRect/>
                          </a:stretch>
                        </pic:blipFill>
                        <pic:spPr>
                          <a:xfrm>
                            <a:off x="0" y="0"/>
                            <a:ext cx="108663" cy="108663"/>
                          </a:xfrm>
                          <a:prstGeom prst="rect">
                            <a:avLst/>
                          </a:prstGeom>
                        </pic:spPr>
                      </pic:pic>
                    </a:graphicData>
                  </a:graphic>
                </wp:inline>
              </w:drawing>
            </w:r>
            <w:r>
              <w:rPr>
                <w:rFonts w:ascii="Times New Roman"/>
                <w:spacing w:val="-7"/>
                <w:sz w:val="20"/>
              </w:rPr>
              <w:t xml:space="preserve"> </w:t>
            </w:r>
            <w:r>
              <w:rPr>
                <w:rFonts w:ascii="Arial"/>
                <w:sz w:val="17"/>
              </w:rPr>
              <w:t>Firefox</w:t>
            </w:r>
          </w:p>
        </w:tc>
      </w:tr>
      <w:tr w:rsidR="005E7977" w14:paraId="363816B3" w14:textId="77777777" w:rsidTr="00636A0C">
        <w:trPr>
          <w:trHeight w:val="273"/>
        </w:trPr>
        <w:tc>
          <w:tcPr>
            <w:tcW w:w="588" w:type="dxa"/>
          </w:tcPr>
          <w:p w14:paraId="25682558" w14:textId="77777777" w:rsidR="005E7977" w:rsidRDefault="00C542A1" w:rsidP="00253FB5">
            <w:pPr>
              <w:pStyle w:val="TableParagraph"/>
              <w:spacing w:line="360" w:lineRule="auto"/>
              <w:ind w:left="163"/>
              <w:rPr>
                <w:rFonts w:ascii="Arial"/>
                <w:sz w:val="17"/>
              </w:rPr>
            </w:pPr>
            <w:r>
              <w:rPr>
                <w:rFonts w:ascii="Arial"/>
                <w:sz w:val="17"/>
              </w:rPr>
              <w:t>6.0</w:t>
            </w:r>
          </w:p>
        </w:tc>
        <w:tc>
          <w:tcPr>
            <w:tcW w:w="609" w:type="dxa"/>
          </w:tcPr>
          <w:p w14:paraId="276D7231" w14:textId="77777777" w:rsidR="005E7977" w:rsidRDefault="00C542A1" w:rsidP="00253FB5">
            <w:pPr>
              <w:pStyle w:val="TableParagraph"/>
              <w:spacing w:line="360" w:lineRule="auto"/>
              <w:ind w:left="174"/>
              <w:rPr>
                <w:rFonts w:ascii="Arial"/>
                <w:sz w:val="17"/>
              </w:rPr>
            </w:pPr>
            <w:r>
              <w:rPr>
                <w:rFonts w:ascii="Arial"/>
                <w:sz w:val="17"/>
              </w:rPr>
              <w:t>7.0</w:t>
            </w:r>
          </w:p>
        </w:tc>
        <w:tc>
          <w:tcPr>
            <w:tcW w:w="609" w:type="dxa"/>
          </w:tcPr>
          <w:p w14:paraId="2CC297BF" w14:textId="77777777" w:rsidR="005E7977" w:rsidRDefault="00C542A1" w:rsidP="00253FB5">
            <w:pPr>
              <w:pStyle w:val="TableParagraph"/>
              <w:spacing w:line="360" w:lineRule="auto"/>
              <w:ind w:left="175"/>
              <w:rPr>
                <w:rFonts w:ascii="Arial"/>
                <w:sz w:val="17"/>
              </w:rPr>
            </w:pPr>
            <w:r>
              <w:rPr>
                <w:rFonts w:ascii="Arial"/>
                <w:sz w:val="17"/>
              </w:rPr>
              <w:t>8.0</w:t>
            </w:r>
          </w:p>
        </w:tc>
        <w:tc>
          <w:tcPr>
            <w:tcW w:w="641" w:type="dxa"/>
            <w:tcBorders>
              <w:right w:val="double" w:sz="2" w:space="0" w:color="303030"/>
            </w:tcBorders>
          </w:tcPr>
          <w:p w14:paraId="40443AFA" w14:textId="77777777" w:rsidR="005E7977" w:rsidRDefault="00C542A1" w:rsidP="00253FB5">
            <w:pPr>
              <w:pStyle w:val="TableParagraph"/>
              <w:spacing w:line="360" w:lineRule="auto"/>
              <w:ind w:left="186"/>
              <w:rPr>
                <w:rFonts w:ascii="Arial"/>
                <w:sz w:val="17"/>
              </w:rPr>
            </w:pPr>
            <w:r>
              <w:rPr>
                <w:rFonts w:ascii="Arial"/>
                <w:sz w:val="17"/>
              </w:rPr>
              <w:t>9.0</w:t>
            </w:r>
          </w:p>
        </w:tc>
        <w:tc>
          <w:tcPr>
            <w:tcW w:w="481" w:type="dxa"/>
            <w:tcBorders>
              <w:left w:val="double" w:sz="2" w:space="0" w:color="303030"/>
            </w:tcBorders>
          </w:tcPr>
          <w:p w14:paraId="14975254" w14:textId="77777777" w:rsidR="005E7977" w:rsidRDefault="00C542A1" w:rsidP="00253FB5">
            <w:pPr>
              <w:pStyle w:val="TableParagraph"/>
              <w:spacing w:line="360" w:lineRule="auto"/>
              <w:ind w:left="108"/>
              <w:rPr>
                <w:rFonts w:ascii="Arial"/>
                <w:sz w:val="17"/>
              </w:rPr>
            </w:pPr>
            <w:r>
              <w:rPr>
                <w:rFonts w:ascii="Arial"/>
                <w:sz w:val="17"/>
              </w:rPr>
              <w:t>5.0</w:t>
            </w:r>
          </w:p>
        </w:tc>
        <w:tc>
          <w:tcPr>
            <w:tcW w:w="470" w:type="dxa"/>
          </w:tcPr>
          <w:p w14:paraId="0C3E1B43" w14:textId="77777777" w:rsidR="005E7977" w:rsidRDefault="00C542A1" w:rsidP="00253FB5">
            <w:pPr>
              <w:pStyle w:val="TableParagraph"/>
              <w:spacing w:line="360" w:lineRule="auto"/>
              <w:ind w:left="112"/>
              <w:rPr>
                <w:rFonts w:ascii="Arial"/>
                <w:sz w:val="17"/>
              </w:rPr>
            </w:pPr>
            <w:r>
              <w:rPr>
                <w:rFonts w:ascii="Arial"/>
                <w:sz w:val="17"/>
              </w:rPr>
              <w:t>6.0</w:t>
            </w:r>
          </w:p>
        </w:tc>
        <w:tc>
          <w:tcPr>
            <w:tcW w:w="470" w:type="dxa"/>
          </w:tcPr>
          <w:p w14:paraId="45A89C67" w14:textId="77777777" w:rsidR="005E7977" w:rsidRDefault="00C542A1" w:rsidP="00253FB5">
            <w:pPr>
              <w:pStyle w:val="TableParagraph"/>
              <w:spacing w:line="360" w:lineRule="auto"/>
              <w:ind w:left="113"/>
              <w:rPr>
                <w:rFonts w:ascii="Arial"/>
                <w:sz w:val="17"/>
              </w:rPr>
            </w:pPr>
            <w:r>
              <w:rPr>
                <w:rFonts w:ascii="Arial"/>
                <w:sz w:val="17"/>
              </w:rPr>
              <w:t>7.0</w:t>
            </w:r>
          </w:p>
        </w:tc>
        <w:tc>
          <w:tcPr>
            <w:tcW w:w="491" w:type="dxa"/>
            <w:tcBorders>
              <w:right w:val="double" w:sz="2" w:space="0" w:color="303030"/>
            </w:tcBorders>
          </w:tcPr>
          <w:p w14:paraId="7084E4B2" w14:textId="77777777" w:rsidR="005E7977" w:rsidRDefault="00C542A1" w:rsidP="00253FB5">
            <w:pPr>
              <w:pStyle w:val="TableParagraph"/>
              <w:spacing w:line="360" w:lineRule="auto"/>
              <w:ind w:left="113"/>
              <w:rPr>
                <w:rFonts w:ascii="Arial"/>
                <w:sz w:val="17"/>
              </w:rPr>
            </w:pPr>
            <w:r>
              <w:rPr>
                <w:rFonts w:ascii="Arial"/>
                <w:sz w:val="17"/>
              </w:rPr>
              <w:t>8.0</w:t>
            </w:r>
          </w:p>
        </w:tc>
        <w:tc>
          <w:tcPr>
            <w:tcW w:w="491" w:type="dxa"/>
            <w:tcBorders>
              <w:left w:val="double" w:sz="2" w:space="0" w:color="303030"/>
            </w:tcBorders>
          </w:tcPr>
          <w:p w14:paraId="3546733B" w14:textId="77777777" w:rsidR="005E7977" w:rsidRDefault="00C542A1" w:rsidP="00253FB5">
            <w:pPr>
              <w:pStyle w:val="TableParagraph"/>
              <w:spacing w:line="360" w:lineRule="auto"/>
              <w:ind w:left="110"/>
              <w:rPr>
                <w:rFonts w:ascii="Arial"/>
                <w:sz w:val="17"/>
              </w:rPr>
            </w:pPr>
            <w:r>
              <w:rPr>
                <w:rFonts w:ascii="Arial"/>
                <w:sz w:val="17"/>
              </w:rPr>
              <w:t>9.2</w:t>
            </w:r>
          </w:p>
        </w:tc>
        <w:tc>
          <w:tcPr>
            <w:tcW w:w="470" w:type="dxa"/>
          </w:tcPr>
          <w:p w14:paraId="6ABF6DEE" w14:textId="77777777" w:rsidR="005E7977" w:rsidRDefault="00C542A1" w:rsidP="00253FB5">
            <w:pPr>
              <w:pStyle w:val="TableParagraph"/>
              <w:spacing w:line="360" w:lineRule="auto"/>
              <w:ind w:left="115"/>
              <w:rPr>
                <w:rFonts w:ascii="Arial"/>
                <w:sz w:val="17"/>
              </w:rPr>
            </w:pPr>
            <w:r>
              <w:rPr>
                <w:rFonts w:ascii="Arial"/>
                <w:sz w:val="17"/>
              </w:rPr>
              <w:t>9.6</w:t>
            </w:r>
          </w:p>
        </w:tc>
        <w:tc>
          <w:tcPr>
            <w:tcW w:w="384" w:type="dxa"/>
          </w:tcPr>
          <w:p w14:paraId="4CE938F3" w14:textId="77777777" w:rsidR="005E7977" w:rsidRDefault="00C542A1" w:rsidP="00253FB5">
            <w:pPr>
              <w:pStyle w:val="TableParagraph"/>
              <w:spacing w:line="360" w:lineRule="auto"/>
              <w:ind w:left="94"/>
              <w:rPr>
                <w:rFonts w:ascii="Arial"/>
                <w:sz w:val="17"/>
              </w:rPr>
            </w:pPr>
            <w:r>
              <w:rPr>
                <w:rFonts w:ascii="Arial"/>
                <w:sz w:val="17"/>
              </w:rPr>
              <w:t>10</w:t>
            </w:r>
          </w:p>
        </w:tc>
        <w:tc>
          <w:tcPr>
            <w:tcW w:w="405" w:type="dxa"/>
            <w:tcBorders>
              <w:right w:val="double" w:sz="2" w:space="0" w:color="303030"/>
            </w:tcBorders>
          </w:tcPr>
          <w:p w14:paraId="2A3A94ED" w14:textId="77777777" w:rsidR="005E7977" w:rsidRDefault="00C542A1" w:rsidP="00253FB5">
            <w:pPr>
              <w:pStyle w:val="TableParagraph"/>
              <w:spacing w:line="360" w:lineRule="auto"/>
              <w:ind w:left="106"/>
              <w:rPr>
                <w:rFonts w:ascii="Arial"/>
                <w:sz w:val="17"/>
              </w:rPr>
            </w:pPr>
            <w:r>
              <w:rPr>
                <w:rFonts w:ascii="Arial"/>
                <w:sz w:val="17"/>
              </w:rPr>
              <w:t>11</w:t>
            </w:r>
          </w:p>
        </w:tc>
        <w:tc>
          <w:tcPr>
            <w:tcW w:w="491" w:type="dxa"/>
            <w:tcBorders>
              <w:left w:val="double" w:sz="2" w:space="0" w:color="303030"/>
            </w:tcBorders>
          </w:tcPr>
          <w:p w14:paraId="247008FD" w14:textId="77777777" w:rsidR="005E7977" w:rsidRDefault="00C542A1" w:rsidP="00253FB5">
            <w:pPr>
              <w:pStyle w:val="TableParagraph"/>
              <w:spacing w:line="360" w:lineRule="auto"/>
              <w:ind w:left="114"/>
              <w:rPr>
                <w:rFonts w:ascii="Arial"/>
                <w:sz w:val="17"/>
              </w:rPr>
            </w:pPr>
            <w:r>
              <w:rPr>
                <w:rFonts w:ascii="Arial"/>
                <w:sz w:val="17"/>
              </w:rPr>
              <w:t>3.1</w:t>
            </w:r>
          </w:p>
        </w:tc>
        <w:tc>
          <w:tcPr>
            <w:tcW w:w="470" w:type="dxa"/>
          </w:tcPr>
          <w:p w14:paraId="791590EC" w14:textId="77777777" w:rsidR="005E7977" w:rsidRDefault="00C542A1" w:rsidP="00253FB5">
            <w:pPr>
              <w:pStyle w:val="TableParagraph"/>
              <w:spacing w:line="360" w:lineRule="auto"/>
              <w:ind w:left="119"/>
              <w:rPr>
                <w:rFonts w:ascii="Arial"/>
                <w:sz w:val="17"/>
              </w:rPr>
            </w:pPr>
            <w:r>
              <w:rPr>
                <w:rFonts w:ascii="Arial"/>
                <w:sz w:val="17"/>
              </w:rPr>
              <w:t>4.0</w:t>
            </w:r>
          </w:p>
        </w:tc>
        <w:tc>
          <w:tcPr>
            <w:tcW w:w="491" w:type="dxa"/>
            <w:tcBorders>
              <w:right w:val="double" w:sz="2" w:space="0" w:color="303030"/>
            </w:tcBorders>
          </w:tcPr>
          <w:p w14:paraId="4B65A4B8" w14:textId="77777777" w:rsidR="005E7977" w:rsidRDefault="00C542A1" w:rsidP="00253FB5">
            <w:pPr>
              <w:pStyle w:val="TableParagraph"/>
              <w:spacing w:line="360" w:lineRule="auto"/>
              <w:ind w:left="120"/>
              <w:rPr>
                <w:rFonts w:ascii="Arial"/>
                <w:sz w:val="17"/>
              </w:rPr>
            </w:pPr>
            <w:r>
              <w:rPr>
                <w:rFonts w:ascii="Arial"/>
                <w:sz w:val="17"/>
              </w:rPr>
              <w:t>5.0</w:t>
            </w:r>
          </w:p>
        </w:tc>
        <w:tc>
          <w:tcPr>
            <w:tcW w:w="491" w:type="dxa"/>
            <w:tcBorders>
              <w:left w:val="double" w:sz="2" w:space="0" w:color="303030"/>
            </w:tcBorders>
          </w:tcPr>
          <w:p w14:paraId="156D11C5" w14:textId="77777777" w:rsidR="005E7977" w:rsidRDefault="00C542A1" w:rsidP="00253FB5">
            <w:pPr>
              <w:pStyle w:val="TableParagraph"/>
              <w:spacing w:line="360" w:lineRule="auto"/>
              <w:ind w:left="117"/>
              <w:rPr>
                <w:rFonts w:ascii="Arial"/>
                <w:sz w:val="17"/>
              </w:rPr>
            </w:pPr>
            <w:r>
              <w:rPr>
                <w:rFonts w:ascii="Arial"/>
                <w:sz w:val="17"/>
              </w:rPr>
              <w:t>2.0</w:t>
            </w:r>
          </w:p>
        </w:tc>
        <w:tc>
          <w:tcPr>
            <w:tcW w:w="480" w:type="dxa"/>
          </w:tcPr>
          <w:p w14:paraId="144F6DC3" w14:textId="77777777" w:rsidR="005E7977" w:rsidRDefault="00C542A1" w:rsidP="00253FB5">
            <w:pPr>
              <w:pStyle w:val="TableParagraph"/>
              <w:spacing w:line="360" w:lineRule="auto"/>
              <w:ind w:left="122"/>
              <w:rPr>
                <w:rFonts w:ascii="Arial"/>
                <w:sz w:val="17"/>
              </w:rPr>
            </w:pPr>
            <w:r>
              <w:rPr>
                <w:rFonts w:ascii="Arial"/>
                <w:sz w:val="17"/>
              </w:rPr>
              <w:t>3.0</w:t>
            </w:r>
          </w:p>
        </w:tc>
        <w:tc>
          <w:tcPr>
            <w:tcW w:w="480" w:type="dxa"/>
          </w:tcPr>
          <w:p w14:paraId="46329859" w14:textId="77777777" w:rsidR="005E7977" w:rsidRDefault="00C542A1" w:rsidP="00253FB5">
            <w:pPr>
              <w:pStyle w:val="TableParagraph"/>
              <w:spacing w:line="360" w:lineRule="auto"/>
              <w:ind w:left="123"/>
              <w:rPr>
                <w:rFonts w:ascii="Arial"/>
                <w:sz w:val="17"/>
              </w:rPr>
            </w:pPr>
            <w:r>
              <w:rPr>
                <w:rFonts w:ascii="Arial"/>
                <w:sz w:val="17"/>
              </w:rPr>
              <w:t>3.6</w:t>
            </w:r>
          </w:p>
        </w:tc>
        <w:tc>
          <w:tcPr>
            <w:tcW w:w="491" w:type="dxa"/>
          </w:tcPr>
          <w:p w14:paraId="1E0B6540" w14:textId="77777777" w:rsidR="005E7977" w:rsidRDefault="00C542A1" w:rsidP="00253FB5">
            <w:pPr>
              <w:pStyle w:val="TableParagraph"/>
              <w:spacing w:line="360" w:lineRule="auto"/>
              <w:ind w:left="135"/>
              <w:rPr>
                <w:rFonts w:ascii="Arial"/>
                <w:sz w:val="17"/>
              </w:rPr>
            </w:pPr>
            <w:r>
              <w:rPr>
                <w:rFonts w:ascii="Arial"/>
                <w:sz w:val="17"/>
              </w:rPr>
              <w:t>4.0</w:t>
            </w:r>
          </w:p>
        </w:tc>
      </w:tr>
      <w:tr w:rsidR="005E7977" w14:paraId="14A4F967" w14:textId="77777777" w:rsidTr="00636A0C">
        <w:trPr>
          <w:trHeight w:val="230"/>
        </w:trPr>
        <w:tc>
          <w:tcPr>
            <w:tcW w:w="588" w:type="dxa"/>
            <w:shd w:val="clear" w:color="auto" w:fill="F2C8C8"/>
          </w:tcPr>
          <w:p w14:paraId="20CBB1B0" w14:textId="77777777" w:rsidR="005E7977" w:rsidRDefault="005E7977" w:rsidP="00253FB5">
            <w:pPr>
              <w:pStyle w:val="TableParagraph"/>
              <w:spacing w:line="360" w:lineRule="auto"/>
              <w:ind w:left="0"/>
              <w:rPr>
                <w:rFonts w:ascii="Georgia"/>
                <w:i/>
                <w:sz w:val="4"/>
              </w:rPr>
            </w:pPr>
          </w:p>
          <w:p w14:paraId="416C6C8D" w14:textId="77777777" w:rsidR="005E7977" w:rsidRDefault="00C542A1" w:rsidP="00253FB5">
            <w:pPr>
              <w:pStyle w:val="TableParagraph"/>
              <w:spacing w:line="360" w:lineRule="auto"/>
              <w:ind w:left="227"/>
              <w:rPr>
                <w:rFonts w:ascii="Georgia"/>
                <w:sz w:val="12"/>
              </w:rPr>
            </w:pPr>
            <w:r>
              <w:rPr>
                <w:rFonts w:ascii="Georgia"/>
                <w:noProof/>
                <w:position w:val="-2"/>
                <w:sz w:val="12"/>
                <w:lang w:val="en-US" w:eastAsia="en-US" w:bidi="ar-SA"/>
              </w:rPr>
              <w:drawing>
                <wp:inline distT="0" distB="0" distL="0" distR="0" wp14:anchorId="71167C58" wp14:editId="06AD32F5">
                  <wp:extent cx="81152" cy="81152"/>
                  <wp:effectExtent l="0" t="0" r="0" b="0"/>
                  <wp:docPr id="15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35.png"/>
                          <pic:cNvPicPr/>
                        </pic:nvPicPr>
                        <pic:blipFill>
                          <a:blip r:embed="rId38" cstate="print"/>
                          <a:stretch>
                            <a:fillRect/>
                          </a:stretch>
                        </pic:blipFill>
                        <pic:spPr>
                          <a:xfrm>
                            <a:off x="0" y="0"/>
                            <a:ext cx="81152" cy="81152"/>
                          </a:xfrm>
                          <a:prstGeom prst="rect">
                            <a:avLst/>
                          </a:prstGeom>
                        </pic:spPr>
                      </pic:pic>
                    </a:graphicData>
                  </a:graphic>
                </wp:inline>
              </w:drawing>
            </w:r>
          </w:p>
        </w:tc>
        <w:tc>
          <w:tcPr>
            <w:tcW w:w="609" w:type="dxa"/>
            <w:shd w:val="clear" w:color="auto" w:fill="F2C8C8"/>
          </w:tcPr>
          <w:p w14:paraId="778D3F3A" w14:textId="77777777" w:rsidR="005E7977" w:rsidRDefault="005E7977" w:rsidP="00253FB5">
            <w:pPr>
              <w:pStyle w:val="TableParagraph"/>
              <w:spacing w:line="360" w:lineRule="auto"/>
              <w:ind w:left="0"/>
              <w:rPr>
                <w:rFonts w:ascii="Georgia"/>
                <w:i/>
                <w:sz w:val="4"/>
              </w:rPr>
            </w:pPr>
          </w:p>
          <w:p w14:paraId="00BF8464" w14:textId="77777777" w:rsidR="005E7977" w:rsidRDefault="00C542A1" w:rsidP="00253FB5">
            <w:pPr>
              <w:pStyle w:val="TableParagraph"/>
              <w:spacing w:line="360" w:lineRule="auto"/>
              <w:ind w:left="238"/>
              <w:rPr>
                <w:rFonts w:ascii="Georgia"/>
                <w:sz w:val="12"/>
              </w:rPr>
            </w:pPr>
            <w:r>
              <w:rPr>
                <w:rFonts w:ascii="Georgia"/>
                <w:noProof/>
                <w:position w:val="-2"/>
                <w:sz w:val="12"/>
                <w:lang w:val="en-US" w:eastAsia="en-US" w:bidi="ar-SA"/>
              </w:rPr>
              <w:drawing>
                <wp:inline distT="0" distB="0" distL="0" distR="0" wp14:anchorId="3D88A590" wp14:editId="3E4466DF">
                  <wp:extent cx="81147" cy="81152"/>
                  <wp:effectExtent l="0" t="0" r="0" b="0"/>
                  <wp:docPr id="16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35.png"/>
                          <pic:cNvPicPr/>
                        </pic:nvPicPr>
                        <pic:blipFill>
                          <a:blip r:embed="rId38" cstate="print"/>
                          <a:stretch>
                            <a:fillRect/>
                          </a:stretch>
                        </pic:blipFill>
                        <pic:spPr>
                          <a:xfrm>
                            <a:off x="0" y="0"/>
                            <a:ext cx="81147" cy="81152"/>
                          </a:xfrm>
                          <a:prstGeom prst="rect">
                            <a:avLst/>
                          </a:prstGeom>
                        </pic:spPr>
                      </pic:pic>
                    </a:graphicData>
                  </a:graphic>
                </wp:inline>
              </w:drawing>
            </w:r>
          </w:p>
        </w:tc>
        <w:tc>
          <w:tcPr>
            <w:tcW w:w="609" w:type="dxa"/>
            <w:shd w:val="clear" w:color="auto" w:fill="F2C8C8"/>
          </w:tcPr>
          <w:p w14:paraId="4E46AE98" w14:textId="77777777" w:rsidR="005E7977" w:rsidRDefault="005E7977" w:rsidP="00253FB5">
            <w:pPr>
              <w:pStyle w:val="TableParagraph"/>
              <w:spacing w:line="360" w:lineRule="auto"/>
              <w:ind w:left="0"/>
              <w:rPr>
                <w:rFonts w:ascii="Georgia"/>
                <w:i/>
                <w:sz w:val="4"/>
              </w:rPr>
            </w:pPr>
          </w:p>
          <w:p w14:paraId="08A4D4E4" w14:textId="77777777" w:rsidR="005E7977" w:rsidRDefault="00C542A1" w:rsidP="00253FB5">
            <w:pPr>
              <w:pStyle w:val="TableParagraph"/>
              <w:spacing w:line="360" w:lineRule="auto"/>
              <w:ind w:left="239"/>
              <w:rPr>
                <w:rFonts w:ascii="Georgia"/>
                <w:sz w:val="12"/>
              </w:rPr>
            </w:pPr>
            <w:r>
              <w:rPr>
                <w:rFonts w:ascii="Georgia"/>
                <w:noProof/>
                <w:position w:val="-2"/>
                <w:sz w:val="12"/>
                <w:lang w:val="en-US" w:eastAsia="en-US" w:bidi="ar-SA"/>
              </w:rPr>
              <w:drawing>
                <wp:inline distT="0" distB="0" distL="0" distR="0" wp14:anchorId="612B3F84" wp14:editId="5330A83B">
                  <wp:extent cx="81152" cy="81152"/>
                  <wp:effectExtent l="0" t="0" r="0" b="0"/>
                  <wp:docPr id="16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35.png"/>
                          <pic:cNvPicPr/>
                        </pic:nvPicPr>
                        <pic:blipFill>
                          <a:blip r:embed="rId38" cstate="print"/>
                          <a:stretch>
                            <a:fillRect/>
                          </a:stretch>
                        </pic:blipFill>
                        <pic:spPr>
                          <a:xfrm>
                            <a:off x="0" y="0"/>
                            <a:ext cx="81152" cy="81152"/>
                          </a:xfrm>
                          <a:prstGeom prst="rect">
                            <a:avLst/>
                          </a:prstGeom>
                        </pic:spPr>
                      </pic:pic>
                    </a:graphicData>
                  </a:graphic>
                </wp:inline>
              </w:drawing>
            </w:r>
          </w:p>
        </w:tc>
        <w:tc>
          <w:tcPr>
            <w:tcW w:w="641" w:type="dxa"/>
            <w:tcBorders>
              <w:right w:val="double" w:sz="2" w:space="0" w:color="303030"/>
            </w:tcBorders>
            <w:shd w:val="clear" w:color="auto" w:fill="F2C8C8"/>
          </w:tcPr>
          <w:p w14:paraId="3687DB56" w14:textId="77777777" w:rsidR="005E7977" w:rsidRDefault="005E7977" w:rsidP="00253FB5">
            <w:pPr>
              <w:pStyle w:val="TableParagraph"/>
              <w:spacing w:line="360" w:lineRule="auto"/>
              <w:ind w:left="0"/>
              <w:rPr>
                <w:rFonts w:ascii="Georgia"/>
                <w:i/>
                <w:sz w:val="4"/>
              </w:rPr>
            </w:pPr>
          </w:p>
          <w:p w14:paraId="14F6480A" w14:textId="77777777" w:rsidR="005E7977" w:rsidRDefault="00C542A1" w:rsidP="00253FB5">
            <w:pPr>
              <w:pStyle w:val="TableParagraph"/>
              <w:spacing w:line="360" w:lineRule="auto"/>
              <w:ind w:left="250"/>
              <w:rPr>
                <w:rFonts w:ascii="Georgia"/>
                <w:sz w:val="12"/>
              </w:rPr>
            </w:pPr>
            <w:r>
              <w:rPr>
                <w:rFonts w:ascii="Georgia"/>
                <w:noProof/>
                <w:position w:val="-2"/>
                <w:sz w:val="12"/>
                <w:lang w:val="en-US" w:eastAsia="en-US" w:bidi="ar-SA"/>
              </w:rPr>
              <w:drawing>
                <wp:inline distT="0" distB="0" distL="0" distR="0" wp14:anchorId="0CB2D440" wp14:editId="4385558B">
                  <wp:extent cx="81153" cy="81152"/>
                  <wp:effectExtent l="0" t="0" r="0" b="0"/>
                  <wp:docPr id="165"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35.png"/>
                          <pic:cNvPicPr/>
                        </pic:nvPicPr>
                        <pic:blipFill>
                          <a:blip r:embed="rId38" cstate="print"/>
                          <a:stretch>
                            <a:fillRect/>
                          </a:stretch>
                        </pic:blipFill>
                        <pic:spPr>
                          <a:xfrm>
                            <a:off x="0" y="0"/>
                            <a:ext cx="81153" cy="81152"/>
                          </a:xfrm>
                          <a:prstGeom prst="rect">
                            <a:avLst/>
                          </a:prstGeom>
                        </pic:spPr>
                      </pic:pic>
                    </a:graphicData>
                  </a:graphic>
                </wp:inline>
              </w:drawing>
            </w:r>
          </w:p>
        </w:tc>
        <w:tc>
          <w:tcPr>
            <w:tcW w:w="481" w:type="dxa"/>
            <w:tcBorders>
              <w:left w:val="double" w:sz="2" w:space="0" w:color="303030"/>
            </w:tcBorders>
            <w:shd w:val="clear" w:color="auto" w:fill="CEE2D3"/>
          </w:tcPr>
          <w:p w14:paraId="47365A49" w14:textId="77777777" w:rsidR="005E7977" w:rsidRDefault="005E7977" w:rsidP="00253FB5">
            <w:pPr>
              <w:pStyle w:val="TableParagraph"/>
              <w:spacing w:line="360" w:lineRule="auto"/>
              <w:ind w:left="0"/>
              <w:rPr>
                <w:rFonts w:ascii="Georgia"/>
                <w:i/>
                <w:sz w:val="4"/>
              </w:rPr>
            </w:pPr>
          </w:p>
          <w:p w14:paraId="0B327445" w14:textId="77777777" w:rsidR="005E7977" w:rsidRDefault="00C542A1" w:rsidP="00253FB5">
            <w:pPr>
              <w:pStyle w:val="TableParagraph"/>
              <w:spacing w:line="360" w:lineRule="auto"/>
              <w:ind w:left="161"/>
              <w:rPr>
                <w:rFonts w:ascii="Georgia"/>
                <w:sz w:val="12"/>
              </w:rPr>
            </w:pPr>
            <w:r>
              <w:rPr>
                <w:rFonts w:ascii="Georgia"/>
                <w:noProof/>
                <w:position w:val="-2"/>
                <w:sz w:val="12"/>
                <w:lang w:val="en-US" w:eastAsia="en-US" w:bidi="ar-SA"/>
              </w:rPr>
              <w:drawing>
                <wp:inline distT="0" distB="0" distL="0" distR="0" wp14:anchorId="6D2F9B79" wp14:editId="566C52F6">
                  <wp:extent cx="81149" cy="81152"/>
                  <wp:effectExtent l="0" t="0" r="0" b="0"/>
                  <wp:docPr id="16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36.png"/>
                          <pic:cNvPicPr/>
                        </pic:nvPicPr>
                        <pic:blipFill>
                          <a:blip r:embed="rId39" cstate="print"/>
                          <a:stretch>
                            <a:fillRect/>
                          </a:stretch>
                        </pic:blipFill>
                        <pic:spPr>
                          <a:xfrm>
                            <a:off x="0" y="0"/>
                            <a:ext cx="81149" cy="81152"/>
                          </a:xfrm>
                          <a:prstGeom prst="rect">
                            <a:avLst/>
                          </a:prstGeom>
                        </pic:spPr>
                      </pic:pic>
                    </a:graphicData>
                  </a:graphic>
                </wp:inline>
              </w:drawing>
            </w:r>
          </w:p>
        </w:tc>
        <w:tc>
          <w:tcPr>
            <w:tcW w:w="470" w:type="dxa"/>
            <w:shd w:val="clear" w:color="auto" w:fill="CEE2D3"/>
          </w:tcPr>
          <w:p w14:paraId="29A33510" w14:textId="77777777" w:rsidR="005E7977" w:rsidRDefault="005E7977" w:rsidP="00253FB5">
            <w:pPr>
              <w:pStyle w:val="TableParagraph"/>
              <w:spacing w:line="360" w:lineRule="auto"/>
              <w:ind w:left="0"/>
              <w:rPr>
                <w:rFonts w:ascii="Georgia"/>
                <w:i/>
                <w:sz w:val="4"/>
              </w:rPr>
            </w:pPr>
          </w:p>
          <w:p w14:paraId="753770EA" w14:textId="77777777" w:rsidR="005E7977" w:rsidRDefault="00C542A1" w:rsidP="00253FB5">
            <w:pPr>
              <w:pStyle w:val="TableParagraph"/>
              <w:spacing w:line="360" w:lineRule="auto"/>
              <w:ind w:left="166"/>
              <w:rPr>
                <w:rFonts w:ascii="Georgia"/>
                <w:sz w:val="12"/>
              </w:rPr>
            </w:pPr>
            <w:r>
              <w:rPr>
                <w:rFonts w:ascii="Georgia"/>
                <w:noProof/>
                <w:position w:val="-2"/>
                <w:sz w:val="12"/>
                <w:lang w:val="en-US" w:eastAsia="en-US" w:bidi="ar-SA"/>
              </w:rPr>
              <w:drawing>
                <wp:inline distT="0" distB="0" distL="0" distR="0" wp14:anchorId="14B797B0" wp14:editId="6242F920">
                  <wp:extent cx="81151" cy="81152"/>
                  <wp:effectExtent l="0" t="0" r="0" b="0"/>
                  <wp:docPr id="16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36.png"/>
                          <pic:cNvPicPr/>
                        </pic:nvPicPr>
                        <pic:blipFill>
                          <a:blip r:embed="rId39" cstate="print"/>
                          <a:stretch>
                            <a:fillRect/>
                          </a:stretch>
                        </pic:blipFill>
                        <pic:spPr>
                          <a:xfrm>
                            <a:off x="0" y="0"/>
                            <a:ext cx="81151" cy="81152"/>
                          </a:xfrm>
                          <a:prstGeom prst="rect">
                            <a:avLst/>
                          </a:prstGeom>
                        </pic:spPr>
                      </pic:pic>
                    </a:graphicData>
                  </a:graphic>
                </wp:inline>
              </w:drawing>
            </w:r>
          </w:p>
        </w:tc>
        <w:tc>
          <w:tcPr>
            <w:tcW w:w="470" w:type="dxa"/>
            <w:shd w:val="clear" w:color="auto" w:fill="CEE2D3"/>
          </w:tcPr>
          <w:p w14:paraId="6AF3B37F" w14:textId="77777777" w:rsidR="005E7977" w:rsidRDefault="005E7977" w:rsidP="00253FB5">
            <w:pPr>
              <w:pStyle w:val="TableParagraph"/>
              <w:spacing w:line="360" w:lineRule="auto"/>
              <w:ind w:left="0"/>
              <w:rPr>
                <w:rFonts w:ascii="Georgia"/>
                <w:i/>
                <w:sz w:val="4"/>
              </w:rPr>
            </w:pPr>
          </w:p>
          <w:p w14:paraId="2239FDF5" w14:textId="77777777" w:rsidR="005E7977" w:rsidRDefault="00C542A1" w:rsidP="00253FB5">
            <w:pPr>
              <w:pStyle w:val="TableParagraph"/>
              <w:spacing w:line="360" w:lineRule="auto"/>
              <w:ind w:left="166"/>
              <w:rPr>
                <w:rFonts w:ascii="Georgia"/>
                <w:sz w:val="12"/>
              </w:rPr>
            </w:pPr>
            <w:r>
              <w:rPr>
                <w:rFonts w:ascii="Georgia"/>
                <w:noProof/>
                <w:position w:val="-2"/>
                <w:sz w:val="12"/>
                <w:lang w:val="en-US" w:eastAsia="en-US" w:bidi="ar-SA"/>
              </w:rPr>
              <w:drawing>
                <wp:inline distT="0" distB="0" distL="0" distR="0" wp14:anchorId="3E5C37B0" wp14:editId="72D12676">
                  <wp:extent cx="81150" cy="81152"/>
                  <wp:effectExtent l="0" t="0" r="0" b="0"/>
                  <wp:docPr id="1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36.png"/>
                          <pic:cNvPicPr/>
                        </pic:nvPicPr>
                        <pic:blipFill>
                          <a:blip r:embed="rId39" cstate="print"/>
                          <a:stretch>
                            <a:fillRect/>
                          </a:stretch>
                        </pic:blipFill>
                        <pic:spPr>
                          <a:xfrm>
                            <a:off x="0" y="0"/>
                            <a:ext cx="81150" cy="81152"/>
                          </a:xfrm>
                          <a:prstGeom prst="rect">
                            <a:avLst/>
                          </a:prstGeom>
                        </pic:spPr>
                      </pic:pic>
                    </a:graphicData>
                  </a:graphic>
                </wp:inline>
              </w:drawing>
            </w:r>
          </w:p>
        </w:tc>
        <w:tc>
          <w:tcPr>
            <w:tcW w:w="491" w:type="dxa"/>
            <w:tcBorders>
              <w:right w:val="double" w:sz="2" w:space="0" w:color="303030"/>
            </w:tcBorders>
            <w:shd w:val="clear" w:color="auto" w:fill="CEE2D3"/>
          </w:tcPr>
          <w:p w14:paraId="25D06C5C" w14:textId="77777777" w:rsidR="005E7977" w:rsidRDefault="005E7977" w:rsidP="00253FB5">
            <w:pPr>
              <w:pStyle w:val="TableParagraph"/>
              <w:spacing w:line="360" w:lineRule="auto"/>
              <w:ind w:left="0"/>
              <w:rPr>
                <w:rFonts w:ascii="Georgia"/>
                <w:i/>
                <w:sz w:val="4"/>
              </w:rPr>
            </w:pPr>
          </w:p>
          <w:p w14:paraId="47D9BC6B" w14:textId="77777777" w:rsidR="005E7977" w:rsidRDefault="00C542A1" w:rsidP="00253FB5">
            <w:pPr>
              <w:pStyle w:val="TableParagraph"/>
              <w:spacing w:line="360" w:lineRule="auto"/>
              <w:ind w:left="177"/>
              <w:rPr>
                <w:rFonts w:ascii="Georgia"/>
                <w:sz w:val="12"/>
              </w:rPr>
            </w:pPr>
            <w:r>
              <w:rPr>
                <w:rFonts w:ascii="Georgia"/>
                <w:noProof/>
                <w:position w:val="-2"/>
                <w:sz w:val="12"/>
                <w:lang w:val="en-US" w:eastAsia="en-US" w:bidi="ar-SA"/>
              </w:rPr>
              <w:drawing>
                <wp:inline distT="0" distB="0" distL="0" distR="0" wp14:anchorId="5CBD80AA" wp14:editId="6CFDE713">
                  <wp:extent cx="81147" cy="81152"/>
                  <wp:effectExtent l="0" t="0" r="0" b="0"/>
                  <wp:docPr id="17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36.png"/>
                          <pic:cNvPicPr/>
                        </pic:nvPicPr>
                        <pic:blipFill>
                          <a:blip r:embed="rId39" cstate="print"/>
                          <a:stretch>
                            <a:fillRect/>
                          </a:stretch>
                        </pic:blipFill>
                        <pic:spPr>
                          <a:xfrm>
                            <a:off x="0" y="0"/>
                            <a:ext cx="81147" cy="81152"/>
                          </a:xfrm>
                          <a:prstGeom prst="rect">
                            <a:avLst/>
                          </a:prstGeom>
                        </pic:spPr>
                      </pic:pic>
                    </a:graphicData>
                  </a:graphic>
                </wp:inline>
              </w:drawing>
            </w:r>
          </w:p>
        </w:tc>
        <w:tc>
          <w:tcPr>
            <w:tcW w:w="491" w:type="dxa"/>
            <w:tcBorders>
              <w:left w:val="double" w:sz="2" w:space="0" w:color="303030"/>
            </w:tcBorders>
            <w:shd w:val="clear" w:color="auto" w:fill="F2C8C8"/>
          </w:tcPr>
          <w:p w14:paraId="071E3B27" w14:textId="77777777" w:rsidR="005E7977" w:rsidRDefault="005E7977" w:rsidP="00253FB5">
            <w:pPr>
              <w:pStyle w:val="TableParagraph"/>
              <w:spacing w:line="360" w:lineRule="auto"/>
              <w:ind w:left="0"/>
              <w:rPr>
                <w:rFonts w:ascii="Georgia"/>
                <w:i/>
                <w:sz w:val="4"/>
              </w:rPr>
            </w:pPr>
          </w:p>
          <w:p w14:paraId="2DCFF853" w14:textId="77777777" w:rsidR="005E7977" w:rsidRDefault="00C542A1" w:rsidP="00253FB5">
            <w:pPr>
              <w:pStyle w:val="TableParagraph"/>
              <w:spacing w:line="360" w:lineRule="auto"/>
              <w:ind w:left="174"/>
              <w:rPr>
                <w:rFonts w:ascii="Georgia"/>
                <w:sz w:val="12"/>
              </w:rPr>
            </w:pPr>
            <w:r>
              <w:rPr>
                <w:rFonts w:ascii="Georgia"/>
                <w:noProof/>
                <w:position w:val="-2"/>
                <w:sz w:val="12"/>
                <w:lang w:val="en-US" w:eastAsia="en-US" w:bidi="ar-SA"/>
              </w:rPr>
              <w:drawing>
                <wp:inline distT="0" distB="0" distL="0" distR="0" wp14:anchorId="6396C4A1" wp14:editId="2A0230BA">
                  <wp:extent cx="81150" cy="81152"/>
                  <wp:effectExtent l="0" t="0" r="0" b="0"/>
                  <wp:docPr id="175"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35.png"/>
                          <pic:cNvPicPr/>
                        </pic:nvPicPr>
                        <pic:blipFill>
                          <a:blip r:embed="rId38" cstate="print"/>
                          <a:stretch>
                            <a:fillRect/>
                          </a:stretch>
                        </pic:blipFill>
                        <pic:spPr>
                          <a:xfrm>
                            <a:off x="0" y="0"/>
                            <a:ext cx="81150" cy="81152"/>
                          </a:xfrm>
                          <a:prstGeom prst="rect">
                            <a:avLst/>
                          </a:prstGeom>
                        </pic:spPr>
                      </pic:pic>
                    </a:graphicData>
                  </a:graphic>
                </wp:inline>
              </w:drawing>
            </w:r>
          </w:p>
        </w:tc>
        <w:tc>
          <w:tcPr>
            <w:tcW w:w="470" w:type="dxa"/>
            <w:shd w:val="clear" w:color="auto" w:fill="F2C8C8"/>
          </w:tcPr>
          <w:p w14:paraId="1E7641A0" w14:textId="77777777" w:rsidR="005E7977" w:rsidRDefault="005E7977" w:rsidP="00253FB5">
            <w:pPr>
              <w:pStyle w:val="TableParagraph"/>
              <w:spacing w:line="360" w:lineRule="auto"/>
              <w:ind w:left="0"/>
              <w:rPr>
                <w:rFonts w:ascii="Georgia"/>
                <w:i/>
                <w:sz w:val="4"/>
              </w:rPr>
            </w:pPr>
          </w:p>
          <w:p w14:paraId="39C056D1" w14:textId="77777777" w:rsidR="005E7977" w:rsidRDefault="00C542A1" w:rsidP="00253FB5">
            <w:pPr>
              <w:pStyle w:val="TableParagraph"/>
              <w:spacing w:line="360" w:lineRule="auto"/>
              <w:ind w:left="169"/>
              <w:rPr>
                <w:rFonts w:ascii="Georgia"/>
                <w:sz w:val="12"/>
              </w:rPr>
            </w:pPr>
            <w:r>
              <w:rPr>
                <w:rFonts w:ascii="Georgia"/>
                <w:noProof/>
                <w:position w:val="-2"/>
                <w:sz w:val="12"/>
                <w:lang w:val="en-US" w:eastAsia="en-US" w:bidi="ar-SA"/>
              </w:rPr>
              <w:drawing>
                <wp:inline distT="0" distB="0" distL="0" distR="0" wp14:anchorId="31141A0D" wp14:editId="6B382D53">
                  <wp:extent cx="81150" cy="81152"/>
                  <wp:effectExtent l="0" t="0" r="0" b="0"/>
                  <wp:docPr id="17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35.png"/>
                          <pic:cNvPicPr/>
                        </pic:nvPicPr>
                        <pic:blipFill>
                          <a:blip r:embed="rId38" cstate="print"/>
                          <a:stretch>
                            <a:fillRect/>
                          </a:stretch>
                        </pic:blipFill>
                        <pic:spPr>
                          <a:xfrm>
                            <a:off x="0" y="0"/>
                            <a:ext cx="81150" cy="81152"/>
                          </a:xfrm>
                          <a:prstGeom prst="rect">
                            <a:avLst/>
                          </a:prstGeom>
                        </pic:spPr>
                      </pic:pic>
                    </a:graphicData>
                  </a:graphic>
                </wp:inline>
              </w:drawing>
            </w:r>
          </w:p>
        </w:tc>
        <w:tc>
          <w:tcPr>
            <w:tcW w:w="384" w:type="dxa"/>
            <w:shd w:val="clear" w:color="auto" w:fill="CEE2D3"/>
          </w:tcPr>
          <w:p w14:paraId="22CF528A" w14:textId="77777777" w:rsidR="005E7977" w:rsidRDefault="005E7977" w:rsidP="00253FB5">
            <w:pPr>
              <w:pStyle w:val="TableParagraph"/>
              <w:spacing w:line="360" w:lineRule="auto"/>
              <w:ind w:left="0"/>
              <w:rPr>
                <w:rFonts w:ascii="Georgia"/>
                <w:i/>
                <w:sz w:val="4"/>
              </w:rPr>
            </w:pPr>
          </w:p>
          <w:p w14:paraId="069E3DF8" w14:textId="77777777" w:rsidR="005E7977" w:rsidRDefault="00C542A1" w:rsidP="00253FB5">
            <w:pPr>
              <w:pStyle w:val="TableParagraph"/>
              <w:spacing w:line="360" w:lineRule="auto"/>
              <w:ind w:left="127"/>
              <w:rPr>
                <w:rFonts w:ascii="Georgia"/>
                <w:sz w:val="12"/>
              </w:rPr>
            </w:pPr>
            <w:r>
              <w:rPr>
                <w:rFonts w:ascii="Georgia"/>
                <w:noProof/>
                <w:position w:val="-2"/>
                <w:sz w:val="12"/>
                <w:lang w:val="en-US" w:eastAsia="en-US" w:bidi="ar-SA"/>
              </w:rPr>
              <w:drawing>
                <wp:inline distT="0" distB="0" distL="0" distR="0" wp14:anchorId="652FC9BA" wp14:editId="755AD915">
                  <wp:extent cx="81151" cy="81152"/>
                  <wp:effectExtent l="0" t="0" r="0" b="0"/>
                  <wp:docPr id="17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36.png"/>
                          <pic:cNvPicPr/>
                        </pic:nvPicPr>
                        <pic:blipFill>
                          <a:blip r:embed="rId39" cstate="print"/>
                          <a:stretch>
                            <a:fillRect/>
                          </a:stretch>
                        </pic:blipFill>
                        <pic:spPr>
                          <a:xfrm>
                            <a:off x="0" y="0"/>
                            <a:ext cx="81151" cy="81152"/>
                          </a:xfrm>
                          <a:prstGeom prst="rect">
                            <a:avLst/>
                          </a:prstGeom>
                        </pic:spPr>
                      </pic:pic>
                    </a:graphicData>
                  </a:graphic>
                </wp:inline>
              </w:drawing>
            </w:r>
          </w:p>
        </w:tc>
        <w:tc>
          <w:tcPr>
            <w:tcW w:w="405" w:type="dxa"/>
            <w:tcBorders>
              <w:right w:val="double" w:sz="2" w:space="0" w:color="303030"/>
            </w:tcBorders>
            <w:shd w:val="clear" w:color="auto" w:fill="CEE2D3"/>
          </w:tcPr>
          <w:p w14:paraId="7FBC11A8" w14:textId="77777777" w:rsidR="005E7977" w:rsidRDefault="005E7977" w:rsidP="00253FB5">
            <w:pPr>
              <w:pStyle w:val="TableParagraph"/>
              <w:spacing w:line="360" w:lineRule="auto"/>
              <w:ind w:left="0"/>
              <w:rPr>
                <w:rFonts w:ascii="Georgia"/>
                <w:i/>
                <w:sz w:val="4"/>
              </w:rPr>
            </w:pPr>
          </w:p>
          <w:p w14:paraId="6CFE4D91" w14:textId="77777777" w:rsidR="005E7977" w:rsidRDefault="00C542A1" w:rsidP="00253FB5">
            <w:pPr>
              <w:pStyle w:val="TableParagraph"/>
              <w:spacing w:line="360" w:lineRule="auto"/>
              <w:ind w:left="138"/>
              <w:rPr>
                <w:rFonts w:ascii="Georgia"/>
                <w:sz w:val="12"/>
              </w:rPr>
            </w:pPr>
            <w:r>
              <w:rPr>
                <w:rFonts w:ascii="Georgia"/>
                <w:noProof/>
                <w:position w:val="-2"/>
                <w:sz w:val="12"/>
                <w:lang w:val="en-US" w:eastAsia="en-US" w:bidi="ar-SA"/>
              </w:rPr>
              <w:drawing>
                <wp:inline distT="0" distB="0" distL="0" distR="0" wp14:anchorId="3946E5C7" wp14:editId="6FE9D38A">
                  <wp:extent cx="81149" cy="81152"/>
                  <wp:effectExtent l="0" t="0" r="0" b="0"/>
                  <wp:docPr id="18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36.png"/>
                          <pic:cNvPicPr/>
                        </pic:nvPicPr>
                        <pic:blipFill>
                          <a:blip r:embed="rId39" cstate="print"/>
                          <a:stretch>
                            <a:fillRect/>
                          </a:stretch>
                        </pic:blipFill>
                        <pic:spPr>
                          <a:xfrm>
                            <a:off x="0" y="0"/>
                            <a:ext cx="81149" cy="81152"/>
                          </a:xfrm>
                          <a:prstGeom prst="rect">
                            <a:avLst/>
                          </a:prstGeom>
                        </pic:spPr>
                      </pic:pic>
                    </a:graphicData>
                  </a:graphic>
                </wp:inline>
              </w:drawing>
            </w:r>
          </w:p>
        </w:tc>
        <w:tc>
          <w:tcPr>
            <w:tcW w:w="491" w:type="dxa"/>
            <w:tcBorders>
              <w:left w:val="double" w:sz="2" w:space="0" w:color="303030"/>
            </w:tcBorders>
            <w:shd w:val="clear" w:color="auto" w:fill="CEE2D3"/>
          </w:tcPr>
          <w:p w14:paraId="72F2B779" w14:textId="77777777" w:rsidR="005E7977" w:rsidRDefault="005E7977" w:rsidP="00253FB5">
            <w:pPr>
              <w:pStyle w:val="TableParagraph"/>
              <w:spacing w:line="360" w:lineRule="auto"/>
              <w:ind w:left="0"/>
              <w:rPr>
                <w:rFonts w:ascii="Georgia"/>
                <w:i/>
                <w:sz w:val="4"/>
              </w:rPr>
            </w:pPr>
          </w:p>
          <w:p w14:paraId="64758A47" w14:textId="77777777" w:rsidR="005E7977" w:rsidRDefault="00C542A1" w:rsidP="00253FB5">
            <w:pPr>
              <w:pStyle w:val="TableParagraph"/>
              <w:spacing w:line="360" w:lineRule="auto"/>
              <w:ind w:left="178"/>
              <w:rPr>
                <w:rFonts w:ascii="Georgia"/>
                <w:sz w:val="12"/>
              </w:rPr>
            </w:pPr>
            <w:r>
              <w:rPr>
                <w:rFonts w:ascii="Georgia"/>
                <w:noProof/>
                <w:position w:val="-2"/>
                <w:sz w:val="12"/>
                <w:lang w:val="en-US" w:eastAsia="en-US" w:bidi="ar-SA"/>
              </w:rPr>
              <w:drawing>
                <wp:inline distT="0" distB="0" distL="0" distR="0" wp14:anchorId="78654393" wp14:editId="5FDE54B6">
                  <wp:extent cx="81152" cy="81152"/>
                  <wp:effectExtent l="0" t="0" r="0" b="0"/>
                  <wp:docPr id="18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36.png"/>
                          <pic:cNvPicPr/>
                        </pic:nvPicPr>
                        <pic:blipFill>
                          <a:blip r:embed="rId39" cstate="print"/>
                          <a:stretch>
                            <a:fillRect/>
                          </a:stretch>
                        </pic:blipFill>
                        <pic:spPr>
                          <a:xfrm>
                            <a:off x="0" y="0"/>
                            <a:ext cx="81152" cy="81152"/>
                          </a:xfrm>
                          <a:prstGeom prst="rect">
                            <a:avLst/>
                          </a:prstGeom>
                        </pic:spPr>
                      </pic:pic>
                    </a:graphicData>
                  </a:graphic>
                </wp:inline>
              </w:drawing>
            </w:r>
          </w:p>
        </w:tc>
        <w:tc>
          <w:tcPr>
            <w:tcW w:w="470" w:type="dxa"/>
            <w:shd w:val="clear" w:color="auto" w:fill="CEE2D3"/>
          </w:tcPr>
          <w:p w14:paraId="0C46A03C" w14:textId="77777777" w:rsidR="005E7977" w:rsidRDefault="005E7977" w:rsidP="00253FB5">
            <w:pPr>
              <w:pStyle w:val="TableParagraph"/>
              <w:spacing w:line="360" w:lineRule="auto"/>
              <w:ind w:left="0"/>
              <w:rPr>
                <w:rFonts w:ascii="Georgia"/>
                <w:i/>
                <w:sz w:val="4"/>
              </w:rPr>
            </w:pPr>
          </w:p>
          <w:p w14:paraId="0C7DDA7E" w14:textId="77777777" w:rsidR="005E7977" w:rsidRDefault="00C542A1" w:rsidP="00253FB5">
            <w:pPr>
              <w:pStyle w:val="TableParagraph"/>
              <w:spacing w:line="360" w:lineRule="auto"/>
              <w:ind w:left="173"/>
              <w:rPr>
                <w:rFonts w:ascii="Georgia"/>
                <w:sz w:val="12"/>
              </w:rPr>
            </w:pPr>
            <w:r>
              <w:rPr>
                <w:rFonts w:ascii="Georgia"/>
                <w:noProof/>
                <w:position w:val="-2"/>
                <w:sz w:val="12"/>
                <w:lang w:val="en-US" w:eastAsia="en-US" w:bidi="ar-SA"/>
              </w:rPr>
              <w:drawing>
                <wp:inline distT="0" distB="0" distL="0" distR="0" wp14:anchorId="6F64C320" wp14:editId="079E89E1">
                  <wp:extent cx="81147" cy="81152"/>
                  <wp:effectExtent l="0" t="0" r="0" b="0"/>
                  <wp:docPr id="18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36.png"/>
                          <pic:cNvPicPr/>
                        </pic:nvPicPr>
                        <pic:blipFill>
                          <a:blip r:embed="rId39" cstate="print"/>
                          <a:stretch>
                            <a:fillRect/>
                          </a:stretch>
                        </pic:blipFill>
                        <pic:spPr>
                          <a:xfrm>
                            <a:off x="0" y="0"/>
                            <a:ext cx="81147" cy="81152"/>
                          </a:xfrm>
                          <a:prstGeom prst="rect">
                            <a:avLst/>
                          </a:prstGeom>
                        </pic:spPr>
                      </pic:pic>
                    </a:graphicData>
                  </a:graphic>
                </wp:inline>
              </w:drawing>
            </w:r>
          </w:p>
        </w:tc>
        <w:tc>
          <w:tcPr>
            <w:tcW w:w="491" w:type="dxa"/>
            <w:tcBorders>
              <w:right w:val="double" w:sz="2" w:space="0" w:color="303030"/>
            </w:tcBorders>
            <w:shd w:val="clear" w:color="auto" w:fill="CEE2D3"/>
          </w:tcPr>
          <w:p w14:paraId="5333CC32" w14:textId="77777777" w:rsidR="005E7977" w:rsidRDefault="005E7977" w:rsidP="00253FB5">
            <w:pPr>
              <w:pStyle w:val="TableParagraph"/>
              <w:spacing w:line="360" w:lineRule="auto"/>
              <w:ind w:left="0"/>
              <w:rPr>
                <w:rFonts w:ascii="Georgia"/>
                <w:i/>
                <w:sz w:val="4"/>
              </w:rPr>
            </w:pPr>
          </w:p>
          <w:p w14:paraId="052D6B64" w14:textId="77777777" w:rsidR="005E7977" w:rsidRDefault="00C542A1" w:rsidP="00253FB5">
            <w:pPr>
              <w:pStyle w:val="TableParagraph"/>
              <w:spacing w:line="360" w:lineRule="auto"/>
              <w:ind w:left="184"/>
              <w:rPr>
                <w:rFonts w:ascii="Georgia"/>
                <w:sz w:val="12"/>
              </w:rPr>
            </w:pPr>
            <w:r>
              <w:rPr>
                <w:rFonts w:ascii="Georgia"/>
                <w:noProof/>
                <w:position w:val="-2"/>
                <w:sz w:val="12"/>
                <w:lang w:val="en-US" w:eastAsia="en-US" w:bidi="ar-SA"/>
              </w:rPr>
              <w:drawing>
                <wp:inline distT="0" distB="0" distL="0" distR="0" wp14:anchorId="681C3BE7" wp14:editId="1E32EB7B">
                  <wp:extent cx="81150" cy="81152"/>
                  <wp:effectExtent l="0" t="0" r="0" b="0"/>
                  <wp:docPr id="18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36.png"/>
                          <pic:cNvPicPr/>
                        </pic:nvPicPr>
                        <pic:blipFill>
                          <a:blip r:embed="rId39" cstate="print"/>
                          <a:stretch>
                            <a:fillRect/>
                          </a:stretch>
                        </pic:blipFill>
                        <pic:spPr>
                          <a:xfrm>
                            <a:off x="0" y="0"/>
                            <a:ext cx="81150" cy="81152"/>
                          </a:xfrm>
                          <a:prstGeom prst="rect">
                            <a:avLst/>
                          </a:prstGeom>
                        </pic:spPr>
                      </pic:pic>
                    </a:graphicData>
                  </a:graphic>
                </wp:inline>
              </w:drawing>
            </w:r>
          </w:p>
        </w:tc>
        <w:tc>
          <w:tcPr>
            <w:tcW w:w="491" w:type="dxa"/>
            <w:tcBorders>
              <w:left w:val="double" w:sz="2" w:space="0" w:color="303030"/>
            </w:tcBorders>
            <w:shd w:val="clear" w:color="auto" w:fill="F2C8C8"/>
          </w:tcPr>
          <w:p w14:paraId="3A7D8AE9" w14:textId="77777777" w:rsidR="005E7977" w:rsidRDefault="005E7977" w:rsidP="00253FB5">
            <w:pPr>
              <w:pStyle w:val="TableParagraph"/>
              <w:spacing w:line="360" w:lineRule="auto"/>
              <w:ind w:left="0"/>
              <w:rPr>
                <w:rFonts w:ascii="Georgia"/>
                <w:i/>
                <w:sz w:val="4"/>
              </w:rPr>
            </w:pPr>
          </w:p>
          <w:p w14:paraId="7D46CD3B" w14:textId="77777777" w:rsidR="005E7977" w:rsidRDefault="00C542A1" w:rsidP="00253FB5">
            <w:pPr>
              <w:pStyle w:val="TableParagraph"/>
              <w:spacing w:line="360" w:lineRule="auto"/>
              <w:ind w:left="181"/>
              <w:rPr>
                <w:rFonts w:ascii="Georgia"/>
                <w:sz w:val="12"/>
              </w:rPr>
            </w:pPr>
            <w:r>
              <w:rPr>
                <w:rFonts w:ascii="Georgia"/>
                <w:noProof/>
                <w:position w:val="-2"/>
                <w:sz w:val="12"/>
                <w:lang w:val="en-US" w:eastAsia="en-US" w:bidi="ar-SA"/>
              </w:rPr>
              <w:drawing>
                <wp:inline distT="0" distB="0" distL="0" distR="0" wp14:anchorId="22808A01" wp14:editId="383B044F">
                  <wp:extent cx="81147" cy="81152"/>
                  <wp:effectExtent l="0" t="0" r="0" b="0"/>
                  <wp:docPr id="18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35.png"/>
                          <pic:cNvPicPr/>
                        </pic:nvPicPr>
                        <pic:blipFill>
                          <a:blip r:embed="rId38" cstate="print"/>
                          <a:stretch>
                            <a:fillRect/>
                          </a:stretch>
                        </pic:blipFill>
                        <pic:spPr>
                          <a:xfrm>
                            <a:off x="0" y="0"/>
                            <a:ext cx="81147" cy="81152"/>
                          </a:xfrm>
                          <a:prstGeom prst="rect">
                            <a:avLst/>
                          </a:prstGeom>
                        </pic:spPr>
                      </pic:pic>
                    </a:graphicData>
                  </a:graphic>
                </wp:inline>
              </w:drawing>
            </w:r>
          </w:p>
        </w:tc>
        <w:tc>
          <w:tcPr>
            <w:tcW w:w="480" w:type="dxa"/>
            <w:shd w:val="clear" w:color="auto" w:fill="CEE2D3"/>
          </w:tcPr>
          <w:p w14:paraId="203C404E" w14:textId="77777777" w:rsidR="005E7977" w:rsidRDefault="005E7977" w:rsidP="00253FB5">
            <w:pPr>
              <w:pStyle w:val="TableParagraph"/>
              <w:spacing w:line="360" w:lineRule="auto"/>
              <w:ind w:left="0"/>
              <w:rPr>
                <w:rFonts w:ascii="Georgia"/>
                <w:i/>
                <w:sz w:val="4"/>
              </w:rPr>
            </w:pPr>
          </w:p>
          <w:p w14:paraId="427BAB28" w14:textId="77777777" w:rsidR="005E7977" w:rsidRDefault="00C542A1" w:rsidP="00253FB5">
            <w:pPr>
              <w:pStyle w:val="TableParagraph"/>
              <w:spacing w:line="360" w:lineRule="auto"/>
              <w:ind w:left="186"/>
              <w:rPr>
                <w:rFonts w:ascii="Georgia"/>
                <w:sz w:val="12"/>
              </w:rPr>
            </w:pPr>
            <w:r>
              <w:rPr>
                <w:rFonts w:ascii="Georgia"/>
                <w:noProof/>
                <w:position w:val="-2"/>
                <w:sz w:val="12"/>
                <w:lang w:val="en-US" w:eastAsia="en-US" w:bidi="ar-SA"/>
              </w:rPr>
              <w:drawing>
                <wp:inline distT="0" distB="0" distL="0" distR="0" wp14:anchorId="4B210A2A" wp14:editId="4D8FC154">
                  <wp:extent cx="81150" cy="81152"/>
                  <wp:effectExtent l="0" t="0" r="0" b="0"/>
                  <wp:docPr id="19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36.png"/>
                          <pic:cNvPicPr/>
                        </pic:nvPicPr>
                        <pic:blipFill>
                          <a:blip r:embed="rId39" cstate="print"/>
                          <a:stretch>
                            <a:fillRect/>
                          </a:stretch>
                        </pic:blipFill>
                        <pic:spPr>
                          <a:xfrm>
                            <a:off x="0" y="0"/>
                            <a:ext cx="81150" cy="81152"/>
                          </a:xfrm>
                          <a:prstGeom prst="rect">
                            <a:avLst/>
                          </a:prstGeom>
                        </pic:spPr>
                      </pic:pic>
                    </a:graphicData>
                  </a:graphic>
                </wp:inline>
              </w:drawing>
            </w:r>
          </w:p>
        </w:tc>
        <w:tc>
          <w:tcPr>
            <w:tcW w:w="480" w:type="dxa"/>
            <w:shd w:val="clear" w:color="auto" w:fill="CEE2D3"/>
          </w:tcPr>
          <w:p w14:paraId="1D61E790" w14:textId="77777777" w:rsidR="005E7977" w:rsidRDefault="005E7977" w:rsidP="00253FB5">
            <w:pPr>
              <w:pStyle w:val="TableParagraph"/>
              <w:spacing w:line="360" w:lineRule="auto"/>
              <w:ind w:left="0"/>
              <w:rPr>
                <w:rFonts w:ascii="Georgia"/>
                <w:i/>
                <w:sz w:val="4"/>
              </w:rPr>
            </w:pPr>
          </w:p>
          <w:p w14:paraId="4FFD4478" w14:textId="77777777" w:rsidR="005E7977" w:rsidRDefault="00C542A1" w:rsidP="00253FB5">
            <w:pPr>
              <w:pStyle w:val="TableParagraph"/>
              <w:spacing w:line="360" w:lineRule="auto"/>
              <w:ind w:left="187"/>
              <w:rPr>
                <w:rFonts w:ascii="Georgia"/>
                <w:sz w:val="12"/>
              </w:rPr>
            </w:pPr>
            <w:r>
              <w:rPr>
                <w:rFonts w:ascii="Georgia"/>
                <w:noProof/>
                <w:position w:val="-2"/>
                <w:sz w:val="12"/>
                <w:lang w:val="en-US" w:eastAsia="en-US" w:bidi="ar-SA"/>
              </w:rPr>
              <w:drawing>
                <wp:inline distT="0" distB="0" distL="0" distR="0" wp14:anchorId="1EF885B7" wp14:editId="3F2E7AEC">
                  <wp:extent cx="81152" cy="81152"/>
                  <wp:effectExtent l="0" t="0" r="0" b="0"/>
                  <wp:docPr id="19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36.png"/>
                          <pic:cNvPicPr/>
                        </pic:nvPicPr>
                        <pic:blipFill>
                          <a:blip r:embed="rId39" cstate="print"/>
                          <a:stretch>
                            <a:fillRect/>
                          </a:stretch>
                        </pic:blipFill>
                        <pic:spPr>
                          <a:xfrm>
                            <a:off x="0" y="0"/>
                            <a:ext cx="81152" cy="81152"/>
                          </a:xfrm>
                          <a:prstGeom prst="rect">
                            <a:avLst/>
                          </a:prstGeom>
                        </pic:spPr>
                      </pic:pic>
                    </a:graphicData>
                  </a:graphic>
                </wp:inline>
              </w:drawing>
            </w:r>
          </w:p>
        </w:tc>
        <w:tc>
          <w:tcPr>
            <w:tcW w:w="491" w:type="dxa"/>
            <w:shd w:val="clear" w:color="auto" w:fill="CEE2D3"/>
          </w:tcPr>
          <w:p w14:paraId="4238A289" w14:textId="77777777" w:rsidR="005E7977" w:rsidRDefault="005E7977" w:rsidP="00253FB5">
            <w:pPr>
              <w:pStyle w:val="TableParagraph"/>
              <w:spacing w:line="360" w:lineRule="auto"/>
              <w:ind w:left="0"/>
              <w:rPr>
                <w:rFonts w:ascii="Georgia"/>
                <w:i/>
                <w:sz w:val="4"/>
              </w:rPr>
            </w:pPr>
          </w:p>
          <w:p w14:paraId="11C02DAD" w14:textId="77777777" w:rsidR="005E7977" w:rsidRDefault="00C542A1" w:rsidP="00253FB5">
            <w:pPr>
              <w:pStyle w:val="TableParagraph"/>
              <w:spacing w:line="360" w:lineRule="auto"/>
              <w:ind w:left="189"/>
              <w:rPr>
                <w:rFonts w:ascii="Georgia"/>
                <w:sz w:val="12"/>
              </w:rPr>
            </w:pPr>
            <w:r>
              <w:rPr>
                <w:rFonts w:ascii="Georgia"/>
                <w:noProof/>
                <w:position w:val="-2"/>
                <w:sz w:val="12"/>
                <w:lang w:val="en-US" w:eastAsia="en-US" w:bidi="ar-SA"/>
              </w:rPr>
              <w:drawing>
                <wp:inline distT="0" distB="0" distL="0" distR="0" wp14:anchorId="752E8779" wp14:editId="151021B3">
                  <wp:extent cx="81150" cy="81152"/>
                  <wp:effectExtent l="0" t="0" r="0" b="0"/>
                  <wp:docPr id="19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36.png"/>
                          <pic:cNvPicPr/>
                        </pic:nvPicPr>
                        <pic:blipFill>
                          <a:blip r:embed="rId39" cstate="print"/>
                          <a:stretch>
                            <a:fillRect/>
                          </a:stretch>
                        </pic:blipFill>
                        <pic:spPr>
                          <a:xfrm>
                            <a:off x="0" y="0"/>
                            <a:ext cx="81150" cy="81152"/>
                          </a:xfrm>
                          <a:prstGeom prst="rect">
                            <a:avLst/>
                          </a:prstGeom>
                        </pic:spPr>
                      </pic:pic>
                    </a:graphicData>
                  </a:graphic>
                </wp:inline>
              </w:drawing>
            </w:r>
          </w:p>
        </w:tc>
      </w:tr>
    </w:tbl>
    <w:p w14:paraId="180096B3" w14:textId="77777777" w:rsidR="005E7977" w:rsidRDefault="005E7977" w:rsidP="00253FB5">
      <w:pPr>
        <w:pStyle w:val="a3"/>
        <w:spacing w:line="360" w:lineRule="auto"/>
        <w:rPr>
          <w:rFonts w:ascii="Georgia"/>
          <w:i/>
          <w:sz w:val="16"/>
        </w:rPr>
      </w:pPr>
    </w:p>
    <w:p w14:paraId="69A1FFEE" w14:textId="77777777" w:rsidR="005E7977" w:rsidRDefault="00BA3DC0" w:rsidP="00253FB5">
      <w:pPr>
        <w:pStyle w:val="a3"/>
        <w:spacing w:line="360" w:lineRule="auto"/>
        <w:ind w:left="106" w:right="183"/>
      </w:pPr>
      <w:r w:rsidRPr="00BA3DC0">
        <w:t>Значення кольору в форматах RGBA, HSL і HSLA додані в CSS3, тому при використанні цих форматів перевіряйте код на валідність з урахуванням версії.</w:t>
      </w:r>
    </w:p>
    <w:p w14:paraId="06E4426E" w14:textId="77777777" w:rsidR="005E7977" w:rsidRDefault="005E7977" w:rsidP="00253FB5">
      <w:pPr>
        <w:pStyle w:val="a3"/>
        <w:spacing w:line="360" w:lineRule="auto"/>
        <w:rPr>
          <w:sz w:val="14"/>
        </w:rPr>
      </w:pPr>
    </w:p>
    <w:p w14:paraId="7DD517D3" w14:textId="77777777" w:rsidR="005E7977" w:rsidRDefault="00C542A1" w:rsidP="00253FB5">
      <w:pPr>
        <w:pStyle w:val="a3"/>
        <w:spacing w:line="360" w:lineRule="auto"/>
        <w:ind w:left="106"/>
      </w:pPr>
      <w:r>
        <w:t>В</w:t>
      </w:r>
      <w:r w:rsidR="00BA3DC0" w:rsidRPr="00BA3DC0">
        <w:t xml:space="preserve"> прикладі 1.24 представлен</w:t>
      </w:r>
      <w:r w:rsidR="00BA3DC0">
        <w:t xml:space="preserve">і різні способи завдання кольорів </w:t>
      </w:r>
      <w:r w:rsidR="00BA3DC0" w:rsidRPr="00BA3DC0">
        <w:t>елементів веб-сторінок.</w:t>
      </w:r>
    </w:p>
    <w:p w14:paraId="72FFFDC0" w14:textId="77777777" w:rsidR="00636A0C" w:rsidRDefault="00636A0C" w:rsidP="00253FB5">
      <w:pPr>
        <w:pStyle w:val="a3"/>
        <w:spacing w:line="360" w:lineRule="auto"/>
        <w:ind w:left="106"/>
      </w:pPr>
    </w:p>
    <w:p w14:paraId="61B69194" w14:textId="77777777" w:rsidR="00E50F55" w:rsidRDefault="00E50F55">
      <w:r>
        <w:br w:type="page"/>
      </w:r>
    </w:p>
    <w:tbl>
      <w:tblPr>
        <w:tblStyle w:val="TableNormal"/>
        <w:tblW w:w="9203" w:type="dxa"/>
        <w:tblInd w:w="433" w:type="dxa"/>
        <w:tblLayout w:type="fixed"/>
        <w:tblLook w:val="01E0" w:firstRow="1" w:lastRow="1" w:firstColumn="1" w:lastColumn="1" w:noHBand="0" w:noVBand="0"/>
        <w:tblPrChange w:id="608" w:author="МАРІЯ БРЕНЬ" w:date="2019-12-19T02:23:00Z">
          <w:tblPr>
            <w:tblStyle w:val="TableNormal"/>
            <w:tblW w:w="9203" w:type="dxa"/>
            <w:tblInd w:w="433" w:type="dxa"/>
            <w:tblLayout w:type="fixed"/>
            <w:tblLook w:val="01E0" w:firstRow="1" w:lastRow="1" w:firstColumn="1" w:lastColumn="1" w:noHBand="0" w:noVBand="0"/>
          </w:tblPr>
        </w:tblPrChange>
      </w:tblPr>
      <w:tblGrid>
        <w:gridCol w:w="5171"/>
        <w:gridCol w:w="770"/>
        <w:gridCol w:w="620"/>
        <w:gridCol w:w="353"/>
        <w:gridCol w:w="332"/>
        <w:gridCol w:w="332"/>
        <w:gridCol w:w="343"/>
        <w:gridCol w:w="461"/>
        <w:gridCol w:w="365"/>
        <w:gridCol w:w="456"/>
        <w:tblGridChange w:id="609">
          <w:tblGrid>
            <w:gridCol w:w="5171"/>
            <w:gridCol w:w="770"/>
            <w:gridCol w:w="620"/>
            <w:gridCol w:w="353"/>
            <w:gridCol w:w="332"/>
            <w:gridCol w:w="332"/>
            <w:gridCol w:w="343"/>
            <w:gridCol w:w="461"/>
            <w:gridCol w:w="365"/>
            <w:gridCol w:w="456"/>
          </w:tblGrid>
        </w:tblGridChange>
      </w:tblGrid>
      <w:tr w:rsidR="00636A0C" w14:paraId="5CEA1029" w14:textId="77777777" w:rsidTr="00125F07">
        <w:trPr>
          <w:trHeight w:val="235"/>
          <w:trPrChange w:id="610" w:author="МАРІЯ БРЕНЬ" w:date="2019-12-19T02:23:00Z">
            <w:trPr>
              <w:trHeight w:val="235"/>
            </w:trPr>
          </w:trPrChange>
        </w:trPr>
        <w:tc>
          <w:tcPr>
            <w:tcW w:w="5171" w:type="dxa"/>
            <w:tcBorders>
              <w:right w:val="single" w:sz="6" w:space="0" w:color="666666"/>
            </w:tcBorders>
            <w:tcPrChange w:id="611" w:author="МАРІЯ БРЕНЬ" w:date="2019-12-19T02:23:00Z">
              <w:tcPr>
                <w:tcW w:w="5171" w:type="dxa"/>
                <w:tcBorders>
                  <w:right w:val="single" w:sz="6" w:space="0" w:color="666666"/>
                </w:tcBorders>
              </w:tcPr>
            </w:tcPrChange>
          </w:tcPr>
          <w:p w14:paraId="33FBCB16" w14:textId="77777777" w:rsidR="00636A0C" w:rsidRPr="00636A0C" w:rsidRDefault="00636A0C" w:rsidP="002C57A6">
            <w:pPr>
              <w:pStyle w:val="TableParagraph"/>
              <w:spacing w:line="360" w:lineRule="auto"/>
              <w:ind w:left="-1"/>
              <w:rPr>
                <w:rFonts w:ascii="Arial Black" w:hAnsi="Arial Black"/>
                <w:sz w:val="15"/>
                <w:lang w:val="uk-UA"/>
              </w:rPr>
            </w:pPr>
            <w:r w:rsidRPr="00412D54">
              <w:rPr>
                <w:rFonts w:ascii="Arial Black" w:hAnsi="Arial Black"/>
                <w:color w:val="685C53"/>
                <w:sz w:val="15"/>
              </w:rPr>
              <w:lastRenderedPageBreak/>
              <w:t>Приклад 1.2</w:t>
            </w:r>
            <w:r>
              <w:rPr>
                <w:rFonts w:ascii="Arial Black" w:hAnsi="Arial Black"/>
                <w:color w:val="685C53"/>
                <w:sz w:val="15"/>
                <w:lang w:val="uk-UA"/>
              </w:rPr>
              <w:t>4</w:t>
            </w:r>
            <w:r w:rsidRPr="00412D54">
              <w:rPr>
                <w:rFonts w:ascii="Arial Black" w:hAnsi="Arial Black"/>
                <w:color w:val="685C53"/>
                <w:sz w:val="15"/>
              </w:rPr>
              <w:t xml:space="preserve">. </w:t>
            </w:r>
            <w:r>
              <w:rPr>
                <w:rFonts w:ascii="Arial Black" w:hAnsi="Arial Black"/>
                <w:color w:val="685C53"/>
                <w:sz w:val="15"/>
                <w:lang w:val="uk-UA"/>
              </w:rPr>
              <w:t>Подання кольорів</w:t>
            </w:r>
          </w:p>
        </w:tc>
        <w:tc>
          <w:tcPr>
            <w:tcW w:w="770" w:type="dxa"/>
            <w:tcBorders>
              <w:left w:val="single" w:sz="6" w:space="0" w:color="666666"/>
              <w:right w:val="double" w:sz="2" w:space="0" w:color="666666"/>
            </w:tcBorders>
            <w:shd w:val="clear" w:color="auto" w:fill="CEE2D3"/>
            <w:tcPrChange w:id="612" w:author="МАРІЯ БРЕНЬ" w:date="2019-12-19T02:23:00Z">
              <w:tcPr>
                <w:tcW w:w="770" w:type="dxa"/>
                <w:tcBorders>
                  <w:left w:val="single" w:sz="6" w:space="0" w:color="666666"/>
                  <w:right w:val="double" w:sz="2" w:space="0" w:color="666666"/>
                </w:tcBorders>
                <w:shd w:val="clear" w:color="auto" w:fill="CEE2D3"/>
              </w:tcPr>
            </w:tcPrChange>
          </w:tcPr>
          <w:p w14:paraId="5DAAC92E" w14:textId="77777777" w:rsidR="00636A0C" w:rsidRDefault="00636A0C" w:rsidP="002C57A6">
            <w:pPr>
              <w:pStyle w:val="TableParagraph"/>
              <w:spacing w:line="360" w:lineRule="auto"/>
              <w:rPr>
                <w:rFonts w:ascii="Arial"/>
                <w:sz w:val="13"/>
              </w:rPr>
            </w:pPr>
            <w:r>
              <w:rPr>
                <w:rFonts w:ascii="Arial"/>
                <w:sz w:val="13"/>
              </w:rPr>
              <w:t>XHTML 1.0</w:t>
            </w:r>
          </w:p>
        </w:tc>
        <w:tc>
          <w:tcPr>
            <w:tcW w:w="620" w:type="dxa"/>
            <w:tcBorders>
              <w:left w:val="double" w:sz="2" w:space="0" w:color="666666"/>
              <w:right w:val="double" w:sz="2" w:space="0" w:color="666666"/>
            </w:tcBorders>
            <w:shd w:val="clear" w:color="auto" w:fill="FCC4EF"/>
            <w:tcPrChange w:id="613" w:author="МАРІЯ БРЕНЬ" w:date="2019-12-19T02:23:00Z">
              <w:tcPr>
                <w:tcW w:w="620" w:type="dxa"/>
                <w:tcBorders>
                  <w:left w:val="double" w:sz="2" w:space="0" w:color="666666"/>
                  <w:right w:val="double" w:sz="2" w:space="0" w:color="666666"/>
                </w:tcBorders>
                <w:shd w:val="clear" w:color="auto" w:fill="FBB5EA"/>
              </w:tcPr>
            </w:tcPrChange>
          </w:tcPr>
          <w:p w14:paraId="7BF4E0C5" w14:textId="77777777" w:rsidR="00636A0C" w:rsidRDefault="00636A0C" w:rsidP="002C57A6">
            <w:pPr>
              <w:pStyle w:val="TableParagraph"/>
              <w:spacing w:line="360" w:lineRule="auto"/>
              <w:ind w:left="47"/>
              <w:rPr>
                <w:rFonts w:ascii="Arial"/>
                <w:sz w:val="13"/>
              </w:rPr>
            </w:pPr>
            <w:r>
              <w:rPr>
                <w:rFonts w:ascii="Arial"/>
                <w:sz w:val="13"/>
              </w:rPr>
              <w:t>CSS 2.1</w:t>
            </w:r>
          </w:p>
        </w:tc>
        <w:tc>
          <w:tcPr>
            <w:tcW w:w="353" w:type="dxa"/>
            <w:tcBorders>
              <w:left w:val="double" w:sz="2" w:space="0" w:color="666666"/>
              <w:right w:val="single" w:sz="6" w:space="0" w:color="666666"/>
            </w:tcBorders>
            <w:shd w:val="clear" w:color="auto" w:fill="FFFF9B"/>
            <w:tcPrChange w:id="614" w:author="МАРІЯ БРЕНЬ" w:date="2019-12-19T02:23:00Z">
              <w:tcPr>
                <w:tcW w:w="353" w:type="dxa"/>
                <w:tcBorders>
                  <w:left w:val="double" w:sz="2" w:space="0" w:color="666666"/>
                  <w:right w:val="single" w:sz="6" w:space="0" w:color="666666"/>
                </w:tcBorders>
                <w:shd w:val="clear" w:color="auto" w:fill="FFFF61"/>
              </w:tcPr>
            </w:tcPrChange>
          </w:tcPr>
          <w:p w14:paraId="7C5FD774" w14:textId="77777777" w:rsidR="00636A0C" w:rsidRDefault="00636A0C" w:rsidP="002C57A6">
            <w:pPr>
              <w:pStyle w:val="TableParagraph"/>
              <w:spacing w:line="360" w:lineRule="auto"/>
              <w:ind w:left="47"/>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FFFF9B"/>
            <w:tcPrChange w:id="615" w:author="МАРІЯ БРЕНЬ" w:date="2019-12-19T02:23:00Z">
              <w:tcPr>
                <w:tcW w:w="332" w:type="dxa"/>
                <w:tcBorders>
                  <w:left w:val="single" w:sz="6" w:space="0" w:color="666666"/>
                  <w:right w:val="single" w:sz="6" w:space="0" w:color="666666"/>
                </w:tcBorders>
                <w:shd w:val="clear" w:color="auto" w:fill="FFFF61"/>
              </w:tcPr>
            </w:tcPrChange>
          </w:tcPr>
          <w:p w14:paraId="03D980F2" w14:textId="77777777" w:rsidR="00636A0C" w:rsidRDefault="00636A0C" w:rsidP="002C57A6">
            <w:pPr>
              <w:pStyle w:val="TableParagraph"/>
              <w:spacing w:line="360" w:lineRule="auto"/>
              <w:ind w:left="41"/>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FFFF9B"/>
            <w:tcPrChange w:id="616" w:author="МАРІЯ БРЕНЬ" w:date="2019-12-19T02:23:00Z">
              <w:tcPr>
                <w:tcW w:w="332" w:type="dxa"/>
                <w:tcBorders>
                  <w:left w:val="single" w:sz="6" w:space="0" w:color="666666"/>
                  <w:right w:val="single" w:sz="6" w:space="0" w:color="666666"/>
                </w:tcBorders>
                <w:shd w:val="clear" w:color="auto" w:fill="FFFF61"/>
              </w:tcPr>
            </w:tcPrChange>
          </w:tcPr>
          <w:p w14:paraId="4A346482" w14:textId="77777777" w:rsidR="00636A0C" w:rsidRDefault="00636A0C" w:rsidP="002C57A6">
            <w:pPr>
              <w:pStyle w:val="TableParagraph"/>
              <w:spacing w:line="360" w:lineRule="auto"/>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Change w:id="617" w:author="МАРІЯ БРЕНЬ" w:date="2019-12-19T02:23:00Z">
              <w:tcPr>
                <w:tcW w:w="343" w:type="dxa"/>
                <w:tcBorders>
                  <w:left w:val="single" w:sz="6" w:space="0" w:color="666666"/>
                  <w:right w:val="single" w:sz="6" w:space="0" w:color="666666"/>
                </w:tcBorders>
                <w:shd w:val="clear" w:color="auto" w:fill="CEE2D3"/>
              </w:tcPr>
            </w:tcPrChange>
          </w:tcPr>
          <w:p w14:paraId="5700A997" w14:textId="77777777" w:rsidR="00636A0C" w:rsidRDefault="00636A0C" w:rsidP="002C57A6">
            <w:pPr>
              <w:pStyle w:val="TableParagraph"/>
              <w:spacing w:line="360" w:lineRule="auto"/>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Change w:id="618" w:author="МАРІЯ БРЕНЬ" w:date="2019-12-19T02:23:00Z">
              <w:tcPr>
                <w:tcW w:w="461" w:type="dxa"/>
                <w:tcBorders>
                  <w:left w:val="single" w:sz="6" w:space="0" w:color="666666"/>
                  <w:right w:val="single" w:sz="6" w:space="0" w:color="666666"/>
                </w:tcBorders>
                <w:shd w:val="clear" w:color="auto" w:fill="CEE2D3"/>
              </w:tcPr>
            </w:tcPrChange>
          </w:tcPr>
          <w:p w14:paraId="4F76E1F1" w14:textId="77777777" w:rsidR="00636A0C" w:rsidRDefault="00636A0C" w:rsidP="002C57A6">
            <w:pPr>
              <w:pStyle w:val="TableParagraph"/>
              <w:spacing w:line="360" w:lineRule="auto"/>
              <w:ind w:left="39"/>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Change w:id="619" w:author="МАРІЯ БРЕНЬ" w:date="2019-12-19T02:23:00Z">
              <w:tcPr>
                <w:tcW w:w="365" w:type="dxa"/>
                <w:tcBorders>
                  <w:left w:val="single" w:sz="6" w:space="0" w:color="666666"/>
                  <w:right w:val="single" w:sz="6" w:space="0" w:color="666666"/>
                </w:tcBorders>
                <w:shd w:val="clear" w:color="auto" w:fill="CEE2D3"/>
              </w:tcPr>
            </w:tcPrChange>
          </w:tcPr>
          <w:p w14:paraId="1EC6BD75" w14:textId="77777777" w:rsidR="00636A0C" w:rsidRDefault="00636A0C" w:rsidP="002C57A6">
            <w:pPr>
              <w:pStyle w:val="TableParagraph"/>
              <w:spacing w:line="360" w:lineRule="auto"/>
              <w:ind w:left="38"/>
              <w:rPr>
                <w:rFonts w:ascii="Arial"/>
                <w:sz w:val="13"/>
              </w:rPr>
            </w:pPr>
            <w:r>
              <w:rPr>
                <w:rFonts w:ascii="Arial"/>
                <w:sz w:val="13"/>
              </w:rPr>
              <w:t>Sa 5</w:t>
            </w:r>
          </w:p>
        </w:tc>
        <w:tc>
          <w:tcPr>
            <w:tcW w:w="456" w:type="dxa"/>
            <w:tcBorders>
              <w:left w:val="single" w:sz="6" w:space="0" w:color="666666"/>
            </w:tcBorders>
            <w:shd w:val="clear" w:color="auto" w:fill="CEE2D3"/>
            <w:tcPrChange w:id="620" w:author="МАРІЯ БРЕНЬ" w:date="2019-12-19T02:23:00Z">
              <w:tcPr>
                <w:tcW w:w="456" w:type="dxa"/>
                <w:tcBorders>
                  <w:left w:val="single" w:sz="6" w:space="0" w:color="666666"/>
                </w:tcBorders>
                <w:shd w:val="clear" w:color="auto" w:fill="CEE2D3"/>
              </w:tcPr>
            </w:tcPrChange>
          </w:tcPr>
          <w:p w14:paraId="495F025A" w14:textId="77777777" w:rsidR="00636A0C" w:rsidRDefault="00636A0C" w:rsidP="002C57A6">
            <w:pPr>
              <w:pStyle w:val="TableParagraph"/>
              <w:spacing w:line="360" w:lineRule="auto"/>
              <w:ind w:left="36"/>
              <w:rPr>
                <w:rFonts w:ascii="Arial"/>
                <w:sz w:val="13"/>
              </w:rPr>
            </w:pPr>
            <w:r>
              <w:rPr>
                <w:rFonts w:ascii="Arial"/>
                <w:sz w:val="13"/>
              </w:rPr>
              <w:t>Fx 3.6</w:t>
            </w:r>
          </w:p>
        </w:tc>
      </w:tr>
      <w:tr w:rsidR="00636A0C" w14:paraId="0F8A6014" w14:textId="77777777" w:rsidTr="00E50F55">
        <w:trPr>
          <w:trHeight w:val="2545"/>
        </w:trPr>
        <w:tc>
          <w:tcPr>
            <w:tcW w:w="9203" w:type="dxa"/>
            <w:gridSpan w:val="10"/>
            <w:shd w:val="clear" w:color="auto" w:fill="F8F7F2"/>
          </w:tcPr>
          <w:p w14:paraId="1A7ACA17" w14:textId="77777777" w:rsidR="00636A0C" w:rsidRPr="00EB5600" w:rsidRDefault="00636A0C" w:rsidP="00636A0C">
            <w:pPr>
              <w:spacing w:before="82" w:line="211" w:lineRule="auto"/>
              <w:ind w:left="254" w:right="4054" w:hanging="180"/>
              <w:rPr>
                <w:rFonts w:ascii="Courier New"/>
                <w:sz w:val="15"/>
                <w:lang w:val="en-US"/>
              </w:rPr>
            </w:pPr>
            <w:r w:rsidRPr="00EB5600">
              <w:rPr>
                <w:rFonts w:ascii="Courier New"/>
                <w:sz w:val="15"/>
                <w:lang w:val="en-US"/>
              </w:rPr>
              <w:t xml:space="preserve">&lt;!DOCTYPE html PUBLIC "-//W3C//DTD XHTML 1.0 Strict//EN" </w:t>
            </w:r>
            <w:r w:rsidR="003D6273">
              <w:fldChar w:fldCharType="begin"/>
            </w:r>
            <w:r w:rsidR="003D6273" w:rsidRPr="003D6273">
              <w:rPr>
                <w:lang w:val="en-US"/>
                <w:rPrChange w:id="621" w:author="Пользователь Windows" w:date="2019-12-19T05:25:00Z">
                  <w:rPr/>
                </w:rPrChange>
              </w:rPr>
              <w:instrText>HYPERLINK "http://www.w3.org/TR/xhtml1/DTD/xhtml1-strict.dtd" \h</w:instrText>
            </w:r>
            <w:r w:rsidR="003D6273">
              <w:fldChar w:fldCharType="separate"/>
            </w:r>
            <w:r w:rsidRPr="00EB5600">
              <w:rPr>
                <w:rFonts w:ascii="Courier New"/>
                <w:sz w:val="15"/>
                <w:lang w:val="en-US"/>
              </w:rPr>
              <w:t>"http://www.w3.org/TR/xhtml1/DTD/xhtml1</w:t>
            </w:r>
            <w:r w:rsidR="003D6273">
              <w:fldChar w:fldCharType="end"/>
            </w:r>
            <w:r w:rsidRPr="00EB5600">
              <w:rPr>
                <w:rFonts w:ascii="Courier New"/>
                <w:sz w:val="15"/>
                <w:lang w:val="en-US"/>
              </w:rPr>
              <w:t>-</w:t>
            </w:r>
            <w:r w:rsidR="003D6273">
              <w:fldChar w:fldCharType="begin"/>
            </w:r>
            <w:r w:rsidR="003D6273" w:rsidRPr="003D6273">
              <w:rPr>
                <w:lang w:val="en-US"/>
                <w:rPrChange w:id="622" w:author="Пользователь Windows" w:date="2019-12-19T05:25:00Z">
                  <w:rPr/>
                </w:rPrChange>
              </w:rPr>
              <w:instrText>HYPERLINK "http://www.w3.org/TR/xhtml1/DTD/xhtml1-strict.dtd" \h</w:instrText>
            </w:r>
            <w:r w:rsidR="003D6273">
              <w:fldChar w:fldCharType="separate"/>
            </w:r>
            <w:r w:rsidRPr="00EB5600">
              <w:rPr>
                <w:rFonts w:ascii="Courier New"/>
                <w:sz w:val="15"/>
                <w:lang w:val="en-US"/>
              </w:rPr>
              <w:t>strict.dtd"&gt;</w:t>
            </w:r>
            <w:r w:rsidR="003D6273">
              <w:fldChar w:fldCharType="end"/>
            </w:r>
          </w:p>
          <w:p w14:paraId="73A79BFC" w14:textId="77777777" w:rsidR="00636A0C" w:rsidRPr="00EB5600" w:rsidRDefault="00636A0C" w:rsidP="00636A0C">
            <w:pPr>
              <w:spacing w:line="145" w:lineRule="exact"/>
              <w:ind w:left="74"/>
              <w:rPr>
                <w:rFonts w:ascii="Courier New"/>
                <w:sz w:val="15"/>
                <w:lang w:val="en-US"/>
              </w:rPr>
            </w:pPr>
            <w:r w:rsidRPr="00EB5600">
              <w:rPr>
                <w:rFonts w:ascii="Courier New"/>
                <w:sz w:val="15"/>
                <w:lang w:val="en-US"/>
              </w:rPr>
              <w:t xml:space="preserve">&lt;html </w:t>
            </w:r>
            <w:r w:rsidR="003D6273">
              <w:fldChar w:fldCharType="begin"/>
            </w:r>
            <w:r w:rsidR="003D6273" w:rsidRPr="003D6273">
              <w:rPr>
                <w:lang w:val="en-US"/>
                <w:rPrChange w:id="623" w:author="Пользователь Windows" w:date="2019-12-19T05:25:00Z">
                  <w:rPr/>
                </w:rPrChange>
              </w:rPr>
              <w:instrText>HYPERLINK "http://www.w3.org/1999/xhtml" \h</w:instrText>
            </w:r>
            <w:r w:rsidR="003D6273">
              <w:fldChar w:fldCharType="separate"/>
            </w:r>
            <w:r w:rsidRPr="00EB5600">
              <w:rPr>
                <w:rFonts w:ascii="Courier New"/>
                <w:sz w:val="15"/>
                <w:lang w:val="en-US"/>
              </w:rPr>
              <w:t>xmlns="http://www.w3.org/1999/xhtml"&gt;</w:t>
            </w:r>
            <w:r w:rsidR="003D6273">
              <w:fldChar w:fldCharType="end"/>
            </w:r>
          </w:p>
          <w:p w14:paraId="00180544" w14:textId="77777777" w:rsidR="00636A0C" w:rsidRPr="00EB5600" w:rsidRDefault="00636A0C" w:rsidP="00636A0C">
            <w:pPr>
              <w:spacing w:line="150" w:lineRule="exact"/>
              <w:ind w:left="164"/>
              <w:rPr>
                <w:rFonts w:ascii="Courier New"/>
                <w:sz w:val="15"/>
                <w:lang w:val="en-US"/>
              </w:rPr>
            </w:pPr>
            <w:r w:rsidRPr="00EB5600">
              <w:rPr>
                <w:rFonts w:ascii="Courier New"/>
                <w:sz w:val="15"/>
                <w:lang w:val="en-US"/>
              </w:rPr>
              <w:t>&lt;head&gt;</w:t>
            </w:r>
          </w:p>
          <w:p w14:paraId="348EB8C7" w14:textId="77777777" w:rsidR="00636A0C" w:rsidRPr="00EB5600" w:rsidRDefault="00636A0C" w:rsidP="00636A0C">
            <w:pPr>
              <w:spacing w:line="150" w:lineRule="exact"/>
              <w:ind w:left="254"/>
              <w:rPr>
                <w:rFonts w:ascii="Courier New"/>
                <w:sz w:val="15"/>
                <w:lang w:val="en-US"/>
              </w:rPr>
            </w:pPr>
            <w:r w:rsidRPr="00EB5600">
              <w:rPr>
                <w:rFonts w:ascii="Courier New"/>
                <w:sz w:val="15"/>
                <w:lang w:val="en-US"/>
              </w:rPr>
              <w:t>&lt;meta http-equiv="Content-Type" content="text/html; charset=utf-8" /&gt;</w:t>
            </w:r>
          </w:p>
          <w:p w14:paraId="6253712D" w14:textId="77777777" w:rsidR="00636A0C" w:rsidRPr="00EB5600" w:rsidRDefault="00636A0C" w:rsidP="00636A0C">
            <w:pPr>
              <w:spacing w:line="150" w:lineRule="exact"/>
              <w:ind w:left="245"/>
              <w:rPr>
                <w:rFonts w:ascii="Courier New" w:hAnsi="Courier New"/>
                <w:sz w:val="15"/>
                <w:lang w:val="en-US"/>
              </w:rPr>
            </w:pPr>
            <w:r w:rsidRPr="00EB5600">
              <w:rPr>
                <w:rFonts w:ascii="Courier New" w:hAnsi="Courier New"/>
                <w:sz w:val="15"/>
                <w:lang w:val="en-US"/>
              </w:rPr>
              <w:t>&lt;title&gt;</w:t>
            </w:r>
            <w:r>
              <w:rPr>
                <w:rFonts w:ascii="Courier New" w:hAnsi="Courier New"/>
                <w:sz w:val="15"/>
                <w:lang w:val="uk-UA"/>
              </w:rPr>
              <w:t>Кольори</w:t>
            </w:r>
            <w:r w:rsidRPr="00EB5600">
              <w:rPr>
                <w:rFonts w:ascii="Courier New" w:hAnsi="Courier New"/>
                <w:sz w:val="15"/>
                <w:lang w:val="en-US"/>
              </w:rPr>
              <w:t>&lt;/title&gt;</w:t>
            </w:r>
          </w:p>
          <w:p w14:paraId="3629AC61" w14:textId="77777777" w:rsidR="00636A0C" w:rsidRPr="00EB5600" w:rsidRDefault="00636A0C" w:rsidP="00636A0C">
            <w:pPr>
              <w:spacing w:before="5" w:line="211" w:lineRule="auto"/>
              <w:ind w:left="344" w:right="6836" w:hanging="90"/>
              <w:rPr>
                <w:rFonts w:ascii="Courier New"/>
                <w:sz w:val="15"/>
                <w:lang w:val="en-US"/>
              </w:rPr>
            </w:pPr>
            <w:r w:rsidRPr="00EB5600">
              <w:rPr>
                <w:rFonts w:ascii="Courier New"/>
                <w:sz w:val="15"/>
                <w:lang w:val="en-US"/>
              </w:rPr>
              <w:t>&lt;style type="text/css"&gt; BODY {</w:t>
            </w:r>
          </w:p>
          <w:p w14:paraId="77C6E7B1" w14:textId="77777777" w:rsidR="00636A0C" w:rsidRPr="00EB5600" w:rsidRDefault="00636A0C" w:rsidP="00636A0C">
            <w:pPr>
              <w:spacing w:line="145" w:lineRule="exact"/>
              <w:ind w:left="434"/>
              <w:rPr>
                <w:rFonts w:ascii="Courier New"/>
                <w:sz w:val="15"/>
                <w:lang w:val="en-US"/>
              </w:rPr>
            </w:pPr>
            <w:r w:rsidRPr="00EB5600">
              <w:rPr>
                <w:rFonts w:ascii="Courier New"/>
                <w:sz w:val="15"/>
                <w:lang w:val="en-US"/>
              </w:rPr>
              <w:t>background-color: #F9F2E3;</w:t>
            </w:r>
          </w:p>
          <w:p w14:paraId="24B36511" w14:textId="77777777" w:rsidR="00636A0C" w:rsidRPr="00EB5600" w:rsidRDefault="00636A0C" w:rsidP="00636A0C">
            <w:pPr>
              <w:spacing w:line="150" w:lineRule="exact"/>
              <w:ind w:left="344"/>
              <w:rPr>
                <w:rFonts w:ascii="Courier New"/>
                <w:sz w:val="15"/>
                <w:lang w:val="en-US"/>
              </w:rPr>
            </w:pPr>
            <w:r w:rsidRPr="00EB5600">
              <w:rPr>
                <w:rFonts w:ascii="Courier New"/>
                <w:w w:val="99"/>
                <w:sz w:val="15"/>
                <w:lang w:val="en-US"/>
              </w:rPr>
              <w:t>}</w:t>
            </w:r>
          </w:p>
          <w:p w14:paraId="11390915" w14:textId="77777777" w:rsidR="00636A0C" w:rsidRPr="00EB5600" w:rsidRDefault="00636A0C" w:rsidP="00636A0C">
            <w:pPr>
              <w:spacing w:line="150" w:lineRule="exact"/>
              <w:ind w:left="344"/>
              <w:rPr>
                <w:rFonts w:ascii="Courier New"/>
                <w:sz w:val="15"/>
                <w:lang w:val="en-US"/>
              </w:rPr>
            </w:pPr>
            <w:r w:rsidRPr="00EB5600">
              <w:rPr>
                <w:rFonts w:ascii="Courier New"/>
                <w:sz w:val="15"/>
                <w:lang w:val="en-US"/>
              </w:rPr>
              <w:t>H2 {</w:t>
            </w:r>
          </w:p>
          <w:p w14:paraId="541E1E2E" w14:textId="77777777" w:rsidR="00636A0C" w:rsidRPr="00EB5600" w:rsidRDefault="00636A0C" w:rsidP="00636A0C">
            <w:pPr>
              <w:spacing w:before="5" w:line="211" w:lineRule="auto"/>
              <w:ind w:left="434" w:right="5773"/>
              <w:rPr>
                <w:rFonts w:ascii="Courier New"/>
                <w:sz w:val="15"/>
                <w:lang w:val="en-US"/>
              </w:rPr>
            </w:pPr>
            <w:r w:rsidRPr="00EB5600">
              <w:rPr>
                <w:rFonts w:ascii="Courier New"/>
                <w:sz w:val="15"/>
                <w:lang w:val="en-US"/>
              </w:rPr>
              <w:t>background-color: rgb(214,86,43); color: rgba(255,255,255,.9); padding: 10px;</w:t>
            </w:r>
          </w:p>
          <w:p w14:paraId="2278A35A" w14:textId="77777777" w:rsidR="00636A0C" w:rsidRPr="00EB5600" w:rsidRDefault="00636A0C" w:rsidP="00636A0C">
            <w:pPr>
              <w:spacing w:line="145" w:lineRule="exact"/>
              <w:ind w:left="363"/>
              <w:rPr>
                <w:rFonts w:ascii="Courier New"/>
                <w:sz w:val="15"/>
                <w:lang w:val="en-US"/>
              </w:rPr>
            </w:pPr>
            <w:r w:rsidRPr="00EB5600">
              <w:rPr>
                <w:rFonts w:ascii="Courier New"/>
                <w:w w:val="99"/>
                <w:sz w:val="15"/>
                <w:lang w:val="en-US"/>
              </w:rPr>
              <w:t>}</w:t>
            </w:r>
          </w:p>
          <w:p w14:paraId="091F88F8" w14:textId="77777777" w:rsidR="00636A0C" w:rsidRPr="00EB5600" w:rsidRDefault="00636A0C" w:rsidP="00636A0C">
            <w:pPr>
              <w:spacing w:line="150" w:lineRule="exact"/>
              <w:ind w:left="363"/>
              <w:rPr>
                <w:rFonts w:ascii="Courier New"/>
                <w:sz w:val="15"/>
                <w:lang w:val="en-US"/>
              </w:rPr>
            </w:pPr>
            <w:r w:rsidRPr="00EB5600">
              <w:rPr>
                <w:rFonts w:ascii="Courier New"/>
                <w:sz w:val="15"/>
                <w:lang w:val="en-US"/>
              </w:rPr>
              <w:t>P {</w:t>
            </w:r>
          </w:p>
          <w:p w14:paraId="19D63A55" w14:textId="77777777" w:rsidR="00636A0C" w:rsidRPr="00EB5600" w:rsidRDefault="00636A0C" w:rsidP="00636A0C">
            <w:pPr>
              <w:spacing w:line="150" w:lineRule="exact"/>
              <w:ind w:left="434"/>
              <w:rPr>
                <w:rFonts w:ascii="Courier New"/>
                <w:sz w:val="15"/>
                <w:lang w:val="en-US"/>
              </w:rPr>
            </w:pPr>
            <w:r w:rsidRPr="00EB5600">
              <w:rPr>
                <w:rFonts w:ascii="Courier New"/>
                <w:sz w:val="15"/>
                <w:lang w:val="en-US"/>
              </w:rPr>
              <w:t>color: green;</w:t>
            </w:r>
          </w:p>
          <w:p w14:paraId="4A88971C" w14:textId="77777777" w:rsidR="00636A0C" w:rsidRPr="00EB5600" w:rsidRDefault="00636A0C" w:rsidP="00636A0C">
            <w:pPr>
              <w:spacing w:before="5" w:line="211" w:lineRule="auto"/>
              <w:ind w:left="344" w:right="8406"/>
              <w:rPr>
                <w:rFonts w:ascii="Courier New"/>
                <w:sz w:val="15"/>
                <w:lang w:val="en-US"/>
              </w:rPr>
            </w:pPr>
            <w:r w:rsidRPr="00EB5600">
              <w:rPr>
                <w:rFonts w:ascii="Courier New"/>
                <w:sz w:val="15"/>
                <w:lang w:val="en-US"/>
              </w:rPr>
              <w:t>} DIV</w:t>
            </w:r>
            <w:r w:rsidRPr="00EB5600">
              <w:rPr>
                <w:rFonts w:ascii="Courier New"/>
                <w:spacing w:val="-7"/>
                <w:sz w:val="15"/>
                <w:lang w:val="en-US"/>
              </w:rPr>
              <w:t xml:space="preserve"> </w:t>
            </w:r>
            <w:r w:rsidRPr="00EB5600">
              <w:rPr>
                <w:rFonts w:ascii="Courier New"/>
                <w:spacing w:val="-15"/>
                <w:sz w:val="15"/>
                <w:lang w:val="en-US"/>
              </w:rPr>
              <w:t>{</w:t>
            </w:r>
          </w:p>
          <w:p w14:paraId="7519EAE7" w14:textId="77777777" w:rsidR="00636A0C" w:rsidRPr="00EB5600" w:rsidRDefault="00636A0C" w:rsidP="00636A0C">
            <w:pPr>
              <w:spacing w:line="211" w:lineRule="auto"/>
              <w:ind w:left="434" w:right="5593"/>
              <w:rPr>
                <w:rFonts w:ascii="Courier New"/>
                <w:sz w:val="15"/>
                <w:lang w:val="en-US"/>
              </w:rPr>
            </w:pPr>
            <w:r w:rsidRPr="00EB5600">
              <w:rPr>
                <w:rFonts w:ascii="Courier New"/>
                <w:sz w:val="15"/>
                <w:lang w:val="en-US"/>
              </w:rPr>
              <w:t>background-color: hsl(60,100%,25%); color: hsla(120,100%,50%,0.1);</w:t>
            </w:r>
          </w:p>
          <w:p w14:paraId="7E55A909" w14:textId="77777777" w:rsidR="00636A0C" w:rsidRPr="00BA3DC0" w:rsidRDefault="00636A0C" w:rsidP="00636A0C">
            <w:pPr>
              <w:spacing w:line="145" w:lineRule="exact"/>
              <w:ind w:left="344"/>
              <w:rPr>
                <w:rFonts w:ascii="Courier New"/>
                <w:sz w:val="15"/>
                <w:lang w:val="en-US"/>
              </w:rPr>
            </w:pPr>
            <w:r w:rsidRPr="00BA3DC0">
              <w:rPr>
                <w:rFonts w:ascii="Courier New"/>
                <w:w w:val="99"/>
                <w:sz w:val="15"/>
                <w:lang w:val="en-US"/>
              </w:rPr>
              <w:t>}</w:t>
            </w:r>
          </w:p>
          <w:p w14:paraId="3742A7B2" w14:textId="77777777" w:rsidR="00636A0C" w:rsidRPr="00BA3DC0" w:rsidRDefault="00636A0C" w:rsidP="00636A0C">
            <w:pPr>
              <w:spacing w:line="150" w:lineRule="exact"/>
              <w:ind w:left="254"/>
              <w:rPr>
                <w:rFonts w:ascii="Courier New"/>
                <w:sz w:val="15"/>
                <w:lang w:val="en-US"/>
              </w:rPr>
            </w:pPr>
            <w:r w:rsidRPr="00BA3DC0">
              <w:rPr>
                <w:rFonts w:ascii="Courier New"/>
                <w:sz w:val="15"/>
                <w:lang w:val="en-US"/>
              </w:rPr>
              <w:t>&lt;/style&gt;</w:t>
            </w:r>
          </w:p>
          <w:p w14:paraId="13282106" w14:textId="77777777" w:rsidR="00636A0C" w:rsidRPr="00BA3DC0" w:rsidRDefault="00636A0C" w:rsidP="00636A0C">
            <w:pPr>
              <w:spacing w:line="150" w:lineRule="exact"/>
              <w:ind w:left="164"/>
              <w:rPr>
                <w:rFonts w:ascii="Courier New"/>
                <w:sz w:val="15"/>
                <w:lang w:val="en-US"/>
              </w:rPr>
            </w:pPr>
            <w:r w:rsidRPr="00BA3DC0">
              <w:rPr>
                <w:rFonts w:ascii="Courier New"/>
                <w:sz w:val="15"/>
                <w:lang w:val="en-US"/>
              </w:rPr>
              <w:t>&lt;/head&gt;</w:t>
            </w:r>
          </w:p>
          <w:p w14:paraId="05878FFE" w14:textId="77777777" w:rsidR="00636A0C" w:rsidRPr="00BA3DC0" w:rsidRDefault="00636A0C" w:rsidP="00636A0C">
            <w:pPr>
              <w:spacing w:line="150" w:lineRule="exact"/>
              <w:ind w:left="164"/>
              <w:rPr>
                <w:rFonts w:ascii="Courier New"/>
                <w:sz w:val="15"/>
                <w:lang w:val="en-US"/>
              </w:rPr>
            </w:pPr>
            <w:r w:rsidRPr="00BA3DC0">
              <w:rPr>
                <w:rFonts w:ascii="Courier New"/>
                <w:sz w:val="15"/>
                <w:lang w:val="en-US"/>
              </w:rPr>
              <w:t>&lt;body&gt;</w:t>
            </w:r>
          </w:p>
          <w:p w14:paraId="3CABA837" w14:textId="77777777" w:rsidR="00636A0C" w:rsidRPr="00BA3DC0" w:rsidRDefault="00636A0C" w:rsidP="00636A0C">
            <w:pPr>
              <w:spacing w:line="150" w:lineRule="exact"/>
              <w:ind w:left="245"/>
              <w:rPr>
                <w:rFonts w:ascii="Courier New" w:hAnsi="Courier New"/>
                <w:sz w:val="15"/>
                <w:lang w:val="en-US"/>
              </w:rPr>
            </w:pPr>
            <w:r w:rsidRPr="00BA3DC0">
              <w:rPr>
                <w:rFonts w:ascii="Courier New" w:hAnsi="Courier New"/>
                <w:sz w:val="15"/>
                <w:lang w:val="en-US"/>
              </w:rPr>
              <w:t>&lt;h2&gt;</w:t>
            </w:r>
            <w:r w:rsidRPr="00BA3DC0">
              <w:rPr>
                <w:lang w:val="en-US"/>
              </w:rPr>
              <w:t xml:space="preserve"> </w:t>
            </w:r>
            <w:r>
              <w:rPr>
                <w:rFonts w:ascii="Courier New" w:hAnsi="Courier New"/>
                <w:sz w:val="15"/>
                <w:lang w:val="uk-UA"/>
              </w:rPr>
              <w:t>П</w:t>
            </w:r>
            <w:r w:rsidRPr="00BA3DC0">
              <w:rPr>
                <w:rFonts w:ascii="Courier New" w:hAnsi="Courier New"/>
                <w:sz w:val="15"/>
              </w:rPr>
              <w:t>опередження</w:t>
            </w:r>
            <w:r w:rsidRPr="00BA3DC0">
              <w:rPr>
                <w:rFonts w:ascii="Courier New" w:hAnsi="Courier New"/>
                <w:sz w:val="15"/>
                <w:lang w:val="en-US"/>
              </w:rPr>
              <w:t xml:space="preserve"> &lt;/h2&gt;</w:t>
            </w:r>
          </w:p>
          <w:p w14:paraId="20610E83" w14:textId="77777777" w:rsidR="00636A0C" w:rsidRPr="006A0C63" w:rsidRDefault="00636A0C" w:rsidP="00636A0C">
            <w:pPr>
              <w:spacing w:before="5" w:line="211" w:lineRule="auto"/>
              <w:ind w:left="331" w:right="2455"/>
              <w:rPr>
                <w:rFonts w:ascii="Courier New" w:hAnsi="Courier New"/>
                <w:sz w:val="15"/>
              </w:rPr>
            </w:pPr>
            <w:r>
              <w:rPr>
                <w:rFonts w:ascii="Courier New" w:hAnsi="Courier New"/>
                <w:sz w:val="15"/>
              </w:rPr>
              <w:t>&lt;p&gt;</w:t>
            </w:r>
            <w:r w:rsidRPr="006A0C63">
              <w:t xml:space="preserve"> </w:t>
            </w:r>
            <w:r w:rsidRPr="006A0C63">
              <w:rPr>
                <w:rFonts w:ascii="Courier New" w:hAnsi="Courier New"/>
                <w:sz w:val="15"/>
              </w:rPr>
              <w:t>Всі п</w:t>
            </w:r>
            <w:r>
              <w:rPr>
                <w:rFonts w:ascii="Courier New" w:hAnsi="Courier New"/>
                <w:sz w:val="15"/>
              </w:rPr>
              <w:t>ерераховані на сайті методи лов</w:t>
            </w:r>
            <w:r>
              <w:rPr>
                <w:rFonts w:ascii="Courier New" w:hAnsi="Courier New"/>
                <w:sz w:val="15"/>
                <w:lang w:val="uk-UA"/>
              </w:rPr>
              <w:t>лі</w:t>
            </w:r>
            <w:r w:rsidRPr="006A0C63">
              <w:rPr>
                <w:rFonts w:ascii="Courier New" w:hAnsi="Courier New"/>
                <w:sz w:val="15"/>
              </w:rPr>
              <w:t xml:space="preserve"> лева є теоретичними і базуються на обчислювальних методах. Автори не гарантують вашої безпеки при їх використанні і знімають з себе будь-яку відповідальність за результат. Пам'ятаєте, лев це хижак і</w:t>
            </w:r>
          </w:p>
          <w:p w14:paraId="46768AD6" w14:textId="77777777" w:rsidR="00636A0C" w:rsidRDefault="00636A0C" w:rsidP="00636A0C">
            <w:pPr>
              <w:spacing w:before="5" w:line="211" w:lineRule="auto"/>
              <w:ind w:left="331" w:right="2455"/>
              <w:rPr>
                <w:rFonts w:ascii="Courier New" w:hAnsi="Courier New"/>
                <w:sz w:val="15"/>
              </w:rPr>
            </w:pPr>
            <w:r w:rsidRPr="006A0C63">
              <w:rPr>
                <w:rFonts w:ascii="Courier New" w:hAnsi="Courier New"/>
                <w:sz w:val="15"/>
              </w:rPr>
              <w:t>небезпечна тварина!</w:t>
            </w:r>
            <w:r>
              <w:rPr>
                <w:rFonts w:ascii="Courier New" w:hAnsi="Courier New"/>
                <w:sz w:val="15"/>
              </w:rPr>
              <w:t>p&gt;</w:t>
            </w:r>
          </w:p>
          <w:p w14:paraId="4CB90603" w14:textId="77777777" w:rsidR="00636A0C" w:rsidRDefault="00636A0C" w:rsidP="00636A0C">
            <w:pPr>
              <w:spacing w:line="160" w:lineRule="exact"/>
              <w:ind w:left="245"/>
              <w:rPr>
                <w:rFonts w:ascii="Courier New" w:hAnsi="Courier New"/>
                <w:sz w:val="15"/>
              </w:rPr>
            </w:pPr>
            <w:r>
              <w:rPr>
                <w:rFonts w:ascii="Courier New" w:hAnsi="Courier New"/>
                <w:sz w:val="15"/>
              </w:rPr>
              <w:t>&lt;div&gt;Арррргх!&lt;/div&gt;</w:t>
            </w:r>
          </w:p>
          <w:p w14:paraId="71288BDC" w14:textId="77777777" w:rsidR="00636A0C" w:rsidRDefault="00636A0C" w:rsidP="00636A0C">
            <w:pPr>
              <w:spacing w:before="3" w:line="160" w:lineRule="exact"/>
              <w:ind w:left="164"/>
              <w:rPr>
                <w:rFonts w:ascii="Courier New"/>
                <w:sz w:val="15"/>
              </w:rPr>
            </w:pPr>
            <w:r>
              <w:rPr>
                <w:rFonts w:ascii="Courier New"/>
                <w:sz w:val="15"/>
              </w:rPr>
              <w:t>&lt;/body&gt;</w:t>
            </w:r>
          </w:p>
          <w:p w14:paraId="3B8A70E8" w14:textId="77777777" w:rsidR="00636A0C" w:rsidRDefault="00636A0C" w:rsidP="00636A0C">
            <w:pPr>
              <w:spacing w:line="160" w:lineRule="exact"/>
              <w:ind w:left="74"/>
              <w:rPr>
                <w:rFonts w:ascii="Courier New"/>
                <w:sz w:val="15"/>
              </w:rPr>
            </w:pPr>
            <w:r>
              <w:rPr>
                <w:rFonts w:ascii="Courier New"/>
                <w:sz w:val="15"/>
              </w:rPr>
              <w:t>&lt;/html&gt;</w:t>
            </w:r>
          </w:p>
          <w:p w14:paraId="491A4308" w14:textId="77777777" w:rsidR="00636A0C" w:rsidRDefault="00636A0C" w:rsidP="002C57A6">
            <w:pPr>
              <w:pStyle w:val="TableParagraph"/>
              <w:spacing w:line="360" w:lineRule="auto"/>
              <w:ind w:left="74"/>
              <w:rPr>
                <w:sz w:val="15"/>
              </w:rPr>
            </w:pPr>
          </w:p>
        </w:tc>
      </w:tr>
    </w:tbl>
    <w:p w14:paraId="4A948E65" w14:textId="77777777" w:rsidR="005E7977" w:rsidRDefault="005E7977" w:rsidP="00253FB5">
      <w:pPr>
        <w:pStyle w:val="a3"/>
        <w:spacing w:line="360" w:lineRule="auto"/>
        <w:rPr>
          <w:sz w:val="20"/>
        </w:rPr>
      </w:pPr>
    </w:p>
    <w:p w14:paraId="40279C32" w14:textId="77777777" w:rsidR="005E7977" w:rsidRDefault="006A0C63" w:rsidP="00636A0C">
      <w:pPr>
        <w:pStyle w:val="a3"/>
        <w:spacing w:line="360" w:lineRule="auto"/>
      </w:pPr>
      <w:r w:rsidRPr="006A0C63">
        <w:t xml:space="preserve">Результат даного </w:t>
      </w:r>
      <w:r>
        <w:t xml:space="preserve">прикладу показаний на </w:t>
      </w:r>
      <w:r w:rsidR="00913701">
        <w:rPr>
          <w:lang w:val="uk-UA"/>
        </w:rPr>
        <w:t>рис</w:t>
      </w:r>
      <w:r w:rsidRPr="006A0C63">
        <w:t>. 1.13.</w:t>
      </w:r>
    </w:p>
    <w:p w14:paraId="4AA00C65" w14:textId="77777777" w:rsidR="004D3937" w:rsidRDefault="004D3937" w:rsidP="00253FB5">
      <w:pPr>
        <w:pStyle w:val="a3"/>
        <w:spacing w:line="360" w:lineRule="auto"/>
        <w:ind w:left="105"/>
      </w:pPr>
    </w:p>
    <w:p w14:paraId="79085D8C" w14:textId="77777777" w:rsidR="005E7977" w:rsidRDefault="00675E61" w:rsidP="00253FB5">
      <w:pPr>
        <w:pStyle w:val="a3"/>
        <w:spacing w:line="360" w:lineRule="auto"/>
        <w:jc w:val="center"/>
        <w:rPr>
          <w:sz w:val="13"/>
        </w:rPr>
      </w:pPr>
      <w:r>
        <w:rPr>
          <w:noProof/>
          <w:lang w:val="en-US" w:eastAsia="en-US" w:bidi="ar-SA"/>
        </w:rPr>
        <w:drawing>
          <wp:inline distT="0" distB="0" distL="0" distR="0" wp14:anchorId="26E98381" wp14:editId="6766BD88">
            <wp:extent cx="4272915" cy="2705498"/>
            <wp:effectExtent l="0" t="0" r="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282148" cy="2711344"/>
                    </a:xfrm>
                    <a:prstGeom prst="rect">
                      <a:avLst/>
                    </a:prstGeom>
                  </pic:spPr>
                </pic:pic>
              </a:graphicData>
            </a:graphic>
          </wp:inline>
        </w:drawing>
      </w:r>
    </w:p>
    <w:p w14:paraId="50F9C26A" w14:textId="77777777" w:rsidR="005E7977" w:rsidRDefault="00913701" w:rsidP="00253FB5">
      <w:pPr>
        <w:spacing w:line="360" w:lineRule="auto"/>
        <w:ind w:left="1697" w:right="1745"/>
        <w:jc w:val="center"/>
        <w:rPr>
          <w:rFonts w:ascii="Georgia" w:hAnsi="Georgia"/>
          <w:i/>
          <w:sz w:val="17"/>
        </w:rPr>
      </w:pPr>
      <w:r>
        <w:rPr>
          <w:rFonts w:ascii="Georgia" w:hAnsi="Georgia"/>
          <w:i/>
          <w:color w:val="666666"/>
          <w:sz w:val="17"/>
          <w:lang w:val="uk-UA"/>
        </w:rPr>
        <w:t>Рис</w:t>
      </w:r>
      <w:r w:rsidR="006A0C63" w:rsidRPr="006A0C63">
        <w:rPr>
          <w:rFonts w:ascii="Georgia" w:hAnsi="Georgia"/>
          <w:i/>
          <w:color w:val="666666"/>
          <w:sz w:val="17"/>
        </w:rPr>
        <w:t>. 1.13. Кольори на веб-сторінці</w:t>
      </w:r>
    </w:p>
    <w:p w14:paraId="18A42E68" w14:textId="77777777" w:rsidR="005E7977" w:rsidRDefault="005E7977" w:rsidP="00253FB5">
      <w:pPr>
        <w:pStyle w:val="a3"/>
        <w:spacing w:line="360" w:lineRule="auto"/>
        <w:rPr>
          <w:rFonts w:ascii="Georgia"/>
          <w:i/>
          <w:sz w:val="26"/>
        </w:rPr>
      </w:pPr>
    </w:p>
    <w:p w14:paraId="6D9513B6" w14:textId="77777777" w:rsidR="005E7977" w:rsidRDefault="00C542A1" w:rsidP="00253FB5">
      <w:pPr>
        <w:pStyle w:val="5"/>
        <w:spacing w:line="360" w:lineRule="auto"/>
      </w:pPr>
      <w:r>
        <w:rPr>
          <w:color w:val="BD2026"/>
        </w:rPr>
        <w:t>Адреса</w:t>
      </w:r>
    </w:p>
    <w:p w14:paraId="0B221559" w14:textId="77777777" w:rsidR="005E7977" w:rsidRDefault="006A0C63" w:rsidP="00253FB5">
      <w:pPr>
        <w:pStyle w:val="a3"/>
        <w:spacing w:line="360" w:lineRule="auto"/>
        <w:ind w:left="105" w:right="183"/>
      </w:pPr>
      <w:r w:rsidRPr="006A0C63">
        <w:t xml:space="preserve">Адреси застосовуються для вказівки шляху до файлу, наприклад, для установки фонової картинки на сторінці. Для цього застосовується ключове слово </w:t>
      </w:r>
      <w:r w:rsidR="0010651F">
        <w:rPr>
          <w:color w:val="39892F"/>
        </w:rPr>
        <w:t>url()</w:t>
      </w:r>
      <w:r w:rsidR="0010651F">
        <w:t xml:space="preserve">, </w:t>
      </w:r>
      <w:r w:rsidRPr="006A0C63">
        <w:t>всередині дужок пишеться відносний або абсолютний адресу файлу. При цьому адрес</w:t>
      </w:r>
      <w:ins w:id="624" w:author="Пользователь Windows" w:date="2019-12-19T06:14:00Z">
        <w:r w:rsidR="008E39BD">
          <w:rPr>
            <w:lang w:val="uk-UA"/>
          </w:rPr>
          <w:t>и</w:t>
        </w:r>
      </w:ins>
      <w:del w:id="625" w:author="Пользователь Windows" w:date="2019-12-19T06:14:00Z">
        <w:r w:rsidRPr="006A0C63" w:rsidDel="008E39BD">
          <w:delText>а</w:delText>
        </w:r>
      </w:del>
      <w:r w:rsidRPr="006A0C63">
        <w:t xml:space="preserve"> можна задавати в необов'язкових одинарних або подвійних лапках (приклад 1.25).</w:t>
      </w:r>
    </w:p>
    <w:p w14:paraId="35999DEC" w14:textId="77777777" w:rsidR="005E7977" w:rsidRDefault="005E7977" w:rsidP="00253FB5">
      <w:pPr>
        <w:pStyle w:val="a3"/>
        <w:spacing w:line="360" w:lineRule="auto"/>
        <w:rPr>
          <w:sz w:val="20"/>
        </w:rPr>
      </w:pPr>
    </w:p>
    <w:p w14:paraId="614C2F1D" w14:textId="77777777" w:rsidR="00636A0C" w:rsidRDefault="00636A0C">
      <w:r>
        <w:br w:type="page"/>
      </w:r>
    </w:p>
    <w:tbl>
      <w:tblPr>
        <w:tblStyle w:val="TableNormal"/>
        <w:tblW w:w="9203" w:type="dxa"/>
        <w:tblInd w:w="433" w:type="dxa"/>
        <w:tblLayout w:type="fixed"/>
        <w:tblLook w:val="01E0" w:firstRow="1" w:lastRow="1" w:firstColumn="1" w:lastColumn="1" w:noHBand="0" w:noVBand="0"/>
      </w:tblPr>
      <w:tblGrid>
        <w:gridCol w:w="5171"/>
        <w:gridCol w:w="770"/>
        <w:gridCol w:w="620"/>
        <w:gridCol w:w="353"/>
        <w:gridCol w:w="332"/>
        <w:gridCol w:w="332"/>
        <w:gridCol w:w="343"/>
        <w:gridCol w:w="461"/>
        <w:gridCol w:w="365"/>
        <w:gridCol w:w="456"/>
      </w:tblGrid>
      <w:tr w:rsidR="005E7977" w14:paraId="5CF81EFB" w14:textId="77777777" w:rsidTr="00636A0C">
        <w:trPr>
          <w:trHeight w:val="235"/>
        </w:trPr>
        <w:tc>
          <w:tcPr>
            <w:tcW w:w="5171" w:type="dxa"/>
            <w:tcBorders>
              <w:right w:val="single" w:sz="6" w:space="0" w:color="666666"/>
            </w:tcBorders>
          </w:tcPr>
          <w:p w14:paraId="42B85735" w14:textId="77777777" w:rsidR="005E7977" w:rsidRDefault="006A0C63" w:rsidP="00253FB5">
            <w:pPr>
              <w:pStyle w:val="TableParagraph"/>
              <w:spacing w:line="360" w:lineRule="auto"/>
              <w:ind w:left="-1"/>
              <w:rPr>
                <w:rFonts w:ascii="Arial Black" w:hAnsi="Arial Black"/>
                <w:sz w:val="15"/>
              </w:rPr>
            </w:pPr>
            <w:r w:rsidRPr="006A0C63">
              <w:rPr>
                <w:rFonts w:ascii="Arial Black" w:hAnsi="Arial Black"/>
                <w:color w:val="685C53"/>
                <w:sz w:val="15"/>
              </w:rPr>
              <w:lastRenderedPageBreak/>
              <w:t>Приклад 1.25. Адреса графічного файлу</w:t>
            </w:r>
          </w:p>
        </w:tc>
        <w:tc>
          <w:tcPr>
            <w:tcW w:w="770" w:type="dxa"/>
            <w:tcBorders>
              <w:left w:val="single" w:sz="6" w:space="0" w:color="666666"/>
              <w:right w:val="double" w:sz="2" w:space="0" w:color="666666"/>
            </w:tcBorders>
            <w:shd w:val="clear" w:color="auto" w:fill="CEE2D3"/>
          </w:tcPr>
          <w:p w14:paraId="34F666C5" w14:textId="77777777" w:rsidR="005E7977" w:rsidRDefault="00C542A1" w:rsidP="00253FB5">
            <w:pPr>
              <w:pStyle w:val="TableParagraph"/>
              <w:spacing w:line="360" w:lineRule="auto"/>
              <w:rPr>
                <w:rFonts w:ascii="Arial"/>
                <w:sz w:val="13"/>
              </w:rPr>
            </w:pPr>
            <w:r>
              <w:rPr>
                <w:rFonts w:ascii="Arial"/>
                <w:sz w:val="13"/>
              </w:rPr>
              <w:t>XHTML 1.0</w:t>
            </w:r>
          </w:p>
        </w:tc>
        <w:tc>
          <w:tcPr>
            <w:tcW w:w="620" w:type="dxa"/>
            <w:tcBorders>
              <w:left w:val="double" w:sz="2" w:space="0" w:color="666666"/>
              <w:right w:val="double" w:sz="2" w:space="0" w:color="666666"/>
            </w:tcBorders>
            <w:shd w:val="clear" w:color="auto" w:fill="CEE2D3"/>
          </w:tcPr>
          <w:p w14:paraId="6BD15739" w14:textId="77777777" w:rsidR="005E7977" w:rsidRDefault="00C542A1" w:rsidP="00253FB5">
            <w:pPr>
              <w:pStyle w:val="TableParagraph"/>
              <w:spacing w:line="360" w:lineRule="auto"/>
              <w:ind w:left="47"/>
              <w:rPr>
                <w:rFonts w:ascii="Arial"/>
                <w:sz w:val="13"/>
              </w:rPr>
            </w:pPr>
            <w:r>
              <w:rPr>
                <w:rFonts w:ascii="Arial"/>
                <w:sz w:val="13"/>
              </w:rPr>
              <w:t>CSS 2.1</w:t>
            </w:r>
          </w:p>
        </w:tc>
        <w:tc>
          <w:tcPr>
            <w:tcW w:w="353" w:type="dxa"/>
            <w:tcBorders>
              <w:left w:val="double" w:sz="2" w:space="0" w:color="666666"/>
              <w:right w:val="single" w:sz="6" w:space="0" w:color="666666"/>
            </w:tcBorders>
            <w:shd w:val="clear" w:color="auto" w:fill="CEE2D3"/>
          </w:tcPr>
          <w:p w14:paraId="590C26BB" w14:textId="77777777" w:rsidR="005E7977" w:rsidRDefault="00C542A1" w:rsidP="00253FB5">
            <w:pPr>
              <w:pStyle w:val="TableParagraph"/>
              <w:spacing w:line="360" w:lineRule="auto"/>
              <w:ind w:left="47"/>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4236CC0B" w14:textId="77777777" w:rsidR="005E7977" w:rsidRDefault="00C542A1" w:rsidP="00253FB5">
            <w:pPr>
              <w:pStyle w:val="TableParagraph"/>
              <w:spacing w:line="360" w:lineRule="auto"/>
              <w:ind w:left="41"/>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4B3EA25B" w14:textId="77777777" w:rsidR="005E7977" w:rsidRDefault="00C542A1" w:rsidP="00253FB5">
            <w:pPr>
              <w:pStyle w:val="TableParagraph"/>
              <w:spacing w:line="360" w:lineRule="auto"/>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3CE7472A" w14:textId="77777777" w:rsidR="005E7977" w:rsidRDefault="00C542A1" w:rsidP="00253FB5">
            <w:pPr>
              <w:pStyle w:val="TableParagraph"/>
              <w:spacing w:line="360" w:lineRule="auto"/>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0FA1E263" w14:textId="77777777" w:rsidR="005E7977" w:rsidRDefault="00C542A1" w:rsidP="00253FB5">
            <w:pPr>
              <w:pStyle w:val="TableParagraph"/>
              <w:spacing w:line="360" w:lineRule="auto"/>
              <w:ind w:left="39"/>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5076B86B" w14:textId="77777777" w:rsidR="005E7977" w:rsidRDefault="00C542A1" w:rsidP="00253FB5">
            <w:pPr>
              <w:pStyle w:val="TableParagraph"/>
              <w:spacing w:line="360" w:lineRule="auto"/>
              <w:ind w:left="38"/>
              <w:rPr>
                <w:rFonts w:ascii="Arial"/>
                <w:sz w:val="13"/>
              </w:rPr>
            </w:pPr>
            <w:r>
              <w:rPr>
                <w:rFonts w:ascii="Arial"/>
                <w:sz w:val="13"/>
              </w:rPr>
              <w:t>Sa 5</w:t>
            </w:r>
          </w:p>
        </w:tc>
        <w:tc>
          <w:tcPr>
            <w:tcW w:w="456" w:type="dxa"/>
            <w:tcBorders>
              <w:left w:val="single" w:sz="6" w:space="0" w:color="666666"/>
            </w:tcBorders>
            <w:shd w:val="clear" w:color="auto" w:fill="CEE2D3"/>
          </w:tcPr>
          <w:p w14:paraId="758DD382" w14:textId="77777777" w:rsidR="005E7977" w:rsidRDefault="00C542A1" w:rsidP="00253FB5">
            <w:pPr>
              <w:pStyle w:val="TableParagraph"/>
              <w:spacing w:line="360" w:lineRule="auto"/>
              <w:ind w:left="36"/>
              <w:rPr>
                <w:rFonts w:ascii="Arial"/>
                <w:sz w:val="13"/>
              </w:rPr>
            </w:pPr>
            <w:r>
              <w:rPr>
                <w:rFonts w:ascii="Arial"/>
                <w:sz w:val="13"/>
              </w:rPr>
              <w:t>Fx 3.6</w:t>
            </w:r>
          </w:p>
        </w:tc>
      </w:tr>
      <w:tr w:rsidR="005E7977" w14:paraId="6442885D" w14:textId="77777777" w:rsidTr="00636A0C">
        <w:trPr>
          <w:trHeight w:val="3144"/>
        </w:trPr>
        <w:tc>
          <w:tcPr>
            <w:tcW w:w="9203" w:type="dxa"/>
            <w:gridSpan w:val="10"/>
            <w:shd w:val="clear" w:color="auto" w:fill="F8F7F2"/>
          </w:tcPr>
          <w:p w14:paraId="35C96DA8" w14:textId="77777777" w:rsidR="005E7977" w:rsidRPr="00EB5600" w:rsidRDefault="00C542A1" w:rsidP="00E50F55">
            <w:pPr>
              <w:pStyle w:val="TableParagraph"/>
              <w:ind w:left="254" w:right="4059" w:hanging="180"/>
              <w:rPr>
                <w:sz w:val="15"/>
                <w:lang w:val="en-US"/>
              </w:rPr>
            </w:pPr>
            <w:r w:rsidRPr="00EB5600">
              <w:rPr>
                <w:sz w:val="15"/>
                <w:lang w:val="en-US"/>
              </w:rPr>
              <w:t xml:space="preserve">&lt;!DOCTYPE html PUBLIC "-//W3C//DTD XHTML 1.0 Strict//EN" </w:t>
            </w:r>
            <w:r w:rsidR="003D6273">
              <w:fldChar w:fldCharType="begin"/>
            </w:r>
            <w:r w:rsidR="003D6273" w:rsidRPr="003D6273">
              <w:rPr>
                <w:lang w:val="en-US"/>
                <w:rPrChange w:id="626" w:author="Пользователь Windows" w:date="2019-12-19T05:25:00Z">
                  <w:rPr/>
                </w:rPrChange>
              </w:rPr>
              <w:instrText>HYPERLINK "http://www.w3.org/TR/xhtml1/DTD/xhtml1-strict.dtd" \h</w:instrText>
            </w:r>
            <w:r w:rsidR="003D6273">
              <w:fldChar w:fldCharType="separate"/>
            </w:r>
            <w:r w:rsidRPr="00EB5600">
              <w:rPr>
                <w:sz w:val="15"/>
                <w:lang w:val="en-US"/>
              </w:rPr>
              <w:t>"http://www.w3.org/TR/xhtml1/DTD/xhtml1</w:t>
            </w:r>
            <w:r w:rsidR="003D6273">
              <w:fldChar w:fldCharType="end"/>
            </w:r>
            <w:r w:rsidRPr="00EB5600">
              <w:rPr>
                <w:sz w:val="15"/>
                <w:lang w:val="en-US"/>
              </w:rPr>
              <w:t>-</w:t>
            </w:r>
            <w:r w:rsidR="003D6273">
              <w:fldChar w:fldCharType="begin"/>
            </w:r>
            <w:r w:rsidR="003D6273" w:rsidRPr="003D6273">
              <w:rPr>
                <w:lang w:val="en-US"/>
                <w:rPrChange w:id="627" w:author="Пользователь Windows" w:date="2019-12-19T05:25:00Z">
                  <w:rPr/>
                </w:rPrChange>
              </w:rPr>
              <w:instrText>HYPERLINK "http://www.w3.org/TR/xhtml1/DTD/xhtml1-strict.dtd" \h</w:instrText>
            </w:r>
            <w:r w:rsidR="003D6273">
              <w:fldChar w:fldCharType="separate"/>
            </w:r>
            <w:r w:rsidRPr="00EB5600">
              <w:rPr>
                <w:sz w:val="15"/>
                <w:lang w:val="en-US"/>
              </w:rPr>
              <w:t>strict.dtd"&gt;</w:t>
            </w:r>
            <w:r w:rsidR="003D6273">
              <w:fldChar w:fldCharType="end"/>
            </w:r>
          </w:p>
          <w:p w14:paraId="0B80A425" w14:textId="77777777" w:rsidR="005E7977" w:rsidRPr="00EB5600" w:rsidRDefault="00C542A1" w:rsidP="00E50F55">
            <w:pPr>
              <w:pStyle w:val="TableParagraph"/>
              <w:ind w:left="74"/>
              <w:rPr>
                <w:sz w:val="15"/>
                <w:lang w:val="en-US"/>
              </w:rPr>
            </w:pPr>
            <w:r w:rsidRPr="00EB5600">
              <w:rPr>
                <w:sz w:val="15"/>
                <w:lang w:val="en-US"/>
              </w:rPr>
              <w:t xml:space="preserve">&lt;html </w:t>
            </w:r>
            <w:r w:rsidR="003D6273">
              <w:fldChar w:fldCharType="begin"/>
            </w:r>
            <w:r w:rsidR="003D6273" w:rsidRPr="003D6273">
              <w:rPr>
                <w:lang w:val="en-US"/>
                <w:rPrChange w:id="628" w:author="Пользователь Windows" w:date="2019-12-19T05:25:00Z">
                  <w:rPr/>
                </w:rPrChange>
              </w:rPr>
              <w:instrText>HYPERLINK "http://www.w3.org/1999/xhtml" \h</w:instrText>
            </w:r>
            <w:r w:rsidR="003D6273">
              <w:fldChar w:fldCharType="separate"/>
            </w:r>
            <w:r w:rsidRPr="00EB5600">
              <w:rPr>
                <w:sz w:val="15"/>
                <w:lang w:val="en-US"/>
              </w:rPr>
              <w:t>xmlns="http://www.w3.org/1999/xhtml"&gt;</w:t>
            </w:r>
            <w:r w:rsidR="003D6273">
              <w:fldChar w:fldCharType="end"/>
            </w:r>
          </w:p>
          <w:p w14:paraId="6125D84F" w14:textId="77777777" w:rsidR="005E7977" w:rsidRPr="00EB5600" w:rsidRDefault="00C542A1" w:rsidP="00E50F55">
            <w:pPr>
              <w:pStyle w:val="TableParagraph"/>
              <w:ind w:left="164"/>
              <w:rPr>
                <w:sz w:val="15"/>
                <w:lang w:val="en-US"/>
              </w:rPr>
            </w:pPr>
            <w:r w:rsidRPr="00EB5600">
              <w:rPr>
                <w:sz w:val="15"/>
                <w:lang w:val="en-US"/>
              </w:rPr>
              <w:t>&lt;head&gt;</w:t>
            </w:r>
          </w:p>
          <w:p w14:paraId="03E849BC" w14:textId="77777777" w:rsidR="005E7977" w:rsidRPr="00EB5600" w:rsidRDefault="00C542A1" w:rsidP="00E50F55">
            <w:pPr>
              <w:pStyle w:val="TableParagraph"/>
              <w:ind w:left="254"/>
              <w:rPr>
                <w:sz w:val="15"/>
                <w:lang w:val="en-US"/>
              </w:rPr>
            </w:pPr>
            <w:r w:rsidRPr="00EB5600">
              <w:rPr>
                <w:sz w:val="15"/>
                <w:lang w:val="en-US"/>
              </w:rPr>
              <w:t>&lt;meta http-equiv="Content-Type" content="text/html; charset=utf-8" /&gt;</w:t>
            </w:r>
          </w:p>
          <w:p w14:paraId="01616E84" w14:textId="77777777" w:rsidR="005E7977" w:rsidRPr="00EB5600" w:rsidRDefault="00C542A1" w:rsidP="00E50F55">
            <w:pPr>
              <w:pStyle w:val="TableParagraph"/>
              <w:ind w:left="245"/>
              <w:rPr>
                <w:sz w:val="15"/>
                <w:lang w:val="en-US"/>
              </w:rPr>
            </w:pPr>
            <w:r w:rsidRPr="00EB5600">
              <w:rPr>
                <w:sz w:val="15"/>
                <w:lang w:val="en-US"/>
              </w:rPr>
              <w:t>&lt;title&gt;</w:t>
            </w:r>
            <w:r w:rsidR="006A0C63" w:rsidRPr="00412CAE">
              <w:rPr>
                <w:lang w:val="en-US"/>
              </w:rPr>
              <w:t xml:space="preserve"> </w:t>
            </w:r>
            <w:r w:rsidR="006A0C63" w:rsidRPr="006A0C63">
              <w:rPr>
                <w:sz w:val="15"/>
                <w:lang w:val="en-US"/>
              </w:rPr>
              <w:t>Додавання фону</w:t>
            </w:r>
            <w:r w:rsidR="006A0C63" w:rsidRPr="00EB5600">
              <w:rPr>
                <w:sz w:val="15"/>
                <w:lang w:val="en-US"/>
              </w:rPr>
              <w:t xml:space="preserve"> </w:t>
            </w:r>
            <w:r w:rsidRPr="00EB5600">
              <w:rPr>
                <w:sz w:val="15"/>
                <w:lang w:val="en-US"/>
              </w:rPr>
              <w:t>&lt;/title&gt;</w:t>
            </w:r>
          </w:p>
          <w:p w14:paraId="11D980CB" w14:textId="77777777" w:rsidR="005E7977" w:rsidRPr="00EB5600" w:rsidRDefault="00C542A1" w:rsidP="00E50F55">
            <w:pPr>
              <w:pStyle w:val="TableParagraph"/>
              <w:ind w:left="344" w:right="6809" w:hanging="90"/>
              <w:rPr>
                <w:sz w:val="15"/>
                <w:lang w:val="en-US"/>
              </w:rPr>
            </w:pPr>
            <w:r w:rsidRPr="00EB5600">
              <w:rPr>
                <w:sz w:val="15"/>
                <w:lang w:val="en-US"/>
              </w:rPr>
              <w:t>&lt;style type="text/css"&gt; BODY {</w:t>
            </w:r>
          </w:p>
          <w:p w14:paraId="602EA01F" w14:textId="77777777" w:rsidR="005E7977" w:rsidRPr="00EB5600" w:rsidRDefault="00C542A1" w:rsidP="00E50F55">
            <w:pPr>
              <w:pStyle w:val="TableParagraph"/>
              <w:ind w:left="434"/>
              <w:rPr>
                <w:sz w:val="15"/>
                <w:lang w:val="en-US"/>
              </w:rPr>
            </w:pPr>
            <w:r w:rsidRPr="00EB5600">
              <w:rPr>
                <w:sz w:val="15"/>
                <w:lang w:val="en-US"/>
              </w:rPr>
              <w:t xml:space="preserve">background: </w:t>
            </w:r>
            <w:r w:rsidR="003D6273">
              <w:fldChar w:fldCharType="begin"/>
            </w:r>
            <w:r w:rsidR="003D6273" w:rsidRPr="003D6273">
              <w:rPr>
                <w:lang w:val="en-US"/>
                <w:rPrChange w:id="629" w:author="Пользователь Windows" w:date="2019-12-19T05:25:00Z">
                  <w:rPr/>
                </w:rPrChange>
              </w:rPr>
              <w:instrText>HYPERLINK "http://webimg.ru/images/156_1.png%27)" \h</w:instrText>
            </w:r>
            <w:r w:rsidR="003D6273">
              <w:fldChar w:fldCharType="separate"/>
            </w:r>
            <w:r w:rsidRPr="00EB5600">
              <w:rPr>
                <w:sz w:val="15"/>
                <w:lang w:val="en-US"/>
              </w:rPr>
              <w:t xml:space="preserve">url('http://webimg.ru/images/156_1.png') </w:t>
            </w:r>
            <w:r w:rsidR="003D6273">
              <w:fldChar w:fldCharType="end"/>
            </w:r>
            <w:r w:rsidRPr="00EB5600">
              <w:rPr>
                <w:sz w:val="15"/>
                <w:lang w:val="en-US"/>
              </w:rPr>
              <w:t>no-repeat;</w:t>
            </w:r>
          </w:p>
          <w:p w14:paraId="77C1A953" w14:textId="77777777" w:rsidR="005E7977" w:rsidRPr="00EB5600" w:rsidRDefault="00C542A1" w:rsidP="00E50F55">
            <w:pPr>
              <w:pStyle w:val="TableParagraph"/>
              <w:ind w:left="344" w:right="8411"/>
              <w:rPr>
                <w:sz w:val="15"/>
                <w:lang w:val="en-US"/>
              </w:rPr>
            </w:pPr>
            <w:r w:rsidRPr="00EB5600">
              <w:rPr>
                <w:sz w:val="15"/>
                <w:lang w:val="en-US"/>
              </w:rPr>
              <w:t>} DIV</w:t>
            </w:r>
            <w:r w:rsidRPr="00EB5600">
              <w:rPr>
                <w:spacing w:val="-7"/>
                <w:sz w:val="15"/>
                <w:lang w:val="en-US"/>
              </w:rPr>
              <w:t xml:space="preserve"> </w:t>
            </w:r>
            <w:r w:rsidRPr="00EB5600">
              <w:rPr>
                <w:spacing w:val="-15"/>
                <w:sz w:val="15"/>
                <w:lang w:val="en-US"/>
              </w:rPr>
              <w:t>{</w:t>
            </w:r>
          </w:p>
          <w:p w14:paraId="5B89D86D" w14:textId="77777777" w:rsidR="005E7977" w:rsidRPr="00EB5600" w:rsidRDefault="00C542A1" w:rsidP="00E50F55">
            <w:pPr>
              <w:pStyle w:val="TableParagraph"/>
              <w:ind w:left="434" w:right="4592"/>
              <w:rPr>
                <w:sz w:val="15"/>
                <w:lang w:val="en-US"/>
              </w:rPr>
            </w:pPr>
            <w:r w:rsidRPr="00EB5600">
              <w:rPr>
                <w:sz w:val="15"/>
                <w:lang w:val="en-US"/>
              </w:rPr>
              <w:t>background: url(images/warning.png) no-repeat; padding-left: 140px;</w:t>
            </w:r>
          </w:p>
          <w:p w14:paraId="5240B06D" w14:textId="77777777" w:rsidR="005E7977" w:rsidRDefault="00C542A1" w:rsidP="00E50F55">
            <w:pPr>
              <w:pStyle w:val="TableParagraph"/>
              <w:ind w:left="344"/>
              <w:rPr>
                <w:sz w:val="15"/>
              </w:rPr>
            </w:pPr>
            <w:r>
              <w:rPr>
                <w:w w:val="99"/>
                <w:sz w:val="15"/>
              </w:rPr>
              <w:t>}</w:t>
            </w:r>
          </w:p>
          <w:p w14:paraId="16BD35D8" w14:textId="77777777" w:rsidR="005E7977" w:rsidRDefault="00C542A1" w:rsidP="00E50F55">
            <w:pPr>
              <w:pStyle w:val="TableParagraph"/>
              <w:ind w:left="254"/>
              <w:rPr>
                <w:sz w:val="15"/>
              </w:rPr>
            </w:pPr>
            <w:r>
              <w:rPr>
                <w:sz w:val="15"/>
              </w:rPr>
              <w:t>&lt;/style&gt;</w:t>
            </w:r>
          </w:p>
          <w:p w14:paraId="73C756B0" w14:textId="77777777" w:rsidR="005E7977" w:rsidRDefault="00C542A1" w:rsidP="00E50F55">
            <w:pPr>
              <w:pStyle w:val="TableParagraph"/>
              <w:ind w:left="164"/>
              <w:rPr>
                <w:sz w:val="15"/>
              </w:rPr>
            </w:pPr>
            <w:r>
              <w:rPr>
                <w:sz w:val="15"/>
              </w:rPr>
              <w:t>&lt;/head&gt;</w:t>
            </w:r>
          </w:p>
          <w:p w14:paraId="4155991F" w14:textId="77777777" w:rsidR="005E7977" w:rsidRDefault="00C542A1" w:rsidP="00E50F55">
            <w:pPr>
              <w:pStyle w:val="TableParagraph"/>
              <w:ind w:left="164"/>
              <w:rPr>
                <w:sz w:val="15"/>
              </w:rPr>
            </w:pPr>
            <w:r>
              <w:rPr>
                <w:sz w:val="15"/>
              </w:rPr>
              <w:t>&lt;body&gt;</w:t>
            </w:r>
          </w:p>
          <w:p w14:paraId="0BE0056B" w14:textId="77777777" w:rsidR="005E7977" w:rsidRDefault="00C542A1" w:rsidP="00E50F55">
            <w:pPr>
              <w:pStyle w:val="TableParagraph"/>
              <w:ind w:left="331"/>
              <w:rPr>
                <w:sz w:val="15"/>
              </w:rPr>
            </w:pPr>
            <w:r>
              <w:rPr>
                <w:sz w:val="15"/>
              </w:rPr>
              <w:t>&lt;div&gt;</w:t>
            </w:r>
            <w:r w:rsidR="006A0C63">
              <w:t xml:space="preserve"> </w:t>
            </w:r>
            <w:r w:rsidR="006A0C63" w:rsidRPr="006A0C63">
              <w:rPr>
                <w:sz w:val="15"/>
              </w:rPr>
              <w:t>Увага, запитувана сторінка не знайдена</w:t>
            </w:r>
            <w:r>
              <w:rPr>
                <w:sz w:val="15"/>
              </w:rPr>
              <w:t>!&lt;/div&gt;</w:t>
            </w:r>
          </w:p>
          <w:p w14:paraId="2C3C9477" w14:textId="77777777" w:rsidR="005E7977" w:rsidRDefault="00C542A1" w:rsidP="00E50F55">
            <w:pPr>
              <w:pStyle w:val="TableParagraph"/>
              <w:ind w:left="164"/>
              <w:rPr>
                <w:sz w:val="15"/>
              </w:rPr>
            </w:pPr>
            <w:r>
              <w:rPr>
                <w:sz w:val="15"/>
              </w:rPr>
              <w:t>&lt;/body&gt;</w:t>
            </w:r>
          </w:p>
          <w:p w14:paraId="2B1874B8" w14:textId="77777777" w:rsidR="005E7977" w:rsidRDefault="00C542A1" w:rsidP="00E50F55">
            <w:pPr>
              <w:pStyle w:val="TableParagraph"/>
              <w:ind w:left="74"/>
              <w:rPr>
                <w:sz w:val="15"/>
              </w:rPr>
            </w:pPr>
            <w:r>
              <w:rPr>
                <w:sz w:val="15"/>
              </w:rPr>
              <w:t>&lt;/html&gt;</w:t>
            </w:r>
          </w:p>
        </w:tc>
      </w:tr>
    </w:tbl>
    <w:p w14:paraId="67764999" w14:textId="77777777" w:rsidR="005E7977" w:rsidRDefault="005E7977" w:rsidP="00253FB5">
      <w:pPr>
        <w:pStyle w:val="a3"/>
        <w:spacing w:line="360" w:lineRule="auto"/>
        <w:rPr>
          <w:sz w:val="15"/>
        </w:rPr>
      </w:pPr>
    </w:p>
    <w:p w14:paraId="3FF26F6A" w14:textId="77777777" w:rsidR="005E7977" w:rsidRDefault="006A0C63" w:rsidP="00E50F55">
      <w:pPr>
        <w:pStyle w:val="a3"/>
        <w:spacing w:line="360" w:lineRule="auto"/>
        <w:ind w:left="105" w:right="183"/>
      </w:pPr>
      <w:r w:rsidRPr="006A0C63">
        <w:t xml:space="preserve">В даному прикладі в селекторі </w:t>
      </w:r>
      <w:r w:rsidRPr="006A0C63">
        <w:rPr>
          <w:color w:val="548DD4" w:themeColor="text2" w:themeTint="99"/>
        </w:rPr>
        <w:t>BODY</w:t>
      </w:r>
      <w:r w:rsidRPr="006A0C63">
        <w:t xml:space="preserve"> використовується </w:t>
      </w:r>
      <w:commentRangeStart w:id="630"/>
      <w:r w:rsidRPr="006A0C63">
        <w:t>абсолют</w:t>
      </w:r>
      <w:r w:rsidR="004D3937">
        <w:rPr>
          <w:lang w:val="uk-UA"/>
        </w:rPr>
        <w:t>на</w:t>
      </w:r>
      <w:r w:rsidRPr="006A0C63">
        <w:t xml:space="preserve"> адрес</w:t>
      </w:r>
      <w:r w:rsidR="004D3937">
        <w:rPr>
          <w:lang w:val="uk-UA"/>
        </w:rPr>
        <w:t>а</w:t>
      </w:r>
      <w:r w:rsidRPr="006A0C63">
        <w:t xml:space="preserve"> </w:t>
      </w:r>
      <w:commentRangeEnd w:id="630"/>
      <w:r w:rsidR="00DC5C07">
        <w:rPr>
          <w:rStyle w:val="ae"/>
        </w:rPr>
        <w:commentReference w:id="630"/>
      </w:r>
      <w:r w:rsidRPr="006A0C63">
        <w:t xml:space="preserve">до графічного файлу, а в селекторі </w:t>
      </w:r>
      <w:r w:rsidRPr="006A0C63">
        <w:rPr>
          <w:color w:val="548DD4" w:themeColor="text2" w:themeTint="99"/>
        </w:rPr>
        <w:t>DIV</w:t>
      </w:r>
      <w:r w:rsidRPr="006A0C63">
        <w:t xml:space="preserve"> - </w:t>
      </w:r>
      <w:commentRangeStart w:id="631"/>
      <w:r w:rsidRPr="006A0C63">
        <w:t>відносн</w:t>
      </w:r>
      <w:r w:rsidR="004D3937">
        <w:rPr>
          <w:lang w:val="uk-UA"/>
        </w:rPr>
        <w:t>а</w:t>
      </w:r>
      <w:r w:rsidRPr="006A0C63">
        <w:t>.</w:t>
      </w:r>
      <w:commentRangeEnd w:id="631"/>
      <w:r w:rsidR="00DC5C07">
        <w:rPr>
          <w:rStyle w:val="ae"/>
        </w:rPr>
        <w:commentReference w:id="631"/>
      </w:r>
    </w:p>
    <w:p w14:paraId="52A90083" w14:textId="77777777" w:rsidR="00E50F55" w:rsidRPr="00E50F55" w:rsidRDefault="00E50F55" w:rsidP="00E50F55">
      <w:pPr>
        <w:pStyle w:val="a3"/>
        <w:spacing w:line="360" w:lineRule="auto"/>
        <w:ind w:left="105" w:right="183"/>
      </w:pPr>
    </w:p>
    <w:p w14:paraId="3885749C" w14:textId="77777777" w:rsidR="005E7977" w:rsidRDefault="006A0C63" w:rsidP="00253FB5">
      <w:pPr>
        <w:pStyle w:val="5"/>
        <w:spacing w:line="360" w:lineRule="auto"/>
      </w:pPr>
      <w:r>
        <w:rPr>
          <w:color w:val="BD2026"/>
        </w:rPr>
        <w:t>Ключові</w:t>
      </w:r>
      <w:r w:rsidR="00C542A1">
        <w:rPr>
          <w:color w:val="BD2026"/>
        </w:rPr>
        <w:t xml:space="preserve"> слова</w:t>
      </w:r>
    </w:p>
    <w:p w14:paraId="72D76866" w14:textId="77777777" w:rsidR="005E7977" w:rsidRDefault="006A0C63" w:rsidP="00253FB5">
      <w:pPr>
        <w:pStyle w:val="a3"/>
        <w:spacing w:line="360" w:lineRule="auto"/>
        <w:ind w:left="105" w:right="183"/>
      </w:pPr>
      <w:r w:rsidRPr="006A0C63">
        <w:t>Як значення активно застосовуються ключові слова, які визначають бажаний результат дії стильових властивостей. Ключові слова пишуться без лапок.</w:t>
      </w:r>
    </w:p>
    <w:p w14:paraId="4CCD0831" w14:textId="55799676" w:rsidR="005E7977" w:rsidRDefault="00767651" w:rsidP="00253FB5">
      <w:pPr>
        <w:pStyle w:val="a3"/>
        <w:spacing w:line="360" w:lineRule="auto"/>
        <w:rPr>
          <w:sz w:val="11"/>
        </w:rPr>
      </w:pPr>
      <w:r>
        <w:rPr>
          <w:noProof/>
          <w:lang w:val="uk-UA" w:eastAsia="uk-UA" w:bidi="ar-SA"/>
        </w:rPr>
        <mc:AlternateContent>
          <mc:Choice Requires="wps">
            <w:drawing>
              <wp:anchor distT="0" distB="0" distL="0" distR="0" simplePos="0" relativeHeight="251756544" behindDoc="1" locked="0" layoutInCell="1" allowOverlap="1" wp14:anchorId="6B820A28" wp14:editId="62579846">
                <wp:simplePos x="0" y="0"/>
                <wp:positionH relativeFrom="page">
                  <wp:posOffset>981710</wp:posOffset>
                </wp:positionH>
                <wp:positionV relativeFrom="paragraph">
                  <wp:posOffset>102235</wp:posOffset>
                </wp:positionV>
                <wp:extent cx="5840730" cy="285750"/>
                <wp:effectExtent l="0" t="0" r="0" b="0"/>
                <wp:wrapTopAndBottom/>
                <wp:docPr id="294"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0730" cy="285750"/>
                        </a:xfrm>
                        <a:prstGeom prst="rect">
                          <a:avLst/>
                        </a:prstGeom>
                        <a:solidFill>
                          <a:srgbClr val="F8F7F2"/>
                        </a:solidFill>
                        <a:ln>
                          <a:noFill/>
                        </a:ln>
                      </wps:spPr>
                      <wps:txbx>
                        <w:txbxContent>
                          <w:p w14:paraId="2DCCF13E" w14:textId="77777777" w:rsidR="000A2EAA" w:rsidRDefault="000A2EAA">
                            <w:pPr>
                              <w:spacing w:before="82" w:line="211" w:lineRule="auto"/>
                              <w:ind w:left="74" w:right="5773"/>
                              <w:rPr>
                                <w:rFonts w:ascii="Courier New" w:hAnsi="Courier New"/>
                                <w:sz w:val="15"/>
                              </w:rPr>
                            </w:pPr>
                            <w:r>
                              <w:rPr>
                                <w:rFonts w:ascii="Courier New" w:hAnsi="Courier New"/>
                                <w:sz w:val="15"/>
                              </w:rPr>
                              <w:t>Правильно: P { text-align: right; } Нев</w:t>
                            </w:r>
                            <w:r>
                              <w:rPr>
                                <w:rFonts w:ascii="Courier New" w:hAnsi="Courier New"/>
                                <w:sz w:val="15"/>
                                <w:lang w:val="uk-UA"/>
                              </w:rPr>
                              <w:t>і</w:t>
                            </w:r>
                            <w:r>
                              <w:rPr>
                                <w:rFonts w:ascii="Courier New" w:hAnsi="Courier New"/>
                                <w:sz w:val="15"/>
                              </w:rPr>
                              <w:t>рно: P { text-align: "right";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820A28" id="Text Box 211" o:spid="_x0000_s1073" type="#_x0000_t202" style="position:absolute;margin-left:77.3pt;margin-top:8.05pt;width:459.9pt;height:22.5pt;z-index:-251559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" fillcolor="#f8f7f2" stroked="f">
                <v:textbox inset="0,0,0,0">
                  <w:txbxContent>
                    <w:p w14:paraId="2DCCF13E" w14:textId="77777777" w:rsidR="000A2EAA" w:rsidRDefault="000A2EAA">
                      <w:pPr>
                        <w:spacing w:before="82" w:line="211" w:lineRule="auto"/>
                        <w:ind w:left="74" w:right="5773"/>
                        <w:rPr>
                          <w:rFonts w:ascii="Courier New" w:hAnsi="Courier New"/>
                          <w:sz w:val="15"/>
                        </w:rPr>
                      </w:pPr>
                      <w:r>
                        <w:rPr>
                          <w:rFonts w:ascii="Courier New" w:hAnsi="Courier New"/>
                          <w:sz w:val="15"/>
                        </w:rPr>
                        <w:t>Правильно: P { text-align: right; } Нев</w:t>
                      </w:r>
                      <w:r>
                        <w:rPr>
                          <w:rFonts w:ascii="Courier New" w:hAnsi="Courier New"/>
                          <w:sz w:val="15"/>
                          <w:lang w:val="uk-UA"/>
                        </w:rPr>
                        <w:t>і</w:t>
                      </w:r>
                      <w:r>
                        <w:rPr>
                          <w:rFonts w:ascii="Courier New" w:hAnsi="Courier New"/>
                          <w:sz w:val="15"/>
                        </w:rPr>
                        <w:t>рно: P { text-align: "right"; }</w:t>
                      </w:r>
                    </w:p>
                  </w:txbxContent>
                </v:textbox>
                <w10:wrap type="topAndBottom" anchorx="page"/>
              </v:shape>
            </w:pict>
          </mc:Fallback>
        </mc:AlternateContent>
      </w:r>
    </w:p>
    <w:p w14:paraId="70C01272" w14:textId="77777777" w:rsidR="005E7977" w:rsidRDefault="005E7977" w:rsidP="00253FB5">
      <w:pPr>
        <w:pStyle w:val="a3"/>
        <w:spacing w:line="360" w:lineRule="auto"/>
        <w:rPr>
          <w:sz w:val="14"/>
        </w:rPr>
      </w:pPr>
    </w:p>
    <w:p w14:paraId="139086AB" w14:textId="77777777" w:rsidR="005E7977" w:rsidRDefault="00C542A1" w:rsidP="00253FB5">
      <w:pPr>
        <w:pStyle w:val="5"/>
        <w:spacing w:line="360" w:lineRule="auto"/>
      </w:pPr>
      <w:r>
        <w:rPr>
          <w:color w:val="BD2026"/>
        </w:rPr>
        <w:t>inherit</w:t>
      </w:r>
    </w:p>
    <w:p w14:paraId="2A8B0D4A" w14:textId="77777777" w:rsidR="005E7977" w:rsidRDefault="006A0C63" w:rsidP="00253FB5">
      <w:pPr>
        <w:pStyle w:val="a3"/>
        <w:spacing w:line="360" w:lineRule="auto"/>
        <w:ind w:left="105" w:right="257"/>
      </w:pPr>
      <w:r w:rsidRPr="006A0C63">
        <w:t>Ключове слово, яке повідомляє, що необхідно наслідувати значення властивості у батьківського елементу. Природно, результат буде помітний лише в тому випадку, якщо у батьків вказа</w:t>
      </w:r>
      <w:r w:rsidR="004D3937">
        <w:rPr>
          <w:lang w:val="uk-UA"/>
        </w:rPr>
        <w:t xml:space="preserve">на </w:t>
      </w:r>
      <w:r w:rsidRPr="006A0C63">
        <w:t xml:space="preserve">властивість встановлено. Браузер Internet Explorer до версії 7.0 включно не підтримує значення </w:t>
      </w:r>
      <w:r w:rsidRPr="006A0C63">
        <w:rPr>
          <w:color w:val="00B050"/>
        </w:rPr>
        <w:t>inherit</w:t>
      </w:r>
      <w:r w:rsidRPr="006A0C63">
        <w:t>.</w:t>
      </w:r>
    </w:p>
    <w:p w14:paraId="33898815" w14:textId="77777777" w:rsidR="005E7977" w:rsidRDefault="005E7977" w:rsidP="00253FB5">
      <w:pPr>
        <w:pStyle w:val="a3"/>
        <w:spacing w:line="360" w:lineRule="auto"/>
        <w:rPr>
          <w:sz w:val="24"/>
        </w:rPr>
      </w:pPr>
    </w:p>
    <w:p w14:paraId="3E3649F2" w14:textId="77777777" w:rsidR="005E7977" w:rsidRDefault="00C542A1" w:rsidP="00253FB5">
      <w:pPr>
        <w:pStyle w:val="5"/>
        <w:spacing w:line="360" w:lineRule="auto"/>
      </w:pPr>
      <w:r>
        <w:rPr>
          <w:color w:val="BD2026"/>
        </w:rPr>
        <w:t>initial</w:t>
      </w:r>
    </w:p>
    <w:p w14:paraId="43BFAB38" w14:textId="77777777" w:rsidR="005E7977" w:rsidRDefault="006A0C63" w:rsidP="00253FB5">
      <w:pPr>
        <w:pStyle w:val="a3"/>
        <w:spacing w:line="360" w:lineRule="auto"/>
        <w:ind w:left="105" w:right="183" w:hanging="1"/>
      </w:pPr>
      <w:r w:rsidRPr="006A0C63">
        <w:t>Значення</w:t>
      </w:r>
      <w:r w:rsidRPr="006A0C63">
        <w:rPr>
          <w:color w:val="00B050"/>
        </w:rPr>
        <w:t xml:space="preserve"> initial</w:t>
      </w:r>
      <w:r w:rsidRPr="006A0C63">
        <w:t xml:space="preserve"> застосовується для установки початкового значення властивості. Може стати в нагоді в декількох випадках, наприклад, відновити значення властивостей, заданих браузером за замовчуванням або задати початкове значення властивості, змінене в результаті успадкування. Ключове слово </w:t>
      </w:r>
      <w:r w:rsidRPr="006A0C63">
        <w:rPr>
          <w:color w:val="00B050"/>
        </w:rPr>
        <w:t>initial</w:t>
      </w:r>
      <w:r w:rsidRPr="006A0C63">
        <w:t xml:space="preserve"> додано в CSS3 і поки погано підтримується браузерами (табл. 1.7).</w:t>
      </w:r>
    </w:p>
    <w:p w14:paraId="2B18692C" w14:textId="77777777" w:rsidR="005E7977" w:rsidRDefault="004F41CB" w:rsidP="00253FB5">
      <w:pPr>
        <w:spacing w:line="360" w:lineRule="auto"/>
        <w:ind w:left="5562"/>
        <w:rPr>
          <w:rFonts w:ascii="Georgia" w:hAnsi="Georgia"/>
          <w:i/>
          <w:color w:val="666666"/>
          <w:sz w:val="17"/>
        </w:rPr>
      </w:pPr>
      <w:r w:rsidRPr="004F41CB">
        <w:rPr>
          <w:rFonts w:ascii="Georgia" w:hAnsi="Georgia"/>
          <w:i/>
          <w:color w:val="666666"/>
          <w:sz w:val="17"/>
        </w:rPr>
        <w:t>Табл. 1.7. Підтримка браузерами значення initial</w:t>
      </w:r>
    </w:p>
    <w:tbl>
      <w:tblPr>
        <w:tblStyle w:val="TableNormal"/>
        <w:tblW w:w="0" w:type="auto"/>
        <w:tblInd w:w="120" w:type="dxa"/>
        <w:tblBorders>
          <w:top w:val="single" w:sz="6" w:space="0" w:color="303030"/>
          <w:left w:val="single" w:sz="6" w:space="0" w:color="303030"/>
          <w:bottom w:val="single" w:sz="6" w:space="0" w:color="303030"/>
          <w:right w:val="single" w:sz="6" w:space="0" w:color="303030"/>
          <w:insideH w:val="single" w:sz="6" w:space="0" w:color="303030"/>
          <w:insideV w:val="single" w:sz="6" w:space="0" w:color="303030"/>
        </w:tblBorders>
        <w:tblLayout w:type="fixed"/>
        <w:tblLook w:val="01E0" w:firstRow="1" w:lastRow="1" w:firstColumn="1" w:lastColumn="1" w:noHBand="0" w:noVBand="0"/>
      </w:tblPr>
      <w:tblGrid>
        <w:gridCol w:w="1476"/>
        <w:gridCol w:w="2546"/>
        <w:gridCol w:w="1476"/>
        <w:gridCol w:w="1262"/>
        <w:gridCol w:w="1219"/>
        <w:gridCol w:w="1529"/>
      </w:tblGrid>
      <w:tr w:rsidR="005E7977" w14:paraId="6FFD66F5" w14:textId="77777777">
        <w:trPr>
          <w:trHeight w:val="273"/>
        </w:trPr>
        <w:tc>
          <w:tcPr>
            <w:tcW w:w="1476" w:type="dxa"/>
            <w:shd w:val="clear" w:color="auto" w:fill="C0C0C0"/>
          </w:tcPr>
          <w:p w14:paraId="6287910D" w14:textId="77777777" w:rsidR="005E7977" w:rsidRDefault="00C542A1" w:rsidP="00253FB5">
            <w:pPr>
              <w:pStyle w:val="TableParagraph"/>
              <w:spacing w:line="360" w:lineRule="auto"/>
              <w:ind w:left="35"/>
              <w:rPr>
                <w:rFonts w:ascii="Arial Black" w:hAnsi="Arial Black"/>
                <w:sz w:val="15"/>
              </w:rPr>
            </w:pPr>
            <w:r>
              <w:rPr>
                <w:rFonts w:ascii="Arial Black" w:hAnsi="Arial Black"/>
                <w:sz w:val="15"/>
              </w:rPr>
              <w:t>Браузер</w:t>
            </w:r>
          </w:p>
        </w:tc>
        <w:tc>
          <w:tcPr>
            <w:tcW w:w="2546" w:type="dxa"/>
            <w:tcBorders>
              <w:right w:val="double" w:sz="2" w:space="0" w:color="303030"/>
            </w:tcBorders>
            <w:shd w:val="clear" w:color="auto" w:fill="FAF3D2"/>
          </w:tcPr>
          <w:p w14:paraId="05D49849" w14:textId="77777777" w:rsidR="005E7977" w:rsidRDefault="00C542A1" w:rsidP="00253FB5">
            <w:pPr>
              <w:pStyle w:val="TableParagraph"/>
              <w:spacing w:line="360" w:lineRule="auto"/>
              <w:ind w:left="516"/>
              <w:rPr>
                <w:rFonts w:ascii="Arial"/>
                <w:sz w:val="17"/>
              </w:rPr>
            </w:pPr>
            <w:r>
              <w:rPr>
                <w:noProof/>
                <w:position w:val="-2"/>
                <w:lang w:val="en-US" w:eastAsia="en-US" w:bidi="ar-SA"/>
              </w:rPr>
              <w:drawing>
                <wp:inline distT="0" distB="0" distL="0" distR="0" wp14:anchorId="76CC951E" wp14:editId="21819204">
                  <wp:extent cx="108663" cy="108663"/>
                  <wp:effectExtent l="0" t="0" r="0" b="0"/>
                  <wp:docPr id="19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30.png"/>
                          <pic:cNvPicPr/>
                        </pic:nvPicPr>
                        <pic:blipFill>
                          <a:blip r:embed="rId33" cstate="print"/>
                          <a:stretch>
                            <a:fillRect/>
                          </a:stretch>
                        </pic:blipFill>
                        <pic:spPr>
                          <a:xfrm>
                            <a:off x="0" y="0"/>
                            <a:ext cx="108663" cy="108663"/>
                          </a:xfrm>
                          <a:prstGeom prst="rect">
                            <a:avLst/>
                          </a:prstGeom>
                        </pic:spPr>
                      </pic:pic>
                    </a:graphicData>
                  </a:graphic>
                </wp:inline>
              </w:drawing>
            </w:r>
            <w:r>
              <w:rPr>
                <w:rFonts w:ascii="Times New Roman"/>
                <w:spacing w:val="-8"/>
                <w:sz w:val="20"/>
              </w:rPr>
              <w:t xml:space="preserve"> </w:t>
            </w:r>
            <w:r>
              <w:rPr>
                <w:rFonts w:ascii="Arial"/>
                <w:sz w:val="17"/>
              </w:rPr>
              <w:t>Internet</w:t>
            </w:r>
            <w:r>
              <w:rPr>
                <w:rFonts w:ascii="Arial"/>
                <w:spacing w:val="8"/>
                <w:sz w:val="17"/>
              </w:rPr>
              <w:t xml:space="preserve"> </w:t>
            </w:r>
            <w:r>
              <w:rPr>
                <w:rFonts w:ascii="Arial"/>
                <w:sz w:val="17"/>
              </w:rPr>
              <w:t>Explorer</w:t>
            </w:r>
          </w:p>
        </w:tc>
        <w:tc>
          <w:tcPr>
            <w:tcW w:w="1476" w:type="dxa"/>
            <w:tcBorders>
              <w:left w:val="double" w:sz="2" w:space="0" w:color="303030"/>
              <w:right w:val="double" w:sz="2" w:space="0" w:color="303030"/>
            </w:tcBorders>
            <w:shd w:val="clear" w:color="auto" w:fill="FAF3D2"/>
          </w:tcPr>
          <w:p w14:paraId="47E2E5F6" w14:textId="77777777" w:rsidR="005E7977" w:rsidRDefault="00C542A1" w:rsidP="00253FB5">
            <w:pPr>
              <w:pStyle w:val="TableParagraph"/>
              <w:spacing w:line="360" w:lineRule="auto"/>
              <w:ind w:left="308"/>
              <w:rPr>
                <w:rFonts w:ascii="Arial"/>
                <w:sz w:val="17"/>
              </w:rPr>
            </w:pPr>
            <w:r>
              <w:rPr>
                <w:noProof/>
                <w:position w:val="-2"/>
                <w:lang w:val="en-US" w:eastAsia="en-US" w:bidi="ar-SA"/>
              </w:rPr>
              <w:drawing>
                <wp:inline distT="0" distB="0" distL="0" distR="0" wp14:anchorId="02CB6F82" wp14:editId="51818FB7">
                  <wp:extent cx="108663" cy="108663"/>
                  <wp:effectExtent l="0" t="0" r="0" b="0"/>
                  <wp:docPr id="20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31.png"/>
                          <pic:cNvPicPr/>
                        </pic:nvPicPr>
                        <pic:blipFill>
                          <a:blip r:embed="rId34" cstate="print"/>
                          <a:stretch>
                            <a:fillRect/>
                          </a:stretch>
                        </pic:blipFill>
                        <pic:spPr>
                          <a:xfrm>
                            <a:off x="0" y="0"/>
                            <a:ext cx="108663" cy="108663"/>
                          </a:xfrm>
                          <a:prstGeom prst="rect">
                            <a:avLst/>
                          </a:prstGeom>
                        </pic:spPr>
                      </pic:pic>
                    </a:graphicData>
                  </a:graphic>
                </wp:inline>
              </w:drawing>
            </w:r>
            <w:r>
              <w:rPr>
                <w:rFonts w:ascii="Times New Roman"/>
                <w:spacing w:val="-8"/>
                <w:sz w:val="20"/>
              </w:rPr>
              <w:t xml:space="preserve"> </w:t>
            </w:r>
            <w:r>
              <w:rPr>
                <w:rFonts w:ascii="Arial"/>
                <w:sz w:val="17"/>
              </w:rPr>
              <w:t>Chrome</w:t>
            </w:r>
          </w:p>
        </w:tc>
        <w:tc>
          <w:tcPr>
            <w:tcW w:w="1262" w:type="dxa"/>
            <w:tcBorders>
              <w:left w:val="double" w:sz="2" w:space="0" w:color="303030"/>
              <w:right w:val="double" w:sz="2" w:space="0" w:color="303030"/>
            </w:tcBorders>
            <w:shd w:val="clear" w:color="auto" w:fill="FAF3D2"/>
          </w:tcPr>
          <w:p w14:paraId="669CE61B" w14:textId="77777777" w:rsidR="005E7977" w:rsidRDefault="00C542A1" w:rsidP="00253FB5">
            <w:pPr>
              <w:pStyle w:val="TableParagraph"/>
              <w:spacing w:line="360" w:lineRule="auto"/>
              <w:ind w:left="265"/>
              <w:rPr>
                <w:rFonts w:ascii="Arial"/>
                <w:sz w:val="17"/>
              </w:rPr>
            </w:pPr>
            <w:r>
              <w:rPr>
                <w:noProof/>
                <w:position w:val="-2"/>
                <w:lang w:val="en-US" w:eastAsia="en-US" w:bidi="ar-SA"/>
              </w:rPr>
              <w:drawing>
                <wp:inline distT="0" distB="0" distL="0" distR="0" wp14:anchorId="72732FE1" wp14:editId="4800B7C2">
                  <wp:extent cx="108663" cy="108663"/>
                  <wp:effectExtent l="0" t="0" r="0" b="0"/>
                  <wp:docPr id="20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32.png"/>
                          <pic:cNvPicPr/>
                        </pic:nvPicPr>
                        <pic:blipFill>
                          <a:blip r:embed="rId35" cstate="print"/>
                          <a:stretch>
                            <a:fillRect/>
                          </a:stretch>
                        </pic:blipFill>
                        <pic:spPr>
                          <a:xfrm>
                            <a:off x="0" y="0"/>
                            <a:ext cx="108663" cy="108663"/>
                          </a:xfrm>
                          <a:prstGeom prst="rect">
                            <a:avLst/>
                          </a:prstGeom>
                        </pic:spPr>
                      </pic:pic>
                    </a:graphicData>
                  </a:graphic>
                </wp:inline>
              </w:drawing>
            </w:r>
            <w:r>
              <w:rPr>
                <w:rFonts w:ascii="Times New Roman"/>
                <w:spacing w:val="-8"/>
                <w:sz w:val="20"/>
              </w:rPr>
              <w:t xml:space="preserve"> </w:t>
            </w:r>
            <w:r>
              <w:rPr>
                <w:rFonts w:ascii="Arial"/>
                <w:sz w:val="17"/>
              </w:rPr>
              <w:t>Opera</w:t>
            </w:r>
          </w:p>
        </w:tc>
        <w:tc>
          <w:tcPr>
            <w:tcW w:w="1219" w:type="dxa"/>
            <w:tcBorders>
              <w:left w:val="double" w:sz="2" w:space="0" w:color="303030"/>
              <w:right w:val="double" w:sz="2" w:space="0" w:color="303030"/>
            </w:tcBorders>
            <w:shd w:val="clear" w:color="auto" w:fill="FAF3D2"/>
          </w:tcPr>
          <w:p w14:paraId="2C348E8C" w14:textId="77777777" w:rsidR="005E7977" w:rsidRDefault="00C542A1" w:rsidP="00253FB5">
            <w:pPr>
              <w:pStyle w:val="TableParagraph"/>
              <w:spacing w:line="360" w:lineRule="auto"/>
              <w:ind w:left="254"/>
              <w:rPr>
                <w:rFonts w:ascii="Arial"/>
                <w:sz w:val="17"/>
              </w:rPr>
            </w:pPr>
            <w:r>
              <w:rPr>
                <w:noProof/>
                <w:position w:val="-2"/>
                <w:lang w:val="en-US" w:eastAsia="en-US" w:bidi="ar-SA"/>
              </w:rPr>
              <w:drawing>
                <wp:inline distT="0" distB="0" distL="0" distR="0" wp14:anchorId="5E967267" wp14:editId="4CAFCCF5">
                  <wp:extent cx="108663" cy="108663"/>
                  <wp:effectExtent l="0" t="0" r="0" b="0"/>
                  <wp:docPr id="20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33.png"/>
                          <pic:cNvPicPr/>
                        </pic:nvPicPr>
                        <pic:blipFill>
                          <a:blip r:embed="rId36" cstate="print"/>
                          <a:stretch>
                            <a:fillRect/>
                          </a:stretch>
                        </pic:blipFill>
                        <pic:spPr>
                          <a:xfrm>
                            <a:off x="0" y="0"/>
                            <a:ext cx="108663" cy="108663"/>
                          </a:xfrm>
                          <a:prstGeom prst="rect">
                            <a:avLst/>
                          </a:prstGeom>
                        </pic:spPr>
                      </pic:pic>
                    </a:graphicData>
                  </a:graphic>
                </wp:inline>
              </w:drawing>
            </w:r>
            <w:r>
              <w:rPr>
                <w:rFonts w:ascii="Times New Roman"/>
                <w:spacing w:val="-7"/>
                <w:sz w:val="20"/>
              </w:rPr>
              <w:t xml:space="preserve"> </w:t>
            </w:r>
            <w:r>
              <w:rPr>
                <w:rFonts w:ascii="Arial"/>
                <w:sz w:val="17"/>
              </w:rPr>
              <w:t>Safari</w:t>
            </w:r>
          </w:p>
        </w:tc>
        <w:tc>
          <w:tcPr>
            <w:tcW w:w="1529" w:type="dxa"/>
            <w:tcBorders>
              <w:left w:val="double" w:sz="2" w:space="0" w:color="303030"/>
            </w:tcBorders>
            <w:shd w:val="clear" w:color="auto" w:fill="FAF3D2"/>
          </w:tcPr>
          <w:p w14:paraId="774D6A8C" w14:textId="77777777" w:rsidR="005E7977" w:rsidRDefault="00C542A1" w:rsidP="00253FB5">
            <w:pPr>
              <w:pStyle w:val="TableParagraph"/>
              <w:spacing w:line="360" w:lineRule="auto"/>
              <w:ind w:left="0" w:right="376"/>
              <w:jc w:val="right"/>
              <w:rPr>
                <w:rFonts w:ascii="Arial"/>
                <w:sz w:val="17"/>
              </w:rPr>
            </w:pPr>
            <w:r>
              <w:rPr>
                <w:noProof/>
                <w:position w:val="-2"/>
                <w:lang w:val="en-US" w:eastAsia="en-US" w:bidi="ar-SA"/>
              </w:rPr>
              <w:drawing>
                <wp:inline distT="0" distB="0" distL="0" distR="0" wp14:anchorId="0F56B04B" wp14:editId="0BB5E632">
                  <wp:extent cx="108663" cy="108663"/>
                  <wp:effectExtent l="0" t="0" r="0" b="0"/>
                  <wp:docPr id="20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34.png"/>
                          <pic:cNvPicPr/>
                        </pic:nvPicPr>
                        <pic:blipFill>
                          <a:blip r:embed="rId37" cstate="print"/>
                          <a:stretch>
                            <a:fillRect/>
                          </a:stretch>
                        </pic:blipFill>
                        <pic:spPr>
                          <a:xfrm>
                            <a:off x="0" y="0"/>
                            <a:ext cx="108663" cy="108663"/>
                          </a:xfrm>
                          <a:prstGeom prst="rect">
                            <a:avLst/>
                          </a:prstGeom>
                        </pic:spPr>
                      </pic:pic>
                    </a:graphicData>
                  </a:graphic>
                </wp:inline>
              </w:drawing>
            </w:r>
            <w:r>
              <w:rPr>
                <w:rFonts w:ascii="Times New Roman"/>
                <w:spacing w:val="-8"/>
                <w:sz w:val="20"/>
              </w:rPr>
              <w:t xml:space="preserve"> </w:t>
            </w:r>
            <w:r>
              <w:rPr>
                <w:rFonts w:ascii="Arial"/>
                <w:sz w:val="17"/>
              </w:rPr>
              <w:t>Firefox</w:t>
            </w:r>
          </w:p>
        </w:tc>
      </w:tr>
      <w:tr w:rsidR="005E7977" w14:paraId="2B420A2E" w14:textId="77777777">
        <w:trPr>
          <w:trHeight w:val="273"/>
        </w:trPr>
        <w:tc>
          <w:tcPr>
            <w:tcW w:w="1476" w:type="dxa"/>
            <w:shd w:val="clear" w:color="auto" w:fill="C0C0C0"/>
          </w:tcPr>
          <w:p w14:paraId="6763A6A2" w14:textId="77777777" w:rsidR="005E7977" w:rsidRDefault="004F41CB" w:rsidP="00253FB5">
            <w:pPr>
              <w:pStyle w:val="TableParagraph"/>
              <w:spacing w:line="360" w:lineRule="auto"/>
              <w:ind w:left="35"/>
              <w:rPr>
                <w:rFonts w:ascii="Arial Black" w:hAnsi="Arial Black"/>
                <w:sz w:val="15"/>
              </w:rPr>
            </w:pPr>
            <w:r>
              <w:rPr>
                <w:rFonts w:ascii="Arial Black" w:hAnsi="Arial Black"/>
                <w:sz w:val="15"/>
              </w:rPr>
              <w:t>Версі</w:t>
            </w:r>
            <w:r w:rsidR="00C542A1">
              <w:rPr>
                <w:rFonts w:ascii="Arial Black" w:hAnsi="Arial Black"/>
                <w:sz w:val="15"/>
              </w:rPr>
              <w:t>я</w:t>
            </w:r>
          </w:p>
        </w:tc>
        <w:tc>
          <w:tcPr>
            <w:tcW w:w="2546" w:type="dxa"/>
            <w:tcBorders>
              <w:right w:val="double" w:sz="2" w:space="0" w:color="303030"/>
            </w:tcBorders>
          </w:tcPr>
          <w:p w14:paraId="74FC88C3" w14:textId="77777777" w:rsidR="005E7977" w:rsidRDefault="00C542A1" w:rsidP="00253FB5">
            <w:pPr>
              <w:pStyle w:val="TableParagraph"/>
              <w:spacing w:line="360" w:lineRule="auto"/>
              <w:ind w:left="14"/>
              <w:jc w:val="center"/>
              <w:rPr>
                <w:rFonts w:ascii="Arial" w:hAnsi="Arial"/>
                <w:sz w:val="17"/>
              </w:rPr>
            </w:pPr>
            <w:r>
              <w:rPr>
                <w:rFonts w:ascii="Arial" w:hAnsi="Arial"/>
                <w:sz w:val="17"/>
              </w:rPr>
              <w:t>—</w:t>
            </w:r>
          </w:p>
        </w:tc>
        <w:tc>
          <w:tcPr>
            <w:tcW w:w="1476" w:type="dxa"/>
            <w:tcBorders>
              <w:left w:val="double" w:sz="2" w:space="0" w:color="303030"/>
              <w:right w:val="double" w:sz="2" w:space="0" w:color="303030"/>
            </w:tcBorders>
          </w:tcPr>
          <w:p w14:paraId="1717A0F8" w14:textId="77777777" w:rsidR="005E7977" w:rsidRDefault="00C542A1" w:rsidP="00253FB5">
            <w:pPr>
              <w:pStyle w:val="TableParagraph"/>
              <w:spacing w:line="360" w:lineRule="auto"/>
              <w:ind w:left="543"/>
              <w:rPr>
                <w:rFonts w:ascii="Arial"/>
                <w:sz w:val="17"/>
              </w:rPr>
            </w:pPr>
            <w:r>
              <w:rPr>
                <w:rFonts w:ascii="Arial"/>
                <w:sz w:val="17"/>
              </w:rPr>
              <w:t>2.0+</w:t>
            </w:r>
          </w:p>
        </w:tc>
        <w:tc>
          <w:tcPr>
            <w:tcW w:w="1262" w:type="dxa"/>
            <w:tcBorders>
              <w:left w:val="double" w:sz="2" w:space="0" w:color="303030"/>
              <w:right w:val="double" w:sz="2" w:space="0" w:color="303030"/>
            </w:tcBorders>
          </w:tcPr>
          <w:p w14:paraId="008714F4" w14:textId="77777777" w:rsidR="005E7977" w:rsidRDefault="00C542A1" w:rsidP="00253FB5">
            <w:pPr>
              <w:pStyle w:val="TableParagraph"/>
              <w:spacing w:line="360" w:lineRule="auto"/>
              <w:ind w:left="522"/>
              <w:rPr>
                <w:rFonts w:ascii="Arial" w:hAnsi="Arial"/>
                <w:sz w:val="17"/>
              </w:rPr>
            </w:pPr>
            <w:r>
              <w:rPr>
                <w:rFonts w:ascii="Arial" w:hAnsi="Arial"/>
                <w:sz w:val="17"/>
              </w:rPr>
              <w:t>—</w:t>
            </w:r>
          </w:p>
        </w:tc>
        <w:tc>
          <w:tcPr>
            <w:tcW w:w="1219" w:type="dxa"/>
            <w:tcBorders>
              <w:left w:val="double" w:sz="2" w:space="0" w:color="303030"/>
              <w:right w:val="double" w:sz="2" w:space="0" w:color="303030"/>
            </w:tcBorders>
          </w:tcPr>
          <w:p w14:paraId="593B735C" w14:textId="77777777" w:rsidR="005E7977" w:rsidRDefault="00C542A1" w:rsidP="00253FB5">
            <w:pPr>
              <w:pStyle w:val="TableParagraph"/>
              <w:spacing w:line="360" w:lineRule="auto"/>
              <w:ind w:left="415"/>
              <w:rPr>
                <w:rFonts w:ascii="Arial"/>
                <w:sz w:val="17"/>
              </w:rPr>
            </w:pPr>
            <w:r>
              <w:rPr>
                <w:rFonts w:ascii="Arial"/>
                <w:sz w:val="17"/>
              </w:rPr>
              <w:t>2.0+</w:t>
            </w:r>
          </w:p>
        </w:tc>
        <w:tc>
          <w:tcPr>
            <w:tcW w:w="1529" w:type="dxa"/>
            <w:tcBorders>
              <w:left w:val="double" w:sz="2" w:space="0" w:color="303030"/>
            </w:tcBorders>
          </w:tcPr>
          <w:p w14:paraId="58C57C65" w14:textId="77777777" w:rsidR="005E7977" w:rsidRDefault="00C542A1" w:rsidP="00253FB5">
            <w:pPr>
              <w:pStyle w:val="TableParagraph"/>
              <w:spacing w:line="360" w:lineRule="auto"/>
              <w:ind w:left="558" w:right="564"/>
              <w:jc w:val="center"/>
              <w:rPr>
                <w:rFonts w:ascii="Arial"/>
                <w:sz w:val="17"/>
              </w:rPr>
            </w:pPr>
            <w:r>
              <w:rPr>
                <w:rFonts w:ascii="Arial"/>
                <w:sz w:val="17"/>
              </w:rPr>
              <w:t>1.0+</w:t>
            </w:r>
          </w:p>
        </w:tc>
      </w:tr>
      <w:tr w:rsidR="005E7977" w14:paraId="349C1EC3" w14:textId="77777777">
        <w:trPr>
          <w:trHeight w:val="273"/>
        </w:trPr>
        <w:tc>
          <w:tcPr>
            <w:tcW w:w="1476" w:type="dxa"/>
            <w:shd w:val="clear" w:color="auto" w:fill="C0C0C0"/>
          </w:tcPr>
          <w:p w14:paraId="1F8D583C" w14:textId="77777777" w:rsidR="005E7977" w:rsidRDefault="004F41CB" w:rsidP="00253FB5">
            <w:pPr>
              <w:pStyle w:val="TableParagraph"/>
              <w:spacing w:line="360" w:lineRule="auto"/>
              <w:ind w:left="35"/>
              <w:rPr>
                <w:rFonts w:ascii="Arial Black" w:hAnsi="Arial Black"/>
                <w:sz w:val="15"/>
              </w:rPr>
            </w:pPr>
            <w:r>
              <w:rPr>
                <w:rFonts w:ascii="Arial Black" w:hAnsi="Arial Black"/>
                <w:sz w:val="15"/>
              </w:rPr>
              <w:t>Значення</w:t>
            </w:r>
          </w:p>
        </w:tc>
        <w:tc>
          <w:tcPr>
            <w:tcW w:w="2546" w:type="dxa"/>
            <w:tcBorders>
              <w:right w:val="double" w:sz="2" w:space="0" w:color="303030"/>
            </w:tcBorders>
          </w:tcPr>
          <w:p w14:paraId="0C7EC141" w14:textId="77777777" w:rsidR="005E7977" w:rsidRDefault="00C542A1" w:rsidP="00253FB5">
            <w:pPr>
              <w:pStyle w:val="TableParagraph"/>
              <w:spacing w:line="360" w:lineRule="auto"/>
              <w:ind w:left="14"/>
              <w:jc w:val="center"/>
              <w:rPr>
                <w:rFonts w:ascii="Arial" w:hAnsi="Arial"/>
                <w:sz w:val="17"/>
              </w:rPr>
            </w:pPr>
            <w:r>
              <w:rPr>
                <w:rFonts w:ascii="Arial" w:hAnsi="Arial"/>
                <w:sz w:val="17"/>
              </w:rPr>
              <w:t>—</w:t>
            </w:r>
          </w:p>
        </w:tc>
        <w:tc>
          <w:tcPr>
            <w:tcW w:w="1476" w:type="dxa"/>
            <w:tcBorders>
              <w:left w:val="double" w:sz="2" w:space="0" w:color="303030"/>
              <w:right w:val="double" w:sz="2" w:space="0" w:color="303030"/>
            </w:tcBorders>
          </w:tcPr>
          <w:p w14:paraId="75C88AB7" w14:textId="77777777" w:rsidR="005E7977" w:rsidRDefault="004F41CB" w:rsidP="00253FB5">
            <w:pPr>
              <w:pStyle w:val="TableParagraph"/>
              <w:spacing w:line="360" w:lineRule="auto"/>
              <w:ind w:left="522"/>
              <w:rPr>
                <w:rFonts w:ascii="Arial"/>
                <w:sz w:val="17"/>
              </w:rPr>
            </w:pPr>
            <w:r>
              <w:rPr>
                <w:rFonts w:ascii="Arial"/>
                <w:sz w:val="17"/>
              </w:rPr>
              <w:t>I</w:t>
            </w:r>
            <w:r w:rsidR="00C542A1">
              <w:rPr>
                <w:rFonts w:ascii="Arial"/>
                <w:sz w:val="17"/>
              </w:rPr>
              <w:t>nitial</w:t>
            </w:r>
          </w:p>
        </w:tc>
        <w:tc>
          <w:tcPr>
            <w:tcW w:w="1262" w:type="dxa"/>
            <w:tcBorders>
              <w:left w:val="double" w:sz="2" w:space="0" w:color="303030"/>
              <w:right w:val="double" w:sz="2" w:space="0" w:color="303030"/>
            </w:tcBorders>
          </w:tcPr>
          <w:p w14:paraId="297E7FD9" w14:textId="77777777" w:rsidR="005E7977" w:rsidRDefault="00C542A1" w:rsidP="00253FB5">
            <w:pPr>
              <w:pStyle w:val="TableParagraph"/>
              <w:spacing w:line="360" w:lineRule="auto"/>
              <w:ind w:left="522"/>
              <w:rPr>
                <w:rFonts w:ascii="Arial" w:hAnsi="Arial"/>
                <w:sz w:val="17"/>
              </w:rPr>
            </w:pPr>
            <w:r>
              <w:rPr>
                <w:rFonts w:ascii="Arial" w:hAnsi="Arial"/>
                <w:sz w:val="17"/>
              </w:rPr>
              <w:t>—</w:t>
            </w:r>
          </w:p>
        </w:tc>
        <w:tc>
          <w:tcPr>
            <w:tcW w:w="1219" w:type="dxa"/>
            <w:tcBorders>
              <w:left w:val="double" w:sz="2" w:space="0" w:color="303030"/>
              <w:right w:val="double" w:sz="2" w:space="0" w:color="303030"/>
            </w:tcBorders>
          </w:tcPr>
          <w:p w14:paraId="74FB7AED" w14:textId="77777777" w:rsidR="005E7977" w:rsidRDefault="00C542A1" w:rsidP="00253FB5">
            <w:pPr>
              <w:pStyle w:val="TableParagraph"/>
              <w:spacing w:line="360" w:lineRule="auto"/>
              <w:ind w:left="394"/>
              <w:rPr>
                <w:rFonts w:ascii="Arial"/>
                <w:sz w:val="17"/>
              </w:rPr>
            </w:pPr>
            <w:r>
              <w:rPr>
                <w:rFonts w:ascii="Arial"/>
                <w:sz w:val="17"/>
              </w:rPr>
              <w:t>initial</w:t>
            </w:r>
          </w:p>
        </w:tc>
        <w:tc>
          <w:tcPr>
            <w:tcW w:w="1529" w:type="dxa"/>
            <w:tcBorders>
              <w:left w:val="double" w:sz="2" w:space="0" w:color="303030"/>
            </w:tcBorders>
          </w:tcPr>
          <w:p w14:paraId="6EA7C0CB" w14:textId="77777777" w:rsidR="005E7977" w:rsidRDefault="00C542A1" w:rsidP="00253FB5">
            <w:pPr>
              <w:pStyle w:val="TableParagraph"/>
              <w:spacing w:line="360" w:lineRule="auto"/>
              <w:ind w:left="0" w:right="328"/>
              <w:jc w:val="right"/>
              <w:rPr>
                <w:rFonts w:ascii="Arial"/>
                <w:sz w:val="17"/>
              </w:rPr>
            </w:pPr>
            <w:r>
              <w:rPr>
                <w:rFonts w:ascii="Arial"/>
                <w:sz w:val="17"/>
              </w:rPr>
              <w:t>-moz-initial</w:t>
            </w:r>
          </w:p>
        </w:tc>
      </w:tr>
    </w:tbl>
    <w:p w14:paraId="6454F1C9" w14:textId="77777777" w:rsidR="005E7977" w:rsidRDefault="005E7977" w:rsidP="00253FB5">
      <w:pPr>
        <w:pStyle w:val="a3"/>
        <w:spacing w:line="360" w:lineRule="auto"/>
        <w:rPr>
          <w:rFonts w:ascii="Georgia"/>
          <w:i/>
          <w:sz w:val="6"/>
        </w:rPr>
      </w:pPr>
    </w:p>
    <w:p w14:paraId="29CC88C8" w14:textId="77777777" w:rsidR="00636A0C" w:rsidRDefault="00636A0C" w:rsidP="00253FB5">
      <w:pPr>
        <w:pStyle w:val="a3"/>
        <w:spacing w:line="360" w:lineRule="auto"/>
        <w:ind w:left="108" w:right="-23"/>
      </w:pPr>
    </w:p>
    <w:p w14:paraId="26A8358D" w14:textId="77777777" w:rsidR="00FD4916" w:rsidRDefault="004F41CB" w:rsidP="00253FB5">
      <w:pPr>
        <w:pStyle w:val="a3"/>
        <w:spacing w:line="360" w:lineRule="auto"/>
        <w:ind w:left="108" w:right="-23"/>
      </w:pPr>
      <w:r w:rsidRPr="004F41CB">
        <w:t xml:space="preserve">Значення </w:t>
      </w:r>
      <w:r w:rsidRPr="004F41CB">
        <w:rPr>
          <w:color w:val="00B050"/>
        </w:rPr>
        <w:t>-moz-initial</w:t>
      </w:r>
      <w:r w:rsidRPr="004F41CB">
        <w:t xml:space="preserve"> є нестандартним, тому його застосування призведе до невал</w:t>
      </w:r>
      <w:ins w:id="632" w:author="Пользователь Windows" w:date="2019-12-19T06:16:00Z">
        <w:r w:rsidR="008E39BD">
          <w:rPr>
            <w:lang w:val="uk-UA"/>
          </w:rPr>
          <w:t>і</w:t>
        </w:r>
      </w:ins>
      <w:del w:id="633" w:author="Пользователь Windows" w:date="2019-12-19T06:16:00Z">
        <w:r w:rsidRPr="004F41CB" w:rsidDel="008E39BD">
          <w:delText>и</w:delText>
        </w:r>
      </w:del>
      <w:r w:rsidRPr="004F41CB">
        <w:t>дность коду CSS.</w:t>
      </w:r>
      <w:r w:rsidR="00347E6D" w:rsidRPr="00097C12">
        <w:t xml:space="preserve"> </w:t>
      </w:r>
    </w:p>
    <w:p w14:paraId="1E1B3459" w14:textId="77777777" w:rsidR="005E7977" w:rsidRDefault="004F41CB" w:rsidP="00253FB5">
      <w:pPr>
        <w:pStyle w:val="a3"/>
        <w:spacing w:line="360" w:lineRule="auto"/>
        <w:ind w:left="108" w:right="-23"/>
      </w:pPr>
      <w:r>
        <w:t>В</w:t>
      </w:r>
      <w:r w:rsidR="00347E6D">
        <w:rPr>
          <w:lang w:val="uk-UA"/>
        </w:rPr>
        <w:t xml:space="preserve"> п</w:t>
      </w:r>
      <w:r w:rsidRPr="004F41CB">
        <w:t>рикладі 1.26 показані деякі аспекти застосування</w:t>
      </w:r>
      <w:r w:rsidRPr="004F41CB">
        <w:rPr>
          <w:color w:val="00B050"/>
        </w:rPr>
        <w:t xml:space="preserve"> initial</w:t>
      </w:r>
      <w:r w:rsidRPr="004F41CB">
        <w:t>.</w:t>
      </w:r>
    </w:p>
    <w:p w14:paraId="14B3F0CF" w14:textId="5CAEE6E1" w:rsidR="005E7977" w:rsidDel="006613B1" w:rsidRDefault="00767651" w:rsidP="00253FB5">
      <w:pPr>
        <w:spacing w:line="360" w:lineRule="auto"/>
        <w:ind w:left="426"/>
        <w:rPr>
          <w:del w:id="634" w:author="МАРІЯ БРЕНЬ" w:date="2019-12-19T09:36:00Z"/>
          <w:rFonts w:ascii="Arial Black" w:hAnsi="Arial Black"/>
          <w:sz w:val="15"/>
        </w:rPr>
      </w:pPr>
      <w:del w:id="635" w:author="МАРІЯ БРЕНЬ" w:date="2019-12-19T09:36:00Z">
        <w:r w:rsidDel="006613B1">
          <w:rPr>
            <w:noProof/>
            <w:lang w:val="uk-UA" w:eastAsia="uk-UA" w:bidi="ar-SA"/>
          </w:rPr>
          <mc:AlternateContent>
            <mc:Choice Requires="wps">
              <w:drawing>
                <wp:anchor distT="0" distB="0" distL="0" distR="0" simplePos="0" relativeHeight="251758592" behindDoc="1" locked="0" layoutInCell="1" allowOverlap="1" wp14:anchorId="5C4CC170" wp14:editId="6BD81BC9">
                  <wp:simplePos x="0" y="0"/>
                  <wp:positionH relativeFrom="page">
                    <wp:posOffset>981710</wp:posOffset>
                  </wp:positionH>
                  <wp:positionV relativeFrom="paragraph">
                    <wp:posOffset>189230</wp:posOffset>
                  </wp:positionV>
                  <wp:extent cx="5840730" cy="3232785"/>
                  <wp:effectExtent l="0" t="0" r="0" b="0"/>
                  <wp:wrapTopAndBottom/>
                  <wp:docPr id="293"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0730" cy="3232785"/>
                          </a:xfrm>
                          <a:prstGeom prst="rect">
                            <a:avLst/>
                          </a:prstGeom>
                          <a:solidFill>
                            <a:srgbClr val="F8F7F2"/>
                          </a:solidFill>
                          <a:ln>
                            <a:noFill/>
                          </a:ln>
                        </wps:spPr>
                        <wps:txbx>
                          <w:txbxContent>
                            <w:p w14:paraId="4E2BD044" w14:textId="77777777" w:rsidR="000A2EAA" w:rsidRPr="00EB5600" w:rsidRDefault="000A2EAA">
                              <w:pPr>
                                <w:spacing w:before="82" w:line="211" w:lineRule="auto"/>
                                <w:ind w:left="254" w:right="4055" w:hanging="180"/>
                                <w:rPr>
                                  <w:rFonts w:ascii="Courier New"/>
                                  <w:sz w:val="15"/>
                                  <w:lang w:val="en-US"/>
                                </w:rPr>
                              </w:pPr>
                              <w:r w:rsidRPr="00EB5600">
                                <w:rPr>
                                  <w:rFonts w:ascii="Courier New"/>
                                  <w:sz w:val="15"/>
                                  <w:lang w:val="en-US"/>
                                </w:rPr>
                                <w:t xml:space="preserve">&lt;!DOCTYPE html PUBLIC "-//W3C//DTD XHTML 1.0 Strict//EN" </w:t>
                              </w:r>
                              <w:r>
                                <w:fldChar w:fldCharType="begin"/>
                              </w:r>
                              <w:r w:rsidRPr="003D6273">
                                <w:rPr>
                                  <w:lang w:val="en-US"/>
                                  <w:rPrChange w:id="636" w:author="Пользователь Windows" w:date="2019-12-19T05:26:00Z">
                                    <w:rPr/>
                                  </w:rPrChange>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3D6273">
                                <w:rPr>
                                  <w:lang w:val="en-US"/>
                                  <w:rPrChange w:id="637" w:author="Пользователь Windows" w:date="2019-12-19T05:26:00Z">
                                    <w:rPr/>
                                  </w:rPrChange>
                                </w:rPr>
                                <w:instrText>HYPERLINK "http://www.w3.org/TR/xhtml1/DTD/xhtml1-strict.dtd" \h</w:instrText>
                              </w:r>
                              <w:r>
                                <w:fldChar w:fldCharType="separate"/>
                              </w:r>
                              <w:r w:rsidRPr="00EB5600">
                                <w:rPr>
                                  <w:rFonts w:ascii="Courier New"/>
                                  <w:sz w:val="15"/>
                                  <w:lang w:val="en-US"/>
                                </w:rPr>
                                <w:t>strict.dtd"&gt;</w:t>
                              </w:r>
                              <w:r>
                                <w:fldChar w:fldCharType="end"/>
                              </w:r>
                            </w:p>
                            <w:p w14:paraId="01E1AD6E" w14:textId="77777777" w:rsidR="000A2EAA" w:rsidRPr="00EB5600" w:rsidRDefault="000A2EAA">
                              <w:pPr>
                                <w:spacing w:line="145" w:lineRule="exact"/>
                                <w:ind w:left="74"/>
                                <w:rPr>
                                  <w:rFonts w:ascii="Courier New"/>
                                  <w:sz w:val="15"/>
                                  <w:lang w:val="en-US"/>
                                </w:rPr>
                              </w:pPr>
                              <w:r w:rsidRPr="00EB5600">
                                <w:rPr>
                                  <w:rFonts w:ascii="Courier New"/>
                                  <w:sz w:val="15"/>
                                  <w:lang w:val="en-US"/>
                                </w:rPr>
                                <w:t xml:space="preserve">&lt;html </w:t>
                              </w:r>
                              <w:r>
                                <w:fldChar w:fldCharType="begin"/>
                              </w:r>
                              <w:r w:rsidRPr="003D6273">
                                <w:rPr>
                                  <w:lang w:val="en-US"/>
                                  <w:rPrChange w:id="638" w:author="Пользователь Windows" w:date="2019-12-19T05:26:00Z">
                                    <w:rPr/>
                                  </w:rPrChange>
                                </w:rPr>
                                <w:instrText>HYPERLINK "http://www.w3.org/1999/xhtml" \h</w:instrText>
                              </w:r>
                              <w:r>
                                <w:fldChar w:fldCharType="separate"/>
                              </w:r>
                              <w:r w:rsidRPr="00EB5600">
                                <w:rPr>
                                  <w:rFonts w:ascii="Courier New"/>
                                  <w:sz w:val="15"/>
                                  <w:lang w:val="en-US"/>
                                </w:rPr>
                                <w:t>xmlns="http://www.w3.org/1999/xhtml"&gt;</w:t>
                              </w:r>
                              <w:r>
                                <w:fldChar w:fldCharType="end"/>
                              </w:r>
                            </w:p>
                            <w:p w14:paraId="49C6F794" w14:textId="77777777" w:rsidR="000A2EAA" w:rsidRPr="00EB5600" w:rsidRDefault="000A2EAA">
                              <w:pPr>
                                <w:spacing w:line="150" w:lineRule="exact"/>
                                <w:ind w:left="164"/>
                                <w:rPr>
                                  <w:rFonts w:ascii="Courier New"/>
                                  <w:sz w:val="15"/>
                                  <w:lang w:val="en-US"/>
                                </w:rPr>
                              </w:pPr>
                              <w:r w:rsidRPr="00EB5600">
                                <w:rPr>
                                  <w:rFonts w:ascii="Courier New"/>
                                  <w:sz w:val="15"/>
                                  <w:lang w:val="en-US"/>
                                </w:rPr>
                                <w:t>&lt;head&gt;</w:t>
                              </w:r>
                            </w:p>
                            <w:p w14:paraId="7114BF75" w14:textId="77777777" w:rsidR="000A2EAA" w:rsidRPr="00EB5600" w:rsidRDefault="000A2EAA">
                              <w:pPr>
                                <w:spacing w:line="150" w:lineRule="exact"/>
                                <w:ind w:left="254"/>
                                <w:rPr>
                                  <w:rFonts w:ascii="Courier New"/>
                                  <w:sz w:val="15"/>
                                  <w:lang w:val="en-US"/>
                                </w:rPr>
                              </w:pPr>
                              <w:r w:rsidRPr="00EB5600">
                                <w:rPr>
                                  <w:rFonts w:ascii="Courier New"/>
                                  <w:sz w:val="15"/>
                                  <w:lang w:val="en-US"/>
                                </w:rPr>
                                <w:t>&lt;meta http-equiv="Content-Type" content="text/html; charset=utf-8" /&gt;</w:t>
                              </w:r>
                            </w:p>
                            <w:p w14:paraId="4401E26A" w14:textId="77777777" w:rsidR="000A2EAA" w:rsidRPr="00EB5600" w:rsidRDefault="000A2EAA">
                              <w:pPr>
                                <w:spacing w:line="150" w:lineRule="exact"/>
                                <w:ind w:left="254"/>
                                <w:rPr>
                                  <w:rFonts w:ascii="Courier New"/>
                                  <w:sz w:val="15"/>
                                  <w:lang w:val="en-US"/>
                                </w:rPr>
                              </w:pPr>
                              <w:r w:rsidRPr="00EB5600">
                                <w:rPr>
                                  <w:rFonts w:ascii="Courier New"/>
                                  <w:sz w:val="15"/>
                                  <w:lang w:val="en-US"/>
                                </w:rPr>
                                <w:t>&lt;title&gt;initial&lt;/title&gt;</w:t>
                              </w:r>
                            </w:p>
                            <w:p w14:paraId="1757E08A" w14:textId="77777777" w:rsidR="000A2EAA" w:rsidRPr="00EB5600" w:rsidRDefault="000A2EAA">
                              <w:pPr>
                                <w:spacing w:before="5" w:line="211" w:lineRule="auto"/>
                                <w:ind w:left="344" w:right="6836" w:hanging="90"/>
                                <w:rPr>
                                  <w:rFonts w:ascii="Courier New"/>
                                  <w:sz w:val="15"/>
                                  <w:lang w:val="en-US"/>
                                </w:rPr>
                              </w:pPr>
                              <w:r w:rsidRPr="00EB5600">
                                <w:rPr>
                                  <w:rFonts w:ascii="Courier New"/>
                                  <w:sz w:val="15"/>
                                  <w:lang w:val="en-US"/>
                                </w:rPr>
                                <w:t>&lt;style type="text/css"&gt; H2 {</w:t>
                              </w:r>
                            </w:p>
                            <w:p w14:paraId="214DD46B" w14:textId="77777777" w:rsidR="000A2EAA" w:rsidRPr="00EB5600" w:rsidRDefault="000A2EAA">
                              <w:pPr>
                                <w:spacing w:line="145" w:lineRule="exact"/>
                                <w:ind w:left="434"/>
                                <w:rPr>
                                  <w:rFonts w:ascii="Courier New"/>
                                  <w:sz w:val="15"/>
                                  <w:lang w:val="en-US"/>
                                </w:rPr>
                              </w:pPr>
                              <w:r w:rsidRPr="00EB5600">
                                <w:rPr>
                                  <w:rFonts w:ascii="Courier New"/>
                                  <w:sz w:val="15"/>
                                  <w:lang w:val="en-US"/>
                                </w:rPr>
                                <w:t>color: #ffb734;</w:t>
                              </w:r>
                            </w:p>
                            <w:p w14:paraId="41DACEE2" w14:textId="77777777" w:rsidR="000A2EAA" w:rsidRPr="00EB5600" w:rsidRDefault="000A2EAA">
                              <w:pPr>
                                <w:spacing w:line="150" w:lineRule="exact"/>
                                <w:ind w:left="434"/>
                                <w:rPr>
                                  <w:rFonts w:ascii="Courier New"/>
                                  <w:sz w:val="15"/>
                                  <w:lang w:val="en-US"/>
                                </w:rPr>
                              </w:pPr>
                              <w:r w:rsidRPr="00EB5600">
                                <w:rPr>
                                  <w:rFonts w:ascii="Courier New"/>
                                  <w:sz w:val="15"/>
                                  <w:lang w:val="en-US"/>
                                </w:rPr>
                                <w:t>font-family: Arial, sans-serif;</w:t>
                              </w:r>
                            </w:p>
                            <w:p w14:paraId="023F8EEB" w14:textId="77777777" w:rsidR="000A2EAA" w:rsidRPr="00EB5600" w:rsidRDefault="000A2EAA">
                              <w:pPr>
                                <w:spacing w:line="150" w:lineRule="exact"/>
                                <w:ind w:left="363"/>
                                <w:rPr>
                                  <w:rFonts w:ascii="Courier New"/>
                                  <w:sz w:val="15"/>
                                  <w:lang w:val="en-US"/>
                                </w:rPr>
                              </w:pPr>
                              <w:r w:rsidRPr="00EB5600">
                                <w:rPr>
                                  <w:rFonts w:ascii="Courier New"/>
                                  <w:w w:val="99"/>
                                  <w:sz w:val="15"/>
                                  <w:lang w:val="en-US"/>
                                </w:rPr>
                                <w:t>}</w:t>
                              </w:r>
                            </w:p>
                            <w:p w14:paraId="5B5A868A" w14:textId="77777777" w:rsidR="000A2EAA" w:rsidRPr="00EB5600" w:rsidRDefault="000A2EAA">
                              <w:pPr>
                                <w:spacing w:line="150" w:lineRule="exact"/>
                                <w:ind w:left="363"/>
                                <w:rPr>
                                  <w:rFonts w:ascii="Courier New"/>
                                  <w:sz w:val="15"/>
                                  <w:lang w:val="en-US"/>
                                </w:rPr>
                              </w:pPr>
                              <w:r w:rsidRPr="00EB5600">
                                <w:rPr>
                                  <w:rFonts w:ascii="Courier New"/>
                                  <w:sz w:val="15"/>
                                  <w:lang w:val="en-US"/>
                                </w:rPr>
                                <w:t>P {</w:t>
                              </w:r>
                            </w:p>
                            <w:p w14:paraId="3AE84CAE" w14:textId="77777777" w:rsidR="000A2EAA" w:rsidRPr="00EB5600" w:rsidRDefault="000A2EAA">
                              <w:pPr>
                                <w:spacing w:line="150" w:lineRule="exact"/>
                                <w:ind w:left="434"/>
                                <w:rPr>
                                  <w:rFonts w:ascii="Courier New"/>
                                  <w:sz w:val="15"/>
                                  <w:lang w:val="en-US"/>
                                </w:rPr>
                              </w:pPr>
                              <w:r w:rsidRPr="00EB5600">
                                <w:rPr>
                                  <w:rFonts w:ascii="Courier New"/>
                                  <w:sz w:val="15"/>
                                  <w:lang w:val="en-US"/>
                                </w:rPr>
                                <w:t>color: green;</w:t>
                              </w:r>
                            </w:p>
                            <w:p w14:paraId="7CD272F1" w14:textId="77777777" w:rsidR="000A2EAA" w:rsidRPr="00EB5600" w:rsidRDefault="000A2EAA">
                              <w:pPr>
                                <w:spacing w:line="150" w:lineRule="exact"/>
                                <w:ind w:left="344"/>
                                <w:rPr>
                                  <w:rFonts w:ascii="Courier New"/>
                                  <w:sz w:val="15"/>
                                  <w:lang w:val="en-US"/>
                                </w:rPr>
                              </w:pPr>
                              <w:r w:rsidRPr="00EB5600">
                                <w:rPr>
                                  <w:rFonts w:ascii="Courier New"/>
                                  <w:w w:val="99"/>
                                  <w:sz w:val="15"/>
                                  <w:lang w:val="en-US"/>
                                </w:rPr>
                                <w:t>}</w:t>
                              </w:r>
                            </w:p>
                            <w:p w14:paraId="30908F8C" w14:textId="77777777" w:rsidR="000A2EAA" w:rsidRPr="00EB5600" w:rsidRDefault="000A2EAA">
                              <w:pPr>
                                <w:spacing w:before="5" w:line="211" w:lineRule="auto"/>
                                <w:ind w:left="434" w:right="7418" w:hanging="90"/>
                                <w:rPr>
                                  <w:rFonts w:ascii="Courier New"/>
                                  <w:sz w:val="15"/>
                                  <w:lang w:val="en-US"/>
                                </w:rPr>
                              </w:pPr>
                              <w:r w:rsidRPr="00EB5600">
                                <w:rPr>
                                  <w:rFonts w:ascii="Courier New"/>
                                  <w:sz w:val="15"/>
                                  <w:lang w:val="en-US"/>
                                </w:rPr>
                                <w:t>.initial { color:</w:t>
                              </w:r>
                              <w:r w:rsidRPr="00EB5600">
                                <w:rPr>
                                  <w:rFonts w:ascii="Courier New"/>
                                  <w:spacing w:val="-25"/>
                                  <w:sz w:val="15"/>
                                  <w:lang w:val="en-US"/>
                                </w:rPr>
                                <w:t xml:space="preserve"> </w:t>
                              </w:r>
                              <w:r w:rsidRPr="00EB5600">
                                <w:rPr>
                                  <w:rFonts w:ascii="Courier New"/>
                                  <w:sz w:val="15"/>
                                  <w:lang w:val="en-US"/>
                                </w:rPr>
                                <w:t>initial;</w:t>
                              </w:r>
                            </w:p>
                            <w:p w14:paraId="34DFBB69" w14:textId="77777777" w:rsidR="000A2EAA" w:rsidRPr="00EB5600" w:rsidRDefault="000A2EAA">
                              <w:pPr>
                                <w:spacing w:before="1" w:line="211" w:lineRule="auto"/>
                                <w:ind w:left="434" w:right="6836"/>
                                <w:rPr>
                                  <w:rFonts w:ascii="Courier New"/>
                                  <w:sz w:val="15"/>
                                  <w:lang w:val="en-US"/>
                                </w:rPr>
                              </w:pPr>
                              <w:r w:rsidRPr="00EB5600">
                                <w:rPr>
                                  <w:rFonts w:ascii="Courier New"/>
                                  <w:sz w:val="15"/>
                                  <w:lang w:val="en-US"/>
                                </w:rPr>
                                <w:t>color: -moz-initial; font-family: initial;</w:t>
                              </w:r>
                            </w:p>
                            <w:p w14:paraId="062584EA" w14:textId="77777777" w:rsidR="000A2EAA" w:rsidRPr="00EB5600" w:rsidRDefault="000A2EAA">
                              <w:pPr>
                                <w:spacing w:line="145" w:lineRule="exact"/>
                                <w:ind w:left="434"/>
                                <w:rPr>
                                  <w:rFonts w:ascii="Courier New"/>
                                  <w:sz w:val="15"/>
                                  <w:lang w:val="en-US"/>
                                </w:rPr>
                              </w:pPr>
                              <w:r w:rsidRPr="00EB5600">
                                <w:rPr>
                                  <w:rFonts w:ascii="Courier New"/>
                                  <w:sz w:val="15"/>
                                  <w:lang w:val="en-US"/>
                                </w:rPr>
                                <w:t>font-family: -moz-initial;</w:t>
                              </w:r>
                            </w:p>
                            <w:p w14:paraId="6868A959" w14:textId="77777777" w:rsidR="000A2EAA" w:rsidRPr="00EB5600" w:rsidRDefault="000A2EAA">
                              <w:pPr>
                                <w:spacing w:line="150" w:lineRule="exact"/>
                                <w:ind w:left="344"/>
                                <w:rPr>
                                  <w:rFonts w:ascii="Courier New"/>
                                  <w:sz w:val="15"/>
                                  <w:lang w:val="en-US"/>
                                </w:rPr>
                              </w:pPr>
                              <w:r w:rsidRPr="00EB5600">
                                <w:rPr>
                                  <w:rFonts w:ascii="Courier New"/>
                                  <w:w w:val="99"/>
                                  <w:sz w:val="15"/>
                                  <w:lang w:val="en-US"/>
                                </w:rPr>
                                <w:t>}</w:t>
                              </w:r>
                            </w:p>
                            <w:p w14:paraId="123598D8" w14:textId="77777777" w:rsidR="000A2EAA" w:rsidRPr="00EB5600" w:rsidRDefault="000A2EAA">
                              <w:pPr>
                                <w:spacing w:line="150" w:lineRule="exact"/>
                                <w:ind w:left="254"/>
                                <w:rPr>
                                  <w:rFonts w:ascii="Courier New"/>
                                  <w:sz w:val="15"/>
                                  <w:lang w:val="en-US"/>
                                </w:rPr>
                              </w:pPr>
                              <w:r w:rsidRPr="00EB5600">
                                <w:rPr>
                                  <w:rFonts w:ascii="Courier New"/>
                                  <w:sz w:val="15"/>
                                  <w:lang w:val="en-US"/>
                                </w:rPr>
                                <w:t>&lt;/style&gt;</w:t>
                              </w:r>
                            </w:p>
                            <w:p w14:paraId="2D356452" w14:textId="77777777" w:rsidR="000A2EAA" w:rsidRPr="004F41CB" w:rsidRDefault="000A2EAA">
                              <w:pPr>
                                <w:spacing w:line="150" w:lineRule="exact"/>
                                <w:ind w:left="164"/>
                                <w:rPr>
                                  <w:rFonts w:ascii="Courier New"/>
                                  <w:sz w:val="15"/>
                                  <w:lang w:val="en-US"/>
                                </w:rPr>
                              </w:pPr>
                              <w:r w:rsidRPr="004F41CB">
                                <w:rPr>
                                  <w:rFonts w:ascii="Courier New"/>
                                  <w:sz w:val="15"/>
                                  <w:lang w:val="en-US"/>
                                </w:rPr>
                                <w:t>&lt;/head&gt;</w:t>
                              </w:r>
                            </w:p>
                            <w:p w14:paraId="74566D0F" w14:textId="77777777" w:rsidR="000A2EAA" w:rsidRPr="004F41CB" w:rsidRDefault="000A2EAA">
                              <w:pPr>
                                <w:spacing w:line="150" w:lineRule="exact"/>
                                <w:ind w:left="164"/>
                                <w:rPr>
                                  <w:rFonts w:ascii="Courier New"/>
                                  <w:sz w:val="15"/>
                                  <w:lang w:val="en-US"/>
                                </w:rPr>
                              </w:pPr>
                              <w:r w:rsidRPr="004F41CB">
                                <w:rPr>
                                  <w:rFonts w:ascii="Courier New"/>
                                  <w:sz w:val="15"/>
                                  <w:lang w:val="en-US"/>
                                </w:rPr>
                                <w:t>&lt;body&gt;</w:t>
                              </w:r>
                            </w:p>
                            <w:p w14:paraId="32A2DF65" w14:textId="77777777" w:rsidR="000A2EAA" w:rsidRPr="004F41CB" w:rsidRDefault="000A2EAA">
                              <w:pPr>
                                <w:spacing w:line="150" w:lineRule="exact"/>
                                <w:ind w:left="245"/>
                                <w:rPr>
                                  <w:rFonts w:ascii="Courier New" w:hAnsi="Courier New"/>
                                  <w:sz w:val="15"/>
                                  <w:lang w:val="en-US"/>
                                </w:rPr>
                              </w:pPr>
                              <w:r w:rsidRPr="004F41CB">
                                <w:rPr>
                                  <w:rFonts w:ascii="Courier New" w:hAnsi="Courier New"/>
                                  <w:sz w:val="15"/>
                                  <w:lang w:val="en-US"/>
                                </w:rPr>
                                <w:t>&lt;h2&gt;</w:t>
                              </w:r>
                              <w:r>
                                <w:rPr>
                                  <w:rFonts w:ascii="Courier New" w:hAnsi="Courier New"/>
                                  <w:sz w:val="15"/>
                                </w:rPr>
                                <w:t>Метод</w:t>
                              </w:r>
                              <w:r w:rsidRPr="004F41CB">
                                <w:rPr>
                                  <w:rFonts w:ascii="Courier New" w:hAnsi="Courier New"/>
                                  <w:sz w:val="15"/>
                                  <w:lang w:val="en-US"/>
                                </w:rPr>
                                <w:t xml:space="preserve"> </w:t>
                              </w:r>
                              <w:r w:rsidRPr="004F41CB">
                                <w:rPr>
                                  <w:rFonts w:ascii="Courier New" w:hAnsi="Courier New"/>
                                  <w:sz w:val="15"/>
                                </w:rPr>
                                <w:t>випадкових</w:t>
                              </w:r>
                              <w:r w:rsidRPr="004F41CB">
                                <w:rPr>
                                  <w:rFonts w:ascii="Courier New" w:hAnsi="Courier New"/>
                                  <w:sz w:val="15"/>
                                  <w:lang w:val="en-US"/>
                                </w:rPr>
                                <w:t xml:space="preserve"> </w:t>
                              </w:r>
                              <w:r w:rsidRPr="004F41CB">
                                <w:rPr>
                                  <w:rFonts w:ascii="Courier New" w:hAnsi="Courier New"/>
                                  <w:sz w:val="15"/>
                                </w:rPr>
                                <w:t>чисел</w:t>
                              </w:r>
                              <w:r w:rsidRPr="004F41CB">
                                <w:rPr>
                                  <w:rFonts w:ascii="Courier New" w:hAnsi="Courier New"/>
                                  <w:sz w:val="15"/>
                                  <w:lang w:val="en-US"/>
                                </w:rPr>
                                <w:t xml:space="preserve"> &lt;/h2&gt;</w:t>
                              </w:r>
                            </w:p>
                            <w:p w14:paraId="2D6104C7" w14:textId="77777777" w:rsidR="000A2EAA" w:rsidRPr="004F41CB" w:rsidRDefault="000A2EAA" w:rsidP="004F41CB">
                              <w:pPr>
                                <w:spacing w:before="4" w:line="211" w:lineRule="auto"/>
                                <w:ind w:left="331" w:right="2996" w:hanging="86"/>
                                <w:rPr>
                                  <w:rFonts w:ascii="Courier New" w:hAnsi="Courier New"/>
                                  <w:sz w:val="15"/>
                                </w:rPr>
                              </w:pPr>
                              <w:r w:rsidRPr="004F41CB">
                                <w:rPr>
                                  <w:rFonts w:ascii="Courier New" w:hAnsi="Courier New"/>
                                  <w:sz w:val="15"/>
                                  <w:lang w:val="en-US"/>
                                </w:rPr>
                                <w:t>&lt;p&gt;</w:t>
                              </w:r>
                              <w:r w:rsidRPr="004F41CB">
                                <w:rPr>
                                  <w:lang w:val="en-US"/>
                                </w:rPr>
                                <w:t xml:space="preserve"> </w:t>
                              </w:r>
                              <w:r w:rsidRPr="004F41CB">
                                <w:rPr>
                                  <w:rFonts w:ascii="Courier New" w:hAnsi="Courier New"/>
                                  <w:sz w:val="15"/>
                                </w:rPr>
                                <w:t>Розділимо</w:t>
                              </w:r>
                              <w:r w:rsidRPr="004F41CB">
                                <w:rPr>
                                  <w:rFonts w:ascii="Courier New" w:hAnsi="Courier New"/>
                                  <w:sz w:val="15"/>
                                  <w:lang w:val="en-US"/>
                                </w:rPr>
                                <w:t xml:space="preserve"> </w:t>
                              </w:r>
                              <w:r w:rsidRPr="004F41CB">
                                <w:rPr>
                                  <w:rFonts w:ascii="Courier New" w:hAnsi="Courier New"/>
                                  <w:sz w:val="15"/>
                                </w:rPr>
                                <w:t>пустелю</w:t>
                              </w:r>
                              <w:r w:rsidRPr="004F41CB">
                                <w:rPr>
                                  <w:rFonts w:ascii="Courier New" w:hAnsi="Courier New"/>
                                  <w:sz w:val="15"/>
                                  <w:lang w:val="en-US"/>
                                </w:rPr>
                                <w:t xml:space="preserve"> </w:t>
                              </w:r>
                              <w:r w:rsidRPr="004F41CB">
                                <w:rPr>
                                  <w:rFonts w:ascii="Courier New" w:hAnsi="Courier New"/>
                                  <w:sz w:val="15"/>
                                </w:rPr>
                                <w:t>на</w:t>
                              </w:r>
                              <w:r w:rsidRPr="004F41CB">
                                <w:rPr>
                                  <w:rFonts w:ascii="Courier New" w:hAnsi="Courier New"/>
                                  <w:sz w:val="15"/>
                                  <w:lang w:val="en-US"/>
                                </w:rPr>
                                <w:t xml:space="preserve"> &lt;span class = "initial"&gt; </w:t>
                              </w:r>
                              <w:r w:rsidRPr="004F41CB">
                                <w:rPr>
                                  <w:rFonts w:ascii="Courier New" w:hAnsi="Courier New"/>
                                  <w:sz w:val="15"/>
                                </w:rPr>
                                <w:t>ряд</w:t>
                              </w:r>
                              <w:r w:rsidRPr="004F41CB">
                                <w:rPr>
                                  <w:rFonts w:ascii="Courier New" w:hAnsi="Courier New"/>
                                  <w:sz w:val="15"/>
                                  <w:lang w:val="en-US"/>
                                </w:rPr>
                                <w:t xml:space="preserve"> </w:t>
                              </w:r>
                              <w:r w:rsidRPr="004F41CB">
                                <w:rPr>
                                  <w:rFonts w:ascii="Courier New" w:hAnsi="Courier New"/>
                                  <w:sz w:val="15"/>
                                </w:rPr>
                                <w:t>елементарних</w:t>
                              </w:r>
                              <w:r w:rsidRPr="004F41CB">
                                <w:rPr>
                                  <w:rFonts w:ascii="Courier New" w:hAnsi="Courier New"/>
                                  <w:sz w:val="15"/>
                                  <w:lang w:val="en-US"/>
                                </w:rPr>
                                <w:t xml:space="preserve"> </w:t>
                              </w:r>
                              <w:r w:rsidRPr="004F41CB">
                                <w:rPr>
                                  <w:rFonts w:ascii="Courier New" w:hAnsi="Courier New"/>
                                  <w:sz w:val="15"/>
                                </w:rPr>
                                <w:t>прямокутників</w:t>
                              </w:r>
                              <w:r w:rsidRPr="004F41CB">
                                <w:rPr>
                                  <w:rFonts w:ascii="Courier New" w:hAnsi="Courier New"/>
                                  <w:sz w:val="15"/>
                                  <w:lang w:val="en-US"/>
                                </w:rPr>
                                <w:t xml:space="preserve"> &lt;/span&gt;, </w:t>
                              </w:r>
                              <w:r w:rsidRPr="004F41CB">
                                <w:rPr>
                                  <w:rFonts w:ascii="Courier New" w:hAnsi="Courier New"/>
                                  <w:sz w:val="15"/>
                                </w:rPr>
                                <w:t>розмір</w:t>
                              </w:r>
                              <w:r w:rsidRPr="004F41CB">
                                <w:rPr>
                                  <w:rFonts w:ascii="Courier New" w:hAnsi="Courier New"/>
                                  <w:sz w:val="15"/>
                                  <w:lang w:val="en-US"/>
                                </w:rPr>
                                <w:t xml:space="preserve"> </w:t>
                              </w:r>
                              <w:r w:rsidRPr="004F41CB">
                                <w:rPr>
                                  <w:rFonts w:ascii="Courier New" w:hAnsi="Courier New"/>
                                  <w:sz w:val="15"/>
                                </w:rPr>
                                <w:t>яких</w:t>
                              </w:r>
                              <w:r w:rsidRPr="004F41CB">
                                <w:rPr>
                                  <w:rFonts w:ascii="Courier New" w:hAnsi="Courier New"/>
                                  <w:sz w:val="15"/>
                                  <w:lang w:val="en-US"/>
                                </w:rPr>
                                <w:t xml:space="preserve"> </w:t>
                              </w:r>
                              <w:r w:rsidRPr="004F41CB">
                                <w:rPr>
                                  <w:rFonts w:ascii="Courier New" w:hAnsi="Courier New"/>
                                  <w:sz w:val="15"/>
                                </w:rPr>
                                <w:t>збігається</w:t>
                              </w:r>
                              <w:r w:rsidRPr="004F41CB">
                                <w:rPr>
                                  <w:rFonts w:ascii="Courier New" w:hAnsi="Courier New"/>
                                  <w:sz w:val="15"/>
                                  <w:lang w:val="en-US"/>
                                </w:rPr>
                                <w:t xml:space="preserve"> </w:t>
                              </w:r>
                              <w:r w:rsidRPr="004F41CB">
                                <w:rPr>
                                  <w:rFonts w:ascii="Courier New" w:hAnsi="Courier New"/>
                                  <w:sz w:val="15"/>
                                </w:rPr>
                                <w:t>з</w:t>
                              </w:r>
                              <w:r w:rsidRPr="004F41CB">
                                <w:rPr>
                                  <w:rFonts w:ascii="Courier New" w:hAnsi="Courier New"/>
                                  <w:sz w:val="15"/>
                                  <w:lang w:val="en-US"/>
                                </w:rPr>
                                <w:t xml:space="preserve"> </w:t>
                              </w:r>
                              <w:r w:rsidRPr="004F41CB">
                                <w:rPr>
                                  <w:rFonts w:ascii="Courier New" w:hAnsi="Courier New"/>
                                  <w:sz w:val="15"/>
                                </w:rPr>
                                <w:t>розміром</w:t>
                              </w:r>
                              <w:r w:rsidRPr="004F41CB">
                                <w:rPr>
                                  <w:rFonts w:ascii="Courier New" w:hAnsi="Courier New"/>
                                  <w:sz w:val="15"/>
                                  <w:lang w:val="en-US"/>
                                </w:rPr>
                                <w:t xml:space="preserve"> </w:t>
                              </w:r>
                              <w:r w:rsidRPr="004F41CB">
                                <w:rPr>
                                  <w:rFonts w:ascii="Courier New" w:hAnsi="Courier New"/>
                                  <w:sz w:val="15"/>
                                </w:rPr>
                                <w:t>клітини</w:t>
                              </w:r>
                              <w:r w:rsidRPr="004F41CB">
                                <w:rPr>
                                  <w:rFonts w:ascii="Courier New" w:hAnsi="Courier New"/>
                                  <w:sz w:val="15"/>
                                  <w:lang w:val="en-US"/>
                                </w:rPr>
                                <w:t xml:space="preserve"> </w:t>
                              </w:r>
                              <w:r w:rsidRPr="004F41CB">
                                <w:rPr>
                                  <w:rFonts w:ascii="Courier New" w:hAnsi="Courier New"/>
                                  <w:sz w:val="15"/>
                                </w:rPr>
                                <w:t>для</w:t>
                              </w:r>
                              <w:r w:rsidRPr="004F41CB">
                                <w:rPr>
                                  <w:rFonts w:ascii="Courier New" w:hAnsi="Courier New"/>
                                  <w:sz w:val="15"/>
                                  <w:lang w:val="en-US"/>
                                </w:rPr>
                                <w:t xml:space="preserve"> </w:t>
                              </w:r>
                              <w:r w:rsidRPr="004F41CB">
                                <w:rPr>
                                  <w:rFonts w:ascii="Courier New" w:hAnsi="Courier New"/>
                                  <w:sz w:val="15"/>
                                </w:rPr>
                                <w:t>лева</w:t>
                              </w:r>
                              <w:r w:rsidRPr="004F41CB">
                                <w:rPr>
                                  <w:rFonts w:ascii="Courier New" w:hAnsi="Courier New"/>
                                  <w:sz w:val="15"/>
                                  <w:lang w:val="en-US"/>
                                </w:rPr>
                                <w:t xml:space="preserve">. </w:t>
                              </w:r>
                              <w:r w:rsidRPr="004F41CB">
                                <w:rPr>
                                  <w:rFonts w:ascii="Courier New" w:hAnsi="Courier New"/>
                                  <w:sz w:val="15"/>
                                </w:rPr>
                                <w:t>Після чого перебираємо отримані прямокутники, кожен раз вибираючи задану область випадковим чином.</w:t>
                              </w:r>
                            </w:p>
                            <w:p w14:paraId="7E010D06" w14:textId="77777777" w:rsidR="000A2EAA" w:rsidRDefault="000A2EAA" w:rsidP="004F41CB">
                              <w:pPr>
                                <w:spacing w:before="4" w:line="211" w:lineRule="auto"/>
                                <w:ind w:left="331" w:right="2996" w:hanging="86"/>
                                <w:rPr>
                                  <w:rFonts w:ascii="Courier New" w:hAnsi="Courier New"/>
                                  <w:sz w:val="15"/>
                                </w:rPr>
                              </w:pPr>
                              <w:r w:rsidRPr="004F41CB">
                                <w:rPr>
                                  <w:rFonts w:ascii="Courier New" w:hAnsi="Courier New"/>
                                  <w:sz w:val="15"/>
                                </w:rPr>
                                <w:t xml:space="preserve">Якщо в даній області виявиться лев, то ми </w:t>
                              </w:r>
                              <w:r>
                                <w:rPr>
                                  <w:rFonts w:ascii="Courier New" w:hAnsi="Courier New"/>
                                  <w:sz w:val="15"/>
                                </w:rPr>
                                <w:t>зловимо його, накривши кліткою.</w:t>
                              </w:r>
                              <w:r w:rsidRPr="004F41CB">
                                <w:rPr>
                                  <w:rFonts w:ascii="Courier New" w:hAnsi="Courier New"/>
                                  <w:sz w:val="15"/>
                                </w:rPr>
                                <w:t>&lt;/</w:t>
                              </w:r>
                              <w:r>
                                <w:rPr>
                                  <w:rFonts w:ascii="Courier New" w:hAnsi="Courier New"/>
                                  <w:sz w:val="15"/>
                                </w:rPr>
                                <w:t>p&gt;</w:t>
                              </w:r>
                            </w:p>
                            <w:p w14:paraId="095D8B01" w14:textId="77777777" w:rsidR="000A2EAA" w:rsidRPr="00412CAE" w:rsidRDefault="000A2EAA">
                              <w:pPr>
                                <w:spacing w:line="145" w:lineRule="exact"/>
                                <w:ind w:left="245"/>
                                <w:rPr>
                                  <w:rFonts w:ascii="Courier New" w:hAnsi="Courier New"/>
                                  <w:sz w:val="15"/>
                                  <w:lang w:val="en-US"/>
                                </w:rPr>
                              </w:pPr>
                              <w:r w:rsidRPr="00412CAE">
                                <w:rPr>
                                  <w:rFonts w:ascii="Courier New" w:hAnsi="Courier New"/>
                                  <w:sz w:val="15"/>
                                  <w:lang w:val="en-US"/>
                                </w:rPr>
                                <w:t>&lt;</w:t>
                              </w:r>
                              <w:r w:rsidRPr="00EB5600">
                                <w:rPr>
                                  <w:rFonts w:ascii="Courier New" w:hAnsi="Courier New"/>
                                  <w:sz w:val="15"/>
                                  <w:lang w:val="en-US"/>
                                </w:rPr>
                                <w:t>h</w:t>
                              </w:r>
                              <w:r w:rsidRPr="00412CAE">
                                <w:rPr>
                                  <w:rFonts w:ascii="Courier New" w:hAnsi="Courier New"/>
                                  <w:sz w:val="15"/>
                                  <w:lang w:val="en-US"/>
                                </w:rPr>
                                <w:t xml:space="preserve">2 </w:t>
                              </w:r>
                              <w:r w:rsidRPr="00EB5600">
                                <w:rPr>
                                  <w:rFonts w:ascii="Courier New" w:hAnsi="Courier New"/>
                                  <w:sz w:val="15"/>
                                  <w:lang w:val="en-US"/>
                                </w:rPr>
                                <w:t>class</w:t>
                              </w:r>
                              <w:r w:rsidRPr="00412CAE">
                                <w:rPr>
                                  <w:rFonts w:ascii="Courier New" w:hAnsi="Courier New"/>
                                  <w:sz w:val="15"/>
                                  <w:lang w:val="en-US"/>
                                </w:rPr>
                                <w:t>="</w:t>
                              </w:r>
                              <w:r w:rsidRPr="00EB5600">
                                <w:rPr>
                                  <w:rFonts w:ascii="Courier New" w:hAnsi="Courier New"/>
                                  <w:sz w:val="15"/>
                                  <w:lang w:val="en-US"/>
                                </w:rPr>
                                <w:t>initial</w:t>
                              </w:r>
                              <w:r w:rsidRPr="00412CAE">
                                <w:rPr>
                                  <w:rFonts w:ascii="Courier New" w:hAnsi="Courier New"/>
                                  <w:sz w:val="15"/>
                                  <w:lang w:val="en-US"/>
                                </w:rPr>
                                <w:t>"&gt;</w:t>
                              </w:r>
                              <w:r>
                                <w:rPr>
                                  <w:rFonts w:ascii="Courier New" w:hAnsi="Courier New"/>
                                  <w:sz w:val="15"/>
                                </w:rPr>
                                <w:t>Метод</w:t>
                              </w:r>
                              <w:r w:rsidRPr="00412CAE">
                                <w:rPr>
                                  <w:rFonts w:ascii="Courier New" w:hAnsi="Courier New"/>
                                  <w:sz w:val="15"/>
                                  <w:lang w:val="en-US"/>
                                </w:rPr>
                                <w:t xml:space="preserve"> </w:t>
                              </w:r>
                              <w:r>
                                <w:rPr>
                                  <w:rFonts w:ascii="Courier New" w:hAnsi="Courier New"/>
                                  <w:sz w:val="15"/>
                                </w:rPr>
                                <w:t>Гаусса</w:t>
                              </w:r>
                              <w:r w:rsidRPr="00412CAE">
                                <w:rPr>
                                  <w:rFonts w:ascii="Courier New" w:hAnsi="Courier New"/>
                                  <w:sz w:val="15"/>
                                  <w:lang w:val="en-US"/>
                                </w:rPr>
                                <w:t>&lt;/</w:t>
                              </w:r>
                              <w:r w:rsidRPr="00EB5600">
                                <w:rPr>
                                  <w:rFonts w:ascii="Courier New" w:hAnsi="Courier New"/>
                                  <w:sz w:val="15"/>
                                  <w:lang w:val="en-US"/>
                                </w:rPr>
                                <w:t>h</w:t>
                              </w:r>
                              <w:r w:rsidRPr="00412CAE">
                                <w:rPr>
                                  <w:rFonts w:ascii="Courier New" w:hAnsi="Courier New"/>
                                  <w:sz w:val="15"/>
                                  <w:lang w:val="en-US"/>
                                </w:rPr>
                                <w:t>2&gt;</w:t>
                              </w:r>
                            </w:p>
                            <w:p w14:paraId="64AA6786" w14:textId="77777777" w:rsidR="000A2EAA" w:rsidRDefault="000A2EAA">
                              <w:pPr>
                                <w:spacing w:line="150" w:lineRule="exact"/>
                                <w:ind w:left="74"/>
                                <w:rPr>
                                  <w:rFonts w:ascii="Courier New"/>
                                  <w:sz w:val="15"/>
                                </w:rPr>
                              </w:pPr>
                              <w:r>
                                <w:rPr>
                                  <w:rFonts w:ascii="Courier New"/>
                                  <w:sz w:val="15"/>
                                </w:rPr>
                                <w:t>&lt;/body&gt;</w:t>
                              </w:r>
                            </w:p>
                            <w:p w14:paraId="7852686D" w14:textId="77777777" w:rsidR="000A2EAA" w:rsidRPr="00675E61" w:rsidRDefault="000A2EAA">
                              <w:pPr>
                                <w:spacing w:line="160" w:lineRule="exact"/>
                                <w:ind w:left="74"/>
                                <w:rPr>
                                  <w:rFonts w:ascii="Courier New"/>
                                  <w:sz w:val="15"/>
                                  <w:lang w:val="uk-UA"/>
                                </w:rPr>
                              </w:pPr>
                              <w:r>
                                <w:rPr>
                                  <w:rFonts w:ascii="Courier New"/>
                                  <w:sz w:val="15"/>
                                </w:rPr>
                                <w:t>&lt;/html&gt;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4CC170" id="Text Box 210" o:spid="_x0000_s1074" type="#_x0000_t202" style="position:absolute;left:0;text-align:left;margin-left:77.3pt;margin-top:14.9pt;width:459.9pt;height:254.55pt;z-index:-251557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" fillcolor="#f8f7f2" stroked="f">
                  <v:textbox inset="0,0,0,0">
                    <w:txbxContent>
                      <w:p w14:paraId="4E2BD044" w14:textId="77777777" w:rsidR="000A2EAA" w:rsidRPr="00EB5600" w:rsidRDefault="000A2EAA">
                        <w:pPr>
                          <w:spacing w:before="82" w:line="211" w:lineRule="auto"/>
                          <w:ind w:left="254" w:right="4055" w:hanging="180"/>
                          <w:rPr>
                            <w:rFonts w:ascii="Courier New"/>
                            <w:sz w:val="15"/>
                            <w:lang w:val="en-US"/>
                          </w:rPr>
                        </w:pPr>
                        <w:r w:rsidRPr="00EB5600">
                          <w:rPr>
                            <w:rFonts w:ascii="Courier New"/>
                            <w:sz w:val="15"/>
                            <w:lang w:val="en-US"/>
                          </w:rPr>
                          <w:t xml:space="preserve">&lt;!DOCTYPE html PUBLIC "-//W3C//DTD XHTML 1.0 Strict//EN" </w:t>
                        </w:r>
                        <w:r>
                          <w:fldChar w:fldCharType="begin"/>
                        </w:r>
                        <w:r w:rsidRPr="003D6273">
                          <w:rPr>
                            <w:lang w:val="en-US"/>
                            <w:rPrChange w:id="639" w:author="Пользователь Windows" w:date="2019-12-19T05:26:00Z">
                              <w:rPr/>
                            </w:rPrChange>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3D6273">
                          <w:rPr>
                            <w:lang w:val="en-US"/>
                            <w:rPrChange w:id="640" w:author="Пользователь Windows" w:date="2019-12-19T05:26:00Z">
                              <w:rPr/>
                            </w:rPrChange>
                          </w:rPr>
                          <w:instrText>HYPERLINK "http://www.w3.org/TR/xhtml1/DTD/xhtml1-strict.dtd" \h</w:instrText>
                        </w:r>
                        <w:r>
                          <w:fldChar w:fldCharType="separate"/>
                        </w:r>
                        <w:r w:rsidRPr="00EB5600">
                          <w:rPr>
                            <w:rFonts w:ascii="Courier New"/>
                            <w:sz w:val="15"/>
                            <w:lang w:val="en-US"/>
                          </w:rPr>
                          <w:t>strict.dtd"&gt;</w:t>
                        </w:r>
                        <w:r>
                          <w:fldChar w:fldCharType="end"/>
                        </w:r>
                      </w:p>
                      <w:p w14:paraId="01E1AD6E" w14:textId="77777777" w:rsidR="000A2EAA" w:rsidRPr="00EB5600" w:rsidRDefault="000A2EAA">
                        <w:pPr>
                          <w:spacing w:line="145" w:lineRule="exact"/>
                          <w:ind w:left="74"/>
                          <w:rPr>
                            <w:rFonts w:ascii="Courier New"/>
                            <w:sz w:val="15"/>
                            <w:lang w:val="en-US"/>
                          </w:rPr>
                        </w:pPr>
                        <w:r w:rsidRPr="00EB5600">
                          <w:rPr>
                            <w:rFonts w:ascii="Courier New"/>
                            <w:sz w:val="15"/>
                            <w:lang w:val="en-US"/>
                          </w:rPr>
                          <w:t xml:space="preserve">&lt;html </w:t>
                        </w:r>
                        <w:r>
                          <w:fldChar w:fldCharType="begin"/>
                        </w:r>
                        <w:r w:rsidRPr="003D6273">
                          <w:rPr>
                            <w:lang w:val="en-US"/>
                            <w:rPrChange w:id="641" w:author="Пользователь Windows" w:date="2019-12-19T05:26:00Z">
                              <w:rPr/>
                            </w:rPrChange>
                          </w:rPr>
                          <w:instrText>HYPERLINK "http://www.w3.org/1999/xhtml" \h</w:instrText>
                        </w:r>
                        <w:r>
                          <w:fldChar w:fldCharType="separate"/>
                        </w:r>
                        <w:r w:rsidRPr="00EB5600">
                          <w:rPr>
                            <w:rFonts w:ascii="Courier New"/>
                            <w:sz w:val="15"/>
                            <w:lang w:val="en-US"/>
                          </w:rPr>
                          <w:t>xmlns="http://www.w3.org/1999/xhtml"&gt;</w:t>
                        </w:r>
                        <w:r>
                          <w:fldChar w:fldCharType="end"/>
                        </w:r>
                      </w:p>
                      <w:p w14:paraId="49C6F794" w14:textId="77777777" w:rsidR="000A2EAA" w:rsidRPr="00EB5600" w:rsidRDefault="000A2EAA">
                        <w:pPr>
                          <w:spacing w:line="150" w:lineRule="exact"/>
                          <w:ind w:left="164"/>
                          <w:rPr>
                            <w:rFonts w:ascii="Courier New"/>
                            <w:sz w:val="15"/>
                            <w:lang w:val="en-US"/>
                          </w:rPr>
                        </w:pPr>
                        <w:r w:rsidRPr="00EB5600">
                          <w:rPr>
                            <w:rFonts w:ascii="Courier New"/>
                            <w:sz w:val="15"/>
                            <w:lang w:val="en-US"/>
                          </w:rPr>
                          <w:t>&lt;head&gt;</w:t>
                        </w:r>
                      </w:p>
                      <w:p w14:paraId="7114BF75" w14:textId="77777777" w:rsidR="000A2EAA" w:rsidRPr="00EB5600" w:rsidRDefault="000A2EAA">
                        <w:pPr>
                          <w:spacing w:line="150" w:lineRule="exact"/>
                          <w:ind w:left="254"/>
                          <w:rPr>
                            <w:rFonts w:ascii="Courier New"/>
                            <w:sz w:val="15"/>
                            <w:lang w:val="en-US"/>
                          </w:rPr>
                        </w:pPr>
                        <w:r w:rsidRPr="00EB5600">
                          <w:rPr>
                            <w:rFonts w:ascii="Courier New"/>
                            <w:sz w:val="15"/>
                            <w:lang w:val="en-US"/>
                          </w:rPr>
                          <w:t>&lt;meta http-equiv="Content-Type" content="text/html; charset=utf-8" /&gt;</w:t>
                        </w:r>
                      </w:p>
                      <w:p w14:paraId="4401E26A" w14:textId="77777777" w:rsidR="000A2EAA" w:rsidRPr="00EB5600" w:rsidRDefault="000A2EAA">
                        <w:pPr>
                          <w:spacing w:line="150" w:lineRule="exact"/>
                          <w:ind w:left="254"/>
                          <w:rPr>
                            <w:rFonts w:ascii="Courier New"/>
                            <w:sz w:val="15"/>
                            <w:lang w:val="en-US"/>
                          </w:rPr>
                        </w:pPr>
                        <w:r w:rsidRPr="00EB5600">
                          <w:rPr>
                            <w:rFonts w:ascii="Courier New"/>
                            <w:sz w:val="15"/>
                            <w:lang w:val="en-US"/>
                          </w:rPr>
                          <w:t>&lt;title&gt;initial&lt;/title&gt;</w:t>
                        </w:r>
                      </w:p>
                      <w:p w14:paraId="1757E08A" w14:textId="77777777" w:rsidR="000A2EAA" w:rsidRPr="00EB5600" w:rsidRDefault="000A2EAA">
                        <w:pPr>
                          <w:spacing w:before="5" w:line="211" w:lineRule="auto"/>
                          <w:ind w:left="344" w:right="6836" w:hanging="90"/>
                          <w:rPr>
                            <w:rFonts w:ascii="Courier New"/>
                            <w:sz w:val="15"/>
                            <w:lang w:val="en-US"/>
                          </w:rPr>
                        </w:pPr>
                        <w:r w:rsidRPr="00EB5600">
                          <w:rPr>
                            <w:rFonts w:ascii="Courier New"/>
                            <w:sz w:val="15"/>
                            <w:lang w:val="en-US"/>
                          </w:rPr>
                          <w:t>&lt;style type="text/css"&gt; H2 {</w:t>
                        </w:r>
                      </w:p>
                      <w:p w14:paraId="214DD46B" w14:textId="77777777" w:rsidR="000A2EAA" w:rsidRPr="00EB5600" w:rsidRDefault="000A2EAA">
                        <w:pPr>
                          <w:spacing w:line="145" w:lineRule="exact"/>
                          <w:ind w:left="434"/>
                          <w:rPr>
                            <w:rFonts w:ascii="Courier New"/>
                            <w:sz w:val="15"/>
                            <w:lang w:val="en-US"/>
                          </w:rPr>
                        </w:pPr>
                        <w:r w:rsidRPr="00EB5600">
                          <w:rPr>
                            <w:rFonts w:ascii="Courier New"/>
                            <w:sz w:val="15"/>
                            <w:lang w:val="en-US"/>
                          </w:rPr>
                          <w:t>color: #ffb734;</w:t>
                        </w:r>
                      </w:p>
                      <w:p w14:paraId="41DACEE2" w14:textId="77777777" w:rsidR="000A2EAA" w:rsidRPr="00EB5600" w:rsidRDefault="000A2EAA">
                        <w:pPr>
                          <w:spacing w:line="150" w:lineRule="exact"/>
                          <w:ind w:left="434"/>
                          <w:rPr>
                            <w:rFonts w:ascii="Courier New"/>
                            <w:sz w:val="15"/>
                            <w:lang w:val="en-US"/>
                          </w:rPr>
                        </w:pPr>
                        <w:r w:rsidRPr="00EB5600">
                          <w:rPr>
                            <w:rFonts w:ascii="Courier New"/>
                            <w:sz w:val="15"/>
                            <w:lang w:val="en-US"/>
                          </w:rPr>
                          <w:t>font-family: Arial, sans-serif;</w:t>
                        </w:r>
                      </w:p>
                      <w:p w14:paraId="023F8EEB" w14:textId="77777777" w:rsidR="000A2EAA" w:rsidRPr="00EB5600" w:rsidRDefault="000A2EAA">
                        <w:pPr>
                          <w:spacing w:line="150" w:lineRule="exact"/>
                          <w:ind w:left="363"/>
                          <w:rPr>
                            <w:rFonts w:ascii="Courier New"/>
                            <w:sz w:val="15"/>
                            <w:lang w:val="en-US"/>
                          </w:rPr>
                        </w:pPr>
                        <w:r w:rsidRPr="00EB5600">
                          <w:rPr>
                            <w:rFonts w:ascii="Courier New"/>
                            <w:w w:val="99"/>
                            <w:sz w:val="15"/>
                            <w:lang w:val="en-US"/>
                          </w:rPr>
                          <w:t>}</w:t>
                        </w:r>
                      </w:p>
                      <w:p w14:paraId="5B5A868A" w14:textId="77777777" w:rsidR="000A2EAA" w:rsidRPr="00EB5600" w:rsidRDefault="000A2EAA">
                        <w:pPr>
                          <w:spacing w:line="150" w:lineRule="exact"/>
                          <w:ind w:left="363"/>
                          <w:rPr>
                            <w:rFonts w:ascii="Courier New"/>
                            <w:sz w:val="15"/>
                            <w:lang w:val="en-US"/>
                          </w:rPr>
                        </w:pPr>
                        <w:r w:rsidRPr="00EB5600">
                          <w:rPr>
                            <w:rFonts w:ascii="Courier New"/>
                            <w:sz w:val="15"/>
                            <w:lang w:val="en-US"/>
                          </w:rPr>
                          <w:t>P {</w:t>
                        </w:r>
                      </w:p>
                      <w:p w14:paraId="3AE84CAE" w14:textId="77777777" w:rsidR="000A2EAA" w:rsidRPr="00EB5600" w:rsidRDefault="000A2EAA">
                        <w:pPr>
                          <w:spacing w:line="150" w:lineRule="exact"/>
                          <w:ind w:left="434"/>
                          <w:rPr>
                            <w:rFonts w:ascii="Courier New"/>
                            <w:sz w:val="15"/>
                            <w:lang w:val="en-US"/>
                          </w:rPr>
                        </w:pPr>
                        <w:r w:rsidRPr="00EB5600">
                          <w:rPr>
                            <w:rFonts w:ascii="Courier New"/>
                            <w:sz w:val="15"/>
                            <w:lang w:val="en-US"/>
                          </w:rPr>
                          <w:t>color: green;</w:t>
                        </w:r>
                      </w:p>
                      <w:p w14:paraId="7CD272F1" w14:textId="77777777" w:rsidR="000A2EAA" w:rsidRPr="00EB5600" w:rsidRDefault="000A2EAA">
                        <w:pPr>
                          <w:spacing w:line="150" w:lineRule="exact"/>
                          <w:ind w:left="344"/>
                          <w:rPr>
                            <w:rFonts w:ascii="Courier New"/>
                            <w:sz w:val="15"/>
                            <w:lang w:val="en-US"/>
                          </w:rPr>
                        </w:pPr>
                        <w:r w:rsidRPr="00EB5600">
                          <w:rPr>
                            <w:rFonts w:ascii="Courier New"/>
                            <w:w w:val="99"/>
                            <w:sz w:val="15"/>
                            <w:lang w:val="en-US"/>
                          </w:rPr>
                          <w:t>}</w:t>
                        </w:r>
                      </w:p>
                      <w:p w14:paraId="30908F8C" w14:textId="77777777" w:rsidR="000A2EAA" w:rsidRPr="00EB5600" w:rsidRDefault="000A2EAA">
                        <w:pPr>
                          <w:spacing w:before="5" w:line="211" w:lineRule="auto"/>
                          <w:ind w:left="434" w:right="7418" w:hanging="90"/>
                          <w:rPr>
                            <w:rFonts w:ascii="Courier New"/>
                            <w:sz w:val="15"/>
                            <w:lang w:val="en-US"/>
                          </w:rPr>
                        </w:pPr>
                        <w:r w:rsidRPr="00EB5600">
                          <w:rPr>
                            <w:rFonts w:ascii="Courier New"/>
                            <w:sz w:val="15"/>
                            <w:lang w:val="en-US"/>
                          </w:rPr>
                          <w:t>.initial { color:</w:t>
                        </w:r>
                        <w:r w:rsidRPr="00EB5600">
                          <w:rPr>
                            <w:rFonts w:ascii="Courier New"/>
                            <w:spacing w:val="-25"/>
                            <w:sz w:val="15"/>
                            <w:lang w:val="en-US"/>
                          </w:rPr>
                          <w:t xml:space="preserve"> </w:t>
                        </w:r>
                        <w:r w:rsidRPr="00EB5600">
                          <w:rPr>
                            <w:rFonts w:ascii="Courier New"/>
                            <w:sz w:val="15"/>
                            <w:lang w:val="en-US"/>
                          </w:rPr>
                          <w:t>initial;</w:t>
                        </w:r>
                      </w:p>
                      <w:p w14:paraId="34DFBB69" w14:textId="77777777" w:rsidR="000A2EAA" w:rsidRPr="00EB5600" w:rsidRDefault="000A2EAA">
                        <w:pPr>
                          <w:spacing w:before="1" w:line="211" w:lineRule="auto"/>
                          <w:ind w:left="434" w:right="6836"/>
                          <w:rPr>
                            <w:rFonts w:ascii="Courier New"/>
                            <w:sz w:val="15"/>
                            <w:lang w:val="en-US"/>
                          </w:rPr>
                        </w:pPr>
                        <w:r w:rsidRPr="00EB5600">
                          <w:rPr>
                            <w:rFonts w:ascii="Courier New"/>
                            <w:sz w:val="15"/>
                            <w:lang w:val="en-US"/>
                          </w:rPr>
                          <w:t>color: -moz-initial; font-family: initial;</w:t>
                        </w:r>
                      </w:p>
                      <w:p w14:paraId="062584EA" w14:textId="77777777" w:rsidR="000A2EAA" w:rsidRPr="00EB5600" w:rsidRDefault="000A2EAA">
                        <w:pPr>
                          <w:spacing w:line="145" w:lineRule="exact"/>
                          <w:ind w:left="434"/>
                          <w:rPr>
                            <w:rFonts w:ascii="Courier New"/>
                            <w:sz w:val="15"/>
                            <w:lang w:val="en-US"/>
                          </w:rPr>
                        </w:pPr>
                        <w:r w:rsidRPr="00EB5600">
                          <w:rPr>
                            <w:rFonts w:ascii="Courier New"/>
                            <w:sz w:val="15"/>
                            <w:lang w:val="en-US"/>
                          </w:rPr>
                          <w:t>font-family: -moz-initial;</w:t>
                        </w:r>
                      </w:p>
                      <w:p w14:paraId="6868A959" w14:textId="77777777" w:rsidR="000A2EAA" w:rsidRPr="00EB5600" w:rsidRDefault="000A2EAA">
                        <w:pPr>
                          <w:spacing w:line="150" w:lineRule="exact"/>
                          <w:ind w:left="344"/>
                          <w:rPr>
                            <w:rFonts w:ascii="Courier New"/>
                            <w:sz w:val="15"/>
                            <w:lang w:val="en-US"/>
                          </w:rPr>
                        </w:pPr>
                        <w:r w:rsidRPr="00EB5600">
                          <w:rPr>
                            <w:rFonts w:ascii="Courier New"/>
                            <w:w w:val="99"/>
                            <w:sz w:val="15"/>
                            <w:lang w:val="en-US"/>
                          </w:rPr>
                          <w:t>}</w:t>
                        </w:r>
                      </w:p>
                      <w:p w14:paraId="123598D8" w14:textId="77777777" w:rsidR="000A2EAA" w:rsidRPr="00EB5600" w:rsidRDefault="000A2EAA">
                        <w:pPr>
                          <w:spacing w:line="150" w:lineRule="exact"/>
                          <w:ind w:left="254"/>
                          <w:rPr>
                            <w:rFonts w:ascii="Courier New"/>
                            <w:sz w:val="15"/>
                            <w:lang w:val="en-US"/>
                          </w:rPr>
                        </w:pPr>
                        <w:r w:rsidRPr="00EB5600">
                          <w:rPr>
                            <w:rFonts w:ascii="Courier New"/>
                            <w:sz w:val="15"/>
                            <w:lang w:val="en-US"/>
                          </w:rPr>
                          <w:t>&lt;/style&gt;</w:t>
                        </w:r>
                      </w:p>
                      <w:p w14:paraId="2D356452" w14:textId="77777777" w:rsidR="000A2EAA" w:rsidRPr="004F41CB" w:rsidRDefault="000A2EAA">
                        <w:pPr>
                          <w:spacing w:line="150" w:lineRule="exact"/>
                          <w:ind w:left="164"/>
                          <w:rPr>
                            <w:rFonts w:ascii="Courier New"/>
                            <w:sz w:val="15"/>
                            <w:lang w:val="en-US"/>
                          </w:rPr>
                        </w:pPr>
                        <w:r w:rsidRPr="004F41CB">
                          <w:rPr>
                            <w:rFonts w:ascii="Courier New"/>
                            <w:sz w:val="15"/>
                            <w:lang w:val="en-US"/>
                          </w:rPr>
                          <w:t>&lt;/head&gt;</w:t>
                        </w:r>
                      </w:p>
                      <w:p w14:paraId="74566D0F" w14:textId="77777777" w:rsidR="000A2EAA" w:rsidRPr="004F41CB" w:rsidRDefault="000A2EAA">
                        <w:pPr>
                          <w:spacing w:line="150" w:lineRule="exact"/>
                          <w:ind w:left="164"/>
                          <w:rPr>
                            <w:rFonts w:ascii="Courier New"/>
                            <w:sz w:val="15"/>
                            <w:lang w:val="en-US"/>
                          </w:rPr>
                        </w:pPr>
                        <w:r w:rsidRPr="004F41CB">
                          <w:rPr>
                            <w:rFonts w:ascii="Courier New"/>
                            <w:sz w:val="15"/>
                            <w:lang w:val="en-US"/>
                          </w:rPr>
                          <w:t>&lt;body&gt;</w:t>
                        </w:r>
                      </w:p>
                      <w:p w14:paraId="32A2DF65" w14:textId="77777777" w:rsidR="000A2EAA" w:rsidRPr="004F41CB" w:rsidRDefault="000A2EAA">
                        <w:pPr>
                          <w:spacing w:line="150" w:lineRule="exact"/>
                          <w:ind w:left="245"/>
                          <w:rPr>
                            <w:rFonts w:ascii="Courier New" w:hAnsi="Courier New"/>
                            <w:sz w:val="15"/>
                            <w:lang w:val="en-US"/>
                          </w:rPr>
                        </w:pPr>
                        <w:r w:rsidRPr="004F41CB">
                          <w:rPr>
                            <w:rFonts w:ascii="Courier New" w:hAnsi="Courier New"/>
                            <w:sz w:val="15"/>
                            <w:lang w:val="en-US"/>
                          </w:rPr>
                          <w:t>&lt;h2&gt;</w:t>
                        </w:r>
                        <w:r>
                          <w:rPr>
                            <w:rFonts w:ascii="Courier New" w:hAnsi="Courier New"/>
                            <w:sz w:val="15"/>
                          </w:rPr>
                          <w:t>Метод</w:t>
                        </w:r>
                        <w:r w:rsidRPr="004F41CB">
                          <w:rPr>
                            <w:rFonts w:ascii="Courier New" w:hAnsi="Courier New"/>
                            <w:sz w:val="15"/>
                            <w:lang w:val="en-US"/>
                          </w:rPr>
                          <w:t xml:space="preserve"> </w:t>
                        </w:r>
                        <w:r w:rsidRPr="004F41CB">
                          <w:rPr>
                            <w:rFonts w:ascii="Courier New" w:hAnsi="Courier New"/>
                            <w:sz w:val="15"/>
                          </w:rPr>
                          <w:t>випадкових</w:t>
                        </w:r>
                        <w:r w:rsidRPr="004F41CB">
                          <w:rPr>
                            <w:rFonts w:ascii="Courier New" w:hAnsi="Courier New"/>
                            <w:sz w:val="15"/>
                            <w:lang w:val="en-US"/>
                          </w:rPr>
                          <w:t xml:space="preserve"> </w:t>
                        </w:r>
                        <w:r w:rsidRPr="004F41CB">
                          <w:rPr>
                            <w:rFonts w:ascii="Courier New" w:hAnsi="Courier New"/>
                            <w:sz w:val="15"/>
                          </w:rPr>
                          <w:t>чисел</w:t>
                        </w:r>
                        <w:r w:rsidRPr="004F41CB">
                          <w:rPr>
                            <w:rFonts w:ascii="Courier New" w:hAnsi="Courier New"/>
                            <w:sz w:val="15"/>
                            <w:lang w:val="en-US"/>
                          </w:rPr>
                          <w:t xml:space="preserve"> &lt;/h2&gt;</w:t>
                        </w:r>
                      </w:p>
                      <w:p w14:paraId="2D6104C7" w14:textId="77777777" w:rsidR="000A2EAA" w:rsidRPr="004F41CB" w:rsidRDefault="000A2EAA" w:rsidP="004F41CB">
                        <w:pPr>
                          <w:spacing w:before="4" w:line="211" w:lineRule="auto"/>
                          <w:ind w:left="331" w:right="2996" w:hanging="86"/>
                          <w:rPr>
                            <w:rFonts w:ascii="Courier New" w:hAnsi="Courier New"/>
                            <w:sz w:val="15"/>
                          </w:rPr>
                        </w:pPr>
                        <w:r w:rsidRPr="004F41CB">
                          <w:rPr>
                            <w:rFonts w:ascii="Courier New" w:hAnsi="Courier New"/>
                            <w:sz w:val="15"/>
                            <w:lang w:val="en-US"/>
                          </w:rPr>
                          <w:t>&lt;p&gt;</w:t>
                        </w:r>
                        <w:r w:rsidRPr="004F41CB">
                          <w:rPr>
                            <w:lang w:val="en-US"/>
                          </w:rPr>
                          <w:t xml:space="preserve"> </w:t>
                        </w:r>
                        <w:r w:rsidRPr="004F41CB">
                          <w:rPr>
                            <w:rFonts w:ascii="Courier New" w:hAnsi="Courier New"/>
                            <w:sz w:val="15"/>
                          </w:rPr>
                          <w:t>Розділимо</w:t>
                        </w:r>
                        <w:r w:rsidRPr="004F41CB">
                          <w:rPr>
                            <w:rFonts w:ascii="Courier New" w:hAnsi="Courier New"/>
                            <w:sz w:val="15"/>
                            <w:lang w:val="en-US"/>
                          </w:rPr>
                          <w:t xml:space="preserve"> </w:t>
                        </w:r>
                        <w:r w:rsidRPr="004F41CB">
                          <w:rPr>
                            <w:rFonts w:ascii="Courier New" w:hAnsi="Courier New"/>
                            <w:sz w:val="15"/>
                          </w:rPr>
                          <w:t>пустелю</w:t>
                        </w:r>
                        <w:r w:rsidRPr="004F41CB">
                          <w:rPr>
                            <w:rFonts w:ascii="Courier New" w:hAnsi="Courier New"/>
                            <w:sz w:val="15"/>
                            <w:lang w:val="en-US"/>
                          </w:rPr>
                          <w:t xml:space="preserve"> </w:t>
                        </w:r>
                        <w:r w:rsidRPr="004F41CB">
                          <w:rPr>
                            <w:rFonts w:ascii="Courier New" w:hAnsi="Courier New"/>
                            <w:sz w:val="15"/>
                          </w:rPr>
                          <w:t>на</w:t>
                        </w:r>
                        <w:r w:rsidRPr="004F41CB">
                          <w:rPr>
                            <w:rFonts w:ascii="Courier New" w:hAnsi="Courier New"/>
                            <w:sz w:val="15"/>
                            <w:lang w:val="en-US"/>
                          </w:rPr>
                          <w:t xml:space="preserve"> &lt;span class = "initial"&gt; </w:t>
                        </w:r>
                        <w:r w:rsidRPr="004F41CB">
                          <w:rPr>
                            <w:rFonts w:ascii="Courier New" w:hAnsi="Courier New"/>
                            <w:sz w:val="15"/>
                          </w:rPr>
                          <w:t>ряд</w:t>
                        </w:r>
                        <w:r w:rsidRPr="004F41CB">
                          <w:rPr>
                            <w:rFonts w:ascii="Courier New" w:hAnsi="Courier New"/>
                            <w:sz w:val="15"/>
                            <w:lang w:val="en-US"/>
                          </w:rPr>
                          <w:t xml:space="preserve"> </w:t>
                        </w:r>
                        <w:r w:rsidRPr="004F41CB">
                          <w:rPr>
                            <w:rFonts w:ascii="Courier New" w:hAnsi="Courier New"/>
                            <w:sz w:val="15"/>
                          </w:rPr>
                          <w:t>елементарних</w:t>
                        </w:r>
                        <w:r w:rsidRPr="004F41CB">
                          <w:rPr>
                            <w:rFonts w:ascii="Courier New" w:hAnsi="Courier New"/>
                            <w:sz w:val="15"/>
                            <w:lang w:val="en-US"/>
                          </w:rPr>
                          <w:t xml:space="preserve"> </w:t>
                        </w:r>
                        <w:r w:rsidRPr="004F41CB">
                          <w:rPr>
                            <w:rFonts w:ascii="Courier New" w:hAnsi="Courier New"/>
                            <w:sz w:val="15"/>
                          </w:rPr>
                          <w:t>прямокутників</w:t>
                        </w:r>
                        <w:r w:rsidRPr="004F41CB">
                          <w:rPr>
                            <w:rFonts w:ascii="Courier New" w:hAnsi="Courier New"/>
                            <w:sz w:val="15"/>
                            <w:lang w:val="en-US"/>
                          </w:rPr>
                          <w:t xml:space="preserve"> &lt;/span&gt;, </w:t>
                        </w:r>
                        <w:r w:rsidRPr="004F41CB">
                          <w:rPr>
                            <w:rFonts w:ascii="Courier New" w:hAnsi="Courier New"/>
                            <w:sz w:val="15"/>
                          </w:rPr>
                          <w:t>розмір</w:t>
                        </w:r>
                        <w:r w:rsidRPr="004F41CB">
                          <w:rPr>
                            <w:rFonts w:ascii="Courier New" w:hAnsi="Courier New"/>
                            <w:sz w:val="15"/>
                            <w:lang w:val="en-US"/>
                          </w:rPr>
                          <w:t xml:space="preserve"> </w:t>
                        </w:r>
                        <w:r w:rsidRPr="004F41CB">
                          <w:rPr>
                            <w:rFonts w:ascii="Courier New" w:hAnsi="Courier New"/>
                            <w:sz w:val="15"/>
                          </w:rPr>
                          <w:t>яких</w:t>
                        </w:r>
                        <w:r w:rsidRPr="004F41CB">
                          <w:rPr>
                            <w:rFonts w:ascii="Courier New" w:hAnsi="Courier New"/>
                            <w:sz w:val="15"/>
                            <w:lang w:val="en-US"/>
                          </w:rPr>
                          <w:t xml:space="preserve"> </w:t>
                        </w:r>
                        <w:r w:rsidRPr="004F41CB">
                          <w:rPr>
                            <w:rFonts w:ascii="Courier New" w:hAnsi="Courier New"/>
                            <w:sz w:val="15"/>
                          </w:rPr>
                          <w:t>збігається</w:t>
                        </w:r>
                        <w:r w:rsidRPr="004F41CB">
                          <w:rPr>
                            <w:rFonts w:ascii="Courier New" w:hAnsi="Courier New"/>
                            <w:sz w:val="15"/>
                            <w:lang w:val="en-US"/>
                          </w:rPr>
                          <w:t xml:space="preserve"> </w:t>
                        </w:r>
                        <w:r w:rsidRPr="004F41CB">
                          <w:rPr>
                            <w:rFonts w:ascii="Courier New" w:hAnsi="Courier New"/>
                            <w:sz w:val="15"/>
                          </w:rPr>
                          <w:t>з</w:t>
                        </w:r>
                        <w:r w:rsidRPr="004F41CB">
                          <w:rPr>
                            <w:rFonts w:ascii="Courier New" w:hAnsi="Courier New"/>
                            <w:sz w:val="15"/>
                            <w:lang w:val="en-US"/>
                          </w:rPr>
                          <w:t xml:space="preserve"> </w:t>
                        </w:r>
                        <w:r w:rsidRPr="004F41CB">
                          <w:rPr>
                            <w:rFonts w:ascii="Courier New" w:hAnsi="Courier New"/>
                            <w:sz w:val="15"/>
                          </w:rPr>
                          <w:t>розміром</w:t>
                        </w:r>
                        <w:r w:rsidRPr="004F41CB">
                          <w:rPr>
                            <w:rFonts w:ascii="Courier New" w:hAnsi="Courier New"/>
                            <w:sz w:val="15"/>
                            <w:lang w:val="en-US"/>
                          </w:rPr>
                          <w:t xml:space="preserve"> </w:t>
                        </w:r>
                        <w:r w:rsidRPr="004F41CB">
                          <w:rPr>
                            <w:rFonts w:ascii="Courier New" w:hAnsi="Courier New"/>
                            <w:sz w:val="15"/>
                          </w:rPr>
                          <w:t>клітини</w:t>
                        </w:r>
                        <w:r w:rsidRPr="004F41CB">
                          <w:rPr>
                            <w:rFonts w:ascii="Courier New" w:hAnsi="Courier New"/>
                            <w:sz w:val="15"/>
                            <w:lang w:val="en-US"/>
                          </w:rPr>
                          <w:t xml:space="preserve"> </w:t>
                        </w:r>
                        <w:r w:rsidRPr="004F41CB">
                          <w:rPr>
                            <w:rFonts w:ascii="Courier New" w:hAnsi="Courier New"/>
                            <w:sz w:val="15"/>
                          </w:rPr>
                          <w:t>для</w:t>
                        </w:r>
                        <w:r w:rsidRPr="004F41CB">
                          <w:rPr>
                            <w:rFonts w:ascii="Courier New" w:hAnsi="Courier New"/>
                            <w:sz w:val="15"/>
                            <w:lang w:val="en-US"/>
                          </w:rPr>
                          <w:t xml:space="preserve"> </w:t>
                        </w:r>
                        <w:r w:rsidRPr="004F41CB">
                          <w:rPr>
                            <w:rFonts w:ascii="Courier New" w:hAnsi="Courier New"/>
                            <w:sz w:val="15"/>
                          </w:rPr>
                          <w:t>лева</w:t>
                        </w:r>
                        <w:r w:rsidRPr="004F41CB">
                          <w:rPr>
                            <w:rFonts w:ascii="Courier New" w:hAnsi="Courier New"/>
                            <w:sz w:val="15"/>
                            <w:lang w:val="en-US"/>
                          </w:rPr>
                          <w:t xml:space="preserve">. </w:t>
                        </w:r>
                        <w:r w:rsidRPr="004F41CB">
                          <w:rPr>
                            <w:rFonts w:ascii="Courier New" w:hAnsi="Courier New"/>
                            <w:sz w:val="15"/>
                          </w:rPr>
                          <w:t>Після чого перебираємо отримані прямокутники, кожен раз вибираючи задану область випадковим чином.</w:t>
                        </w:r>
                      </w:p>
                      <w:p w14:paraId="7E010D06" w14:textId="77777777" w:rsidR="000A2EAA" w:rsidRDefault="000A2EAA" w:rsidP="004F41CB">
                        <w:pPr>
                          <w:spacing w:before="4" w:line="211" w:lineRule="auto"/>
                          <w:ind w:left="331" w:right="2996" w:hanging="86"/>
                          <w:rPr>
                            <w:rFonts w:ascii="Courier New" w:hAnsi="Courier New"/>
                            <w:sz w:val="15"/>
                          </w:rPr>
                        </w:pPr>
                        <w:r w:rsidRPr="004F41CB">
                          <w:rPr>
                            <w:rFonts w:ascii="Courier New" w:hAnsi="Courier New"/>
                            <w:sz w:val="15"/>
                          </w:rPr>
                          <w:t xml:space="preserve">Якщо в даній області виявиться лев, то ми </w:t>
                        </w:r>
                        <w:r>
                          <w:rPr>
                            <w:rFonts w:ascii="Courier New" w:hAnsi="Courier New"/>
                            <w:sz w:val="15"/>
                          </w:rPr>
                          <w:t>зловимо його, накривши кліткою.</w:t>
                        </w:r>
                        <w:r w:rsidRPr="004F41CB">
                          <w:rPr>
                            <w:rFonts w:ascii="Courier New" w:hAnsi="Courier New"/>
                            <w:sz w:val="15"/>
                          </w:rPr>
                          <w:t>&lt;/</w:t>
                        </w:r>
                        <w:r>
                          <w:rPr>
                            <w:rFonts w:ascii="Courier New" w:hAnsi="Courier New"/>
                            <w:sz w:val="15"/>
                          </w:rPr>
                          <w:t>p&gt;</w:t>
                        </w:r>
                      </w:p>
                      <w:p w14:paraId="095D8B01" w14:textId="77777777" w:rsidR="000A2EAA" w:rsidRPr="00412CAE" w:rsidRDefault="000A2EAA">
                        <w:pPr>
                          <w:spacing w:line="145" w:lineRule="exact"/>
                          <w:ind w:left="245"/>
                          <w:rPr>
                            <w:rFonts w:ascii="Courier New" w:hAnsi="Courier New"/>
                            <w:sz w:val="15"/>
                            <w:lang w:val="en-US"/>
                          </w:rPr>
                        </w:pPr>
                        <w:r w:rsidRPr="00412CAE">
                          <w:rPr>
                            <w:rFonts w:ascii="Courier New" w:hAnsi="Courier New"/>
                            <w:sz w:val="15"/>
                            <w:lang w:val="en-US"/>
                          </w:rPr>
                          <w:t>&lt;</w:t>
                        </w:r>
                        <w:r w:rsidRPr="00EB5600">
                          <w:rPr>
                            <w:rFonts w:ascii="Courier New" w:hAnsi="Courier New"/>
                            <w:sz w:val="15"/>
                            <w:lang w:val="en-US"/>
                          </w:rPr>
                          <w:t>h</w:t>
                        </w:r>
                        <w:r w:rsidRPr="00412CAE">
                          <w:rPr>
                            <w:rFonts w:ascii="Courier New" w:hAnsi="Courier New"/>
                            <w:sz w:val="15"/>
                            <w:lang w:val="en-US"/>
                          </w:rPr>
                          <w:t xml:space="preserve">2 </w:t>
                        </w:r>
                        <w:r w:rsidRPr="00EB5600">
                          <w:rPr>
                            <w:rFonts w:ascii="Courier New" w:hAnsi="Courier New"/>
                            <w:sz w:val="15"/>
                            <w:lang w:val="en-US"/>
                          </w:rPr>
                          <w:t>class</w:t>
                        </w:r>
                        <w:r w:rsidRPr="00412CAE">
                          <w:rPr>
                            <w:rFonts w:ascii="Courier New" w:hAnsi="Courier New"/>
                            <w:sz w:val="15"/>
                            <w:lang w:val="en-US"/>
                          </w:rPr>
                          <w:t>="</w:t>
                        </w:r>
                        <w:r w:rsidRPr="00EB5600">
                          <w:rPr>
                            <w:rFonts w:ascii="Courier New" w:hAnsi="Courier New"/>
                            <w:sz w:val="15"/>
                            <w:lang w:val="en-US"/>
                          </w:rPr>
                          <w:t>initial</w:t>
                        </w:r>
                        <w:r w:rsidRPr="00412CAE">
                          <w:rPr>
                            <w:rFonts w:ascii="Courier New" w:hAnsi="Courier New"/>
                            <w:sz w:val="15"/>
                            <w:lang w:val="en-US"/>
                          </w:rPr>
                          <w:t>"&gt;</w:t>
                        </w:r>
                        <w:r>
                          <w:rPr>
                            <w:rFonts w:ascii="Courier New" w:hAnsi="Courier New"/>
                            <w:sz w:val="15"/>
                          </w:rPr>
                          <w:t>Метод</w:t>
                        </w:r>
                        <w:r w:rsidRPr="00412CAE">
                          <w:rPr>
                            <w:rFonts w:ascii="Courier New" w:hAnsi="Courier New"/>
                            <w:sz w:val="15"/>
                            <w:lang w:val="en-US"/>
                          </w:rPr>
                          <w:t xml:space="preserve"> </w:t>
                        </w:r>
                        <w:r>
                          <w:rPr>
                            <w:rFonts w:ascii="Courier New" w:hAnsi="Courier New"/>
                            <w:sz w:val="15"/>
                          </w:rPr>
                          <w:t>Гаусса</w:t>
                        </w:r>
                        <w:r w:rsidRPr="00412CAE">
                          <w:rPr>
                            <w:rFonts w:ascii="Courier New" w:hAnsi="Courier New"/>
                            <w:sz w:val="15"/>
                            <w:lang w:val="en-US"/>
                          </w:rPr>
                          <w:t>&lt;/</w:t>
                        </w:r>
                        <w:r w:rsidRPr="00EB5600">
                          <w:rPr>
                            <w:rFonts w:ascii="Courier New" w:hAnsi="Courier New"/>
                            <w:sz w:val="15"/>
                            <w:lang w:val="en-US"/>
                          </w:rPr>
                          <w:t>h</w:t>
                        </w:r>
                        <w:r w:rsidRPr="00412CAE">
                          <w:rPr>
                            <w:rFonts w:ascii="Courier New" w:hAnsi="Courier New"/>
                            <w:sz w:val="15"/>
                            <w:lang w:val="en-US"/>
                          </w:rPr>
                          <w:t>2&gt;</w:t>
                        </w:r>
                      </w:p>
                      <w:p w14:paraId="64AA6786" w14:textId="77777777" w:rsidR="000A2EAA" w:rsidRDefault="000A2EAA">
                        <w:pPr>
                          <w:spacing w:line="150" w:lineRule="exact"/>
                          <w:ind w:left="74"/>
                          <w:rPr>
                            <w:rFonts w:ascii="Courier New"/>
                            <w:sz w:val="15"/>
                          </w:rPr>
                        </w:pPr>
                        <w:r>
                          <w:rPr>
                            <w:rFonts w:ascii="Courier New"/>
                            <w:sz w:val="15"/>
                          </w:rPr>
                          <w:t>&lt;/body&gt;</w:t>
                        </w:r>
                      </w:p>
                      <w:p w14:paraId="7852686D" w14:textId="77777777" w:rsidR="000A2EAA" w:rsidRPr="00675E61" w:rsidRDefault="000A2EAA">
                        <w:pPr>
                          <w:spacing w:line="160" w:lineRule="exact"/>
                          <w:ind w:left="74"/>
                          <w:rPr>
                            <w:rFonts w:ascii="Courier New"/>
                            <w:sz w:val="15"/>
                            <w:lang w:val="uk-UA"/>
                          </w:rPr>
                        </w:pPr>
                        <w:r>
                          <w:rPr>
                            <w:rFonts w:ascii="Courier New"/>
                            <w:sz w:val="15"/>
                          </w:rPr>
                          <w:t>&lt;/html&gt;</w:t>
                        </w:r>
                      </w:p>
                    </w:txbxContent>
                  </v:textbox>
                  <w10:wrap type="topAndBottom" anchorx="page"/>
                </v:shape>
              </w:pict>
            </mc:Fallback>
          </mc:AlternateContent>
        </w:r>
        <w:r w:rsidDel="006613B1">
          <w:rPr>
            <w:noProof/>
            <w:lang w:val="uk-UA" w:eastAsia="uk-UA" w:bidi="ar-SA"/>
          </w:rPr>
          <mc:AlternateContent>
            <mc:Choice Requires="wps">
              <w:drawing>
                <wp:anchor distT="0" distB="0" distL="114298" distR="114298" simplePos="0" relativeHeight="251760640" behindDoc="0" locked="0" layoutInCell="1" allowOverlap="1" wp14:anchorId="07A5C526" wp14:editId="7F01E087">
                  <wp:simplePos x="0" y="0"/>
                  <wp:positionH relativeFrom="page">
                    <wp:posOffset>3939539</wp:posOffset>
                  </wp:positionH>
                  <wp:positionV relativeFrom="paragraph">
                    <wp:posOffset>40005</wp:posOffset>
                  </wp:positionV>
                  <wp:extent cx="0" cy="149225"/>
                  <wp:effectExtent l="0" t="0" r="19050" b="3175"/>
                  <wp:wrapNone/>
                  <wp:docPr id="292" name="Lin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5F95C5E9" id="Line 209" o:spid="_x0000_s1026" style="position:absolute;z-index:251760640;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310.2pt,3.15pt" to="310.2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" strokecolor="#666" strokeweight=".18875mm">
                  <w10:wrap anchorx="page"/>
                </v:line>
              </w:pict>
            </mc:Fallback>
          </mc:AlternateContent>
        </w:r>
        <w:r w:rsidDel="006613B1">
          <w:rPr>
            <w:noProof/>
            <w:lang w:val="uk-UA" w:eastAsia="uk-UA" w:bidi="ar-SA"/>
          </w:rPr>
          <mc:AlternateContent>
            <mc:Choice Requires="wps">
              <w:drawing>
                <wp:anchor distT="0" distB="0" distL="114300" distR="114300" simplePos="0" relativeHeight="251761664" behindDoc="0" locked="0" layoutInCell="1" allowOverlap="1" wp14:anchorId="7D890603" wp14:editId="70FF7E9A">
                  <wp:simplePos x="0" y="0"/>
                  <wp:positionH relativeFrom="page">
                    <wp:posOffset>3943350</wp:posOffset>
                  </wp:positionH>
                  <wp:positionV relativeFrom="paragraph">
                    <wp:posOffset>40005</wp:posOffset>
                  </wp:positionV>
                  <wp:extent cx="475615" cy="149860"/>
                  <wp:effectExtent l="0" t="0" r="0" b="0"/>
                  <wp:wrapNone/>
                  <wp:docPr id="291"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15" cy="149860"/>
                          </a:xfrm>
                          <a:prstGeom prst="rect">
                            <a:avLst/>
                          </a:prstGeom>
                          <a:solidFill>
                            <a:srgbClr val="CEE2D3"/>
                          </a:solidFill>
                          <a:ln>
                            <a:noFill/>
                          </a:ln>
                        </wps:spPr>
                        <wps:txbx>
                          <w:txbxContent>
                            <w:p w14:paraId="368B579E" w14:textId="77777777" w:rsidR="000A2EAA" w:rsidRDefault="000A2EAA">
                              <w:pPr>
                                <w:spacing w:before="38"/>
                                <w:ind w:left="42"/>
                                <w:rPr>
                                  <w:sz w:val="13"/>
                                </w:rPr>
                              </w:pPr>
                              <w:r>
                                <w:rPr>
                                  <w:sz w:val="13"/>
                                </w:rPr>
                                <w:t>XHTML 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890603" id="Text Box 208" o:spid="_x0000_s1075" type="#_x0000_t202" style="position:absolute;left:0;text-align:left;margin-left:310.5pt;margin-top:3.15pt;width:37.45pt;height:11.8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" fillcolor="#cee2d3" stroked="f">
                  <v:textbox inset="0,0,0,0">
                    <w:txbxContent>
                      <w:p w14:paraId="368B579E" w14:textId="77777777" w:rsidR="000A2EAA" w:rsidRDefault="000A2EAA">
                        <w:pPr>
                          <w:spacing w:before="38"/>
                          <w:ind w:left="42"/>
                          <w:rPr>
                            <w:sz w:val="13"/>
                          </w:rPr>
                        </w:pPr>
                        <w:r>
                          <w:rPr>
                            <w:sz w:val="13"/>
                          </w:rPr>
                          <w:t>XHTML 1.0</w:t>
                        </w:r>
                      </w:p>
                    </w:txbxContent>
                  </v:textbox>
                  <w10:wrap anchorx="page"/>
                </v:shape>
              </w:pict>
            </mc:Fallback>
          </mc:AlternateContent>
        </w:r>
        <w:r w:rsidDel="006613B1">
          <w:rPr>
            <w:noProof/>
            <w:lang w:val="uk-UA" w:eastAsia="uk-UA" w:bidi="ar-SA"/>
          </w:rPr>
          <mc:AlternateContent>
            <mc:Choice Requires="wps">
              <w:drawing>
                <wp:anchor distT="0" distB="0" distL="114300" distR="114300" simplePos="0" relativeHeight="251762688" behindDoc="0" locked="0" layoutInCell="1" allowOverlap="1" wp14:anchorId="0CB89EAC" wp14:editId="1CB6F633">
                  <wp:simplePos x="0" y="0"/>
                  <wp:positionH relativeFrom="page">
                    <wp:posOffset>4425315</wp:posOffset>
                  </wp:positionH>
                  <wp:positionV relativeFrom="paragraph">
                    <wp:posOffset>40005</wp:posOffset>
                  </wp:positionV>
                  <wp:extent cx="2397760" cy="149860"/>
                  <wp:effectExtent l="0" t="0" r="0" b="0"/>
                  <wp:wrapNone/>
                  <wp:docPr id="290"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7760" cy="149860"/>
                          </a:xfrm>
                          <a:prstGeom prst="rect">
                            <a:avLst/>
                          </a:prstGeom>
                          <a:noFill/>
                          <a:ln>
                            <a:noFill/>
                          </a:ln>
                        </wps:spPr>
                        <wps:txbx>
                          <w:txbxContent>
                            <w:tbl>
                              <w:tblPr>
                                <w:tblStyle w:val="TableNormal"/>
                                <w:tblW w:w="0" w:type="auto"/>
                                <w:tblInd w:w="7" w:type="dxa"/>
                                <w:tblLayout w:type="fixed"/>
                                <w:tblLook w:val="01E0" w:firstRow="1" w:lastRow="1" w:firstColumn="1" w:lastColumn="1" w:noHBand="0" w:noVBand="0"/>
                              </w:tblPr>
                              <w:tblGrid>
                                <w:gridCol w:w="620"/>
                                <w:gridCol w:w="513"/>
                                <w:gridCol w:w="353"/>
                                <w:gridCol w:w="332"/>
                                <w:gridCol w:w="332"/>
                                <w:gridCol w:w="343"/>
                                <w:gridCol w:w="461"/>
                                <w:gridCol w:w="365"/>
                                <w:gridCol w:w="456"/>
                              </w:tblGrid>
                              <w:tr w:rsidR="000A2EAA" w14:paraId="3B3CF338" w14:textId="77777777">
                                <w:trPr>
                                  <w:trHeight w:val="235"/>
                                </w:trPr>
                                <w:tc>
                                  <w:tcPr>
                                    <w:tcW w:w="620" w:type="dxa"/>
                                    <w:tcBorders>
                                      <w:left w:val="double" w:sz="2" w:space="0" w:color="666666"/>
                                      <w:right w:val="double" w:sz="2" w:space="0" w:color="666666"/>
                                    </w:tcBorders>
                                    <w:shd w:val="clear" w:color="auto" w:fill="F2C8C8"/>
                                  </w:tcPr>
                                  <w:p w14:paraId="7E01BB99" w14:textId="77777777" w:rsidR="000A2EAA" w:rsidRDefault="000A2EAA">
                                    <w:pPr>
                                      <w:pStyle w:val="TableParagraph"/>
                                      <w:spacing w:before="38"/>
                                      <w:ind w:left="52"/>
                                      <w:rPr>
                                        <w:rFonts w:ascii="Arial"/>
                                        <w:sz w:val="13"/>
                                      </w:rPr>
                                    </w:pPr>
                                    <w:r>
                                      <w:rPr>
                                        <w:rFonts w:ascii="Arial"/>
                                        <w:sz w:val="13"/>
                                      </w:rPr>
                                      <w:t>CSS 2.1</w:t>
                                    </w:r>
                                  </w:p>
                                </w:tc>
                                <w:tc>
                                  <w:tcPr>
                                    <w:tcW w:w="513" w:type="dxa"/>
                                    <w:tcBorders>
                                      <w:left w:val="double" w:sz="2" w:space="0" w:color="666666"/>
                                      <w:right w:val="double" w:sz="2" w:space="0" w:color="666666"/>
                                    </w:tcBorders>
                                    <w:shd w:val="clear" w:color="auto" w:fill="F2C8C8"/>
                                  </w:tcPr>
                                  <w:p w14:paraId="2386D3B8" w14:textId="77777777" w:rsidR="000A2EAA" w:rsidRDefault="000A2EAA">
                                    <w:pPr>
                                      <w:pStyle w:val="TableParagraph"/>
                                      <w:spacing w:before="38"/>
                                      <w:ind w:left="52"/>
                                      <w:rPr>
                                        <w:rFonts w:ascii="Arial"/>
                                        <w:sz w:val="13"/>
                                      </w:rPr>
                                    </w:pPr>
                                    <w:r>
                                      <w:rPr>
                                        <w:rFonts w:ascii="Arial"/>
                                        <w:sz w:val="13"/>
                                      </w:rPr>
                                      <w:t>CSS 3</w:t>
                                    </w:r>
                                  </w:p>
                                </w:tc>
                                <w:tc>
                                  <w:tcPr>
                                    <w:tcW w:w="353" w:type="dxa"/>
                                    <w:tcBorders>
                                      <w:left w:val="double" w:sz="2" w:space="0" w:color="666666"/>
                                      <w:right w:val="single" w:sz="6" w:space="0" w:color="666666"/>
                                    </w:tcBorders>
                                    <w:shd w:val="clear" w:color="auto" w:fill="F2C8C8"/>
                                  </w:tcPr>
                                  <w:p w14:paraId="06750C7E" w14:textId="77777777" w:rsidR="000A2EAA" w:rsidRDefault="000A2EAA">
                                    <w:pPr>
                                      <w:pStyle w:val="TableParagraph"/>
                                      <w:spacing w:before="38"/>
                                      <w:ind w:left="53"/>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F2C8C8"/>
                                  </w:tcPr>
                                  <w:p w14:paraId="536CFEA9" w14:textId="77777777" w:rsidR="000A2EAA" w:rsidRDefault="000A2EAA">
                                    <w:pPr>
                                      <w:pStyle w:val="TableParagraph"/>
                                      <w:spacing w:before="38"/>
                                      <w:ind w:left="46"/>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F2C8C8"/>
                                  </w:tcPr>
                                  <w:p w14:paraId="17727EC6" w14:textId="77777777" w:rsidR="000A2EAA" w:rsidRDefault="000A2EAA">
                                    <w:pPr>
                                      <w:pStyle w:val="TableParagraph"/>
                                      <w:spacing w:before="38"/>
                                      <w:ind w:left="46"/>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1E76428E" w14:textId="77777777" w:rsidR="000A2EAA" w:rsidRDefault="000A2EAA">
                                    <w:pPr>
                                      <w:pStyle w:val="TableParagraph"/>
                                      <w:spacing w:before="38"/>
                                      <w:ind w:left="45"/>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F2C8C8"/>
                                  </w:tcPr>
                                  <w:p w14:paraId="39E40625" w14:textId="77777777" w:rsidR="000A2EAA" w:rsidRDefault="000A2EAA">
                                    <w:pPr>
                                      <w:pStyle w:val="TableParagraph"/>
                                      <w:spacing w:before="38"/>
                                      <w:ind w:left="44"/>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7BCC9AFF" w14:textId="77777777" w:rsidR="000A2EAA" w:rsidRDefault="000A2EAA">
                                    <w:pPr>
                                      <w:pStyle w:val="TableParagraph"/>
                                      <w:spacing w:before="38"/>
                                      <w:ind w:left="43"/>
                                      <w:rPr>
                                        <w:rFonts w:ascii="Arial"/>
                                        <w:sz w:val="13"/>
                                      </w:rPr>
                                    </w:pPr>
                                    <w:r>
                                      <w:rPr>
                                        <w:rFonts w:ascii="Arial"/>
                                        <w:sz w:val="13"/>
                                      </w:rPr>
                                      <w:t>Sa 5</w:t>
                                    </w:r>
                                  </w:p>
                                </w:tc>
                                <w:tc>
                                  <w:tcPr>
                                    <w:tcW w:w="456" w:type="dxa"/>
                                    <w:tcBorders>
                                      <w:left w:val="single" w:sz="6" w:space="0" w:color="666666"/>
                                    </w:tcBorders>
                                    <w:shd w:val="clear" w:color="auto" w:fill="CEE2D3"/>
                                  </w:tcPr>
                                  <w:p w14:paraId="73631581" w14:textId="77777777" w:rsidR="000A2EAA" w:rsidRDefault="000A2EAA">
                                    <w:pPr>
                                      <w:pStyle w:val="TableParagraph"/>
                                      <w:spacing w:before="38"/>
                                      <w:ind w:left="42"/>
                                      <w:rPr>
                                        <w:rFonts w:ascii="Arial"/>
                                        <w:sz w:val="13"/>
                                      </w:rPr>
                                    </w:pPr>
                                    <w:r>
                                      <w:rPr>
                                        <w:rFonts w:ascii="Arial"/>
                                        <w:sz w:val="13"/>
                                      </w:rPr>
                                      <w:t>Fx 3.6</w:t>
                                    </w:r>
                                  </w:p>
                                </w:tc>
                              </w:tr>
                            </w:tbl>
                            <w:p w14:paraId="2C4B80D7" w14:textId="77777777" w:rsidR="000A2EAA" w:rsidRDefault="000A2EAA">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B89EAC" id="Text Box 207" o:spid="_x0000_s1076" type="#_x0000_t202" style="position:absolute;left:0;text-align:left;margin-left:348.45pt;margin-top:3.15pt;width:188.8pt;height:11.8pt;z-index:251762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" filled="f" stroked="f">
                  <v:textbox inset="0,0,0,0">
                    <w:txbxContent>
                      <w:tbl>
                        <w:tblPr>
                          <w:tblStyle w:val="TableNormal"/>
                          <w:tblW w:w="0" w:type="auto"/>
                          <w:tblInd w:w="7" w:type="dxa"/>
                          <w:tblLayout w:type="fixed"/>
                          <w:tblLook w:val="01E0" w:firstRow="1" w:lastRow="1" w:firstColumn="1" w:lastColumn="1" w:noHBand="0" w:noVBand="0"/>
                        </w:tblPr>
                        <w:tblGrid>
                          <w:gridCol w:w="620"/>
                          <w:gridCol w:w="513"/>
                          <w:gridCol w:w="353"/>
                          <w:gridCol w:w="332"/>
                          <w:gridCol w:w="332"/>
                          <w:gridCol w:w="343"/>
                          <w:gridCol w:w="461"/>
                          <w:gridCol w:w="365"/>
                          <w:gridCol w:w="456"/>
                        </w:tblGrid>
                        <w:tr w:rsidR="000A2EAA" w14:paraId="3B3CF338" w14:textId="77777777">
                          <w:trPr>
                            <w:trHeight w:val="235"/>
                          </w:trPr>
                          <w:tc>
                            <w:tcPr>
                              <w:tcW w:w="620" w:type="dxa"/>
                              <w:tcBorders>
                                <w:left w:val="double" w:sz="2" w:space="0" w:color="666666"/>
                                <w:right w:val="double" w:sz="2" w:space="0" w:color="666666"/>
                              </w:tcBorders>
                              <w:shd w:val="clear" w:color="auto" w:fill="F2C8C8"/>
                            </w:tcPr>
                            <w:p w14:paraId="7E01BB99" w14:textId="77777777" w:rsidR="000A2EAA" w:rsidRDefault="000A2EAA">
                              <w:pPr>
                                <w:pStyle w:val="TableParagraph"/>
                                <w:spacing w:before="38"/>
                                <w:ind w:left="52"/>
                                <w:rPr>
                                  <w:rFonts w:ascii="Arial"/>
                                  <w:sz w:val="13"/>
                                </w:rPr>
                              </w:pPr>
                              <w:r>
                                <w:rPr>
                                  <w:rFonts w:ascii="Arial"/>
                                  <w:sz w:val="13"/>
                                </w:rPr>
                                <w:t>CSS 2.1</w:t>
                              </w:r>
                            </w:p>
                          </w:tc>
                          <w:tc>
                            <w:tcPr>
                              <w:tcW w:w="513" w:type="dxa"/>
                              <w:tcBorders>
                                <w:left w:val="double" w:sz="2" w:space="0" w:color="666666"/>
                                <w:right w:val="double" w:sz="2" w:space="0" w:color="666666"/>
                              </w:tcBorders>
                              <w:shd w:val="clear" w:color="auto" w:fill="F2C8C8"/>
                            </w:tcPr>
                            <w:p w14:paraId="2386D3B8" w14:textId="77777777" w:rsidR="000A2EAA" w:rsidRDefault="000A2EAA">
                              <w:pPr>
                                <w:pStyle w:val="TableParagraph"/>
                                <w:spacing w:before="38"/>
                                <w:ind w:left="52"/>
                                <w:rPr>
                                  <w:rFonts w:ascii="Arial"/>
                                  <w:sz w:val="13"/>
                                </w:rPr>
                              </w:pPr>
                              <w:r>
                                <w:rPr>
                                  <w:rFonts w:ascii="Arial"/>
                                  <w:sz w:val="13"/>
                                </w:rPr>
                                <w:t>CSS 3</w:t>
                              </w:r>
                            </w:p>
                          </w:tc>
                          <w:tc>
                            <w:tcPr>
                              <w:tcW w:w="353" w:type="dxa"/>
                              <w:tcBorders>
                                <w:left w:val="double" w:sz="2" w:space="0" w:color="666666"/>
                                <w:right w:val="single" w:sz="6" w:space="0" w:color="666666"/>
                              </w:tcBorders>
                              <w:shd w:val="clear" w:color="auto" w:fill="F2C8C8"/>
                            </w:tcPr>
                            <w:p w14:paraId="06750C7E" w14:textId="77777777" w:rsidR="000A2EAA" w:rsidRDefault="000A2EAA">
                              <w:pPr>
                                <w:pStyle w:val="TableParagraph"/>
                                <w:spacing w:before="38"/>
                                <w:ind w:left="53"/>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F2C8C8"/>
                            </w:tcPr>
                            <w:p w14:paraId="536CFEA9" w14:textId="77777777" w:rsidR="000A2EAA" w:rsidRDefault="000A2EAA">
                              <w:pPr>
                                <w:pStyle w:val="TableParagraph"/>
                                <w:spacing w:before="38"/>
                                <w:ind w:left="46"/>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F2C8C8"/>
                            </w:tcPr>
                            <w:p w14:paraId="17727EC6" w14:textId="77777777" w:rsidR="000A2EAA" w:rsidRDefault="000A2EAA">
                              <w:pPr>
                                <w:pStyle w:val="TableParagraph"/>
                                <w:spacing w:before="38"/>
                                <w:ind w:left="46"/>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1E76428E" w14:textId="77777777" w:rsidR="000A2EAA" w:rsidRDefault="000A2EAA">
                              <w:pPr>
                                <w:pStyle w:val="TableParagraph"/>
                                <w:spacing w:before="38"/>
                                <w:ind w:left="45"/>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F2C8C8"/>
                            </w:tcPr>
                            <w:p w14:paraId="39E40625" w14:textId="77777777" w:rsidR="000A2EAA" w:rsidRDefault="000A2EAA">
                              <w:pPr>
                                <w:pStyle w:val="TableParagraph"/>
                                <w:spacing w:before="38"/>
                                <w:ind w:left="44"/>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7BCC9AFF" w14:textId="77777777" w:rsidR="000A2EAA" w:rsidRDefault="000A2EAA">
                              <w:pPr>
                                <w:pStyle w:val="TableParagraph"/>
                                <w:spacing w:before="38"/>
                                <w:ind w:left="43"/>
                                <w:rPr>
                                  <w:rFonts w:ascii="Arial"/>
                                  <w:sz w:val="13"/>
                                </w:rPr>
                              </w:pPr>
                              <w:r>
                                <w:rPr>
                                  <w:rFonts w:ascii="Arial"/>
                                  <w:sz w:val="13"/>
                                </w:rPr>
                                <w:t>Sa 5</w:t>
                              </w:r>
                            </w:p>
                          </w:tc>
                          <w:tc>
                            <w:tcPr>
                              <w:tcW w:w="456" w:type="dxa"/>
                              <w:tcBorders>
                                <w:left w:val="single" w:sz="6" w:space="0" w:color="666666"/>
                              </w:tcBorders>
                              <w:shd w:val="clear" w:color="auto" w:fill="CEE2D3"/>
                            </w:tcPr>
                            <w:p w14:paraId="73631581" w14:textId="77777777" w:rsidR="000A2EAA" w:rsidRDefault="000A2EAA">
                              <w:pPr>
                                <w:pStyle w:val="TableParagraph"/>
                                <w:spacing w:before="38"/>
                                <w:ind w:left="42"/>
                                <w:rPr>
                                  <w:rFonts w:ascii="Arial"/>
                                  <w:sz w:val="13"/>
                                </w:rPr>
                              </w:pPr>
                              <w:r>
                                <w:rPr>
                                  <w:rFonts w:ascii="Arial"/>
                                  <w:sz w:val="13"/>
                                </w:rPr>
                                <w:t>Fx 3.6</w:t>
                              </w:r>
                            </w:p>
                          </w:tc>
                        </w:tr>
                      </w:tbl>
                      <w:p w14:paraId="2C4B80D7" w14:textId="77777777" w:rsidR="000A2EAA" w:rsidRDefault="000A2EAA">
                        <w:pPr>
                          <w:pStyle w:val="a3"/>
                        </w:pPr>
                      </w:p>
                    </w:txbxContent>
                  </v:textbox>
                  <w10:wrap anchorx="page"/>
                </v:shape>
              </w:pict>
            </mc:Fallback>
          </mc:AlternateContent>
        </w:r>
        <w:r w:rsidR="004F41CB" w:rsidRPr="004F41CB" w:rsidDel="006613B1">
          <w:rPr>
            <w:rFonts w:ascii="Arial Black" w:hAnsi="Arial Black"/>
            <w:color w:val="685C53"/>
            <w:sz w:val="15"/>
          </w:rPr>
          <w:delText>Приклад 1.26. Використання initial</w:delText>
        </w:r>
      </w:del>
    </w:p>
    <w:p w14:paraId="0A4B6B3A" w14:textId="65CC79F6" w:rsidR="006613B1" w:rsidRDefault="006613B1">
      <w:pPr>
        <w:rPr>
          <w:ins w:id="642" w:author="МАРІЯ БРЕНЬ" w:date="2019-12-19T09:36:00Z"/>
        </w:rPr>
      </w:pPr>
      <w:ins w:id="643" w:author="МАРІЯ БРЕНЬ" w:date="2019-12-19T09:36:00Z">
        <w:r>
          <w:br w:type="page"/>
        </w:r>
      </w:ins>
    </w:p>
    <w:tbl>
      <w:tblPr>
        <w:tblStyle w:val="TableNormal"/>
        <w:tblW w:w="9203" w:type="dxa"/>
        <w:tblInd w:w="433" w:type="dxa"/>
        <w:tblLayout w:type="fixed"/>
        <w:tblLook w:val="01E0" w:firstRow="1" w:lastRow="1" w:firstColumn="1" w:lastColumn="1" w:noHBand="0" w:noVBand="0"/>
        <w:tblPrChange w:id="644" w:author="МАРІЯ БРЕНЬ" w:date="2019-12-19T09:36:00Z">
          <w:tblPr>
            <w:tblStyle w:val="TableNormal"/>
            <w:tblW w:w="0" w:type="auto"/>
            <w:tblInd w:w="433" w:type="dxa"/>
            <w:tblLayout w:type="fixed"/>
            <w:tblLook w:val="01E0" w:firstRow="1" w:lastRow="1" w:firstColumn="1" w:lastColumn="1" w:noHBand="0" w:noVBand="0"/>
          </w:tblPr>
        </w:tblPrChange>
      </w:tblPr>
      <w:tblGrid>
        <w:gridCol w:w="5171"/>
        <w:gridCol w:w="770"/>
        <w:gridCol w:w="620"/>
        <w:gridCol w:w="353"/>
        <w:gridCol w:w="332"/>
        <w:gridCol w:w="332"/>
        <w:gridCol w:w="343"/>
        <w:gridCol w:w="461"/>
        <w:gridCol w:w="365"/>
        <w:gridCol w:w="456"/>
        <w:tblGridChange w:id="645">
          <w:tblGrid>
            <w:gridCol w:w="5171"/>
            <w:gridCol w:w="770"/>
            <w:gridCol w:w="620"/>
            <w:gridCol w:w="353"/>
            <w:gridCol w:w="332"/>
            <w:gridCol w:w="332"/>
            <w:gridCol w:w="343"/>
            <w:gridCol w:w="461"/>
            <w:gridCol w:w="365"/>
            <w:gridCol w:w="456"/>
          </w:tblGrid>
        </w:tblGridChange>
      </w:tblGrid>
      <w:tr w:rsidR="000A2EAA" w14:paraId="0432F018" w14:textId="77777777" w:rsidTr="006613B1">
        <w:trPr>
          <w:trHeight w:val="235"/>
          <w:ins w:id="646" w:author="МАРІЯ БРЕНЬ" w:date="2019-12-19T09:34:00Z"/>
          <w:trPrChange w:id="647" w:author="МАРІЯ БРЕНЬ" w:date="2019-12-19T09:36:00Z">
            <w:trPr>
              <w:trHeight w:val="235"/>
            </w:trPr>
          </w:trPrChange>
        </w:trPr>
        <w:tc>
          <w:tcPr>
            <w:tcW w:w="5171" w:type="dxa"/>
            <w:tcBorders>
              <w:right w:val="single" w:sz="6" w:space="0" w:color="666666"/>
            </w:tcBorders>
            <w:tcPrChange w:id="648" w:author="МАРІЯ БРЕНЬ" w:date="2019-12-19T09:36:00Z">
              <w:tcPr>
                <w:tcW w:w="5171" w:type="dxa"/>
                <w:tcBorders>
                  <w:right w:val="single" w:sz="6" w:space="0" w:color="666666"/>
                </w:tcBorders>
              </w:tcPr>
            </w:tcPrChange>
          </w:tcPr>
          <w:p w14:paraId="0C311177" w14:textId="3A23CBBA" w:rsidR="000A2EAA" w:rsidRDefault="000A2EAA" w:rsidP="006613B1">
            <w:pPr>
              <w:pStyle w:val="TableParagraph"/>
              <w:spacing w:line="360" w:lineRule="auto"/>
              <w:ind w:left="0"/>
              <w:rPr>
                <w:ins w:id="649" w:author="МАРІЯ БРЕНЬ" w:date="2019-12-19T09:34:00Z"/>
                <w:rFonts w:ascii="Arial Black" w:hAnsi="Arial Black"/>
                <w:sz w:val="15"/>
              </w:rPr>
              <w:pPrChange w:id="650" w:author="МАРІЯ БРЕНЬ" w:date="2019-12-19T09:36:00Z">
                <w:pPr>
                  <w:pStyle w:val="TableParagraph"/>
                  <w:spacing w:line="360" w:lineRule="auto"/>
                  <w:ind w:left="-1"/>
                </w:pPr>
              </w:pPrChange>
            </w:pPr>
            <w:ins w:id="651" w:author="МАРІЯ БРЕНЬ" w:date="2019-12-19T09:34:00Z">
              <w:r w:rsidRPr="00342964">
                <w:rPr>
                  <w:rFonts w:ascii="Arial Black" w:hAnsi="Arial Black"/>
                  <w:color w:val="685C53"/>
                  <w:sz w:val="15"/>
                </w:rPr>
                <w:lastRenderedPageBreak/>
                <w:t>Приклад 1.</w:t>
              </w:r>
            </w:ins>
            <w:ins w:id="652" w:author="МАРІЯ БРЕНЬ" w:date="2019-12-19T09:35:00Z">
              <w:r w:rsidRPr="004F41CB">
                <w:rPr>
                  <w:rFonts w:ascii="Arial Black" w:hAnsi="Arial Black"/>
                  <w:color w:val="685C53"/>
                  <w:sz w:val="15"/>
                </w:rPr>
                <w:t>26. Використання initial</w:t>
              </w:r>
            </w:ins>
          </w:p>
        </w:tc>
        <w:tc>
          <w:tcPr>
            <w:tcW w:w="770" w:type="dxa"/>
            <w:tcBorders>
              <w:left w:val="single" w:sz="6" w:space="0" w:color="666666"/>
              <w:right w:val="double" w:sz="2" w:space="0" w:color="666666"/>
            </w:tcBorders>
            <w:shd w:val="clear" w:color="auto" w:fill="CEE2D3"/>
            <w:tcPrChange w:id="653" w:author="МАРІЯ БРЕНЬ" w:date="2019-12-19T09:36:00Z">
              <w:tcPr>
                <w:tcW w:w="770" w:type="dxa"/>
                <w:tcBorders>
                  <w:left w:val="single" w:sz="6" w:space="0" w:color="666666"/>
                  <w:right w:val="double" w:sz="2" w:space="0" w:color="666666"/>
                </w:tcBorders>
                <w:shd w:val="clear" w:color="auto" w:fill="CEE2D3"/>
              </w:tcPr>
            </w:tcPrChange>
          </w:tcPr>
          <w:p w14:paraId="5177C0B8" w14:textId="77777777" w:rsidR="000A2EAA" w:rsidRDefault="000A2EAA" w:rsidP="000A2EAA">
            <w:pPr>
              <w:pStyle w:val="TableParagraph"/>
              <w:spacing w:line="360" w:lineRule="auto"/>
              <w:rPr>
                <w:ins w:id="654" w:author="МАРІЯ БРЕНЬ" w:date="2019-12-19T09:34:00Z"/>
                <w:rFonts w:ascii="Arial"/>
                <w:sz w:val="13"/>
              </w:rPr>
            </w:pPr>
            <w:ins w:id="655" w:author="МАРІЯ БРЕНЬ" w:date="2019-12-19T09:34:00Z">
              <w:r>
                <w:rPr>
                  <w:rFonts w:ascii="Arial"/>
                  <w:sz w:val="13"/>
                </w:rPr>
                <w:t>XHTML 1.0</w:t>
              </w:r>
            </w:ins>
          </w:p>
        </w:tc>
        <w:tc>
          <w:tcPr>
            <w:tcW w:w="620" w:type="dxa"/>
            <w:tcBorders>
              <w:left w:val="double" w:sz="2" w:space="0" w:color="666666"/>
              <w:right w:val="double" w:sz="2" w:space="0" w:color="666666"/>
            </w:tcBorders>
            <w:shd w:val="clear" w:color="auto" w:fill="F4BCF3"/>
            <w:tcPrChange w:id="656" w:author="МАРІЯ БРЕНЬ" w:date="2019-12-19T09:36:00Z">
              <w:tcPr>
                <w:tcW w:w="620" w:type="dxa"/>
                <w:tcBorders>
                  <w:left w:val="double" w:sz="2" w:space="0" w:color="666666"/>
                  <w:right w:val="double" w:sz="2" w:space="0" w:color="666666"/>
                </w:tcBorders>
                <w:shd w:val="clear" w:color="auto" w:fill="CEE2D3"/>
              </w:tcPr>
            </w:tcPrChange>
          </w:tcPr>
          <w:p w14:paraId="7A293F69" w14:textId="77777777" w:rsidR="000A2EAA" w:rsidRDefault="000A2EAA" w:rsidP="000A2EAA">
            <w:pPr>
              <w:pStyle w:val="TableParagraph"/>
              <w:spacing w:line="360" w:lineRule="auto"/>
              <w:ind w:left="47"/>
              <w:rPr>
                <w:ins w:id="657" w:author="МАРІЯ БРЕНЬ" w:date="2019-12-19T09:34:00Z"/>
                <w:rFonts w:ascii="Arial"/>
                <w:sz w:val="13"/>
              </w:rPr>
            </w:pPr>
            <w:ins w:id="658" w:author="МАРІЯ БРЕНЬ" w:date="2019-12-19T09:34:00Z">
              <w:r>
                <w:rPr>
                  <w:rFonts w:ascii="Arial"/>
                  <w:sz w:val="13"/>
                </w:rPr>
                <w:t>CSS 2.1</w:t>
              </w:r>
            </w:ins>
          </w:p>
        </w:tc>
        <w:tc>
          <w:tcPr>
            <w:tcW w:w="353" w:type="dxa"/>
            <w:tcBorders>
              <w:left w:val="double" w:sz="2" w:space="0" w:color="666666"/>
              <w:right w:val="single" w:sz="6" w:space="0" w:color="666666"/>
            </w:tcBorders>
            <w:shd w:val="clear" w:color="auto" w:fill="F4BCF3"/>
            <w:tcPrChange w:id="659" w:author="МАРІЯ БРЕНЬ" w:date="2019-12-19T09:36:00Z">
              <w:tcPr>
                <w:tcW w:w="353" w:type="dxa"/>
                <w:tcBorders>
                  <w:left w:val="double" w:sz="2" w:space="0" w:color="666666"/>
                  <w:right w:val="single" w:sz="6" w:space="0" w:color="666666"/>
                </w:tcBorders>
                <w:shd w:val="clear" w:color="auto" w:fill="CEE2D3"/>
              </w:tcPr>
            </w:tcPrChange>
          </w:tcPr>
          <w:p w14:paraId="1B72A6EB" w14:textId="77777777" w:rsidR="000A2EAA" w:rsidRDefault="000A2EAA" w:rsidP="000A2EAA">
            <w:pPr>
              <w:pStyle w:val="TableParagraph"/>
              <w:spacing w:line="360" w:lineRule="auto"/>
              <w:ind w:left="47"/>
              <w:rPr>
                <w:ins w:id="660" w:author="МАРІЯ БРЕНЬ" w:date="2019-12-19T09:34:00Z"/>
                <w:rFonts w:ascii="Arial"/>
                <w:sz w:val="13"/>
              </w:rPr>
            </w:pPr>
            <w:ins w:id="661" w:author="МАРІЯ БРЕНЬ" w:date="2019-12-19T09:34:00Z">
              <w:r>
                <w:rPr>
                  <w:rFonts w:ascii="Arial"/>
                  <w:sz w:val="13"/>
                </w:rPr>
                <w:t>IE 7</w:t>
              </w:r>
            </w:ins>
          </w:p>
        </w:tc>
        <w:tc>
          <w:tcPr>
            <w:tcW w:w="332" w:type="dxa"/>
            <w:tcBorders>
              <w:left w:val="single" w:sz="6" w:space="0" w:color="666666"/>
              <w:right w:val="single" w:sz="6" w:space="0" w:color="666666"/>
            </w:tcBorders>
            <w:shd w:val="clear" w:color="auto" w:fill="F4BCF3"/>
            <w:tcPrChange w:id="662" w:author="МАРІЯ БРЕНЬ" w:date="2019-12-19T09:36:00Z">
              <w:tcPr>
                <w:tcW w:w="332" w:type="dxa"/>
                <w:tcBorders>
                  <w:left w:val="single" w:sz="6" w:space="0" w:color="666666"/>
                  <w:right w:val="single" w:sz="6" w:space="0" w:color="666666"/>
                </w:tcBorders>
                <w:shd w:val="clear" w:color="auto" w:fill="CEE2D3"/>
              </w:tcPr>
            </w:tcPrChange>
          </w:tcPr>
          <w:p w14:paraId="187A3DF2" w14:textId="77777777" w:rsidR="000A2EAA" w:rsidRDefault="000A2EAA" w:rsidP="000A2EAA">
            <w:pPr>
              <w:pStyle w:val="TableParagraph"/>
              <w:spacing w:line="360" w:lineRule="auto"/>
              <w:ind w:left="41"/>
              <w:rPr>
                <w:ins w:id="663" w:author="МАРІЯ БРЕНЬ" w:date="2019-12-19T09:34:00Z"/>
                <w:rFonts w:ascii="Arial"/>
                <w:sz w:val="13"/>
              </w:rPr>
            </w:pPr>
            <w:ins w:id="664" w:author="МАРІЯ БРЕНЬ" w:date="2019-12-19T09:34:00Z">
              <w:r>
                <w:rPr>
                  <w:rFonts w:ascii="Arial"/>
                  <w:sz w:val="13"/>
                </w:rPr>
                <w:t>IE 8</w:t>
              </w:r>
            </w:ins>
          </w:p>
        </w:tc>
        <w:tc>
          <w:tcPr>
            <w:tcW w:w="332" w:type="dxa"/>
            <w:tcBorders>
              <w:left w:val="single" w:sz="6" w:space="0" w:color="666666"/>
              <w:right w:val="single" w:sz="6" w:space="0" w:color="666666"/>
            </w:tcBorders>
            <w:shd w:val="clear" w:color="auto" w:fill="F4BCF3"/>
            <w:tcPrChange w:id="665" w:author="МАРІЯ БРЕНЬ" w:date="2019-12-19T09:36:00Z">
              <w:tcPr>
                <w:tcW w:w="332" w:type="dxa"/>
                <w:tcBorders>
                  <w:left w:val="single" w:sz="6" w:space="0" w:color="666666"/>
                  <w:right w:val="single" w:sz="6" w:space="0" w:color="666666"/>
                </w:tcBorders>
                <w:shd w:val="clear" w:color="auto" w:fill="CEE2D3"/>
              </w:tcPr>
            </w:tcPrChange>
          </w:tcPr>
          <w:p w14:paraId="24A725B6" w14:textId="77777777" w:rsidR="000A2EAA" w:rsidRDefault="000A2EAA" w:rsidP="000A2EAA">
            <w:pPr>
              <w:pStyle w:val="TableParagraph"/>
              <w:spacing w:line="360" w:lineRule="auto"/>
              <w:rPr>
                <w:ins w:id="666" w:author="МАРІЯ БРЕНЬ" w:date="2019-12-19T09:34:00Z"/>
                <w:rFonts w:ascii="Arial"/>
                <w:sz w:val="13"/>
              </w:rPr>
            </w:pPr>
            <w:ins w:id="667" w:author="МАРІЯ БРЕНЬ" w:date="2019-12-19T09:34:00Z">
              <w:r>
                <w:rPr>
                  <w:rFonts w:ascii="Arial"/>
                  <w:sz w:val="13"/>
                </w:rPr>
                <w:t>IE 9</w:t>
              </w:r>
            </w:ins>
          </w:p>
        </w:tc>
        <w:tc>
          <w:tcPr>
            <w:tcW w:w="343" w:type="dxa"/>
            <w:tcBorders>
              <w:left w:val="single" w:sz="6" w:space="0" w:color="666666"/>
              <w:right w:val="single" w:sz="6" w:space="0" w:color="666666"/>
            </w:tcBorders>
            <w:shd w:val="clear" w:color="auto" w:fill="CEE2D3"/>
            <w:tcPrChange w:id="668" w:author="МАРІЯ БРЕНЬ" w:date="2019-12-19T09:36:00Z">
              <w:tcPr>
                <w:tcW w:w="343" w:type="dxa"/>
                <w:tcBorders>
                  <w:left w:val="single" w:sz="6" w:space="0" w:color="666666"/>
                  <w:right w:val="single" w:sz="6" w:space="0" w:color="666666"/>
                </w:tcBorders>
                <w:shd w:val="clear" w:color="auto" w:fill="CEE2D3"/>
              </w:tcPr>
            </w:tcPrChange>
          </w:tcPr>
          <w:p w14:paraId="3B5E84D2" w14:textId="77777777" w:rsidR="000A2EAA" w:rsidRDefault="000A2EAA" w:rsidP="000A2EAA">
            <w:pPr>
              <w:pStyle w:val="TableParagraph"/>
              <w:spacing w:line="360" w:lineRule="auto"/>
              <w:rPr>
                <w:ins w:id="669" w:author="МАРІЯ БРЕНЬ" w:date="2019-12-19T09:34:00Z"/>
                <w:rFonts w:ascii="Arial"/>
                <w:sz w:val="13"/>
              </w:rPr>
            </w:pPr>
            <w:ins w:id="670" w:author="МАРІЯ БРЕНЬ" w:date="2019-12-19T09:34:00Z">
              <w:r>
                <w:rPr>
                  <w:rFonts w:ascii="Arial"/>
                  <w:sz w:val="13"/>
                </w:rPr>
                <w:t>Cr 8</w:t>
              </w:r>
            </w:ins>
          </w:p>
        </w:tc>
        <w:tc>
          <w:tcPr>
            <w:tcW w:w="461" w:type="dxa"/>
            <w:tcBorders>
              <w:left w:val="single" w:sz="6" w:space="0" w:color="666666"/>
              <w:right w:val="single" w:sz="6" w:space="0" w:color="666666"/>
            </w:tcBorders>
            <w:shd w:val="clear" w:color="auto" w:fill="F4BCF3"/>
            <w:tcPrChange w:id="671" w:author="МАРІЯ БРЕНЬ" w:date="2019-12-19T09:36:00Z">
              <w:tcPr>
                <w:tcW w:w="461" w:type="dxa"/>
                <w:tcBorders>
                  <w:left w:val="single" w:sz="6" w:space="0" w:color="666666"/>
                  <w:right w:val="single" w:sz="6" w:space="0" w:color="666666"/>
                </w:tcBorders>
                <w:shd w:val="clear" w:color="auto" w:fill="CEE2D3"/>
              </w:tcPr>
            </w:tcPrChange>
          </w:tcPr>
          <w:p w14:paraId="341A2DA1" w14:textId="77777777" w:rsidR="000A2EAA" w:rsidRDefault="000A2EAA" w:rsidP="000A2EAA">
            <w:pPr>
              <w:pStyle w:val="TableParagraph"/>
              <w:spacing w:line="360" w:lineRule="auto"/>
              <w:ind w:left="39"/>
              <w:rPr>
                <w:ins w:id="672" w:author="МАРІЯ БРЕНЬ" w:date="2019-12-19T09:34:00Z"/>
                <w:rFonts w:ascii="Arial"/>
                <w:sz w:val="13"/>
              </w:rPr>
            </w:pPr>
            <w:ins w:id="673" w:author="МАРІЯ БРЕНЬ" w:date="2019-12-19T09:34:00Z">
              <w:r>
                <w:rPr>
                  <w:rFonts w:ascii="Arial"/>
                  <w:sz w:val="13"/>
                </w:rPr>
                <w:t>Op 11</w:t>
              </w:r>
            </w:ins>
          </w:p>
        </w:tc>
        <w:tc>
          <w:tcPr>
            <w:tcW w:w="365" w:type="dxa"/>
            <w:tcBorders>
              <w:left w:val="single" w:sz="6" w:space="0" w:color="666666"/>
              <w:right w:val="single" w:sz="6" w:space="0" w:color="666666"/>
            </w:tcBorders>
            <w:shd w:val="clear" w:color="auto" w:fill="CEE2D3"/>
            <w:tcPrChange w:id="674" w:author="МАРІЯ БРЕНЬ" w:date="2019-12-19T09:36:00Z">
              <w:tcPr>
                <w:tcW w:w="365" w:type="dxa"/>
                <w:tcBorders>
                  <w:left w:val="single" w:sz="6" w:space="0" w:color="666666"/>
                  <w:right w:val="single" w:sz="6" w:space="0" w:color="666666"/>
                </w:tcBorders>
                <w:shd w:val="clear" w:color="auto" w:fill="CEE2D3"/>
              </w:tcPr>
            </w:tcPrChange>
          </w:tcPr>
          <w:p w14:paraId="6B553BF3" w14:textId="77777777" w:rsidR="000A2EAA" w:rsidRDefault="000A2EAA" w:rsidP="000A2EAA">
            <w:pPr>
              <w:pStyle w:val="TableParagraph"/>
              <w:spacing w:line="360" w:lineRule="auto"/>
              <w:ind w:left="38"/>
              <w:rPr>
                <w:ins w:id="675" w:author="МАРІЯ БРЕНЬ" w:date="2019-12-19T09:34:00Z"/>
                <w:rFonts w:ascii="Arial"/>
                <w:sz w:val="13"/>
              </w:rPr>
            </w:pPr>
            <w:ins w:id="676" w:author="МАРІЯ БРЕНЬ" w:date="2019-12-19T09:34:00Z">
              <w:r>
                <w:rPr>
                  <w:rFonts w:ascii="Arial"/>
                  <w:sz w:val="13"/>
                </w:rPr>
                <w:t>Sa 5</w:t>
              </w:r>
            </w:ins>
          </w:p>
        </w:tc>
        <w:tc>
          <w:tcPr>
            <w:tcW w:w="456" w:type="dxa"/>
            <w:tcBorders>
              <w:left w:val="single" w:sz="6" w:space="0" w:color="666666"/>
            </w:tcBorders>
            <w:shd w:val="clear" w:color="auto" w:fill="CEE2D3"/>
            <w:tcPrChange w:id="677" w:author="МАРІЯ БРЕНЬ" w:date="2019-12-19T09:36:00Z">
              <w:tcPr>
                <w:tcW w:w="456" w:type="dxa"/>
                <w:tcBorders>
                  <w:left w:val="single" w:sz="6" w:space="0" w:color="666666"/>
                </w:tcBorders>
                <w:shd w:val="clear" w:color="auto" w:fill="CEE2D3"/>
              </w:tcPr>
            </w:tcPrChange>
          </w:tcPr>
          <w:p w14:paraId="3FE9B78A" w14:textId="77777777" w:rsidR="000A2EAA" w:rsidRDefault="000A2EAA" w:rsidP="000A2EAA">
            <w:pPr>
              <w:pStyle w:val="TableParagraph"/>
              <w:spacing w:line="360" w:lineRule="auto"/>
              <w:ind w:left="36"/>
              <w:rPr>
                <w:ins w:id="678" w:author="МАРІЯ БРЕНЬ" w:date="2019-12-19T09:34:00Z"/>
                <w:rFonts w:ascii="Arial"/>
                <w:sz w:val="13"/>
              </w:rPr>
            </w:pPr>
            <w:ins w:id="679" w:author="МАРІЯ БРЕНЬ" w:date="2019-12-19T09:34:00Z">
              <w:r>
                <w:rPr>
                  <w:rFonts w:ascii="Arial"/>
                  <w:sz w:val="13"/>
                </w:rPr>
                <w:t>Fx 3.6</w:t>
              </w:r>
            </w:ins>
          </w:p>
        </w:tc>
      </w:tr>
      <w:tr w:rsidR="000A2EAA" w14:paraId="17B7D659" w14:textId="77777777" w:rsidTr="006613B1">
        <w:trPr>
          <w:trHeight w:val="2695"/>
          <w:ins w:id="680" w:author="МАРІЯ БРЕНЬ" w:date="2019-12-19T09:34:00Z"/>
          <w:trPrChange w:id="681" w:author="МАРІЯ БРЕНЬ" w:date="2019-12-19T09:36:00Z">
            <w:trPr>
              <w:trHeight w:val="2695"/>
            </w:trPr>
          </w:trPrChange>
        </w:trPr>
        <w:tc>
          <w:tcPr>
            <w:tcW w:w="9203" w:type="dxa"/>
            <w:gridSpan w:val="10"/>
            <w:shd w:val="clear" w:color="auto" w:fill="F8F7F2"/>
            <w:tcPrChange w:id="682" w:author="МАРІЯ БРЕНЬ" w:date="2019-12-19T09:36:00Z">
              <w:tcPr>
                <w:tcW w:w="9203" w:type="dxa"/>
                <w:gridSpan w:val="10"/>
                <w:shd w:val="clear" w:color="auto" w:fill="F8F7F2"/>
              </w:tcPr>
            </w:tcPrChange>
          </w:tcPr>
          <w:p w14:paraId="3EA2425E" w14:textId="77777777" w:rsidR="000A2EAA" w:rsidRPr="00EB5600" w:rsidRDefault="000A2EAA" w:rsidP="000A2EAA">
            <w:pPr>
              <w:spacing w:before="82" w:line="211" w:lineRule="auto"/>
              <w:ind w:left="254" w:right="4055" w:hanging="180"/>
              <w:rPr>
                <w:ins w:id="683" w:author="МАРІЯ БРЕНЬ" w:date="2019-12-19T09:35:00Z"/>
                <w:rFonts w:ascii="Courier New"/>
                <w:sz w:val="15"/>
                <w:lang w:val="en-US"/>
              </w:rPr>
            </w:pPr>
            <w:ins w:id="684" w:author="МАРІЯ БРЕНЬ" w:date="2019-12-19T09:35:00Z">
              <w:r w:rsidRPr="00EB5600">
                <w:rPr>
                  <w:rFonts w:ascii="Courier New"/>
                  <w:sz w:val="15"/>
                  <w:lang w:val="en-US"/>
                </w:rPr>
                <w:t xml:space="preserve">&lt;!DOCTYPE html PUBLIC "-//W3C//DTD XHTML 1.0 Strict//EN" </w:t>
              </w:r>
              <w:r>
                <w:fldChar w:fldCharType="begin"/>
              </w:r>
              <w:r w:rsidRPr="007D360C">
                <w:rPr>
                  <w:lang w:val="en-US"/>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7D360C">
                <w:rPr>
                  <w:lang w:val="en-US"/>
                </w:rPr>
                <w:instrText>HYPERLINK "http://www.w3.org/TR/xhtml1/DTD/xhtml1-strict.dtd" \h</w:instrText>
              </w:r>
              <w:r>
                <w:fldChar w:fldCharType="separate"/>
              </w:r>
              <w:r w:rsidRPr="00EB5600">
                <w:rPr>
                  <w:rFonts w:ascii="Courier New"/>
                  <w:sz w:val="15"/>
                  <w:lang w:val="en-US"/>
                </w:rPr>
                <w:t>strict.dtd"&gt;</w:t>
              </w:r>
              <w:r>
                <w:fldChar w:fldCharType="end"/>
              </w:r>
            </w:ins>
          </w:p>
          <w:p w14:paraId="71D8F5D3" w14:textId="77777777" w:rsidR="000A2EAA" w:rsidRPr="00EB5600" w:rsidRDefault="000A2EAA" w:rsidP="000A2EAA">
            <w:pPr>
              <w:spacing w:line="145" w:lineRule="exact"/>
              <w:ind w:left="74"/>
              <w:rPr>
                <w:ins w:id="685" w:author="МАРІЯ БРЕНЬ" w:date="2019-12-19T09:35:00Z"/>
                <w:rFonts w:ascii="Courier New"/>
                <w:sz w:val="15"/>
                <w:lang w:val="en-US"/>
              </w:rPr>
            </w:pPr>
            <w:ins w:id="686" w:author="МАРІЯ БРЕНЬ" w:date="2019-12-19T09:35:00Z">
              <w:r w:rsidRPr="00EB5600">
                <w:rPr>
                  <w:rFonts w:ascii="Courier New"/>
                  <w:sz w:val="15"/>
                  <w:lang w:val="en-US"/>
                </w:rPr>
                <w:t xml:space="preserve">&lt;html </w:t>
              </w:r>
              <w:r>
                <w:fldChar w:fldCharType="begin"/>
              </w:r>
              <w:r w:rsidRPr="007D360C">
                <w:rPr>
                  <w:lang w:val="en-US"/>
                </w:rPr>
                <w:instrText>HYPERLINK "http://www.w3.org/1999/xhtml" \h</w:instrText>
              </w:r>
              <w:r>
                <w:fldChar w:fldCharType="separate"/>
              </w:r>
              <w:r w:rsidRPr="00EB5600">
                <w:rPr>
                  <w:rFonts w:ascii="Courier New"/>
                  <w:sz w:val="15"/>
                  <w:lang w:val="en-US"/>
                </w:rPr>
                <w:t>xmlns="http://www.w3.org/1999/xhtml"&gt;</w:t>
              </w:r>
              <w:r>
                <w:fldChar w:fldCharType="end"/>
              </w:r>
            </w:ins>
          </w:p>
          <w:p w14:paraId="2B5B8C26" w14:textId="77777777" w:rsidR="000A2EAA" w:rsidRPr="00EB5600" w:rsidRDefault="000A2EAA" w:rsidP="000A2EAA">
            <w:pPr>
              <w:spacing w:line="150" w:lineRule="exact"/>
              <w:ind w:left="164"/>
              <w:rPr>
                <w:ins w:id="687" w:author="МАРІЯ БРЕНЬ" w:date="2019-12-19T09:35:00Z"/>
                <w:rFonts w:ascii="Courier New"/>
                <w:sz w:val="15"/>
                <w:lang w:val="en-US"/>
              </w:rPr>
            </w:pPr>
            <w:ins w:id="688" w:author="МАРІЯ БРЕНЬ" w:date="2019-12-19T09:35:00Z">
              <w:r w:rsidRPr="00EB5600">
                <w:rPr>
                  <w:rFonts w:ascii="Courier New"/>
                  <w:sz w:val="15"/>
                  <w:lang w:val="en-US"/>
                </w:rPr>
                <w:t>&lt;head&gt;</w:t>
              </w:r>
            </w:ins>
          </w:p>
          <w:p w14:paraId="721C683E" w14:textId="77777777" w:rsidR="000A2EAA" w:rsidRPr="00EB5600" w:rsidRDefault="000A2EAA" w:rsidP="000A2EAA">
            <w:pPr>
              <w:spacing w:line="150" w:lineRule="exact"/>
              <w:ind w:left="254"/>
              <w:rPr>
                <w:ins w:id="689" w:author="МАРІЯ БРЕНЬ" w:date="2019-12-19T09:35:00Z"/>
                <w:rFonts w:ascii="Courier New"/>
                <w:sz w:val="15"/>
                <w:lang w:val="en-US"/>
              </w:rPr>
            </w:pPr>
            <w:ins w:id="690" w:author="МАРІЯ БРЕНЬ" w:date="2019-12-19T09:35:00Z">
              <w:r w:rsidRPr="00EB5600">
                <w:rPr>
                  <w:rFonts w:ascii="Courier New"/>
                  <w:sz w:val="15"/>
                  <w:lang w:val="en-US"/>
                </w:rPr>
                <w:t>&lt;meta http-equiv="Content-Type" content="text/html; charset=utf-8" /&gt;</w:t>
              </w:r>
            </w:ins>
          </w:p>
          <w:p w14:paraId="46D7F594" w14:textId="77777777" w:rsidR="000A2EAA" w:rsidRPr="00EB5600" w:rsidRDefault="000A2EAA" w:rsidP="000A2EAA">
            <w:pPr>
              <w:spacing w:line="150" w:lineRule="exact"/>
              <w:ind w:left="254"/>
              <w:rPr>
                <w:ins w:id="691" w:author="МАРІЯ БРЕНЬ" w:date="2019-12-19T09:35:00Z"/>
                <w:rFonts w:ascii="Courier New"/>
                <w:sz w:val="15"/>
                <w:lang w:val="en-US"/>
              </w:rPr>
            </w:pPr>
            <w:ins w:id="692" w:author="МАРІЯ БРЕНЬ" w:date="2019-12-19T09:35:00Z">
              <w:r w:rsidRPr="00EB5600">
                <w:rPr>
                  <w:rFonts w:ascii="Courier New"/>
                  <w:sz w:val="15"/>
                  <w:lang w:val="en-US"/>
                </w:rPr>
                <w:t>&lt;title&gt;initial&lt;/title&gt;</w:t>
              </w:r>
            </w:ins>
          </w:p>
          <w:p w14:paraId="65F50DB3" w14:textId="77777777" w:rsidR="000A2EAA" w:rsidRPr="00EB5600" w:rsidRDefault="000A2EAA" w:rsidP="000A2EAA">
            <w:pPr>
              <w:spacing w:before="5" w:line="211" w:lineRule="auto"/>
              <w:ind w:left="344" w:right="6836" w:hanging="90"/>
              <w:rPr>
                <w:ins w:id="693" w:author="МАРІЯ БРЕНЬ" w:date="2019-12-19T09:35:00Z"/>
                <w:rFonts w:ascii="Courier New"/>
                <w:sz w:val="15"/>
                <w:lang w:val="en-US"/>
              </w:rPr>
            </w:pPr>
            <w:ins w:id="694" w:author="МАРІЯ БРЕНЬ" w:date="2019-12-19T09:35:00Z">
              <w:r w:rsidRPr="00EB5600">
                <w:rPr>
                  <w:rFonts w:ascii="Courier New"/>
                  <w:sz w:val="15"/>
                  <w:lang w:val="en-US"/>
                </w:rPr>
                <w:t>&lt;style type="text/css"&gt; H2 {</w:t>
              </w:r>
            </w:ins>
          </w:p>
          <w:p w14:paraId="051B6B31" w14:textId="77777777" w:rsidR="000A2EAA" w:rsidRPr="00EB5600" w:rsidRDefault="000A2EAA" w:rsidP="000A2EAA">
            <w:pPr>
              <w:spacing w:line="145" w:lineRule="exact"/>
              <w:ind w:left="434"/>
              <w:rPr>
                <w:ins w:id="695" w:author="МАРІЯ БРЕНЬ" w:date="2019-12-19T09:35:00Z"/>
                <w:rFonts w:ascii="Courier New"/>
                <w:sz w:val="15"/>
                <w:lang w:val="en-US"/>
              </w:rPr>
            </w:pPr>
            <w:ins w:id="696" w:author="МАРІЯ БРЕНЬ" w:date="2019-12-19T09:35:00Z">
              <w:r w:rsidRPr="00EB5600">
                <w:rPr>
                  <w:rFonts w:ascii="Courier New"/>
                  <w:sz w:val="15"/>
                  <w:lang w:val="en-US"/>
                </w:rPr>
                <w:t>color: #ffb734;</w:t>
              </w:r>
            </w:ins>
          </w:p>
          <w:p w14:paraId="07EBDE24" w14:textId="77777777" w:rsidR="000A2EAA" w:rsidRPr="00EB5600" w:rsidRDefault="000A2EAA" w:rsidP="000A2EAA">
            <w:pPr>
              <w:spacing w:line="150" w:lineRule="exact"/>
              <w:ind w:left="434"/>
              <w:rPr>
                <w:ins w:id="697" w:author="МАРІЯ БРЕНЬ" w:date="2019-12-19T09:35:00Z"/>
                <w:rFonts w:ascii="Courier New"/>
                <w:sz w:val="15"/>
                <w:lang w:val="en-US"/>
              </w:rPr>
            </w:pPr>
            <w:ins w:id="698" w:author="МАРІЯ БРЕНЬ" w:date="2019-12-19T09:35:00Z">
              <w:r w:rsidRPr="00EB5600">
                <w:rPr>
                  <w:rFonts w:ascii="Courier New"/>
                  <w:sz w:val="15"/>
                  <w:lang w:val="en-US"/>
                </w:rPr>
                <w:t>font-family: Arial, sans-serif;</w:t>
              </w:r>
            </w:ins>
          </w:p>
          <w:p w14:paraId="7EB5CC69" w14:textId="77777777" w:rsidR="000A2EAA" w:rsidRPr="00EB5600" w:rsidRDefault="000A2EAA" w:rsidP="000A2EAA">
            <w:pPr>
              <w:spacing w:line="150" w:lineRule="exact"/>
              <w:ind w:left="363"/>
              <w:rPr>
                <w:ins w:id="699" w:author="МАРІЯ БРЕНЬ" w:date="2019-12-19T09:35:00Z"/>
                <w:rFonts w:ascii="Courier New"/>
                <w:sz w:val="15"/>
                <w:lang w:val="en-US"/>
              </w:rPr>
            </w:pPr>
            <w:ins w:id="700" w:author="МАРІЯ БРЕНЬ" w:date="2019-12-19T09:35:00Z">
              <w:r w:rsidRPr="00EB5600">
                <w:rPr>
                  <w:rFonts w:ascii="Courier New"/>
                  <w:w w:val="99"/>
                  <w:sz w:val="15"/>
                  <w:lang w:val="en-US"/>
                </w:rPr>
                <w:t>}</w:t>
              </w:r>
            </w:ins>
          </w:p>
          <w:p w14:paraId="1F6FE756" w14:textId="77777777" w:rsidR="000A2EAA" w:rsidRPr="00EB5600" w:rsidRDefault="000A2EAA" w:rsidP="000A2EAA">
            <w:pPr>
              <w:spacing w:line="150" w:lineRule="exact"/>
              <w:ind w:left="363"/>
              <w:rPr>
                <w:ins w:id="701" w:author="МАРІЯ БРЕНЬ" w:date="2019-12-19T09:35:00Z"/>
                <w:rFonts w:ascii="Courier New"/>
                <w:sz w:val="15"/>
                <w:lang w:val="en-US"/>
              </w:rPr>
            </w:pPr>
            <w:ins w:id="702" w:author="МАРІЯ БРЕНЬ" w:date="2019-12-19T09:35:00Z">
              <w:r w:rsidRPr="00EB5600">
                <w:rPr>
                  <w:rFonts w:ascii="Courier New"/>
                  <w:sz w:val="15"/>
                  <w:lang w:val="en-US"/>
                </w:rPr>
                <w:t>P {</w:t>
              </w:r>
            </w:ins>
          </w:p>
          <w:p w14:paraId="230A8637" w14:textId="77777777" w:rsidR="000A2EAA" w:rsidRPr="00EB5600" w:rsidRDefault="000A2EAA" w:rsidP="000A2EAA">
            <w:pPr>
              <w:spacing w:line="150" w:lineRule="exact"/>
              <w:ind w:left="434"/>
              <w:rPr>
                <w:ins w:id="703" w:author="МАРІЯ БРЕНЬ" w:date="2019-12-19T09:35:00Z"/>
                <w:rFonts w:ascii="Courier New"/>
                <w:sz w:val="15"/>
                <w:lang w:val="en-US"/>
              </w:rPr>
            </w:pPr>
            <w:ins w:id="704" w:author="МАРІЯ БРЕНЬ" w:date="2019-12-19T09:35:00Z">
              <w:r w:rsidRPr="00EB5600">
                <w:rPr>
                  <w:rFonts w:ascii="Courier New"/>
                  <w:sz w:val="15"/>
                  <w:lang w:val="en-US"/>
                </w:rPr>
                <w:t>color: green;</w:t>
              </w:r>
            </w:ins>
          </w:p>
          <w:p w14:paraId="65CBB9C1" w14:textId="77777777" w:rsidR="000A2EAA" w:rsidRPr="00EB5600" w:rsidRDefault="000A2EAA" w:rsidP="000A2EAA">
            <w:pPr>
              <w:spacing w:line="150" w:lineRule="exact"/>
              <w:ind w:left="344"/>
              <w:rPr>
                <w:ins w:id="705" w:author="МАРІЯ БРЕНЬ" w:date="2019-12-19T09:35:00Z"/>
                <w:rFonts w:ascii="Courier New"/>
                <w:sz w:val="15"/>
                <w:lang w:val="en-US"/>
              </w:rPr>
            </w:pPr>
            <w:ins w:id="706" w:author="МАРІЯ БРЕНЬ" w:date="2019-12-19T09:35:00Z">
              <w:r w:rsidRPr="00EB5600">
                <w:rPr>
                  <w:rFonts w:ascii="Courier New"/>
                  <w:w w:val="99"/>
                  <w:sz w:val="15"/>
                  <w:lang w:val="en-US"/>
                </w:rPr>
                <w:t>}</w:t>
              </w:r>
            </w:ins>
          </w:p>
          <w:p w14:paraId="53A20FC8" w14:textId="77777777" w:rsidR="000A2EAA" w:rsidRPr="00EB5600" w:rsidRDefault="000A2EAA" w:rsidP="000A2EAA">
            <w:pPr>
              <w:spacing w:before="5" w:line="211" w:lineRule="auto"/>
              <w:ind w:left="434" w:right="7418" w:hanging="90"/>
              <w:rPr>
                <w:ins w:id="707" w:author="МАРІЯ БРЕНЬ" w:date="2019-12-19T09:35:00Z"/>
                <w:rFonts w:ascii="Courier New"/>
                <w:sz w:val="15"/>
                <w:lang w:val="en-US"/>
              </w:rPr>
            </w:pPr>
            <w:ins w:id="708" w:author="МАРІЯ БРЕНЬ" w:date="2019-12-19T09:35:00Z">
              <w:r w:rsidRPr="00EB5600">
                <w:rPr>
                  <w:rFonts w:ascii="Courier New"/>
                  <w:sz w:val="15"/>
                  <w:lang w:val="en-US"/>
                </w:rPr>
                <w:t>.initial { color:</w:t>
              </w:r>
              <w:r w:rsidRPr="00EB5600">
                <w:rPr>
                  <w:rFonts w:ascii="Courier New"/>
                  <w:spacing w:val="-25"/>
                  <w:sz w:val="15"/>
                  <w:lang w:val="en-US"/>
                </w:rPr>
                <w:t xml:space="preserve"> </w:t>
              </w:r>
              <w:r w:rsidRPr="00EB5600">
                <w:rPr>
                  <w:rFonts w:ascii="Courier New"/>
                  <w:sz w:val="15"/>
                  <w:lang w:val="en-US"/>
                </w:rPr>
                <w:t>initial;</w:t>
              </w:r>
            </w:ins>
          </w:p>
          <w:p w14:paraId="0B44505D" w14:textId="77777777" w:rsidR="000A2EAA" w:rsidRPr="00EB5600" w:rsidRDefault="000A2EAA" w:rsidP="000A2EAA">
            <w:pPr>
              <w:spacing w:before="1" w:line="211" w:lineRule="auto"/>
              <w:ind w:left="434" w:right="6836"/>
              <w:rPr>
                <w:ins w:id="709" w:author="МАРІЯ БРЕНЬ" w:date="2019-12-19T09:35:00Z"/>
                <w:rFonts w:ascii="Courier New"/>
                <w:sz w:val="15"/>
                <w:lang w:val="en-US"/>
              </w:rPr>
            </w:pPr>
            <w:ins w:id="710" w:author="МАРІЯ БРЕНЬ" w:date="2019-12-19T09:35:00Z">
              <w:r w:rsidRPr="00EB5600">
                <w:rPr>
                  <w:rFonts w:ascii="Courier New"/>
                  <w:sz w:val="15"/>
                  <w:lang w:val="en-US"/>
                </w:rPr>
                <w:t>color: -moz-initial; font-family: initial;</w:t>
              </w:r>
            </w:ins>
          </w:p>
          <w:p w14:paraId="56CBB80E" w14:textId="77777777" w:rsidR="000A2EAA" w:rsidRPr="00EB5600" w:rsidRDefault="000A2EAA" w:rsidP="000A2EAA">
            <w:pPr>
              <w:spacing w:line="145" w:lineRule="exact"/>
              <w:ind w:left="434"/>
              <w:rPr>
                <w:ins w:id="711" w:author="МАРІЯ БРЕНЬ" w:date="2019-12-19T09:35:00Z"/>
                <w:rFonts w:ascii="Courier New"/>
                <w:sz w:val="15"/>
                <w:lang w:val="en-US"/>
              </w:rPr>
            </w:pPr>
            <w:ins w:id="712" w:author="МАРІЯ БРЕНЬ" w:date="2019-12-19T09:35:00Z">
              <w:r w:rsidRPr="00EB5600">
                <w:rPr>
                  <w:rFonts w:ascii="Courier New"/>
                  <w:sz w:val="15"/>
                  <w:lang w:val="en-US"/>
                </w:rPr>
                <w:t>font-family: -moz-initial;</w:t>
              </w:r>
            </w:ins>
          </w:p>
          <w:p w14:paraId="6060DABC" w14:textId="77777777" w:rsidR="000A2EAA" w:rsidRPr="00EB5600" w:rsidRDefault="000A2EAA" w:rsidP="000A2EAA">
            <w:pPr>
              <w:spacing w:line="150" w:lineRule="exact"/>
              <w:ind w:left="344"/>
              <w:rPr>
                <w:ins w:id="713" w:author="МАРІЯ БРЕНЬ" w:date="2019-12-19T09:35:00Z"/>
                <w:rFonts w:ascii="Courier New"/>
                <w:sz w:val="15"/>
                <w:lang w:val="en-US"/>
              </w:rPr>
            </w:pPr>
            <w:ins w:id="714" w:author="МАРІЯ БРЕНЬ" w:date="2019-12-19T09:35:00Z">
              <w:r w:rsidRPr="00EB5600">
                <w:rPr>
                  <w:rFonts w:ascii="Courier New"/>
                  <w:w w:val="99"/>
                  <w:sz w:val="15"/>
                  <w:lang w:val="en-US"/>
                </w:rPr>
                <w:t>}</w:t>
              </w:r>
            </w:ins>
          </w:p>
          <w:p w14:paraId="7EB43C7A" w14:textId="77777777" w:rsidR="000A2EAA" w:rsidRPr="00EB5600" w:rsidRDefault="000A2EAA" w:rsidP="000A2EAA">
            <w:pPr>
              <w:spacing w:line="150" w:lineRule="exact"/>
              <w:ind w:left="254"/>
              <w:rPr>
                <w:ins w:id="715" w:author="МАРІЯ БРЕНЬ" w:date="2019-12-19T09:35:00Z"/>
                <w:rFonts w:ascii="Courier New"/>
                <w:sz w:val="15"/>
                <w:lang w:val="en-US"/>
              </w:rPr>
            </w:pPr>
            <w:ins w:id="716" w:author="МАРІЯ БРЕНЬ" w:date="2019-12-19T09:35:00Z">
              <w:r w:rsidRPr="00EB5600">
                <w:rPr>
                  <w:rFonts w:ascii="Courier New"/>
                  <w:sz w:val="15"/>
                  <w:lang w:val="en-US"/>
                </w:rPr>
                <w:t>&lt;/style&gt;</w:t>
              </w:r>
            </w:ins>
          </w:p>
          <w:p w14:paraId="638120E2" w14:textId="77777777" w:rsidR="000A2EAA" w:rsidRPr="004F41CB" w:rsidRDefault="000A2EAA" w:rsidP="000A2EAA">
            <w:pPr>
              <w:spacing w:line="150" w:lineRule="exact"/>
              <w:ind w:left="164"/>
              <w:rPr>
                <w:ins w:id="717" w:author="МАРІЯ БРЕНЬ" w:date="2019-12-19T09:35:00Z"/>
                <w:rFonts w:ascii="Courier New"/>
                <w:sz w:val="15"/>
                <w:lang w:val="en-US"/>
              </w:rPr>
            </w:pPr>
            <w:ins w:id="718" w:author="МАРІЯ БРЕНЬ" w:date="2019-12-19T09:35:00Z">
              <w:r w:rsidRPr="004F41CB">
                <w:rPr>
                  <w:rFonts w:ascii="Courier New"/>
                  <w:sz w:val="15"/>
                  <w:lang w:val="en-US"/>
                </w:rPr>
                <w:t>&lt;/head&gt;</w:t>
              </w:r>
            </w:ins>
          </w:p>
          <w:p w14:paraId="6BD77503" w14:textId="77777777" w:rsidR="000A2EAA" w:rsidRPr="004F41CB" w:rsidRDefault="000A2EAA" w:rsidP="000A2EAA">
            <w:pPr>
              <w:spacing w:line="150" w:lineRule="exact"/>
              <w:ind w:left="164"/>
              <w:rPr>
                <w:ins w:id="719" w:author="МАРІЯ БРЕНЬ" w:date="2019-12-19T09:35:00Z"/>
                <w:rFonts w:ascii="Courier New"/>
                <w:sz w:val="15"/>
                <w:lang w:val="en-US"/>
              </w:rPr>
            </w:pPr>
            <w:ins w:id="720" w:author="МАРІЯ БРЕНЬ" w:date="2019-12-19T09:35:00Z">
              <w:r w:rsidRPr="004F41CB">
                <w:rPr>
                  <w:rFonts w:ascii="Courier New"/>
                  <w:sz w:val="15"/>
                  <w:lang w:val="en-US"/>
                </w:rPr>
                <w:t>&lt;body&gt;</w:t>
              </w:r>
            </w:ins>
          </w:p>
          <w:p w14:paraId="43B0D80B" w14:textId="77777777" w:rsidR="000A2EAA" w:rsidRPr="004F41CB" w:rsidRDefault="000A2EAA" w:rsidP="000A2EAA">
            <w:pPr>
              <w:spacing w:line="150" w:lineRule="exact"/>
              <w:ind w:left="245"/>
              <w:rPr>
                <w:ins w:id="721" w:author="МАРІЯ БРЕНЬ" w:date="2019-12-19T09:35:00Z"/>
                <w:rFonts w:ascii="Courier New" w:hAnsi="Courier New"/>
                <w:sz w:val="15"/>
                <w:lang w:val="en-US"/>
              </w:rPr>
            </w:pPr>
            <w:ins w:id="722" w:author="МАРІЯ БРЕНЬ" w:date="2019-12-19T09:35:00Z">
              <w:r w:rsidRPr="004F41CB">
                <w:rPr>
                  <w:rFonts w:ascii="Courier New" w:hAnsi="Courier New"/>
                  <w:sz w:val="15"/>
                  <w:lang w:val="en-US"/>
                </w:rPr>
                <w:t>&lt;h2&gt;</w:t>
              </w:r>
              <w:r>
                <w:rPr>
                  <w:rFonts w:ascii="Courier New" w:hAnsi="Courier New"/>
                  <w:sz w:val="15"/>
                </w:rPr>
                <w:t>Метод</w:t>
              </w:r>
              <w:r w:rsidRPr="004F41CB">
                <w:rPr>
                  <w:rFonts w:ascii="Courier New" w:hAnsi="Courier New"/>
                  <w:sz w:val="15"/>
                  <w:lang w:val="en-US"/>
                </w:rPr>
                <w:t xml:space="preserve"> </w:t>
              </w:r>
              <w:r w:rsidRPr="004F41CB">
                <w:rPr>
                  <w:rFonts w:ascii="Courier New" w:hAnsi="Courier New"/>
                  <w:sz w:val="15"/>
                </w:rPr>
                <w:t>випадкових</w:t>
              </w:r>
              <w:r w:rsidRPr="004F41CB">
                <w:rPr>
                  <w:rFonts w:ascii="Courier New" w:hAnsi="Courier New"/>
                  <w:sz w:val="15"/>
                  <w:lang w:val="en-US"/>
                </w:rPr>
                <w:t xml:space="preserve"> </w:t>
              </w:r>
              <w:r w:rsidRPr="004F41CB">
                <w:rPr>
                  <w:rFonts w:ascii="Courier New" w:hAnsi="Courier New"/>
                  <w:sz w:val="15"/>
                </w:rPr>
                <w:t>чисел</w:t>
              </w:r>
              <w:r w:rsidRPr="004F41CB">
                <w:rPr>
                  <w:rFonts w:ascii="Courier New" w:hAnsi="Courier New"/>
                  <w:sz w:val="15"/>
                  <w:lang w:val="en-US"/>
                </w:rPr>
                <w:t xml:space="preserve"> &lt;/h2&gt;</w:t>
              </w:r>
            </w:ins>
          </w:p>
          <w:p w14:paraId="725D03D2" w14:textId="77777777" w:rsidR="000A2EAA" w:rsidRPr="004F41CB" w:rsidRDefault="000A2EAA" w:rsidP="000A2EAA">
            <w:pPr>
              <w:spacing w:before="4" w:line="211" w:lineRule="auto"/>
              <w:ind w:left="331" w:right="2996" w:hanging="86"/>
              <w:rPr>
                <w:ins w:id="723" w:author="МАРІЯ БРЕНЬ" w:date="2019-12-19T09:35:00Z"/>
                <w:rFonts w:ascii="Courier New" w:hAnsi="Courier New"/>
                <w:sz w:val="15"/>
              </w:rPr>
            </w:pPr>
            <w:ins w:id="724" w:author="МАРІЯ БРЕНЬ" w:date="2019-12-19T09:35:00Z">
              <w:r w:rsidRPr="004F41CB">
                <w:rPr>
                  <w:rFonts w:ascii="Courier New" w:hAnsi="Courier New"/>
                  <w:sz w:val="15"/>
                  <w:lang w:val="en-US"/>
                </w:rPr>
                <w:t>&lt;p&gt;</w:t>
              </w:r>
              <w:r w:rsidRPr="004F41CB">
                <w:rPr>
                  <w:lang w:val="en-US"/>
                </w:rPr>
                <w:t xml:space="preserve"> </w:t>
              </w:r>
              <w:r w:rsidRPr="004F41CB">
                <w:rPr>
                  <w:rFonts w:ascii="Courier New" w:hAnsi="Courier New"/>
                  <w:sz w:val="15"/>
                </w:rPr>
                <w:t>Розділимо</w:t>
              </w:r>
              <w:r w:rsidRPr="004F41CB">
                <w:rPr>
                  <w:rFonts w:ascii="Courier New" w:hAnsi="Courier New"/>
                  <w:sz w:val="15"/>
                  <w:lang w:val="en-US"/>
                </w:rPr>
                <w:t xml:space="preserve"> </w:t>
              </w:r>
              <w:r w:rsidRPr="004F41CB">
                <w:rPr>
                  <w:rFonts w:ascii="Courier New" w:hAnsi="Courier New"/>
                  <w:sz w:val="15"/>
                </w:rPr>
                <w:t>пустелю</w:t>
              </w:r>
              <w:r w:rsidRPr="004F41CB">
                <w:rPr>
                  <w:rFonts w:ascii="Courier New" w:hAnsi="Courier New"/>
                  <w:sz w:val="15"/>
                  <w:lang w:val="en-US"/>
                </w:rPr>
                <w:t xml:space="preserve"> </w:t>
              </w:r>
              <w:r w:rsidRPr="004F41CB">
                <w:rPr>
                  <w:rFonts w:ascii="Courier New" w:hAnsi="Courier New"/>
                  <w:sz w:val="15"/>
                </w:rPr>
                <w:t>на</w:t>
              </w:r>
              <w:r w:rsidRPr="004F41CB">
                <w:rPr>
                  <w:rFonts w:ascii="Courier New" w:hAnsi="Courier New"/>
                  <w:sz w:val="15"/>
                  <w:lang w:val="en-US"/>
                </w:rPr>
                <w:t xml:space="preserve"> &lt;span class = "initial"&gt; </w:t>
              </w:r>
              <w:r w:rsidRPr="004F41CB">
                <w:rPr>
                  <w:rFonts w:ascii="Courier New" w:hAnsi="Courier New"/>
                  <w:sz w:val="15"/>
                </w:rPr>
                <w:t>ряд</w:t>
              </w:r>
              <w:r w:rsidRPr="004F41CB">
                <w:rPr>
                  <w:rFonts w:ascii="Courier New" w:hAnsi="Courier New"/>
                  <w:sz w:val="15"/>
                  <w:lang w:val="en-US"/>
                </w:rPr>
                <w:t xml:space="preserve"> </w:t>
              </w:r>
              <w:r w:rsidRPr="004F41CB">
                <w:rPr>
                  <w:rFonts w:ascii="Courier New" w:hAnsi="Courier New"/>
                  <w:sz w:val="15"/>
                </w:rPr>
                <w:t>елементарних</w:t>
              </w:r>
              <w:r w:rsidRPr="004F41CB">
                <w:rPr>
                  <w:rFonts w:ascii="Courier New" w:hAnsi="Courier New"/>
                  <w:sz w:val="15"/>
                  <w:lang w:val="en-US"/>
                </w:rPr>
                <w:t xml:space="preserve"> </w:t>
              </w:r>
              <w:r w:rsidRPr="004F41CB">
                <w:rPr>
                  <w:rFonts w:ascii="Courier New" w:hAnsi="Courier New"/>
                  <w:sz w:val="15"/>
                </w:rPr>
                <w:t>прямокутників</w:t>
              </w:r>
              <w:r w:rsidRPr="004F41CB">
                <w:rPr>
                  <w:rFonts w:ascii="Courier New" w:hAnsi="Courier New"/>
                  <w:sz w:val="15"/>
                  <w:lang w:val="en-US"/>
                </w:rPr>
                <w:t xml:space="preserve"> &lt;/span&gt;, </w:t>
              </w:r>
              <w:r w:rsidRPr="004F41CB">
                <w:rPr>
                  <w:rFonts w:ascii="Courier New" w:hAnsi="Courier New"/>
                  <w:sz w:val="15"/>
                </w:rPr>
                <w:t>розмір</w:t>
              </w:r>
              <w:r w:rsidRPr="004F41CB">
                <w:rPr>
                  <w:rFonts w:ascii="Courier New" w:hAnsi="Courier New"/>
                  <w:sz w:val="15"/>
                  <w:lang w:val="en-US"/>
                </w:rPr>
                <w:t xml:space="preserve"> </w:t>
              </w:r>
              <w:r w:rsidRPr="004F41CB">
                <w:rPr>
                  <w:rFonts w:ascii="Courier New" w:hAnsi="Courier New"/>
                  <w:sz w:val="15"/>
                </w:rPr>
                <w:t>яких</w:t>
              </w:r>
              <w:r w:rsidRPr="004F41CB">
                <w:rPr>
                  <w:rFonts w:ascii="Courier New" w:hAnsi="Courier New"/>
                  <w:sz w:val="15"/>
                  <w:lang w:val="en-US"/>
                </w:rPr>
                <w:t xml:space="preserve"> </w:t>
              </w:r>
              <w:r w:rsidRPr="004F41CB">
                <w:rPr>
                  <w:rFonts w:ascii="Courier New" w:hAnsi="Courier New"/>
                  <w:sz w:val="15"/>
                </w:rPr>
                <w:t>збігається</w:t>
              </w:r>
              <w:r w:rsidRPr="004F41CB">
                <w:rPr>
                  <w:rFonts w:ascii="Courier New" w:hAnsi="Courier New"/>
                  <w:sz w:val="15"/>
                  <w:lang w:val="en-US"/>
                </w:rPr>
                <w:t xml:space="preserve"> </w:t>
              </w:r>
              <w:r w:rsidRPr="004F41CB">
                <w:rPr>
                  <w:rFonts w:ascii="Courier New" w:hAnsi="Courier New"/>
                  <w:sz w:val="15"/>
                </w:rPr>
                <w:t>з</w:t>
              </w:r>
              <w:r w:rsidRPr="004F41CB">
                <w:rPr>
                  <w:rFonts w:ascii="Courier New" w:hAnsi="Courier New"/>
                  <w:sz w:val="15"/>
                  <w:lang w:val="en-US"/>
                </w:rPr>
                <w:t xml:space="preserve"> </w:t>
              </w:r>
              <w:r w:rsidRPr="004F41CB">
                <w:rPr>
                  <w:rFonts w:ascii="Courier New" w:hAnsi="Courier New"/>
                  <w:sz w:val="15"/>
                </w:rPr>
                <w:t>розміром</w:t>
              </w:r>
              <w:r w:rsidRPr="004F41CB">
                <w:rPr>
                  <w:rFonts w:ascii="Courier New" w:hAnsi="Courier New"/>
                  <w:sz w:val="15"/>
                  <w:lang w:val="en-US"/>
                </w:rPr>
                <w:t xml:space="preserve"> </w:t>
              </w:r>
              <w:r w:rsidRPr="004F41CB">
                <w:rPr>
                  <w:rFonts w:ascii="Courier New" w:hAnsi="Courier New"/>
                  <w:sz w:val="15"/>
                </w:rPr>
                <w:t>клітини</w:t>
              </w:r>
              <w:r w:rsidRPr="004F41CB">
                <w:rPr>
                  <w:rFonts w:ascii="Courier New" w:hAnsi="Courier New"/>
                  <w:sz w:val="15"/>
                  <w:lang w:val="en-US"/>
                </w:rPr>
                <w:t xml:space="preserve"> </w:t>
              </w:r>
              <w:r w:rsidRPr="004F41CB">
                <w:rPr>
                  <w:rFonts w:ascii="Courier New" w:hAnsi="Courier New"/>
                  <w:sz w:val="15"/>
                </w:rPr>
                <w:t>для</w:t>
              </w:r>
              <w:r w:rsidRPr="004F41CB">
                <w:rPr>
                  <w:rFonts w:ascii="Courier New" w:hAnsi="Courier New"/>
                  <w:sz w:val="15"/>
                  <w:lang w:val="en-US"/>
                </w:rPr>
                <w:t xml:space="preserve"> </w:t>
              </w:r>
              <w:r w:rsidRPr="004F41CB">
                <w:rPr>
                  <w:rFonts w:ascii="Courier New" w:hAnsi="Courier New"/>
                  <w:sz w:val="15"/>
                </w:rPr>
                <w:t>лева</w:t>
              </w:r>
              <w:r w:rsidRPr="004F41CB">
                <w:rPr>
                  <w:rFonts w:ascii="Courier New" w:hAnsi="Courier New"/>
                  <w:sz w:val="15"/>
                  <w:lang w:val="en-US"/>
                </w:rPr>
                <w:t xml:space="preserve">. </w:t>
              </w:r>
              <w:r w:rsidRPr="004F41CB">
                <w:rPr>
                  <w:rFonts w:ascii="Courier New" w:hAnsi="Courier New"/>
                  <w:sz w:val="15"/>
                </w:rPr>
                <w:t>Після чого перебираємо отримані прямокутники, кожен раз вибираючи задану область випадковим чином.</w:t>
              </w:r>
            </w:ins>
          </w:p>
          <w:p w14:paraId="756889B8" w14:textId="77777777" w:rsidR="000A2EAA" w:rsidRDefault="000A2EAA" w:rsidP="000A2EAA">
            <w:pPr>
              <w:spacing w:before="4" w:line="211" w:lineRule="auto"/>
              <w:ind w:left="331" w:right="2996" w:hanging="86"/>
              <w:rPr>
                <w:ins w:id="725" w:author="МАРІЯ БРЕНЬ" w:date="2019-12-19T09:35:00Z"/>
                <w:rFonts w:ascii="Courier New" w:hAnsi="Courier New"/>
                <w:sz w:val="15"/>
              </w:rPr>
            </w:pPr>
            <w:ins w:id="726" w:author="МАРІЯ БРЕНЬ" w:date="2019-12-19T09:35:00Z">
              <w:r w:rsidRPr="004F41CB">
                <w:rPr>
                  <w:rFonts w:ascii="Courier New" w:hAnsi="Courier New"/>
                  <w:sz w:val="15"/>
                </w:rPr>
                <w:t xml:space="preserve">Якщо в даній області виявиться лев, то ми </w:t>
              </w:r>
              <w:r>
                <w:rPr>
                  <w:rFonts w:ascii="Courier New" w:hAnsi="Courier New"/>
                  <w:sz w:val="15"/>
                </w:rPr>
                <w:t>зловимо його, накривши кліткою.</w:t>
              </w:r>
              <w:r w:rsidRPr="004F41CB">
                <w:rPr>
                  <w:rFonts w:ascii="Courier New" w:hAnsi="Courier New"/>
                  <w:sz w:val="15"/>
                </w:rPr>
                <w:t>&lt;/</w:t>
              </w:r>
              <w:r>
                <w:rPr>
                  <w:rFonts w:ascii="Courier New" w:hAnsi="Courier New"/>
                  <w:sz w:val="15"/>
                </w:rPr>
                <w:t>p&gt;</w:t>
              </w:r>
            </w:ins>
          </w:p>
          <w:p w14:paraId="4678508E" w14:textId="77777777" w:rsidR="000A2EAA" w:rsidRPr="00412CAE" w:rsidRDefault="000A2EAA" w:rsidP="000A2EAA">
            <w:pPr>
              <w:spacing w:line="145" w:lineRule="exact"/>
              <w:ind w:left="245"/>
              <w:rPr>
                <w:ins w:id="727" w:author="МАРІЯ БРЕНЬ" w:date="2019-12-19T09:35:00Z"/>
                <w:rFonts w:ascii="Courier New" w:hAnsi="Courier New"/>
                <w:sz w:val="15"/>
                <w:lang w:val="en-US"/>
              </w:rPr>
            </w:pPr>
            <w:ins w:id="728" w:author="МАРІЯ БРЕНЬ" w:date="2019-12-19T09:35:00Z">
              <w:r w:rsidRPr="00412CAE">
                <w:rPr>
                  <w:rFonts w:ascii="Courier New" w:hAnsi="Courier New"/>
                  <w:sz w:val="15"/>
                  <w:lang w:val="en-US"/>
                </w:rPr>
                <w:t>&lt;</w:t>
              </w:r>
              <w:r w:rsidRPr="00EB5600">
                <w:rPr>
                  <w:rFonts w:ascii="Courier New" w:hAnsi="Courier New"/>
                  <w:sz w:val="15"/>
                  <w:lang w:val="en-US"/>
                </w:rPr>
                <w:t>h</w:t>
              </w:r>
              <w:r w:rsidRPr="00412CAE">
                <w:rPr>
                  <w:rFonts w:ascii="Courier New" w:hAnsi="Courier New"/>
                  <w:sz w:val="15"/>
                  <w:lang w:val="en-US"/>
                </w:rPr>
                <w:t xml:space="preserve">2 </w:t>
              </w:r>
              <w:r w:rsidRPr="00EB5600">
                <w:rPr>
                  <w:rFonts w:ascii="Courier New" w:hAnsi="Courier New"/>
                  <w:sz w:val="15"/>
                  <w:lang w:val="en-US"/>
                </w:rPr>
                <w:t>class</w:t>
              </w:r>
              <w:r w:rsidRPr="00412CAE">
                <w:rPr>
                  <w:rFonts w:ascii="Courier New" w:hAnsi="Courier New"/>
                  <w:sz w:val="15"/>
                  <w:lang w:val="en-US"/>
                </w:rPr>
                <w:t>="</w:t>
              </w:r>
              <w:r w:rsidRPr="00EB5600">
                <w:rPr>
                  <w:rFonts w:ascii="Courier New" w:hAnsi="Courier New"/>
                  <w:sz w:val="15"/>
                  <w:lang w:val="en-US"/>
                </w:rPr>
                <w:t>initial</w:t>
              </w:r>
              <w:r w:rsidRPr="00412CAE">
                <w:rPr>
                  <w:rFonts w:ascii="Courier New" w:hAnsi="Courier New"/>
                  <w:sz w:val="15"/>
                  <w:lang w:val="en-US"/>
                </w:rPr>
                <w:t>"&gt;</w:t>
              </w:r>
              <w:r>
                <w:rPr>
                  <w:rFonts w:ascii="Courier New" w:hAnsi="Courier New"/>
                  <w:sz w:val="15"/>
                </w:rPr>
                <w:t>Метод</w:t>
              </w:r>
              <w:r w:rsidRPr="00412CAE">
                <w:rPr>
                  <w:rFonts w:ascii="Courier New" w:hAnsi="Courier New"/>
                  <w:sz w:val="15"/>
                  <w:lang w:val="en-US"/>
                </w:rPr>
                <w:t xml:space="preserve"> </w:t>
              </w:r>
              <w:r>
                <w:rPr>
                  <w:rFonts w:ascii="Courier New" w:hAnsi="Courier New"/>
                  <w:sz w:val="15"/>
                </w:rPr>
                <w:t>Гаусса</w:t>
              </w:r>
              <w:r w:rsidRPr="00412CAE">
                <w:rPr>
                  <w:rFonts w:ascii="Courier New" w:hAnsi="Courier New"/>
                  <w:sz w:val="15"/>
                  <w:lang w:val="en-US"/>
                </w:rPr>
                <w:t>&lt;/</w:t>
              </w:r>
              <w:r w:rsidRPr="00EB5600">
                <w:rPr>
                  <w:rFonts w:ascii="Courier New" w:hAnsi="Courier New"/>
                  <w:sz w:val="15"/>
                  <w:lang w:val="en-US"/>
                </w:rPr>
                <w:t>h</w:t>
              </w:r>
              <w:r w:rsidRPr="00412CAE">
                <w:rPr>
                  <w:rFonts w:ascii="Courier New" w:hAnsi="Courier New"/>
                  <w:sz w:val="15"/>
                  <w:lang w:val="en-US"/>
                </w:rPr>
                <w:t>2&gt;</w:t>
              </w:r>
            </w:ins>
          </w:p>
          <w:p w14:paraId="10B7230B" w14:textId="77777777" w:rsidR="000A2EAA" w:rsidRDefault="000A2EAA" w:rsidP="000A2EAA">
            <w:pPr>
              <w:spacing w:line="150" w:lineRule="exact"/>
              <w:ind w:left="74"/>
              <w:rPr>
                <w:ins w:id="729" w:author="МАРІЯ БРЕНЬ" w:date="2019-12-19T09:35:00Z"/>
                <w:rFonts w:ascii="Courier New"/>
                <w:sz w:val="15"/>
              </w:rPr>
            </w:pPr>
            <w:ins w:id="730" w:author="МАРІЯ БРЕНЬ" w:date="2019-12-19T09:35:00Z">
              <w:r>
                <w:rPr>
                  <w:rFonts w:ascii="Courier New"/>
                  <w:sz w:val="15"/>
                </w:rPr>
                <w:t>&lt;/body&gt;</w:t>
              </w:r>
            </w:ins>
          </w:p>
          <w:p w14:paraId="5CC80D19" w14:textId="77777777" w:rsidR="000A2EAA" w:rsidRPr="00675E61" w:rsidRDefault="000A2EAA" w:rsidP="000A2EAA">
            <w:pPr>
              <w:spacing w:line="160" w:lineRule="exact"/>
              <w:ind w:left="74"/>
              <w:rPr>
                <w:ins w:id="731" w:author="МАРІЯ БРЕНЬ" w:date="2019-12-19T09:35:00Z"/>
                <w:rFonts w:ascii="Courier New"/>
                <w:sz w:val="15"/>
                <w:lang w:val="uk-UA"/>
              </w:rPr>
            </w:pPr>
            <w:ins w:id="732" w:author="МАРІЯ БРЕНЬ" w:date="2019-12-19T09:35:00Z">
              <w:r>
                <w:rPr>
                  <w:rFonts w:ascii="Courier New"/>
                  <w:sz w:val="15"/>
                </w:rPr>
                <w:t>&lt;/html&gt;</w:t>
              </w:r>
            </w:ins>
          </w:p>
          <w:p w14:paraId="53A262DF" w14:textId="599EDD72" w:rsidR="000A2EAA" w:rsidRDefault="000A2EAA" w:rsidP="000A2EAA">
            <w:pPr>
              <w:pStyle w:val="TableParagraph"/>
              <w:ind w:left="74"/>
              <w:rPr>
                <w:ins w:id="733" w:author="МАРІЯ БРЕНЬ" w:date="2019-12-19T09:34:00Z"/>
                <w:sz w:val="15"/>
              </w:rPr>
            </w:pPr>
          </w:p>
        </w:tc>
      </w:tr>
    </w:tbl>
    <w:p w14:paraId="5629EAB2" w14:textId="77777777" w:rsidR="00636A0C" w:rsidRDefault="00636A0C" w:rsidP="00253FB5">
      <w:pPr>
        <w:pStyle w:val="a3"/>
        <w:spacing w:line="360" w:lineRule="auto"/>
        <w:ind w:left="105" w:right="154"/>
      </w:pPr>
    </w:p>
    <w:p w14:paraId="211DA308" w14:textId="77777777" w:rsidR="005E7977" w:rsidRDefault="004F41CB" w:rsidP="00253FB5">
      <w:pPr>
        <w:pStyle w:val="a3"/>
        <w:spacing w:line="360" w:lineRule="auto"/>
        <w:ind w:left="105" w:right="154"/>
      </w:pPr>
      <w:r w:rsidRPr="004F41CB">
        <w:t>В даному прикладі змінюється колір тексту і шрифт заголовк</w:t>
      </w:r>
      <w:ins w:id="734" w:author="Пользователь Windows" w:date="2019-12-19T06:16:00Z">
        <w:r w:rsidR="008E39BD">
          <w:rPr>
            <w:lang w:val="uk-UA"/>
          </w:rPr>
          <w:t>у</w:t>
        </w:r>
      </w:ins>
      <w:del w:id="735" w:author="Пользователь Windows" w:date="2019-12-19T06:16:00Z">
        <w:r w:rsidRPr="004F41CB" w:rsidDel="008E39BD">
          <w:delText>а</w:delText>
        </w:r>
      </w:del>
      <w:r w:rsidRPr="004F41CB">
        <w:t>.</w:t>
      </w:r>
      <w:r w:rsidR="00C542A1">
        <w:t xml:space="preserve"> </w:t>
      </w:r>
      <w:r w:rsidRPr="004F41CB">
        <w:t xml:space="preserve">Колір тексту всередині тега </w:t>
      </w:r>
      <w:r w:rsidRPr="004F41CB">
        <w:rPr>
          <w:color w:val="548DD4" w:themeColor="text2" w:themeTint="99"/>
        </w:rPr>
        <w:t>&lt;span&gt;</w:t>
      </w:r>
      <w:r w:rsidRPr="004F41CB">
        <w:t xml:space="preserve"> не задається, але він успадковує значення кольору свого батька - тега </w:t>
      </w:r>
      <w:r w:rsidRPr="004F41CB">
        <w:rPr>
          <w:color w:val="548DD4" w:themeColor="text2" w:themeTint="99"/>
        </w:rPr>
        <w:t>&lt;p&gt;.</w:t>
      </w:r>
      <w:r w:rsidRPr="004F41CB">
        <w:t xml:space="preserve"> </w:t>
      </w:r>
      <w:r>
        <w:rPr>
          <w:lang w:val="uk-UA"/>
        </w:rPr>
        <w:t xml:space="preserve">За допомогою класу </w:t>
      </w:r>
      <w:r>
        <w:rPr>
          <w:rFonts w:ascii="Courier New" w:hAnsi="Courier New"/>
        </w:rPr>
        <w:t xml:space="preserve">initial </w:t>
      </w:r>
      <w:r w:rsidRPr="004F41CB">
        <w:t xml:space="preserve">колір фрагмента тексту встановлюється вихідним, за замовчуванням він чорний. Аналогічно йде справа і з заголовком, через стилі задається його колір і шрифт. Щоб відновити стиль за замовчуванням, до тегу </w:t>
      </w:r>
      <w:r w:rsidRPr="004F41CB">
        <w:rPr>
          <w:color w:val="548DD4" w:themeColor="text2" w:themeTint="99"/>
        </w:rPr>
        <w:t>&lt;h1&gt;</w:t>
      </w:r>
      <w:r>
        <w:t xml:space="preserve"> додається клас</w:t>
      </w:r>
      <w:r w:rsidR="00C542A1">
        <w:t xml:space="preserve"> </w:t>
      </w:r>
      <w:r w:rsidR="00C542A1">
        <w:rPr>
          <w:rFonts w:ascii="Courier New" w:hAnsi="Courier New"/>
        </w:rPr>
        <w:t>initial</w:t>
      </w:r>
      <w:r w:rsidR="00C542A1">
        <w:t xml:space="preserve">, </w:t>
      </w:r>
      <w:r w:rsidR="001B7B72" w:rsidRPr="001B7B72">
        <w:t xml:space="preserve">в якому використовується значення </w:t>
      </w:r>
      <w:r w:rsidR="001B7B72" w:rsidRPr="001B7B72">
        <w:rPr>
          <w:color w:val="00B050"/>
        </w:rPr>
        <w:t>initial</w:t>
      </w:r>
      <w:r w:rsidR="001B7B72" w:rsidRPr="001B7B72">
        <w:t xml:space="preserve"> (</w:t>
      </w:r>
      <w:r w:rsidR="00913701">
        <w:rPr>
          <w:lang w:val="uk-UA"/>
        </w:rPr>
        <w:t>рис</w:t>
      </w:r>
      <w:r w:rsidR="001B7B72" w:rsidRPr="001B7B72">
        <w:t>. 1.14).</w:t>
      </w:r>
    </w:p>
    <w:p w14:paraId="090420C2" w14:textId="77777777" w:rsidR="00636A0C" w:rsidRDefault="00636A0C" w:rsidP="00253FB5">
      <w:pPr>
        <w:pStyle w:val="a3"/>
        <w:spacing w:line="360" w:lineRule="auto"/>
        <w:ind w:left="105" w:right="154"/>
      </w:pPr>
    </w:p>
    <w:p w14:paraId="7E696473" w14:textId="77777777" w:rsidR="005E7977" w:rsidRDefault="00675E61" w:rsidP="00253FB5">
      <w:pPr>
        <w:pStyle w:val="a3"/>
        <w:spacing w:line="360" w:lineRule="auto"/>
        <w:jc w:val="center"/>
        <w:rPr>
          <w:sz w:val="11"/>
        </w:rPr>
      </w:pPr>
      <w:r>
        <w:rPr>
          <w:noProof/>
          <w:lang w:val="en-US" w:eastAsia="en-US" w:bidi="ar-SA"/>
        </w:rPr>
        <w:drawing>
          <wp:inline distT="0" distB="0" distL="0" distR="0" wp14:anchorId="21ABF072" wp14:editId="5C341596">
            <wp:extent cx="4043630" cy="2371725"/>
            <wp:effectExtent l="19050" t="19050" r="14605" b="9525"/>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srcRect b="7366"/>
                    <a:stretch/>
                  </pic:blipFill>
                  <pic:spPr bwMode="auto">
                    <a:xfrm>
                      <a:off x="0" y="0"/>
                      <a:ext cx="4066284" cy="238501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C3F95E7" w14:textId="77777777" w:rsidR="00357BC4" w:rsidRDefault="00B935A0" w:rsidP="00253FB5">
      <w:pPr>
        <w:spacing w:line="360" w:lineRule="auto"/>
        <w:ind w:left="1706" w:right="1745"/>
        <w:jc w:val="center"/>
        <w:rPr>
          <w:rFonts w:ascii="Georgia" w:hAnsi="Georgia"/>
          <w:i/>
          <w:sz w:val="17"/>
        </w:rPr>
      </w:pPr>
      <w:r>
        <w:rPr>
          <w:rFonts w:ascii="Georgia" w:hAnsi="Georgia"/>
          <w:i/>
          <w:color w:val="666666"/>
          <w:sz w:val="17"/>
          <w:lang w:val="uk-UA"/>
        </w:rPr>
        <w:t>Рис</w:t>
      </w:r>
      <w:r w:rsidR="00357BC4">
        <w:rPr>
          <w:rFonts w:ascii="Georgia" w:hAnsi="Georgia"/>
          <w:i/>
          <w:color w:val="666666"/>
          <w:sz w:val="17"/>
        </w:rPr>
        <w:t xml:space="preserve">. 1.14. Результат </w:t>
      </w:r>
      <w:r w:rsidR="00DF744C">
        <w:rPr>
          <w:rFonts w:ascii="Georgia" w:hAnsi="Georgia"/>
          <w:i/>
          <w:color w:val="666666"/>
          <w:sz w:val="17"/>
          <w:lang w:val="uk-UA"/>
        </w:rPr>
        <w:t>виконання</w:t>
      </w:r>
      <w:r w:rsidR="00357BC4">
        <w:rPr>
          <w:rFonts w:ascii="Georgia" w:hAnsi="Georgia"/>
          <w:i/>
          <w:color w:val="666666"/>
          <w:sz w:val="17"/>
        </w:rPr>
        <w:t xml:space="preserve"> initial</w:t>
      </w:r>
    </w:p>
    <w:p w14:paraId="1E6677CA" w14:textId="77777777" w:rsidR="005E7977" w:rsidRDefault="005E7977" w:rsidP="00253FB5">
      <w:pPr>
        <w:spacing w:line="360" w:lineRule="auto"/>
        <w:ind w:left="1706" w:right="1745"/>
        <w:jc w:val="center"/>
        <w:rPr>
          <w:rFonts w:ascii="Georgia" w:hAnsi="Georgia"/>
          <w:i/>
          <w:sz w:val="17"/>
        </w:rPr>
      </w:pPr>
    </w:p>
    <w:p w14:paraId="5C0E550D" w14:textId="77777777" w:rsidR="005E7977" w:rsidRDefault="005E7977" w:rsidP="00253FB5">
      <w:pPr>
        <w:spacing w:line="360" w:lineRule="auto"/>
        <w:jc w:val="center"/>
        <w:rPr>
          <w:rFonts w:ascii="Georgia" w:hAnsi="Georgia"/>
          <w:sz w:val="17"/>
        </w:rPr>
        <w:sectPr w:rsidR="005E7977" w:rsidSect="002A255F">
          <w:type w:val="nextColumn"/>
          <w:pgSz w:w="11900" w:h="16840"/>
          <w:pgMar w:top="1134" w:right="1134" w:bottom="1134" w:left="1134" w:header="720" w:footer="720" w:gutter="0"/>
          <w:cols w:space="720"/>
        </w:sectPr>
      </w:pPr>
    </w:p>
    <w:p w14:paraId="2CE1B74E" w14:textId="77777777" w:rsidR="005E7977" w:rsidRDefault="00357BC4" w:rsidP="00253FB5">
      <w:pPr>
        <w:pStyle w:val="3"/>
        <w:spacing w:before="0" w:line="360" w:lineRule="auto"/>
        <w:ind w:left="1708" w:right="1745"/>
      </w:pPr>
      <w:bookmarkStart w:id="736" w:name="Селекторы_тегов"/>
      <w:bookmarkEnd w:id="736"/>
      <w:r>
        <w:lastRenderedPageBreak/>
        <w:t>Селектор</w:t>
      </w:r>
      <w:r>
        <w:rPr>
          <w:lang w:val="uk-UA"/>
        </w:rPr>
        <w:t>и</w:t>
      </w:r>
      <w:r>
        <w:t xml:space="preserve"> тегі</w:t>
      </w:r>
      <w:r w:rsidR="00C542A1">
        <w:t>в</w:t>
      </w:r>
    </w:p>
    <w:p w14:paraId="6A41EE2B" w14:textId="77777777" w:rsidR="005E7977" w:rsidRDefault="00C542A1" w:rsidP="00253FB5">
      <w:pPr>
        <w:pStyle w:val="a3"/>
        <w:spacing w:line="360" w:lineRule="auto"/>
        <w:ind w:left="105" w:right="183"/>
      </w:pPr>
      <w:r>
        <w:t xml:space="preserve">В </w:t>
      </w:r>
      <w:r w:rsidR="00357BC4">
        <w:t xml:space="preserve">якості </w:t>
      </w:r>
      <w:r w:rsidR="00357BC4" w:rsidRPr="00357BC4">
        <w:t>селектора може виступати будь-який тег HTML для якого визначаються правила форматування, такі як: колір, фон, розмір і т.д. Правила задаються в наступному виді.</w:t>
      </w:r>
    </w:p>
    <w:p w14:paraId="7E5AE8B8" w14:textId="77777777" w:rsidR="005E7977" w:rsidRDefault="005E7977" w:rsidP="00253FB5">
      <w:pPr>
        <w:pStyle w:val="a3"/>
        <w:spacing w:line="360" w:lineRule="auto"/>
        <w:rPr>
          <w:sz w:val="19"/>
        </w:rPr>
      </w:pPr>
    </w:p>
    <w:p w14:paraId="009ED9C7" w14:textId="77777777" w:rsidR="005E7977" w:rsidRDefault="00C542A1" w:rsidP="00253FB5">
      <w:pPr>
        <w:tabs>
          <w:tab w:val="left" w:pos="9634"/>
        </w:tabs>
        <w:spacing w:line="360" w:lineRule="auto"/>
        <w:ind w:left="426"/>
        <w:rPr>
          <w:rFonts w:ascii="Courier New" w:hAnsi="Courier New"/>
          <w:sz w:val="15"/>
        </w:rPr>
      </w:pPr>
      <w:r>
        <w:rPr>
          <w:rFonts w:ascii="Times New Roman" w:hAnsi="Times New Roman"/>
          <w:sz w:val="15"/>
          <w:shd w:val="clear" w:color="auto" w:fill="F8F7F2"/>
        </w:rPr>
        <w:t xml:space="preserve"> </w:t>
      </w:r>
      <w:r>
        <w:rPr>
          <w:rFonts w:ascii="Times New Roman" w:hAnsi="Times New Roman"/>
          <w:spacing w:val="-1"/>
          <w:sz w:val="15"/>
          <w:shd w:val="clear" w:color="auto" w:fill="F8F7F2"/>
        </w:rPr>
        <w:t xml:space="preserve"> </w:t>
      </w:r>
      <w:r w:rsidR="00357BC4">
        <w:rPr>
          <w:rFonts w:ascii="Courier New" w:hAnsi="Courier New"/>
          <w:sz w:val="15"/>
          <w:shd w:val="clear" w:color="auto" w:fill="F8F7F2"/>
        </w:rPr>
        <w:t>Тег { властивість1: значення; властивіст</w:t>
      </w:r>
      <w:r w:rsidR="00357BC4" w:rsidRPr="00357BC4">
        <w:rPr>
          <w:rFonts w:ascii="Courier New" w:hAnsi="Courier New"/>
          <w:sz w:val="15"/>
          <w:shd w:val="clear" w:color="auto" w:fill="F8F7F2"/>
        </w:rPr>
        <w:t xml:space="preserve">ь </w:t>
      </w:r>
      <w:r w:rsidR="00357BC4">
        <w:rPr>
          <w:rFonts w:ascii="Courier New" w:hAnsi="Courier New"/>
          <w:sz w:val="15"/>
          <w:shd w:val="clear" w:color="auto" w:fill="F8F7F2"/>
        </w:rPr>
        <w:t>2: значення</w:t>
      </w:r>
      <w:r>
        <w:rPr>
          <w:rFonts w:ascii="Courier New" w:hAnsi="Courier New"/>
          <w:sz w:val="15"/>
          <w:shd w:val="clear" w:color="auto" w:fill="F8F7F2"/>
        </w:rPr>
        <w:t>; ...</w:t>
      </w:r>
      <w:r>
        <w:rPr>
          <w:rFonts w:ascii="Courier New" w:hAnsi="Courier New"/>
          <w:spacing w:val="-18"/>
          <w:sz w:val="15"/>
          <w:shd w:val="clear" w:color="auto" w:fill="F8F7F2"/>
        </w:rPr>
        <w:t xml:space="preserve"> </w:t>
      </w:r>
      <w:r>
        <w:rPr>
          <w:rFonts w:ascii="Courier New" w:hAnsi="Courier New"/>
          <w:sz w:val="15"/>
          <w:shd w:val="clear" w:color="auto" w:fill="F8F7F2"/>
        </w:rPr>
        <w:t>}</w:t>
      </w:r>
      <w:r>
        <w:rPr>
          <w:rFonts w:ascii="Courier New" w:hAnsi="Courier New"/>
          <w:sz w:val="15"/>
          <w:shd w:val="clear" w:color="auto" w:fill="F8F7F2"/>
        </w:rPr>
        <w:tab/>
      </w:r>
    </w:p>
    <w:p w14:paraId="69154F61" w14:textId="77777777" w:rsidR="005E7977" w:rsidRDefault="00357BC4" w:rsidP="00253FB5">
      <w:pPr>
        <w:pStyle w:val="a3"/>
        <w:spacing w:line="360" w:lineRule="auto"/>
        <w:ind w:left="105" w:right="183"/>
      </w:pPr>
      <w:r w:rsidRPr="00357BC4">
        <w:t>Спочатку вказується ім'я тега, оформлення якого буде перевизначити, великими або малими символами не має значення. Усередині фігурних дужок пишеться стильова властивість, а після двокрапки - його значення. Набір властивостей поділяється між собою крапкою з комою і може розташовуватися як в один рядок, так і в кілька (приклад 1.27).</w:t>
      </w:r>
    </w:p>
    <w:p w14:paraId="71931CE5" w14:textId="77777777" w:rsidR="005E7977" w:rsidRDefault="005E7977" w:rsidP="00253FB5">
      <w:pPr>
        <w:pStyle w:val="a3"/>
        <w:spacing w:line="360" w:lineRule="auto"/>
        <w:rPr>
          <w:sz w:val="20"/>
        </w:rPr>
      </w:pPr>
    </w:p>
    <w:tbl>
      <w:tblPr>
        <w:tblStyle w:val="TableNormal"/>
        <w:tblW w:w="0" w:type="auto"/>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5E7977" w14:paraId="2D11B301" w14:textId="77777777">
        <w:trPr>
          <w:trHeight w:val="235"/>
        </w:trPr>
        <w:tc>
          <w:tcPr>
            <w:tcW w:w="5177" w:type="dxa"/>
            <w:tcBorders>
              <w:right w:val="single" w:sz="6" w:space="0" w:color="666666"/>
            </w:tcBorders>
          </w:tcPr>
          <w:p w14:paraId="33C86EA2" w14:textId="77777777" w:rsidR="005E7977" w:rsidRDefault="00357BC4" w:rsidP="00253FB5">
            <w:pPr>
              <w:pStyle w:val="TableParagraph"/>
              <w:spacing w:line="360" w:lineRule="auto"/>
              <w:ind w:left="-1"/>
              <w:rPr>
                <w:rFonts w:ascii="Arial Black" w:hAnsi="Arial Black"/>
                <w:sz w:val="15"/>
              </w:rPr>
            </w:pPr>
            <w:r w:rsidRPr="00357BC4">
              <w:rPr>
                <w:rFonts w:ascii="Arial Black" w:hAnsi="Arial Black"/>
                <w:color w:val="685C53"/>
                <w:sz w:val="15"/>
              </w:rPr>
              <w:t>Приклад 1.27. Зміна стилю тега &lt;p&gt;</w:t>
            </w:r>
          </w:p>
        </w:tc>
        <w:tc>
          <w:tcPr>
            <w:tcW w:w="771" w:type="dxa"/>
            <w:tcBorders>
              <w:left w:val="single" w:sz="6" w:space="0" w:color="666666"/>
              <w:right w:val="double" w:sz="2" w:space="0" w:color="666666"/>
            </w:tcBorders>
            <w:shd w:val="clear" w:color="auto" w:fill="CEE2D3"/>
          </w:tcPr>
          <w:p w14:paraId="2B4916FE" w14:textId="77777777" w:rsidR="005E7977" w:rsidRDefault="00C542A1" w:rsidP="00253FB5">
            <w:pPr>
              <w:pStyle w:val="TableParagraph"/>
              <w:spacing w:line="360" w:lineRule="auto"/>
              <w:rPr>
                <w:rFonts w:ascii="Arial"/>
                <w:sz w:val="13"/>
              </w:rPr>
            </w:pPr>
            <w:r>
              <w:rPr>
                <w:rFonts w:ascii="Arial"/>
                <w:sz w:val="13"/>
              </w:rPr>
              <w:t>XHTML 1.0</w:t>
            </w:r>
          </w:p>
        </w:tc>
        <w:tc>
          <w:tcPr>
            <w:tcW w:w="621" w:type="dxa"/>
            <w:tcBorders>
              <w:left w:val="double" w:sz="2" w:space="0" w:color="666666"/>
              <w:right w:val="double" w:sz="2" w:space="0" w:color="666666"/>
            </w:tcBorders>
            <w:shd w:val="clear" w:color="auto" w:fill="CEE2D3"/>
          </w:tcPr>
          <w:p w14:paraId="2E03D575" w14:textId="77777777" w:rsidR="005E7977" w:rsidRDefault="00C542A1" w:rsidP="00253FB5">
            <w:pPr>
              <w:pStyle w:val="TableParagraph"/>
              <w:spacing w:line="360" w:lineRule="auto"/>
              <w:ind w:left="46"/>
              <w:rPr>
                <w:rFonts w:ascii="Arial"/>
                <w:sz w:val="13"/>
              </w:rPr>
            </w:pPr>
            <w:r>
              <w:rPr>
                <w:rFonts w:ascii="Arial"/>
                <w:sz w:val="13"/>
              </w:rPr>
              <w:t>CSS 2.1</w:t>
            </w:r>
          </w:p>
        </w:tc>
        <w:tc>
          <w:tcPr>
            <w:tcW w:w="353" w:type="dxa"/>
            <w:tcBorders>
              <w:left w:val="double" w:sz="2" w:space="0" w:color="666666"/>
              <w:right w:val="single" w:sz="6" w:space="0" w:color="666666"/>
            </w:tcBorders>
            <w:shd w:val="clear" w:color="auto" w:fill="CEE2D3"/>
          </w:tcPr>
          <w:p w14:paraId="6420B268" w14:textId="77777777" w:rsidR="005E7977" w:rsidRDefault="00C542A1" w:rsidP="00253FB5">
            <w:pPr>
              <w:pStyle w:val="TableParagraph"/>
              <w:spacing w:line="360" w:lineRule="auto"/>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556935DE" w14:textId="77777777" w:rsidR="005E7977" w:rsidRDefault="00C542A1" w:rsidP="00253FB5">
            <w:pPr>
              <w:pStyle w:val="TableParagraph"/>
              <w:spacing w:line="360" w:lineRule="auto"/>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404469AE" w14:textId="77777777" w:rsidR="005E7977" w:rsidRDefault="00C542A1" w:rsidP="00253FB5">
            <w:pPr>
              <w:pStyle w:val="TableParagraph"/>
              <w:spacing w:line="360" w:lineRule="auto"/>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1B96FE7F" w14:textId="77777777" w:rsidR="005E7977" w:rsidRDefault="00C542A1" w:rsidP="00253FB5">
            <w:pPr>
              <w:pStyle w:val="TableParagraph"/>
              <w:spacing w:line="360" w:lineRule="auto"/>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0AAE1027" w14:textId="77777777" w:rsidR="005E7977" w:rsidRDefault="00C542A1" w:rsidP="00253FB5">
            <w:pPr>
              <w:pStyle w:val="TableParagraph"/>
              <w:spacing w:line="360" w:lineRule="auto"/>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52AE5C9E" w14:textId="77777777" w:rsidR="005E7977" w:rsidRDefault="00C542A1" w:rsidP="00253FB5">
            <w:pPr>
              <w:pStyle w:val="TableParagraph"/>
              <w:spacing w:line="360" w:lineRule="auto"/>
              <w:ind w:left="39"/>
              <w:rPr>
                <w:rFonts w:ascii="Arial"/>
                <w:sz w:val="13"/>
              </w:rPr>
            </w:pPr>
            <w:r>
              <w:rPr>
                <w:rFonts w:ascii="Arial"/>
                <w:sz w:val="13"/>
              </w:rPr>
              <w:t>Sa 5</w:t>
            </w:r>
          </w:p>
        </w:tc>
        <w:tc>
          <w:tcPr>
            <w:tcW w:w="456" w:type="dxa"/>
            <w:tcBorders>
              <w:left w:val="single" w:sz="6" w:space="0" w:color="666666"/>
            </w:tcBorders>
            <w:shd w:val="clear" w:color="auto" w:fill="CEE2D3"/>
          </w:tcPr>
          <w:p w14:paraId="0623F8F0" w14:textId="77777777" w:rsidR="005E7977" w:rsidRDefault="00C542A1" w:rsidP="00253FB5">
            <w:pPr>
              <w:pStyle w:val="TableParagraph"/>
              <w:spacing w:line="360" w:lineRule="auto"/>
              <w:ind w:left="38"/>
              <w:rPr>
                <w:rFonts w:ascii="Arial"/>
                <w:sz w:val="13"/>
              </w:rPr>
            </w:pPr>
            <w:r>
              <w:rPr>
                <w:rFonts w:ascii="Arial"/>
                <w:sz w:val="13"/>
              </w:rPr>
              <w:t>Fx 3.6</w:t>
            </w:r>
          </w:p>
        </w:tc>
      </w:tr>
      <w:tr w:rsidR="005E7977" w14:paraId="2ABFFBCE" w14:textId="77777777">
        <w:trPr>
          <w:trHeight w:val="3147"/>
        </w:trPr>
        <w:tc>
          <w:tcPr>
            <w:tcW w:w="9211" w:type="dxa"/>
            <w:gridSpan w:val="10"/>
            <w:shd w:val="clear" w:color="auto" w:fill="F8F7F2"/>
          </w:tcPr>
          <w:p w14:paraId="1B0D0076" w14:textId="77777777" w:rsidR="005E7977" w:rsidRPr="00EB5600" w:rsidRDefault="00C542A1" w:rsidP="00E50F55">
            <w:pPr>
              <w:pStyle w:val="TableParagraph"/>
              <w:ind w:left="254" w:right="4061" w:hanging="180"/>
              <w:rPr>
                <w:sz w:val="15"/>
                <w:lang w:val="en-US"/>
              </w:rPr>
            </w:pPr>
            <w:r w:rsidRPr="00EB5600">
              <w:rPr>
                <w:sz w:val="15"/>
                <w:lang w:val="en-US"/>
              </w:rPr>
              <w:t xml:space="preserve">&lt;!DOCTYPE html PUBLIC "-//W3C//DTD XHTML 1.0 Strict//EN" </w:t>
            </w:r>
            <w:r w:rsidR="003D6273">
              <w:fldChar w:fldCharType="begin"/>
            </w:r>
            <w:r w:rsidR="003D6273" w:rsidRPr="003D6273">
              <w:rPr>
                <w:lang w:val="en-US"/>
                <w:rPrChange w:id="737" w:author="Пользователь Windows" w:date="2019-12-19T05:26:00Z">
                  <w:rPr/>
                </w:rPrChange>
              </w:rPr>
              <w:instrText>HYPERLINK "http://www.w3.org/TR/xhtml1/DTD/xhtml1-strict.dtd" \h</w:instrText>
            </w:r>
            <w:r w:rsidR="003D6273">
              <w:fldChar w:fldCharType="separate"/>
            </w:r>
            <w:r w:rsidRPr="00EB5600">
              <w:rPr>
                <w:sz w:val="15"/>
                <w:lang w:val="en-US"/>
              </w:rPr>
              <w:t>"http://www.w3.org/TR/xhtml1/DTD/xhtml1</w:t>
            </w:r>
            <w:r w:rsidR="003D6273">
              <w:fldChar w:fldCharType="end"/>
            </w:r>
            <w:r w:rsidRPr="00EB5600">
              <w:rPr>
                <w:sz w:val="15"/>
                <w:lang w:val="en-US"/>
              </w:rPr>
              <w:t>-</w:t>
            </w:r>
            <w:r w:rsidR="003D6273">
              <w:fldChar w:fldCharType="begin"/>
            </w:r>
            <w:r w:rsidR="003D6273" w:rsidRPr="003D6273">
              <w:rPr>
                <w:lang w:val="en-US"/>
                <w:rPrChange w:id="738" w:author="Пользователь Windows" w:date="2019-12-19T05:26:00Z">
                  <w:rPr/>
                </w:rPrChange>
              </w:rPr>
              <w:instrText>HYPERLINK "http://www.w3.org/TR/xhtml1/DTD/xhtml1-strict.dtd" \h</w:instrText>
            </w:r>
            <w:r w:rsidR="003D6273">
              <w:fldChar w:fldCharType="separate"/>
            </w:r>
            <w:r w:rsidRPr="00EB5600">
              <w:rPr>
                <w:sz w:val="15"/>
                <w:lang w:val="en-US"/>
              </w:rPr>
              <w:t>strict.dtd"&gt;</w:t>
            </w:r>
            <w:r w:rsidR="003D6273">
              <w:fldChar w:fldCharType="end"/>
            </w:r>
          </w:p>
          <w:p w14:paraId="5CD77333" w14:textId="77777777" w:rsidR="005E7977" w:rsidRPr="00EB5600" w:rsidRDefault="00C542A1" w:rsidP="00E50F55">
            <w:pPr>
              <w:pStyle w:val="TableParagraph"/>
              <w:ind w:left="74"/>
              <w:rPr>
                <w:sz w:val="15"/>
                <w:lang w:val="en-US"/>
              </w:rPr>
            </w:pPr>
            <w:r w:rsidRPr="00EB5600">
              <w:rPr>
                <w:sz w:val="15"/>
                <w:lang w:val="en-US"/>
              </w:rPr>
              <w:t xml:space="preserve">&lt;html </w:t>
            </w:r>
            <w:r w:rsidR="003D6273">
              <w:fldChar w:fldCharType="begin"/>
            </w:r>
            <w:r w:rsidR="003D6273" w:rsidRPr="003D6273">
              <w:rPr>
                <w:lang w:val="en-US"/>
                <w:rPrChange w:id="739" w:author="Пользователь Windows" w:date="2019-12-19T05:26:00Z">
                  <w:rPr/>
                </w:rPrChange>
              </w:rPr>
              <w:instrText>HYPERLINK "http://www.w3.org/1999/xhtml" \h</w:instrText>
            </w:r>
            <w:r w:rsidR="003D6273">
              <w:fldChar w:fldCharType="separate"/>
            </w:r>
            <w:r w:rsidRPr="00EB5600">
              <w:rPr>
                <w:sz w:val="15"/>
                <w:lang w:val="en-US"/>
              </w:rPr>
              <w:t>xmlns="http://www.w3.org/1999/xhtml"&gt;</w:t>
            </w:r>
            <w:r w:rsidR="003D6273">
              <w:fldChar w:fldCharType="end"/>
            </w:r>
          </w:p>
          <w:p w14:paraId="506B5E8B" w14:textId="77777777" w:rsidR="005E7977" w:rsidRPr="00EB5600" w:rsidRDefault="00C542A1" w:rsidP="00E50F55">
            <w:pPr>
              <w:pStyle w:val="TableParagraph"/>
              <w:ind w:left="164"/>
              <w:rPr>
                <w:sz w:val="15"/>
                <w:lang w:val="en-US"/>
              </w:rPr>
            </w:pPr>
            <w:r w:rsidRPr="00EB5600">
              <w:rPr>
                <w:sz w:val="15"/>
                <w:lang w:val="en-US"/>
              </w:rPr>
              <w:t>&lt;head&gt;</w:t>
            </w:r>
          </w:p>
          <w:p w14:paraId="4216CD5E" w14:textId="77777777" w:rsidR="005E7977" w:rsidRPr="00EB5600" w:rsidRDefault="00C542A1" w:rsidP="00E50F55">
            <w:pPr>
              <w:pStyle w:val="TableParagraph"/>
              <w:ind w:left="254"/>
              <w:rPr>
                <w:sz w:val="15"/>
                <w:lang w:val="en-US"/>
              </w:rPr>
            </w:pPr>
            <w:r w:rsidRPr="00EB5600">
              <w:rPr>
                <w:sz w:val="15"/>
                <w:lang w:val="en-US"/>
              </w:rPr>
              <w:t>&lt;meta http-equiv="Content-Type" content="text/html; charset=utf-8" /&gt;</w:t>
            </w:r>
          </w:p>
          <w:p w14:paraId="7FD164F0" w14:textId="77777777" w:rsidR="005E7977" w:rsidRPr="00EB5600" w:rsidRDefault="00C542A1" w:rsidP="00E50F55">
            <w:pPr>
              <w:pStyle w:val="TableParagraph"/>
              <w:ind w:left="246"/>
              <w:rPr>
                <w:sz w:val="15"/>
                <w:lang w:val="en-US"/>
              </w:rPr>
            </w:pPr>
            <w:r w:rsidRPr="00EB5600">
              <w:rPr>
                <w:sz w:val="15"/>
                <w:lang w:val="en-US"/>
              </w:rPr>
              <w:t>&lt;title&gt;</w:t>
            </w:r>
            <w:r>
              <w:rPr>
                <w:sz w:val="15"/>
              </w:rPr>
              <w:t>Селекторы</w:t>
            </w:r>
            <w:r w:rsidRPr="00EB5600">
              <w:rPr>
                <w:sz w:val="15"/>
                <w:lang w:val="en-US"/>
              </w:rPr>
              <w:t xml:space="preserve"> </w:t>
            </w:r>
            <w:r>
              <w:rPr>
                <w:sz w:val="15"/>
              </w:rPr>
              <w:t>тегов</w:t>
            </w:r>
            <w:r w:rsidRPr="00EB5600">
              <w:rPr>
                <w:sz w:val="15"/>
                <w:lang w:val="en-US"/>
              </w:rPr>
              <w:t>&lt;/title&gt;</w:t>
            </w:r>
          </w:p>
          <w:p w14:paraId="1F1A4A91" w14:textId="77777777" w:rsidR="005E7977" w:rsidRPr="00EB5600" w:rsidRDefault="00C542A1" w:rsidP="00E50F55">
            <w:pPr>
              <w:pStyle w:val="TableParagraph"/>
              <w:ind w:left="364" w:right="6849" w:hanging="110"/>
              <w:rPr>
                <w:sz w:val="15"/>
                <w:lang w:val="en-US"/>
              </w:rPr>
            </w:pPr>
            <w:r w:rsidRPr="00EB5600">
              <w:rPr>
                <w:sz w:val="15"/>
                <w:lang w:val="en-US"/>
              </w:rPr>
              <w:t>&lt;style type="text/css"&gt; P {</w:t>
            </w:r>
          </w:p>
          <w:p w14:paraId="4EAB6E6C" w14:textId="77777777" w:rsidR="005E7977" w:rsidRPr="00357BC4" w:rsidRDefault="00C542A1" w:rsidP="00E50F55">
            <w:pPr>
              <w:pStyle w:val="TableParagraph"/>
              <w:ind w:left="417" w:right="4363"/>
              <w:rPr>
                <w:sz w:val="15"/>
                <w:lang w:val="en-US"/>
              </w:rPr>
            </w:pPr>
            <w:r w:rsidRPr="00357BC4">
              <w:rPr>
                <w:sz w:val="15"/>
                <w:lang w:val="en-US"/>
              </w:rPr>
              <w:t xml:space="preserve">text-align: justify; /* </w:t>
            </w:r>
            <w:r w:rsidR="00357BC4" w:rsidRPr="00357BC4">
              <w:rPr>
                <w:sz w:val="15"/>
              </w:rPr>
              <w:t>Вирівнювання</w:t>
            </w:r>
            <w:r w:rsidR="00357BC4" w:rsidRPr="00357BC4">
              <w:rPr>
                <w:sz w:val="15"/>
                <w:lang w:val="en-US"/>
              </w:rPr>
              <w:t xml:space="preserve"> </w:t>
            </w:r>
            <w:r w:rsidR="00357BC4" w:rsidRPr="00357BC4">
              <w:rPr>
                <w:sz w:val="15"/>
              </w:rPr>
              <w:t>по</w:t>
            </w:r>
            <w:r w:rsidR="00357BC4" w:rsidRPr="00357BC4">
              <w:rPr>
                <w:sz w:val="15"/>
                <w:lang w:val="en-US"/>
              </w:rPr>
              <w:t xml:space="preserve"> </w:t>
            </w:r>
            <w:r w:rsidR="00357BC4" w:rsidRPr="00357BC4">
              <w:rPr>
                <w:sz w:val="15"/>
              </w:rPr>
              <w:t>ширині</w:t>
            </w:r>
            <w:r w:rsidR="00357BC4" w:rsidRPr="00357BC4">
              <w:rPr>
                <w:sz w:val="15"/>
                <w:lang w:val="en-US"/>
              </w:rPr>
              <w:t xml:space="preserve"> </w:t>
            </w:r>
            <w:r w:rsidRPr="00357BC4">
              <w:rPr>
                <w:sz w:val="15"/>
                <w:lang w:val="en-US"/>
              </w:rPr>
              <w:t xml:space="preserve">*/ color: green; /* </w:t>
            </w:r>
            <w:r w:rsidR="00357BC4">
              <w:rPr>
                <w:sz w:val="15"/>
              </w:rPr>
              <w:t>Зелени</w:t>
            </w:r>
            <w:r>
              <w:rPr>
                <w:sz w:val="15"/>
              </w:rPr>
              <w:t>й</w:t>
            </w:r>
            <w:r w:rsidRPr="00357BC4">
              <w:rPr>
                <w:sz w:val="15"/>
                <w:lang w:val="en-US"/>
              </w:rPr>
              <w:t xml:space="preserve"> </w:t>
            </w:r>
            <w:r w:rsidR="00357BC4">
              <w:rPr>
                <w:sz w:val="15"/>
              </w:rPr>
              <w:t>колір</w:t>
            </w:r>
            <w:r w:rsidRPr="00357BC4">
              <w:rPr>
                <w:sz w:val="15"/>
                <w:lang w:val="en-US"/>
              </w:rPr>
              <w:t xml:space="preserve"> </w:t>
            </w:r>
            <w:r>
              <w:rPr>
                <w:sz w:val="15"/>
              </w:rPr>
              <w:t>текста</w:t>
            </w:r>
            <w:r w:rsidRPr="00357BC4">
              <w:rPr>
                <w:sz w:val="15"/>
                <w:lang w:val="en-US"/>
              </w:rPr>
              <w:t xml:space="preserve"> */</w:t>
            </w:r>
          </w:p>
          <w:p w14:paraId="21B80598" w14:textId="77777777" w:rsidR="005E7977" w:rsidRDefault="00C542A1" w:rsidP="00E50F55">
            <w:pPr>
              <w:pStyle w:val="TableParagraph"/>
              <w:ind w:left="344"/>
              <w:rPr>
                <w:sz w:val="15"/>
              </w:rPr>
            </w:pPr>
            <w:r>
              <w:rPr>
                <w:sz w:val="15"/>
              </w:rPr>
              <w:t>}</w:t>
            </w:r>
          </w:p>
          <w:p w14:paraId="2BBB6253" w14:textId="77777777" w:rsidR="005E7977" w:rsidRDefault="00C542A1" w:rsidP="00E50F55">
            <w:pPr>
              <w:pStyle w:val="TableParagraph"/>
              <w:ind w:left="254"/>
              <w:rPr>
                <w:sz w:val="15"/>
              </w:rPr>
            </w:pPr>
            <w:r>
              <w:rPr>
                <w:sz w:val="15"/>
              </w:rPr>
              <w:t>&lt;/style&gt;</w:t>
            </w:r>
          </w:p>
          <w:p w14:paraId="4EB7D647" w14:textId="77777777" w:rsidR="005E7977" w:rsidRDefault="00C542A1" w:rsidP="00E50F55">
            <w:pPr>
              <w:pStyle w:val="TableParagraph"/>
              <w:ind w:left="164"/>
              <w:rPr>
                <w:sz w:val="15"/>
              </w:rPr>
            </w:pPr>
            <w:r>
              <w:rPr>
                <w:sz w:val="15"/>
              </w:rPr>
              <w:t>&lt;/head&gt;</w:t>
            </w:r>
          </w:p>
          <w:p w14:paraId="7DA4509C" w14:textId="77777777" w:rsidR="005E7977" w:rsidRDefault="00C542A1" w:rsidP="00E50F55">
            <w:pPr>
              <w:pStyle w:val="TableParagraph"/>
              <w:ind w:left="164"/>
              <w:rPr>
                <w:sz w:val="15"/>
              </w:rPr>
            </w:pPr>
            <w:r>
              <w:rPr>
                <w:sz w:val="15"/>
              </w:rPr>
              <w:t>&lt;body&gt;</w:t>
            </w:r>
          </w:p>
          <w:p w14:paraId="23B56350" w14:textId="77777777" w:rsidR="00357BC4" w:rsidRPr="00357BC4" w:rsidRDefault="00C542A1" w:rsidP="00E50F55">
            <w:pPr>
              <w:pStyle w:val="TableParagraph"/>
              <w:ind w:left="246"/>
              <w:rPr>
                <w:sz w:val="15"/>
              </w:rPr>
            </w:pPr>
            <w:r>
              <w:rPr>
                <w:sz w:val="15"/>
              </w:rPr>
              <w:t>&lt;p&gt;</w:t>
            </w:r>
            <w:r w:rsidR="00357BC4">
              <w:t xml:space="preserve"> </w:t>
            </w:r>
            <w:r w:rsidR="00357BC4" w:rsidRPr="00357BC4">
              <w:rPr>
                <w:sz w:val="15"/>
              </w:rPr>
              <w:t>Більш ефективним способом лову лева в пустелі</w:t>
            </w:r>
          </w:p>
          <w:p w14:paraId="00AFCA9C" w14:textId="77777777" w:rsidR="005E7977" w:rsidRDefault="00357BC4" w:rsidP="00E50F55">
            <w:pPr>
              <w:pStyle w:val="TableParagraph"/>
              <w:ind w:left="246"/>
              <w:rPr>
                <w:sz w:val="15"/>
              </w:rPr>
            </w:pPr>
            <w:r w:rsidRPr="00357BC4">
              <w:rPr>
                <w:sz w:val="15"/>
              </w:rPr>
              <w:t>є метод золотого перетину. При його використанні пустеля ділиться на дві нерівні частини, розмір яких підпорядковується правилу золотого перетину</w:t>
            </w:r>
            <w:r w:rsidR="00C542A1">
              <w:rPr>
                <w:sz w:val="15"/>
              </w:rPr>
              <w:t>.&lt;/p&gt;</w:t>
            </w:r>
          </w:p>
          <w:p w14:paraId="72FC6E47" w14:textId="77777777" w:rsidR="005E7977" w:rsidRDefault="00C542A1" w:rsidP="00E50F55">
            <w:pPr>
              <w:pStyle w:val="TableParagraph"/>
              <w:ind w:left="164"/>
              <w:rPr>
                <w:sz w:val="15"/>
              </w:rPr>
            </w:pPr>
            <w:r>
              <w:rPr>
                <w:sz w:val="15"/>
              </w:rPr>
              <w:t>&lt;/body&gt;</w:t>
            </w:r>
          </w:p>
          <w:p w14:paraId="591F8F0E" w14:textId="77777777" w:rsidR="005E7977" w:rsidRDefault="00C542A1" w:rsidP="00E50F55">
            <w:pPr>
              <w:pStyle w:val="TableParagraph"/>
              <w:ind w:left="74"/>
              <w:rPr>
                <w:sz w:val="15"/>
              </w:rPr>
            </w:pPr>
            <w:r>
              <w:rPr>
                <w:sz w:val="15"/>
              </w:rPr>
              <w:t>&lt;/html&gt;</w:t>
            </w:r>
          </w:p>
        </w:tc>
      </w:tr>
    </w:tbl>
    <w:p w14:paraId="222BE102" w14:textId="77777777" w:rsidR="005E7977" w:rsidRDefault="005E7977" w:rsidP="00253FB5">
      <w:pPr>
        <w:pStyle w:val="a3"/>
        <w:spacing w:line="360" w:lineRule="auto"/>
        <w:rPr>
          <w:sz w:val="15"/>
        </w:rPr>
      </w:pPr>
    </w:p>
    <w:p w14:paraId="0863D509" w14:textId="77777777" w:rsidR="005E7977" w:rsidRDefault="00357BC4" w:rsidP="00253FB5">
      <w:pPr>
        <w:pStyle w:val="a3"/>
        <w:spacing w:line="360" w:lineRule="auto"/>
        <w:ind w:left="105" w:right="183"/>
      </w:pPr>
      <w:r w:rsidRPr="00357BC4">
        <w:t xml:space="preserve">В даному прикладі змінюється колір тексту і вирівнювання тексту абзацу. Стиль буде застосовуватися тільки до тексту, який розташовується усередині контейнера </w:t>
      </w:r>
      <w:r w:rsidRPr="00357BC4">
        <w:rPr>
          <w:color w:val="0070C0"/>
        </w:rPr>
        <w:t>&lt;p&gt;.</w:t>
      </w:r>
    </w:p>
    <w:p w14:paraId="78F05C6F" w14:textId="77777777" w:rsidR="005E7977" w:rsidRDefault="00357BC4" w:rsidP="00253FB5">
      <w:pPr>
        <w:pStyle w:val="a3"/>
        <w:spacing w:line="360" w:lineRule="auto"/>
        <w:ind w:left="105" w:right="183"/>
      </w:pPr>
      <w:r w:rsidRPr="00357BC4">
        <w:t>Слід розуміти, що хоча стиль можна застосувати до будь-якого тегу, результат буде помітний лише для тегів, які безпосередньо відображаються в контейнері</w:t>
      </w:r>
      <w:r w:rsidR="00C542A1">
        <w:t xml:space="preserve"> </w:t>
      </w:r>
      <w:r w:rsidR="00C542A1">
        <w:rPr>
          <w:rFonts w:ascii="Courier New" w:hAnsi="Courier New"/>
          <w:b/>
          <w:color w:val="006699"/>
        </w:rPr>
        <w:t>&lt;body&gt;</w:t>
      </w:r>
      <w:r w:rsidR="00C542A1">
        <w:t>.</w:t>
      </w:r>
    </w:p>
    <w:p w14:paraId="381707EF" w14:textId="77777777" w:rsidR="005E7977" w:rsidRDefault="005E7977" w:rsidP="00253FB5">
      <w:pPr>
        <w:spacing w:line="360" w:lineRule="auto"/>
      </w:pPr>
    </w:p>
    <w:p w14:paraId="66982E2B" w14:textId="77777777" w:rsidR="00A67F73" w:rsidRDefault="00A67F73" w:rsidP="00253FB5">
      <w:pPr>
        <w:pStyle w:val="3"/>
        <w:spacing w:before="0" w:line="360" w:lineRule="auto"/>
        <w:ind w:left="1715" w:right="1732"/>
      </w:pPr>
      <w:bookmarkStart w:id="740" w:name="Классы"/>
      <w:bookmarkEnd w:id="740"/>
      <w:r>
        <w:br w:type="page"/>
      </w:r>
    </w:p>
    <w:p w14:paraId="7730195C" w14:textId="77777777" w:rsidR="005E7977" w:rsidRDefault="00357BC4" w:rsidP="00253FB5">
      <w:pPr>
        <w:pStyle w:val="3"/>
        <w:spacing w:before="0" w:line="360" w:lineRule="auto"/>
        <w:ind w:left="1715" w:right="1732"/>
      </w:pPr>
      <w:r>
        <w:lastRenderedPageBreak/>
        <w:t>Класи</w:t>
      </w:r>
    </w:p>
    <w:p w14:paraId="0B49D44A" w14:textId="77777777" w:rsidR="005E7977" w:rsidRDefault="00357BC4" w:rsidP="00253FB5">
      <w:pPr>
        <w:pStyle w:val="a3"/>
        <w:spacing w:line="360" w:lineRule="auto"/>
        <w:ind w:left="105" w:right="183"/>
      </w:pPr>
      <w:r w:rsidRPr="00357BC4">
        <w:t>Класи застосовують, коли необхідно визначити стиль для індивідуального елемента веб-сторінки або задати різні стилі для одного тега. При використанні спільно з тегами синтаксис для класів буде наступний.</w:t>
      </w:r>
    </w:p>
    <w:p w14:paraId="2A61C3B8" w14:textId="77777777" w:rsidR="005E7977" w:rsidRDefault="005E7977" w:rsidP="00253FB5">
      <w:pPr>
        <w:pStyle w:val="a3"/>
        <w:spacing w:line="360" w:lineRule="auto"/>
        <w:rPr>
          <w:sz w:val="19"/>
        </w:rPr>
      </w:pPr>
    </w:p>
    <w:p w14:paraId="039E4376" w14:textId="77777777" w:rsidR="005E7977" w:rsidRDefault="00C542A1" w:rsidP="00253FB5">
      <w:pPr>
        <w:tabs>
          <w:tab w:val="left" w:pos="9634"/>
        </w:tabs>
        <w:spacing w:line="360" w:lineRule="auto"/>
        <w:ind w:left="426"/>
        <w:rPr>
          <w:rFonts w:ascii="Courier New" w:hAnsi="Courier New"/>
          <w:sz w:val="15"/>
        </w:rPr>
      </w:pPr>
      <w:r>
        <w:rPr>
          <w:rFonts w:ascii="Times New Roman" w:hAnsi="Times New Roman"/>
          <w:sz w:val="15"/>
          <w:shd w:val="clear" w:color="auto" w:fill="F8F7F2"/>
        </w:rPr>
        <w:t xml:space="preserve"> </w:t>
      </w:r>
      <w:r>
        <w:rPr>
          <w:rFonts w:ascii="Times New Roman" w:hAnsi="Times New Roman"/>
          <w:spacing w:val="-1"/>
          <w:sz w:val="15"/>
          <w:shd w:val="clear" w:color="auto" w:fill="F8F7F2"/>
        </w:rPr>
        <w:t xml:space="preserve"> </w:t>
      </w:r>
      <w:r w:rsidR="00357BC4">
        <w:rPr>
          <w:rFonts w:ascii="Courier New" w:hAnsi="Courier New"/>
          <w:sz w:val="15"/>
          <w:shd w:val="clear" w:color="auto" w:fill="F8F7F2"/>
        </w:rPr>
        <w:t>Тег.</w:t>
      </w:r>
      <w:r w:rsidR="00357BC4">
        <w:rPr>
          <w:rFonts w:ascii="Courier New" w:hAnsi="Courier New"/>
          <w:sz w:val="15"/>
          <w:shd w:val="clear" w:color="auto" w:fill="F8F7F2"/>
          <w:lang w:val="uk-UA"/>
        </w:rPr>
        <w:t>І</w:t>
      </w:r>
      <w:r>
        <w:rPr>
          <w:rFonts w:ascii="Courier New" w:hAnsi="Courier New"/>
          <w:sz w:val="15"/>
          <w:shd w:val="clear" w:color="auto" w:fill="F8F7F2"/>
        </w:rPr>
        <w:t>м</w:t>
      </w:r>
      <w:r w:rsidR="00357BC4">
        <w:rPr>
          <w:rFonts w:ascii="Courier New" w:hAnsi="Courier New"/>
          <w:sz w:val="15"/>
          <w:shd w:val="clear" w:color="auto" w:fill="F8F7F2"/>
          <w:lang w:val="uk-UA"/>
        </w:rPr>
        <w:t>’</w:t>
      </w:r>
      <w:r w:rsidR="00357BC4">
        <w:rPr>
          <w:rFonts w:ascii="Courier New" w:hAnsi="Courier New"/>
          <w:sz w:val="15"/>
          <w:shd w:val="clear" w:color="auto" w:fill="F8F7F2"/>
        </w:rPr>
        <w:t>я клас</w:t>
      </w:r>
      <w:r>
        <w:rPr>
          <w:rFonts w:ascii="Courier New" w:hAnsi="Courier New"/>
          <w:sz w:val="15"/>
          <w:shd w:val="clear" w:color="auto" w:fill="F8F7F2"/>
        </w:rPr>
        <w:t>а {</w:t>
      </w:r>
      <w:r w:rsidR="00FD4916">
        <w:rPr>
          <w:lang w:val="uk-UA"/>
        </w:rPr>
        <w:t xml:space="preserve"> </w:t>
      </w:r>
      <w:r w:rsidR="00357BC4" w:rsidRPr="00357BC4">
        <w:rPr>
          <w:rFonts w:ascii="Courier New" w:hAnsi="Courier New"/>
          <w:sz w:val="15"/>
          <w:shd w:val="clear" w:color="auto" w:fill="F8F7F2"/>
        </w:rPr>
        <w:t>властивість: значення; властивості 2: значе</w:t>
      </w:r>
      <w:r w:rsidR="00357BC4">
        <w:rPr>
          <w:rFonts w:ascii="Courier New" w:hAnsi="Courier New"/>
          <w:sz w:val="15"/>
          <w:shd w:val="clear" w:color="auto" w:fill="F8F7F2"/>
        </w:rPr>
        <w:t>ння</w:t>
      </w:r>
      <w:r>
        <w:rPr>
          <w:rFonts w:ascii="Courier New" w:hAnsi="Courier New"/>
          <w:sz w:val="15"/>
          <w:shd w:val="clear" w:color="auto" w:fill="F8F7F2"/>
        </w:rPr>
        <w:t>; ...</w:t>
      </w:r>
      <w:r>
        <w:rPr>
          <w:rFonts w:ascii="Courier New" w:hAnsi="Courier New"/>
          <w:spacing w:val="-32"/>
          <w:sz w:val="15"/>
          <w:shd w:val="clear" w:color="auto" w:fill="F8F7F2"/>
        </w:rPr>
        <w:t xml:space="preserve"> </w:t>
      </w:r>
      <w:r>
        <w:rPr>
          <w:rFonts w:ascii="Courier New" w:hAnsi="Courier New"/>
          <w:sz w:val="15"/>
          <w:shd w:val="clear" w:color="auto" w:fill="F8F7F2"/>
        </w:rPr>
        <w:t>}</w:t>
      </w:r>
      <w:r>
        <w:rPr>
          <w:rFonts w:ascii="Courier New" w:hAnsi="Courier New"/>
          <w:sz w:val="15"/>
          <w:shd w:val="clear" w:color="auto" w:fill="F8F7F2"/>
        </w:rPr>
        <w:tab/>
      </w:r>
    </w:p>
    <w:p w14:paraId="698EC2A2" w14:textId="77777777" w:rsidR="00357BC4" w:rsidRDefault="00357BC4" w:rsidP="00253FB5">
      <w:pPr>
        <w:pStyle w:val="a3"/>
        <w:spacing w:line="360" w:lineRule="auto"/>
        <w:ind w:left="105" w:right="183"/>
      </w:pPr>
      <w:r>
        <w:t>Усередині стилю спочатку пишеться бажаний тег, а потім, через точку для користувача ім'я класу. Імена класів повинні починатися з латинського символу і можуть містити в собі символ дефіса (-) і підкреслення (_).</w:t>
      </w:r>
    </w:p>
    <w:p w14:paraId="24CDA69B" w14:textId="77777777" w:rsidR="005E7977" w:rsidRDefault="00357BC4" w:rsidP="00253FB5">
      <w:pPr>
        <w:pStyle w:val="a3"/>
        <w:spacing w:line="360" w:lineRule="auto"/>
        <w:ind w:left="105" w:right="183"/>
      </w:pPr>
      <w:r>
        <w:t xml:space="preserve">Використання </w:t>
      </w:r>
      <w:r w:rsidR="003F4544">
        <w:rPr>
          <w:lang w:val="uk-UA"/>
        </w:rPr>
        <w:t>укаїнських</w:t>
      </w:r>
      <w:r>
        <w:t xml:space="preserve"> букв в іменах класів неприпустимо. Щоб вказати в коді HTML, що тег використовується з певним класом, д</w:t>
      </w:r>
      <w:r w:rsidR="00FD4916">
        <w:rPr>
          <w:lang w:val="uk-UA"/>
        </w:rPr>
        <w:t>о</w:t>
      </w:r>
      <w:r>
        <w:t xml:space="preserve"> тегу додається атрибут </w:t>
      </w:r>
      <w:r w:rsidRPr="00357BC4">
        <w:rPr>
          <w:color w:val="C00000"/>
        </w:rPr>
        <w:t>class</w:t>
      </w:r>
      <w:r>
        <w:t xml:space="preserve"> значенням якого виступає ім'я класу (приклад 1.28).</w:t>
      </w:r>
    </w:p>
    <w:p w14:paraId="007D556A" w14:textId="77777777" w:rsidR="005E7977" w:rsidRDefault="005E7977" w:rsidP="00253FB5">
      <w:pPr>
        <w:pStyle w:val="a3"/>
        <w:spacing w:line="360" w:lineRule="auto"/>
        <w:rPr>
          <w:sz w:val="20"/>
        </w:rPr>
      </w:pPr>
    </w:p>
    <w:tbl>
      <w:tblPr>
        <w:tblStyle w:val="TableNormal"/>
        <w:tblW w:w="0" w:type="auto"/>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5E7977" w14:paraId="18F58EE2" w14:textId="77777777">
        <w:trPr>
          <w:trHeight w:val="235"/>
        </w:trPr>
        <w:tc>
          <w:tcPr>
            <w:tcW w:w="5177" w:type="dxa"/>
            <w:tcBorders>
              <w:right w:val="single" w:sz="6" w:space="0" w:color="666666"/>
            </w:tcBorders>
          </w:tcPr>
          <w:p w14:paraId="63427376" w14:textId="77777777" w:rsidR="005E7977" w:rsidRPr="00357BC4" w:rsidRDefault="00357BC4" w:rsidP="00253FB5">
            <w:pPr>
              <w:pStyle w:val="TableParagraph"/>
              <w:spacing w:line="360" w:lineRule="auto"/>
              <w:ind w:left="-1"/>
              <w:rPr>
                <w:rFonts w:ascii="Arial Black" w:hAnsi="Arial Black"/>
                <w:sz w:val="15"/>
                <w:lang w:val="uk-UA"/>
              </w:rPr>
            </w:pPr>
            <w:r w:rsidRPr="00357BC4">
              <w:rPr>
                <w:rFonts w:ascii="Arial Black" w:hAnsi="Arial Black"/>
                <w:color w:val="685C53"/>
                <w:sz w:val="15"/>
              </w:rPr>
              <w:t>Приклад 1.28. Використання класів</w:t>
            </w:r>
          </w:p>
        </w:tc>
        <w:tc>
          <w:tcPr>
            <w:tcW w:w="771" w:type="dxa"/>
            <w:tcBorders>
              <w:left w:val="single" w:sz="6" w:space="0" w:color="666666"/>
              <w:right w:val="double" w:sz="2" w:space="0" w:color="666666"/>
            </w:tcBorders>
            <w:shd w:val="clear" w:color="auto" w:fill="CEE2D3"/>
          </w:tcPr>
          <w:p w14:paraId="0754594D" w14:textId="77777777" w:rsidR="005E7977" w:rsidRDefault="00C542A1" w:rsidP="00253FB5">
            <w:pPr>
              <w:pStyle w:val="TableParagraph"/>
              <w:spacing w:line="360" w:lineRule="auto"/>
              <w:rPr>
                <w:rFonts w:ascii="Arial"/>
                <w:sz w:val="13"/>
              </w:rPr>
            </w:pPr>
            <w:r>
              <w:rPr>
                <w:rFonts w:ascii="Arial"/>
                <w:sz w:val="13"/>
              </w:rPr>
              <w:t>XHTML 1.0</w:t>
            </w:r>
          </w:p>
        </w:tc>
        <w:tc>
          <w:tcPr>
            <w:tcW w:w="621" w:type="dxa"/>
            <w:tcBorders>
              <w:left w:val="double" w:sz="2" w:space="0" w:color="666666"/>
              <w:right w:val="double" w:sz="2" w:space="0" w:color="666666"/>
            </w:tcBorders>
            <w:shd w:val="clear" w:color="auto" w:fill="CEE2D3"/>
          </w:tcPr>
          <w:p w14:paraId="49F29F56" w14:textId="77777777" w:rsidR="005E7977" w:rsidRDefault="00C542A1" w:rsidP="00253FB5">
            <w:pPr>
              <w:pStyle w:val="TableParagraph"/>
              <w:spacing w:line="360" w:lineRule="auto"/>
              <w:ind w:left="46"/>
              <w:rPr>
                <w:rFonts w:ascii="Arial"/>
                <w:sz w:val="13"/>
              </w:rPr>
            </w:pPr>
            <w:r>
              <w:rPr>
                <w:rFonts w:ascii="Arial"/>
                <w:sz w:val="13"/>
              </w:rPr>
              <w:t>CSS 2.1</w:t>
            </w:r>
          </w:p>
        </w:tc>
        <w:tc>
          <w:tcPr>
            <w:tcW w:w="353" w:type="dxa"/>
            <w:tcBorders>
              <w:left w:val="double" w:sz="2" w:space="0" w:color="666666"/>
              <w:right w:val="single" w:sz="6" w:space="0" w:color="666666"/>
            </w:tcBorders>
            <w:shd w:val="clear" w:color="auto" w:fill="CEE2D3"/>
          </w:tcPr>
          <w:p w14:paraId="7BD78134" w14:textId="77777777" w:rsidR="005E7977" w:rsidRDefault="00C542A1" w:rsidP="00253FB5">
            <w:pPr>
              <w:pStyle w:val="TableParagraph"/>
              <w:spacing w:line="360" w:lineRule="auto"/>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1584955D" w14:textId="77777777" w:rsidR="005E7977" w:rsidRDefault="00C542A1" w:rsidP="00253FB5">
            <w:pPr>
              <w:pStyle w:val="TableParagraph"/>
              <w:spacing w:line="360" w:lineRule="auto"/>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1A62D2CD" w14:textId="77777777" w:rsidR="005E7977" w:rsidRDefault="00C542A1" w:rsidP="00253FB5">
            <w:pPr>
              <w:pStyle w:val="TableParagraph"/>
              <w:spacing w:line="360" w:lineRule="auto"/>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5C3DB6EC" w14:textId="77777777" w:rsidR="005E7977" w:rsidRDefault="00C542A1" w:rsidP="00253FB5">
            <w:pPr>
              <w:pStyle w:val="TableParagraph"/>
              <w:spacing w:line="360" w:lineRule="auto"/>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469F5B45" w14:textId="77777777" w:rsidR="005E7977" w:rsidRDefault="00C542A1" w:rsidP="00253FB5">
            <w:pPr>
              <w:pStyle w:val="TableParagraph"/>
              <w:spacing w:line="360" w:lineRule="auto"/>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6A7D303E" w14:textId="77777777" w:rsidR="005E7977" w:rsidRDefault="00C542A1" w:rsidP="00253FB5">
            <w:pPr>
              <w:pStyle w:val="TableParagraph"/>
              <w:spacing w:line="360" w:lineRule="auto"/>
              <w:ind w:left="39"/>
              <w:rPr>
                <w:rFonts w:ascii="Arial"/>
                <w:sz w:val="13"/>
              </w:rPr>
            </w:pPr>
            <w:r>
              <w:rPr>
                <w:rFonts w:ascii="Arial"/>
                <w:sz w:val="13"/>
              </w:rPr>
              <w:t>Sa 5</w:t>
            </w:r>
          </w:p>
        </w:tc>
        <w:tc>
          <w:tcPr>
            <w:tcW w:w="456" w:type="dxa"/>
            <w:tcBorders>
              <w:left w:val="single" w:sz="6" w:space="0" w:color="666666"/>
            </w:tcBorders>
            <w:shd w:val="clear" w:color="auto" w:fill="CEE2D3"/>
          </w:tcPr>
          <w:p w14:paraId="5FB0B3FB" w14:textId="77777777" w:rsidR="005E7977" w:rsidRDefault="00C542A1" w:rsidP="00253FB5">
            <w:pPr>
              <w:pStyle w:val="TableParagraph"/>
              <w:spacing w:line="360" w:lineRule="auto"/>
              <w:ind w:left="38"/>
              <w:rPr>
                <w:rFonts w:ascii="Arial"/>
                <w:sz w:val="13"/>
              </w:rPr>
            </w:pPr>
            <w:r>
              <w:rPr>
                <w:rFonts w:ascii="Arial"/>
                <w:sz w:val="13"/>
              </w:rPr>
              <w:t>Fx 3.6</w:t>
            </w:r>
          </w:p>
        </w:tc>
      </w:tr>
      <w:tr w:rsidR="005E7977" w14:paraId="7DFF7314" w14:textId="77777777" w:rsidTr="00C77973">
        <w:trPr>
          <w:trHeight w:val="2371"/>
        </w:trPr>
        <w:tc>
          <w:tcPr>
            <w:tcW w:w="9211" w:type="dxa"/>
            <w:gridSpan w:val="10"/>
            <w:shd w:val="clear" w:color="auto" w:fill="F8F7F2"/>
          </w:tcPr>
          <w:p w14:paraId="1F7740C1" w14:textId="77777777" w:rsidR="005E7977" w:rsidRPr="00EB5600" w:rsidRDefault="00C542A1" w:rsidP="00E50F55">
            <w:pPr>
              <w:pStyle w:val="TableParagraph"/>
              <w:ind w:left="254" w:right="4061" w:hanging="180"/>
              <w:rPr>
                <w:sz w:val="15"/>
                <w:lang w:val="en-US"/>
              </w:rPr>
            </w:pPr>
            <w:r w:rsidRPr="00EB5600">
              <w:rPr>
                <w:sz w:val="15"/>
                <w:lang w:val="en-US"/>
              </w:rPr>
              <w:t xml:space="preserve">&lt;!DOCTYPE html PUBLIC "-//W3C//DTD XHTML 1.0 Strict//EN" </w:t>
            </w:r>
            <w:r w:rsidR="003D6273">
              <w:fldChar w:fldCharType="begin"/>
            </w:r>
            <w:r w:rsidR="003D6273" w:rsidRPr="003D6273">
              <w:rPr>
                <w:lang w:val="en-US"/>
                <w:rPrChange w:id="741" w:author="Пользователь Windows" w:date="2019-12-19T05:26:00Z">
                  <w:rPr/>
                </w:rPrChange>
              </w:rPr>
              <w:instrText>HYPERLINK "http://www.w3.org/TR/xhtml1/DTD/xhtml1-strict.dtd" \h</w:instrText>
            </w:r>
            <w:r w:rsidR="003D6273">
              <w:fldChar w:fldCharType="separate"/>
            </w:r>
            <w:r w:rsidRPr="00EB5600">
              <w:rPr>
                <w:sz w:val="15"/>
                <w:lang w:val="en-US"/>
              </w:rPr>
              <w:t>"http://www.w3.org/TR/xhtml1/DTD/xhtml1</w:t>
            </w:r>
            <w:r w:rsidR="003D6273">
              <w:fldChar w:fldCharType="end"/>
            </w:r>
            <w:r w:rsidRPr="00EB5600">
              <w:rPr>
                <w:sz w:val="15"/>
                <w:lang w:val="en-US"/>
              </w:rPr>
              <w:t>-</w:t>
            </w:r>
            <w:r w:rsidR="003D6273">
              <w:fldChar w:fldCharType="begin"/>
            </w:r>
            <w:r w:rsidR="003D6273" w:rsidRPr="003D6273">
              <w:rPr>
                <w:lang w:val="en-US"/>
                <w:rPrChange w:id="742" w:author="Пользователь Windows" w:date="2019-12-19T05:26:00Z">
                  <w:rPr/>
                </w:rPrChange>
              </w:rPr>
              <w:instrText>HYPERLINK "http://www.w3.org/TR/xhtml1/DTD/xhtml1-strict.dtd" \h</w:instrText>
            </w:r>
            <w:r w:rsidR="003D6273">
              <w:fldChar w:fldCharType="separate"/>
            </w:r>
            <w:r w:rsidRPr="00EB5600">
              <w:rPr>
                <w:sz w:val="15"/>
                <w:lang w:val="en-US"/>
              </w:rPr>
              <w:t>strict.dtd"&gt;</w:t>
            </w:r>
            <w:r w:rsidR="003D6273">
              <w:fldChar w:fldCharType="end"/>
            </w:r>
          </w:p>
          <w:p w14:paraId="3CFBFEFC" w14:textId="77777777" w:rsidR="005E7977" w:rsidRPr="00EB5600" w:rsidRDefault="00C542A1" w:rsidP="00E50F55">
            <w:pPr>
              <w:pStyle w:val="TableParagraph"/>
              <w:ind w:left="74"/>
              <w:rPr>
                <w:sz w:val="15"/>
                <w:lang w:val="en-US"/>
              </w:rPr>
            </w:pPr>
            <w:r w:rsidRPr="00EB5600">
              <w:rPr>
                <w:sz w:val="15"/>
                <w:lang w:val="en-US"/>
              </w:rPr>
              <w:t xml:space="preserve">&lt;html </w:t>
            </w:r>
            <w:r w:rsidR="003D6273">
              <w:fldChar w:fldCharType="begin"/>
            </w:r>
            <w:r w:rsidR="003D6273" w:rsidRPr="003D6273">
              <w:rPr>
                <w:lang w:val="en-US"/>
                <w:rPrChange w:id="743" w:author="Пользователь Windows" w:date="2019-12-19T05:26:00Z">
                  <w:rPr/>
                </w:rPrChange>
              </w:rPr>
              <w:instrText>HYPERLINK "http://www.w3.org/1999/xhtml" \h</w:instrText>
            </w:r>
            <w:r w:rsidR="003D6273">
              <w:fldChar w:fldCharType="separate"/>
            </w:r>
            <w:r w:rsidRPr="00EB5600">
              <w:rPr>
                <w:sz w:val="15"/>
                <w:lang w:val="en-US"/>
              </w:rPr>
              <w:t>xmlns="http://www.w3.org/1999/xhtml"&gt;</w:t>
            </w:r>
            <w:r w:rsidR="003D6273">
              <w:fldChar w:fldCharType="end"/>
            </w:r>
          </w:p>
          <w:p w14:paraId="2A71DF57" w14:textId="77777777" w:rsidR="005E7977" w:rsidRPr="00EB5600" w:rsidRDefault="00C542A1" w:rsidP="00E50F55">
            <w:pPr>
              <w:pStyle w:val="TableParagraph"/>
              <w:ind w:left="164"/>
              <w:rPr>
                <w:sz w:val="15"/>
                <w:lang w:val="en-US"/>
              </w:rPr>
            </w:pPr>
            <w:r w:rsidRPr="00EB5600">
              <w:rPr>
                <w:sz w:val="15"/>
                <w:lang w:val="en-US"/>
              </w:rPr>
              <w:t>&lt;head&gt;</w:t>
            </w:r>
          </w:p>
          <w:p w14:paraId="6D91E59E" w14:textId="77777777" w:rsidR="005E7977" w:rsidRPr="00EB5600" w:rsidRDefault="00C542A1" w:rsidP="00E50F55">
            <w:pPr>
              <w:pStyle w:val="TableParagraph"/>
              <w:ind w:left="254"/>
              <w:rPr>
                <w:sz w:val="15"/>
                <w:lang w:val="en-US"/>
              </w:rPr>
            </w:pPr>
            <w:r w:rsidRPr="00EB5600">
              <w:rPr>
                <w:sz w:val="15"/>
                <w:lang w:val="en-US"/>
              </w:rPr>
              <w:t>&lt;meta http-equiv="Content-Type" content="text/html; charset=utf-8" /&gt;</w:t>
            </w:r>
          </w:p>
          <w:p w14:paraId="1122D683" w14:textId="77777777" w:rsidR="005E7977" w:rsidRPr="00EB5600" w:rsidRDefault="00C542A1" w:rsidP="00E50F55">
            <w:pPr>
              <w:pStyle w:val="TableParagraph"/>
              <w:ind w:left="246"/>
              <w:rPr>
                <w:sz w:val="15"/>
                <w:lang w:val="en-US"/>
              </w:rPr>
            </w:pPr>
            <w:r w:rsidRPr="00EB5600">
              <w:rPr>
                <w:sz w:val="15"/>
                <w:lang w:val="en-US"/>
              </w:rPr>
              <w:t>&lt;title&gt;</w:t>
            </w:r>
            <w:r w:rsidR="00357BC4">
              <w:rPr>
                <w:sz w:val="15"/>
              </w:rPr>
              <w:t>Класи</w:t>
            </w:r>
            <w:r w:rsidRPr="00EB5600">
              <w:rPr>
                <w:sz w:val="15"/>
                <w:lang w:val="en-US"/>
              </w:rPr>
              <w:t>&lt;/title&gt;</w:t>
            </w:r>
          </w:p>
          <w:p w14:paraId="008C19AA" w14:textId="77777777" w:rsidR="005E7977" w:rsidRPr="00EB5600" w:rsidRDefault="00C542A1" w:rsidP="00E50F55">
            <w:pPr>
              <w:pStyle w:val="TableParagraph"/>
              <w:ind w:left="254"/>
              <w:rPr>
                <w:sz w:val="15"/>
                <w:lang w:val="en-US"/>
              </w:rPr>
            </w:pPr>
            <w:r w:rsidRPr="00EB5600">
              <w:rPr>
                <w:sz w:val="15"/>
                <w:lang w:val="en-US"/>
              </w:rPr>
              <w:t>&lt;style type="text/css"&gt;</w:t>
            </w:r>
          </w:p>
          <w:p w14:paraId="19C13978" w14:textId="77777777" w:rsidR="005E7977" w:rsidRPr="00C356BD" w:rsidRDefault="00C356BD" w:rsidP="00E50F55">
            <w:pPr>
              <w:pStyle w:val="TableParagraph"/>
              <w:ind w:left="331"/>
              <w:rPr>
                <w:sz w:val="15"/>
                <w:lang w:val="en-US"/>
              </w:rPr>
            </w:pPr>
            <w:r w:rsidRPr="00C356BD">
              <w:rPr>
                <w:sz w:val="15"/>
                <w:lang w:val="en-US"/>
              </w:rPr>
              <w:t xml:space="preserve">P { /* </w:t>
            </w:r>
            <w:r>
              <w:rPr>
                <w:sz w:val="15"/>
                <w:lang w:val="uk-UA"/>
              </w:rPr>
              <w:t>Звичайний</w:t>
            </w:r>
            <w:r w:rsidR="00C542A1" w:rsidRPr="00C356BD">
              <w:rPr>
                <w:sz w:val="15"/>
                <w:lang w:val="en-US"/>
              </w:rPr>
              <w:t xml:space="preserve"> </w:t>
            </w:r>
            <w:r w:rsidR="00C542A1">
              <w:rPr>
                <w:sz w:val="15"/>
              </w:rPr>
              <w:t>абзац</w:t>
            </w:r>
            <w:r w:rsidR="00C542A1" w:rsidRPr="00C356BD">
              <w:rPr>
                <w:sz w:val="15"/>
                <w:lang w:val="en-US"/>
              </w:rPr>
              <w:t xml:space="preserve"> */</w:t>
            </w:r>
          </w:p>
          <w:p w14:paraId="24C6789A" w14:textId="77777777" w:rsidR="005E7977" w:rsidRPr="00C356BD" w:rsidRDefault="00C542A1" w:rsidP="00E50F55">
            <w:pPr>
              <w:pStyle w:val="TableParagraph"/>
              <w:ind w:left="417"/>
              <w:rPr>
                <w:sz w:val="15"/>
                <w:lang w:val="en-US"/>
              </w:rPr>
            </w:pPr>
            <w:r w:rsidRPr="00C356BD">
              <w:rPr>
                <w:sz w:val="15"/>
                <w:lang w:val="en-US"/>
              </w:rPr>
              <w:t xml:space="preserve">text-align: justify; /* </w:t>
            </w:r>
            <w:r w:rsidR="00C356BD" w:rsidRPr="00C356BD">
              <w:rPr>
                <w:sz w:val="15"/>
              </w:rPr>
              <w:t>Вирівнювання</w:t>
            </w:r>
            <w:r w:rsidR="00C356BD" w:rsidRPr="00C356BD">
              <w:rPr>
                <w:sz w:val="15"/>
                <w:lang w:val="en-US"/>
              </w:rPr>
              <w:t xml:space="preserve"> </w:t>
            </w:r>
            <w:r w:rsidR="00C356BD" w:rsidRPr="00C356BD">
              <w:rPr>
                <w:sz w:val="15"/>
              </w:rPr>
              <w:t>тексту</w:t>
            </w:r>
            <w:r w:rsidR="00C356BD" w:rsidRPr="00C356BD">
              <w:rPr>
                <w:sz w:val="15"/>
                <w:lang w:val="en-US"/>
              </w:rPr>
              <w:t xml:space="preserve"> </w:t>
            </w:r>
            <w:r w:rsidR="00C356BD" w:rsidRPr="00C356BD">
              <w:rPr>
                <w:sz w:val="15"/>
              </w:rPr>
              <w:t>по</w:t>
            </w:r>
            <w:r w:rsidR="00C356BD" w:rsidRPr="00C356BD">
              <w:rPr>
                <w:sz w:val="15"/>
                <w:lang w:val="en-US"/>
              </w:rPr>
              <w:t xml:space="preserve"> </w:t>
            </w:r>
            <w:r w:rsidR="00C356BD" w:rsidRPr="00C356BD">
              <w:rPr>
                <w:sz w:val="15"/>
              </w:rPr>
              <w:t>ширині</w:t>
            </w:r>
            <w:r w:rsidR="00C356BD" w:rsidRPr="00C356BD">
              <w:rPr>
                <w:sz w:val="15"/>
                <w:lang w:val="en-US"/>
              </w:rPr>
              <w:t xml:space="preserve"> </w:t>
            </w:r>
            <w:r w:rsidRPr="00C356BD">
              <w:rPr>
                <w:sz w:val="15"/>
                <w:lang w:val="en-US"/>
              </w:rPr>
              <w:t>*/</w:t>
            </w:r>
          </w:p>
          <w:p w14:paraId="6D0D8046" w14:textId="77777777" w:rsidR="005E7977" w:rsidRPr="00C356BD" w:rsidRDefault="00C542A1" w:rsidP="00E50F55">
            <w:pPr>
              <w:pStyle w:val="TableParagraph"/>
              <w:ind w:left="364"/>
              <w:rPr>
                <w:sz w:val="15"/>
                <w:lang w:val="en-US"/>
              </w:rPr>
            </w:pPr>
            <w:r w:rsidRPr="00C356BD">
              <w:rPr>
                <w:sz w:val="15"/>
                <w:lang w:val="en-US"/>
              </w:rPr>
              <w:t>}</w:t>
            </w:r>
          </w:p>
          <w:p w14:paraId="39FEFB33" w14:textId="77777777" w:rsidR="005E7977" w:rsidRPr="00C356BD" w:rsidRDefault="00C356BD" w:rsidP="00E50F55">
            <w:pPr>
              <w:pStyle w:val="TableParagraph"/>
              <w:ind w:left="417" w:right="5709" w:hanging="86"/>
              <w:rPr>
                <w:sz w:val="15"/>
                <w:lang w:val="en-US"/>
              </w:rPr>
            </w:pPr>
            <w:r w:rsidRPr="00C356BD">
              <w:rPr>
                <w:sz w:val="15"/>
                <w:lang w:val="en-US"/>
              </w:rPr>
              <w:t xml:space="preserve">P.cite { /* </w:t>
            </w:r>
            <w:r>
              <w:rPr>
                <w:sz w:val="15"/>
              </w:rPr>
              <w:t>Абзац</w:t>
            </w:r>
            <w:r w:rsidRPr="00C356BD">
              <w:rPr>
                <w:sz w:val="15"/>
                <w:lang w:val="en-US"/>
              </w:rPr>
              <w:t xml:space="preserve"> </w:t>
            </w:r>
            <w:r>
              <w:rPr>
                <w:sz w:val="15"/>
              </w:rPr>
              <w:t>з</w:t>
            </w:r>
            <w:r w:rsidR="00C542A1" w:rsidRPr="00C356BD">
              <w:rPr>
                <w:sz w:val="15"/>
                <w:lang w:val="en-US"/>
              </w:rPr>
              <w:t xml:space="preserve"> </w:t>
            </w:r>
            <w:r>
              <w:rPr>
                <w:sz w:val="15"/>
              </w:rPr>
              <w:t>кла</w:t>
            </w:r>
            <w:r w:rsidR="00C542A1">
              <w:rPr>
                <w:sz w:val="15"/>
              </w:rPr>
              <w:t>сом</w:t>
            </w:r>
            <w:r w:rsidR="00C542A1" w:rsidRPr="00C356BD">
              <w:rPr>
                <w:sz w:val="15"/>
                <w:lang w:val="en-US"/>
              </w:rPr>
              <w:t xml:space="preserve"> cite */ color: navy; /* </w:t>
            </w:r>
            <w:r>
              <w:rPr>
                <w:sz w:val="15"/>
                <w:lang w:val="uk-UA"/>
              </w:rPr>
              <w:t>Колір</w:t>
            </w:r>
            <w:r w:rsidR="00C542A1" w:rsidRPr="00C356BD">
              <w:rPr>
                <w:sz w:val="15"/>
                <w:lang w:val="en-US"/>
              </w:rPr>
              <w:t xml:space="preserve"> </w:t>
            </w:r>
            <w:r w:rsidR="00C542A1">
              <w:rPr>
                <w:sz w:val="15"/>
              </w:rPr>
              <w:t>текста</w:t>
            </w:r>
            <w:r w:rsidR="00C542A1" w:rsidRPr="00C356BD">
              <w:rPr>
                <w:sz w:val="15"/>
                <w:lang w:val="en-US"/>
              </w:rPr>
              <w:t xml:space="preserve"> */</w:t>
            </w:r>
          </w:p>
          <w:p w14:paraId="05F795D8" w14:textId="77777777" w:rsidR="005E7977" w:rsidRPr="00EB5600" w:rsidRDefault="00C542A1" w:rsidP="00E50F55">
            <w:pPr>
              <w:pStyle w:val="TableParagraph"/>
              <w:ind w:left="417"/>
              <w:rPr>
                <w:sz w:val="15"/>
                <w:lang w:val="en-US"/>
              </w:rPr>
            </w:pPr>
            <w:r w:rsidRPr="00EB5600">
              <w:rPr>
                <w:sz w:val="15"/>
                <w:lang w:val="en-US"/>
              </w:rPr>
              <w:t xml:space="preserve">margin-left: 20px; /* </w:t>
            </w:r>
            <w:r w:rsidR="00C356BD">
              <w:rPr>
                <w:sz w:val="15"/>
                <w:lang w:val="uk-UA"/>
              </w:rPr>
              <w:t>Від</w:t>
            </w:r>
            <w:r>
              <w:rPr>
                <w:sz w:val="15"/>
              </w:rPr>
              <w:t>ступ</w:t>
            </w:r>
            <w:r w:rsidRPr="00EB5600">
              <w:rPr>
                <w:sz w:val="15"/>
                <w:lang w:val="en-US"/>
              </w:rPr>
              <w:t xml:space="preserve"> </w:t>
            </w:r>
            <w:r w:rsidR="00C356BD">
              <w:rPr>
                <w:sz w:val="15"/>
              </w:rPr>
              <w:t>злів</w:t>
            </w:r>
            <w:r>
              <w:rPr>
                <w:sz w:val="15"/>
              </w:rPr>
              <w:t>а</w:t>
            </w:r>
            <w:r w:rsidRPr="00EB5600">
              <w:rPr>
                <w:sz w:val="15"/>
                <w:lang w:val="en-US"/>
              </w:rPr>
              <w:t xml:space="preserve"> */</w:t>
            </w:r>
          </w:p>
          <w:p w14:paraId="063C296F" w14:textId="77777777" w:rsidR="005E7977" w:rsidRPr="00C356BD" w:rsidRDefault="00C542A1" w:rsidP="00E50F55">
            <w:pPr>
              <w:pStyle w:val="TableParagraph"/>
              <w:ind w:left="417" w:right="3537"/>
              <w:rPr>
                <w:sz w:val="15"/>
                <w:lang w:val="en-US"/>
              </w:rPr>
            </w:pPr>
            <w:r w:rsidRPr="00C356BD">
              <w:rPr>
                <w:sz w:val="15"/>
                <w:lang w:val="en-US"/>
              </w:rPr>
              <w:t xml:space="preserve">border-left: 1px solid navy; /* </w:t>
            </w:r>
            <w:r w:rsidR="00C356BD" w:rsidRPr="00C356BD">
              <w:rPr>
                <w:sz w:val="15"/>
              </w:rPr>
              <w:t>Кордон</w:t>
            </w:r>
            <w:r w:rsidR="00C356BD" w:rsidRPr="00C356BD">
              <w:rPr>
                <w:sz w:val="15"/>
                <w:lang w:val="en-US"/>
              </w:rPr>
              <w:t xml:space="preserve"> </w:t>
            </w:r>
            <w:r w:rsidR="00C356BD" w:rsidRPr="00C356BD">
              <w:rPr>
                <w:sz w:val="15"/>
              </w:rPr>
              <w:t>зліва</w:t>
            </w:r>
            <w:r w:rsidR="00C356BD" w:rsidRPr="00C356BD">
              <w:rPr>
                <w:sz w:val="15"/>
                <w:lang w:val="en-US"/>
              </w:rPr>
              <w:t xml:space="preserve"> </w:t>
            </w:r>
            <w:r w:rsidR="00C356BD" w:rsidRPr="00C356BD">
              <w:rPr>
                <w:sz w:val="15"/>
              </w:rPr>
              <w:t>від</w:t>
            </w:r>
            <w:r w:rsidR="00C356BD" w:rsidRPr="00C356BD">
              <w:rPr>
                <w:sz w:val="15"/>
                <w:lang w:val="en-US"/>
              </w:rPr>
              <w:t xml:space="preserve"> </w:t>
            </w:r>
            <w:r w:rsidR="00C356BD" w:rsidRPr="00C356BD">
              <w:rPr>
                <w:sz w:val="15"/>
              </w:rPr>
              <w:t>тексту</w:t>
            </w:r>
            <w:r w:rsidR="00C356BD" w:rsidRPr="00C356BD">
              <w:rPr>
                <w:sz w:val="15"/>
                <w:lang w:val="en-US"/>
              </w:rPr>
              <w:t xml:space="preserve"> </w:t>
            </w:r>
            <w:r w:rsidRPr="00C356BD">
              <w:rPr>
                <w:sz w:val="15"/>
                <w:lang w:val="en-US"/>
              </w:rPr>
              <w:t xml:space="preserve">*/ padding-left: 15px; /* </w:t>
            </w:r>
            <w:r w:rsidR="00C356BD" w:rsidRPr="00C356BD">
              <w:rPr>
                <w:sz w:val="15"/>
                <w:lang w:val="en-US"/>
              </w:rPr>
              <w:t xml:space="preserve">Відстань від лінії до тексту </w:t>
            </w:r>
            <w:r w:rsidRPr="00C356BD">
              <w:rPr>
                <w:sz w:val="15"/>
                <w:lang w:val="en-US"/>
              </w:rPr>
              <w:t>*/</w:t>
            </w:r>
          </w:p>
          <w:p w14:paraId="4D0E3003" w14:textId="77777777" w:rsidR="005E7977" w:rsidRPr="00C356BD" w:rsidRDefault="00C542A1" w:rsidP="00E50F55">
            <w:pPr>
              <w:pStyle w:val="TableParagraph"/>
              <w:ind w:left="364"/>
              <w:rPr>
                <w:sz w:val="15"/>
                <w:lang w:val="en-US"/>
              </w:rPr>
            </w:pPr>
            <w:r w:rsidRPr="00C356BD">
              <w:rPr>
                <w:sz w:val="15"/>
                <w:lang w:val="en-US"/>
              </w:rPr>
              <w:t>}</w:t>
            </w:r>
          </w:p>
          <w:p w14:paraId="3454AEC5" w14:textId="77777777" w:rsidR="005E7977" w:rsidRPr="00C356BD" w:rsidRDefault="00C542A1" w:rsidP="00E50F55">
            <w:pPr>
              <w:pStyle w:val="TableParagraph"/>
              <w:ind w:left="254"/>
              <w:rPr>
                <w:sz w:val="15"/>
                <w:lang w:val="en-US"/>
              </w:rPr>
            </w:pPr>
            <w:r w:rsidRPr="00C356BD">
              <w:rPr>
                <w:sz w:val="15"/>
                <w:lang w:val="en-US"/>
              </w:rPr>
              <w:t>&lt;/style&gt;</w:t>
            </w:r>
          </w:p>
          <w:p w14:paraId="2FC18094" w14:textId="77777777" w:rsidR="005E7977" w:rsidRPr="00C356BD" w:rsidRDefault="00C542A1" w:rsidP="00E50F55">
            <w:pPr>
              <w:pStyle w:val="TableParagraph"/>
              <w:ind w:left="164"/>
              <w:rPr>
                <w:sz w:val="15"/>
                <w:lang w:val="en-US"/>
              </w:rPr>
            </w:pPr>
            <w:r w:rsidRPr="00C356BD">
              <w:rPr>
                <w:sz w:val="15"/>
                <w:lang w:val="en-US"/>
              </w:rPr>
              <w:t>&lt;/head&gt;</w:t>
            </w:r>
          </w:p>
          <w:p w14:paraId="2D6E6C68" w14:textId="77777777" w:rsidR="005E7977" w:rsidRPr="00C356BD" w:rsidRDefault="00C542A1" w:rsidP="00E50F55">
            <w:pPr>
              <w:pStyle w:val="TableParagraph"/>
              <w:ind w:left="164"/>
              <w:rPr>
                <w:sz w:val="15"/>
                <w:lang w:val="en-US"/>
              </w:rPr>
            </w:pPr>
            <w:r w:rsidRPr="00C356BD">
              <w:rPr>
                <w:sz w:val="15"/>
                <w:lang w:val="en-US"/>
              </w:rPr>
              <w:t>&lt;body&gt;</w:t>
            </w:r>
          </w:p>
          <w:p w14:paraId="0041A5EE" w14:textId="77777777" w:rsidR="00C356BD" w:rsidRPr="00412CAE" w:rsidRDefault="00C542A1" w:rsidP="00E50F55">
            <w:pPr>
              <w:pStyle w:val="TableParagraph"/>
              <w:ind w:left="502" w:right="1942" w:hanging="257"/>
              <w:rPr>
                <w:sz w:val="15"/>
                <w:lang w:val="en-US"/>
              </w:rPr>
            </w:pPr>
            <w:r w:rsidRPr="00C356BD">
              <w:rPr>
                <w:sz w:val="15"/>
                <w:lang w:val="en-US"/>
              </w:rPr>
              <w:t>&lt;p&gt;</w:t>
            </w:r>
            <w:r w:rsidR="00C356BD" w:rsidRPr="00C356BD">
              <w:rPr>
                <w:lang w:val="en-US"/>
              </w:rPr>
              <w:t xml:space="preserve"> </w:t>
            </w:r>
            <w:r w:rsidR="00C356BD" w:rsidRPr="00C356BD">
              <w:rPr>
                <w:sz w:val="15"/>
              </w:rPr>
              <w:t>Для</w:t>
            </w:r>
            <w:r w:rsidR="00C356BD" w:rsidRPr="00C356BD">
              <w:rPr>
                <w:sz w:val="15"/>
                <w:lang w:val="en-US"/>
              </w:rPr>
              <w:t xml:space="preserve"> </w:t>
            </w:r>
            <w:r w:rsidR="00C356BD" w:rsidRPr="00C356BD">
              <w:rPr>
                <w:sz w:val="15"/>
              </w:rPr>
              <w:t>штучного</w:t>
            </w:r>
            <w:r w:rsidR="00C356BD" w:rsidRPr="00C356BD">
              <w:rPr>
                <w:sz w:val="15"/>
                <w:lang w:val="en-US"/>
              </w:rPr>
              <w:t xml:space="preserve"> </w:t>
            </w:r>
            <w:r w:rsidR="00C356BD" w:rsidRPr="00C356BD">
              <w:rPr>
                <w:sz w:val="15"/>
              </w:rPr>
              <w:t>освітлення</w:t>
            </w:r>
            <w:r w:rsidR="00C356BD" w:rsidRPr="00C356BD">
              <w:rPr>
                <w:sz w:val="15"/>
                <w:lang w:val="en-US"/>
              </w:rPr>
              <w:t xml:space="preserve"> </w:t>
            </w:r>
            <w:r w:rsidR="00C356BD" w:rsidRPr="00C356BD">
              <w:rPr>
                <w:sz w:val="15"/>
              </w:rPr>
              <w:t>приміщення</w:t>
            </w:r>
            <w:r w:rsidR="00C356BD" w:rsidRPr="00C356BD">
              <w:rPr>
                <w:sz w:val="15"/>
                <w:lang w:val="en-US"/>
              </w:rPr>
              <w:t xml:space="preserve"> </w:t>
            </w:r>
            <w:r w:rsidR="00C356BD" w:rsidRPr="00C356BD">
              <w:rPr>
                <w:sz w:val="15"/>
              </w:rPr>
              <w:t>застосовуються</w:t>
            </w:r>
            <w:r w:rsidR="00C356BD" w:rsidRPr="00C356BD">
              <w:rPr>
                <w:sz w:val="15"/>
                <w:lang w:val="en-US"/>
              </w:rPr>
              <w:t xml:space="preserve"> </w:t>
            </w:r>
            <w:r w:rsidR="00C356BD" w:rsidRPr="00C356BD">
              <w:rPr>
                <w:sz w:val="15"/>
              </w:rPr>
              <w:t>люмінесцентні</w:t>
            </w:r>
            <w:r w:rsidR="00C356BD" w:rsidRPr="00C356BD">
              <w:rPr>
                <w:sz w:val="15"/>
                <w:lang w:val="en-US"/>
              </w:rPr>
              <w:t xml:space="preserve"> </w:t>
            </w:r>
            <w:r w:rsidR="00C356BD" w:rsidRPr="00C356BD">
              <w:rPr>
                <w:sz w:val="15"/>
              </w:rPr>
              <w:t>лампи</w:t>
            </w:r>
            <w:r w:rsidR="00C356BD" w:rsidRPr="00C356BD">
              <w:rPr>
                <w:sz w:val="15"/>
                <w:lang w:val="en-US"/>
              </w:rPr>
              <w:t xml:space="preserve">. </w:t>
            </w:r>
            <w:r w:rsidR="00C356BD" w:rsidRPr="00C356BD">
              <w:rPr>
                <w:sz w:val="15"/>
              </w:rPr>
              <w:t>Вони</w:t>
            </w:r>
            <w:r w:rsidR="00C356BD" w:rsidRPr="00C356BD">
              <w:rPr>
                <w:sz w:val="15"/>
                <w:lang w:val="en-US"/>
              </w:rPr>
              <w:t xml:space="preserve"> </w:t>
            </w:r>
            <w:r w:rsidR="00C356BD" w:rsidRPr="00C356BD">
              <w:rPr>
                <w:sz w:val="15"/>
              </w:rPr>
              <w:t>відрізняються</w:t>
            </w:r>
            <w:r w:rsidR="00C356BD" w:rsidRPr="00C356BD">
              <w:rPr>
                <w:sz w:val="15"/>
                <w:lang w:val="en-US"/>
              </w:rPr>
              <w:t xml:space="preserve"> </w:t>
            </w:r>
            <w:r w:rsidR="00C356BD" w:rsidRPr="00C356BD">
              <w:rPr>
                <w:sz w:val="15"/>
              </w:rPr>
              <w:t>високою</w:t>
            </w:r>
            <w:r w:rsidR="00C356BD" w:rsidRPr="00C356BD">
              <w:rPr>
                <w:sz w:val="15"/>
                <w:lang w:val="en-US"/>
              </w:rPr>
              <w:t xml:space="preserve"> </w:t>
            </w:r>
            <w:r w:rsidR="00C356BD" w:rsidRPr="00C356BD">
              <w:rPr>
                <w:sz w:val="15"/>
              </w:rPr>
              <w:t>світловою</w:t>
            </w:r>
            <w:r w:rsidR="00C356BD" w:rsidRPr="00C356BD">
              <w:rPr>
                <w:sz w:val="15"/>
                <w:lang w:val="en-US"/>
              </w:rPr>
              <w:t xml:space="preserve"> </w:t>
            </w:r>
            <w:r w:rsidR="00C356BD" w:rsidRPr="00C356BD">
              <w:rPr>
                <w:sz w:val="15"/>
              </w:rPr>
              <w:t>віддачею</w:t>
            </w:r>
            <w:r w:rsidR="00C356BD" w:rsidRPr="00C356BD">
              <w:rPr>
                <w:sz w:val="15"/>
                <w:lang w:val="en-US"/>
              </w:rPr>
              <w:t xml:space="preserve">, </w:t>
            </w:r>
            <w:r w:rsidR="00C356BD" w:rsidRPr="00C356BD">
              <w:rPr>
                <w:sz w:val="15"/>
              </w:rPr>
              <w:t>тривалим</w:t>
            </w:r>
            <w:r w:rsidR="00C356BD" w:rsidRPr="00C356BD">
              <w:rPr>
                <w:sz w:val="15"/>
                <w:lang w:val="en-US"/>
              </w:rPr>
              <w:t xml:space="preserve"> </w:t>
            </w:r>
            <w:r w:rsidR="00C356BD" w:rsidRPr="00C356BD">
              <w:rPr>
                <w:sz w:val="15"/>
              </w:rPr>
              <w:t>терміном</w:t>
            </w:r>
            <w:r w:rsidR="00C356BD" w:rsidRPr="00C356BD">
              <w:rPr>
                <w:sz w:val="15"/>
                <w:lang w:val="en-US"/>
              </w:rPr>
              <w:t xml:space="preserve"> </w:t>
            </w:r>
            <w:r w:rsidR="00C356BD" w:rsidRPr="00C356BD">
              <w:rPr>
                <w:sz w:val="15"/>
              </w:rPr>
              <w:t>служби</w:t>
            </w:r>
            <w:r w:rsidR="00C356BD" w:rsidRPr="00C356BD">
              <w:rPr>
                <w:sz w:val="15"/>
                <w:lang w:val="en-US"/>
              </w:rPr>
              <w:t xml:space="preserve">, </w:t>
            </w:r>
            <w:r w:rsidR="00C356BD" w:rsidRPr="00C356BD">
              <w:rPr>
                <w:sz w:val="15"/>
              </w:rPr>
              <w:t>малої</w:t>
            </w:r>
            <w:r w:rsidR="00C356BD" w:rsidRPr="00C356BD">
              <w:rPr>
                <w:sz w:val="15"/>
                <w:lang w:val="en-US"/>
              </w:rPr>
              <w:t xml:space="preserve"> </w:t>
            </w:r>
            <w:r w:rsidR="00C356BD" w:rsidRPr="00C356BD">
              <w:rPr>
                <w:sz w:val="15"/>
              </w:rPr>
              <w:t>яскравістю</w:t>
            </w:r>
            <w:r w:rsidR="00C356BD" w:rsidRPr="00C356BD">
              <w:rPr>
                <w:sz w:val="15"/>
                <w:lang w:val="en-US"/>
              </w:rPr>
              <w:t xml:space="preserve"> </w:t>
            </w:r>
            <w:r w:rsidR="00C356BD" w:rsidRPr="00C356BD">
              <w:rPr>
                <w:sz w:val="15"/>
              </w:rPr>
              <w:t>світиться</w:t>
            </w:r>
            <w:r w:rsidR="00C356BD" w:rsidRPr="00C356BD">
              <w:rPr>
                <w:sz w:val="15"/>
                <w:lang w:val="en-US"/>
              </w:rPr>
              <w:t xml:space="preserve"> </w:t>
            </w:r>
            <w:r w:rsidR="00C356BD" w:rsidRPr="00C356BD">
              <w:rPr>
                <w:sz w:val="15"/>
              </w:rPr>
              <w:t>поверхні</w:t>
            </w:r>
            <w:r w:rsidR="00C356BD" w:rsidRPr="00C356BD">
              <w:rPr>
                <w:sz w:val="15"/>
                <w:lang w:val="en-US"/>
              </w:rPr>
              <w:t xml:space="preserve">, </w:t>
            </w:r>
            <w:r w:rsidR="00C356BD" w:rsidRPr="00C356BD">
              <w:rPr>
                <w:sz w:val="15"/>
              </w:rPr>
              <w:t>близьким</w:t>
            </w:r>
            <w:r w:rsidR="00C356BD" w:rsidRPr="00C356BD">
              <w:rPr>
                <w:sz w:val="15"/>
                <w:lang w:val="en-US"/>
              </w:rPr>
              <w:t xml:space="preserve"> </w:t>
            </w:r>
            <w:r w:rsidR="00C356BD" w:rsidRPr="00C356BD">
              <w:rPr>
                <w:sz w:val="15"/>
              </w:rPr>
              <w:t>до</w:t>
            </w:r>
            <w:r w:rsidR="00C356BD" w:rsidRPr="00C356BD">
              <w:rPr>
                <w:sz w:val="15"/>
                <w:lang w:val="en-US"/>
              </w:rPr>
              <w:t xml:space="preserve"> </w:t>
            </w:r>
            <w:r w:rsidR="00C356BD" w:rsidRPr="00C356BD">
              <w:rPr>
                <w:sz w:val="15"/>
              </w:rPr>
              <w:t>природного</w:t>
            </w:r>
            <w:r w:rsidR="00C356BD" w:rsidRPr="00C356BD">
              <w:rPr>
                <w:sz w:val="15"/>
                <w:lang w:val="en-US"/>
              </w:rPr>
              <w:t xml:space="preserve"> </w:t>
            </w:r>
            <w:r w:rsidR="00C356BD" w:rsidRPr="00C356BD">
              <w:rPr>
                <w:sz w:val="15"/>
              </w:rPr>
              <w:t>спектральним</w:t>
            </w:r>
            <w:r w:rsidR="00C356BD" w:rsidRPr="00C356BD">
              <w:rPr>
                <w:sz w:val="15"/>
                <w:lang w:val="en-US"/>
              </w:rPr>
              <w:t xml:space="preserve"> </w:t>
            </w:r>
            <w:r w:rsidR="00C356BD" w:rsidRPr="00C356BD">
              <w:rPr>
                <w:sz w:val="15"/>
              </w:rPr>
              <w:t>складом</w:t>
            </w:r>
            <w:r w:rsidR="00C356BD" w:rsidRPr="00C356BD">
              <w:rPr>
                <w:sz w:val="15"/>
                <w:lang w:val="en-US"/>
              </w:rPr>
              <w:t xml:space="preserve"> </w:t>
            </w:r>
            <w:r w:rsidR="00C356BD" w:rsidRPr="00C356BD">
              <w:rPr>
                <w:sz w:val="15"/>
              </w:rPr>
              <w:t>випромінюваного</w:t>
            </w:r>
            <w:r w:rsidR="00C356BD" w:rsidRPr="00C356BD">
              <w:rPr>
                <w:sz w:val="15"/>
                <w:lang w:val="en-US"/>
              </w:rPr>
              <w:t xml:space="preserve"> </w:t>
            </w:r>
            <w:r w:rsidR="00C356BD" w:rsidRPr="00C356BD">
              <w:rPr>
                <w:sz w:val="15"/>
              </w:rPr>
              <w:t>світла</w:t>
            </w:r>
            <w:r w:rsidR="00C356BD" w:rsidRPr="00C356BD">
              <w:rPr>
                <w:sz w:val="15"/>
                <w:lang w:val="en-US"/>
              </w:rPr>
              <w:t xml:space="preserve">, </w:t>
            </w:r>
            <w:r w:rsidR="00C356BD" w:rsidRPr="00C356BD">
              <w:rPr>
                <w:sz w:val="15"/>
              </w:rPr>
              <w:t>що</w:t>
            </w:r>
            <w:r w:rsidR="00C356BD" w:rsidRPr="00C356BD">
              <w:rPr>
                <w:sz w:val="15"/>
                <w:lang w:val="en-US"/>
              </w:rPr>
              <w:t xml:space="preserve"> </w:t>
            </w:r>
            <w:r w:rsidR="00C356BD" w:rsidRPr="00C356BD">
              <w:rPr>
                <w:sz w:val="15"/>
              </w:rPr>
              <w:t>забезпечує</w:t>
            </w:r>
            <w:r w:rsidR="00C356BD" w:rsidRPr="00C356BD">
              <w:rPr>
                <w:sz w:val="15"/>
                <w:lang w:val="en-US"/>
              </w:rPr>
              <w:t xml:space="preserve"> </w:t>
            </w:r>
            <w:r w:rsidR="00C356BD" w:rsidRPr="00C356BD">
              <w:rPr>
                <w:sz w:val="15"/>
              </w:rPr>
              <w:t>гарну</w:t>
            </w:r>
            <w:r w:rsidR="00C356BD" w:rsidRPr="00C356BD">
              <w:rPr>
                <w:sz w:val="15"/>
                <w:lang w:val="en-US"/>
              </w:rPr>
              <w:t xml:space="preserve"> </w:t>
            </w:r>
            <w:r w:rsidR="00C356BD" w:rsidRPr="00C356BD">
              <w:rPr>
                <w:sz w:val="15"/>
              </w:rPr>
              <w:t>передачу</w:t>
            </w:r>
            <w:r w:rsidR="00C356BD" w:rsidRPr="00C356BD">
              <w:rPr>
                <w:sz w:val="15"/>
                <w:lang w:val="en-US"/>
              </w:rPr>
              <w:t xml:space="preserve"> </w:t>
            </w:r>
            <w:r w:rsidR="00C356BD" w:rsidRPr="00C356BD">
              <w:rPr>
                <w:sz w:val="15"/>
              </w:rPr>
              <w:t>кольору</w:t>
            </w:r>
            <w:r w:rsidR="00C356BD" w:rsidRPr="00C356BD">
              <w:rPr>
                <w:sz w:val="15"/>
                <w:lang w:val="en-US"/>
              </w:rPr>
              <w:t xml:space="preserve">. </w:t>
            </w:r>
            <w:r w:rsidR="00C356BD" w:rsidRPr="00412CAE">
              <w:rPr>
                <w:sz w:val="15"/>
                <w:lang w:val="en-US"/>
              </w:rPr>
              <w:t>&lt;/P&gt;</w:t>
            </w:r>
          </w:p>
          <w:p w14:paraId="71874E42" w14:textId="77777777" w:rsidR="00C356BD" w:rsidRPr="00412CAE" w:rsidRDefault="00C356BD" w:rsidP="00E50F55">
            <w:pPr>
              <w:pStyle w:val="TableParagraph"/>
              <w:ind w:left="502" w:right="1942" w:hanging="257"/>
              <w:rPr>
                <w:sz w:val="15"/>
                <w:lang w:val="en-US"/>
              </w:rPr>
            </w:pPr>
            <w:r w:rsidRPr="00412CAE">
              <w:rPr>
                <w:sz w:val="15"/>
                <w:lang w:val="en-US"/>
              </w:rPr>
              <w:t xml:space="preserve">&lt;P class = "cite"&gt; </w:t>
            </w:r>
            <w:r w:rsidRPr="00C356BD">
              <w:rPr>
                <w:sz w:val="15"/>
              </w:rPr>
              <w:t>Для</w:t>
            </w:r>
            <w:r w:rsidRPr="00412CAE">
              <w:rPr>
                <w:sz w:val="15"/>
                <w:lang w:val="en-US"/>
              </w:rPr>
              <w:t xml:space="preserve"> </w:t>
            </w:r>
            <w:r w:rsidRPr="00C356BD">
              <w:rPr>
                <w:sz w:val="15"/>
              </w:rPr>
              <w:t>виключення</w:t>
            </w:r>
            <w:r w:rsidRPr="00412CAE">
              <w:rPr>
                <w:sz w:val="15"/>
                <w:lang w:val="en-US"/>
              </w:rPr>
              <w:t xml:space="preserve"> </w:t>
            </w:r>
            <w:r w:rsidRPr="00C356BD">
              <w:rPr>
                <w:sz w:val="15"/>
              </w:rPr>
              <w:t>засвічення</w:t>
            </w:r>
            <w:r w:rsidRPr="00412CAE">
              <w:rPr>
                <w:sz w:val="15"/>
                <w:lang w:val="en-US"/>
              </w:rPr>
              <w:t xml:space="preserve"> </w:t>
            </w:r>
            <w:r w:rsidRPr="00C356BD">
              <w:rPr>
                <w:sz w:val="15"/>
              </w:rPr>
              <w:t>екрану</w:t>
            </w:r>
            <w:r w:rsidRPr="00412CAE">
              <w:rPr>
                <w:sz w:val="15"/>
                <w:lang w:val="en-US"/>
              </w:rPr>
              <w:t xml:space="preserve"> </w:t>
            </w:r>
            <w:r w:rsidRPr="00C356BD">
              <w:rPr>
                <w:sz w:val="15"/>
              </w:rPr>
              <w:t>дисплея</w:t>
            </w:r>
            <w:r w:rsidRPr="00412CAE">
              <w:rPr>
                <w:sz w:val="15"/>
                <w:lang w:val="en-US"/>
              </w:rPr>
              <w:t xml:space="preserve"> </w:t>
            </w:r>
            <w:r w:rsidRPr="00C356BD">
              <w:rPr>
                <w:sz w:val="15"/>
              </w:rPr>
              <w:t>світловими</w:t>
            </w:r>
            <w:r w:rsidRPr="00412CAE">
              <w:rPr>
                <w:sz w:val="15"/>
                <w:lang w:val="en-US"/>
              </w:rPr>
              <w:t xml:space="preserve"> </w:t>
            </w:r>
            <w:r w:rsidRPr="00C356BD">
              <w:rPr>
                <w:sz w:val="15"/>
              </w:rPr>
              <w:t>потоками</w:t>
            </w:r>
            <w:r w:rsidRPr="00412CAE">
              <w:rPr>
                <w:sz w:val="15"/>
                <w:lang w:val="en-US"/>
              </w:rPr>
              <w:t xml:space="preserve"> </w:t>
            </w:r>
            <w:r w:rsidRPr="00C356BD">
              <w:rPr>
                <w:sz w:val="15"/>
              </w:rPr>
              <w:t>віконні</w:t>
            </w:r>
            <w:r w:rsidRPr="00412CAE">
              <w:rPr>
                <w:sz w:val="15"/>
                <w:lang w:val="en-US"/>
              </w:rPr>
              <w:t xml:space="preserve"> </w:t>
            </w:r>
            <w:r w:rsidRPr="00C356BD">
              <w:rPr>
                <w:sz w:val="15"/>
              </w:rPr>
              <w:t>прорізи</w:t>
            </w:r>
            <w:r w:rsidRPr="00412CAE">
              <w:rPr>
                <w:sz w:val="15"/>
                <w:lang w:val="en-US"/>
              </w:rPr>
              <w:t xml:space="preserve"> </w:t>
            </w:r>
            <w:r w:rsidRPr="00C356BD">
              <w:rPr>
                <w:sz w:val="15"/>
              </w:rPr>
              <w:t>забезпечені</w:t>
            </w:r>
            <w:r w:rsidRPr="00412CAE">
              <w:rPr>
                <w:sz w:val="15"/>
                <w:lang w:val="en-US"/>
              </w:rPr>
              <w:t xml:space="preserve"> </w:t>
            </w:r>
            <w:r w:rsidRPr="00C356BD">
              <w:rPr>
                <w:sz w:val="15"/>
              </w:rPr>
              <w:t>светорассеивающими</w:t>
            </w:r>
            <w:r w:rsidRPr="00412CAE">
              <w:rPr>
                <w:sz w:val="15"/>
                <w:lang w:val="en-US"/>
              </w:rPr>
              <w:t xml:space="preserve"> </w:t>
            </w:r>
            <w:r w:rsidRPr="00C356BD">
              <w:rPr>
                <w:sz w:val="15"/>
              </w:rPr>
              <w:t>шторами</w:t>
            </w:r>
            <w:r w:rsidRPr="00412CAE">
              <w:rPr>
                <w:sz w:val="15"/>
                <w:lang w:val="en-US"/>
              </w:rPr>
              <w:t xml:space="preserve">. </w:t>
            </w:r>
          </w:p>
          <w:p w14:paraId="6ED24006" w14:textId="77777777" w:rsidR="005E7977" w:rsidRDefault="00C542A1" w:rsidP="00E50F55">
            <w:pPr>
              <w:pStyle w:val="TableParagraph"/>
              <w:ind w:left="502" w:right="2374" w:hanging="257"/>
              <w:rPr>
                <w:sz w:val="15"/>
              </w:rPr>
            </w:pPr>
            <w:r>
              <w:rPr>
                <w:sz w:val="15"/>
              </w:rPr>
              <w:t>&lt;/p&gt;</w:t>
            </w:r>
          </w:p>
          <w:p w14:paraId="12EF0CC2" w14:textId="77777777" w:rsidR="005E7977" w:rsidRDefault="00C542A1" w:rsidP="00E50F55">
            <w:pPr>
              <w:pStyle w:val="TableParagraph"/>
              <w:ind w:left="164"/>
              <w:rPr>
                <w:sz w:val="15"/>
              </w:rPr>
            </w:pPr>
            <w:r>
              <w:rPr>
                <w:sz w:val="15"/>
              </w:rPr>
              <w:t>&lt;/body&gt;</w:t>
            </w:r>
          </w:p>
          <w:p w14:paraId="77C93B93" w14:textId="77777777" w:rsidR="005E7977" w:rsidRDefault="00C542A1" w:rsidP="00E50F55">
            <w:pPr>
              <w:pStyle w:val="TableParagraph"/>
              <w:ind w:left="74"/>
              <w:rPr>
                <w:sz w:val="15"/>
              </w:rPr>
            </w:pPr>
            <w:r>
              <w:rPr>
                <w:sz w:val="15"/>
              </w:rPr>
              <w:t>&lt;/html&gt;</w:t>
            </w:r>
          </w:p>
        </w:tc>
      </w:tr>
    </w:tbl>
    <w:p w14:paraId="4BEED00F" w14:textId="77777777" w:rsidR="005E7977" w:rsidRDefault="005E7977" w:rsidP="00253FB5">
      <w:pPr>
        <w:pStyle w:val="a3"/>
        <w:spacing w:line="360" w:lineRule="auto"/>
        <w:rPr>
          <w:sz w:val="15"/>
        </w:rPr>
      </w:pPr>
    </w:p>
    <w:p w14:paraId="23B0AACA" w14:textId="77777777" w:rsidR="005E7977" w:rsidRDefault="00C356BD" w:rsidP="00253FB5">
      <w:pPr>
        <w:pStyle w:val="a3"/>
        <w:spacing w:line="360" w:lineRule="auto"/>
        <w:ind w:left="105"/>
      </w:pPr>
      <w:r w:rsidRPr="00C356BD">
        <w:t>Результат даного прикладу п</w:t>
      </w:r>
      <w:r>
        <w:t xml:space="preserve">оказаний на </w:t>
      </w:r>
      <w:r w:rsidR="00B935A0">
        <w:rPr>
          <w:lang w:val="uk-UA"/>
        </w:rPr>
        <w:t>рис</w:t>
      </w:r>
      <w:r w:rsidRPr="00C356BD">
        <w:t>. 1.15.</w:t>
      </w:r>
    </w:p>
    <w:p w14:paraId="4B94CAF8" w14:textId="77777777" w:rsidR="005E7977" w:rsidRDefault="00C77973" w:rsidP="00253FB5">
      <w:pPr>
        <w:pStyle w:val="a3"/>
        <w:spacing w:line="360" w:lineRule="auto"/>
        <w:jc w:val="center"/>
        <w:rPr>
          <w:sz w:val="14"/>
        </w:rPr>
      </w:pPr>
      <w:r>
        <w:rPr>
          <w:noProof/>
          <w:lang w:val="en-US" w:eastAsia="en-US" w:bidi="ar-SA"/>
        </w:rPr>
        <w:drawing>
          <wp:inline distT="0" distB="0" distL="0" distR="0" wp14:anchorId="552D02F8" wp14:editId="3AD7B804">
            <wp:extent cx="3624943" cy="1763905"/>
            <wp:effectExtent l="19050" t="19050" r="13970" b="27305"/>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srcRect t="1" b="23148"/>
                    <a:stretch/>
                  </pic:blipFill>
                  <pic:spPr bwMode="auto">
                    <a:xfrm>
                      <a:off x="0" y="0"/>
                      <a:ext cx="3631838" cy="176726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263B5FCA" w14:textId="77777777" w:rsidR="005E7977" w:rsidRDefault="00B935A0" w:rsidP="00253FB5">
      <w:pPr>
        <w:spacing w:line="360" w:lineRule="auto"/>
        <w:ind w:left="1715" w:right="1740"/>
        <w:jc w:val="center"/>
        <w:rPr>
          <w:rFonts w:ascii="Georgia" w:hAnsi="Georgia"/>
          <w:i/>
          <w:sz w:val="17"/>
        </w:rPr>
      </w:pPr>
      <w:r>
        <w:rPr>
          <w:rFonts w:ascii="Georgia" w:hAnsi="Georgia"/>
          <w:i/>
          <w:color w:val="666666"/>
          <w:sz w:val="17"/>
          <w:lang w:val="uk-UA"/>
        </w:rPr>
        <w:t>Рис</w:t>
      </w:r>
      <w:r w:rsidR="00C542A1">
        <w:rPr>
          <w:rFonts w:ascii="Georgia" w:hAnsi="Georgia"/>
          <w:i/>
          <w:color w:val="666666"/>
          <w:sz w:val="17"/>
        </w:rPr>
        <w:t xml:space="preserve">. 1.15. </w:t>
      </w:r>
      <w:r w:rsidR="00C356BD" w:rsidRPr="00C356BD">
        <w:rPr>
          <w:rFonts w:ascii="Georgia" w:hAnsi="Georgia"/>
          <w:i/>
          <w:color w:val="666666"/>
          <w:sz w:val="17"/>
        </w:rPr>
        <w:t>Ви</w:t>
      </w:r>
      <w:r w:rsidR="00DF744C">
        <w:rPr>
          <w:rFonts w:ascii="Georgia" w:hAnsi="Georgia"/>
          <w:i/>
          <w:color w:val="666666"/>
          <w:sz w:val="17"/>
          <w:lang w:val="uk-UA"/>
        </w:rPr>
        <w:t>гляд</w:t>
      </w:r>
      <w:r w:rsidR="00C356BD" w:rsidRPr="00C356BD">
        <w:rPr>
          <w:rFonts w:ascii="Georgia" w:hAnsi="Georgia"/>
          <w:i/>
          <w:color w:val="666666"/>
          <w:sz w:val="17"/>
        </w:rPr>
        <w:t xml:space="preserve"> тексту, оформленого за допомогою стильових класів</w:t>
      </w:r>
    </w:p>
    <w:p w14:paraId="4ED69E1A" w14:textId="77777777" w:rsidR="005E7977" w:rsidRDefault="005E7977" w:rsidP="00253FB5">
      <w:pPr>
        <w:pStyle w:val="a3"/>
        <w:spacing w:line="360" w:lineRule="auto"/>
        <w:rPr>
          <w:rFonts w:ascii="Georgia"/>
          <w:i/>
          <w:sz w:val="20"/>
        </w:rPr>
      </w:pPr>
    </w:p>
    <w:p w14:paraId="1A7C1D7F" w14:textId="77777777" w:rsidR="005E7977" w:rsidRDefault="00C356BD" w:rsidP="00253FB5">
      <w:pPr>
        <w:pStyle w:val="a3"/>
        <w:spacing w:line="360" w:lineRule="auto"/>
        <w:ind w:left="105" w:right="183"/>
      </w:pPr>
      <w:r w:rsidRPr="00C356BD">
        <w:t>Перший абзац вирівняний по ширині з текстом чорного кольору (цей колір задається браузером за замовчуванням), а наступний, до якого застосовано клас з ім'ям</w:t>
      </w:r>
      <w:r w:rsidR="00C542A1">
        <w:t xml:space="preserve"> </w:t>
      </w:r>
      <w:r w:rsidR="00C542A1">
        <w:rPr>
          <w:rFonts w:ascii="Courier New" w:hAnsi="Courier New"/>
        </w:rPr>
        <w:t>cite</w:t>
      </w:r>
      <w:r w:rsidR="00C542A1">
        <w:rPr>
          <w:rFonts w:ascii="Courier New" w:hAnsi="Courier New"/>
          <w:spacing w:val="-64"/>
        </w:rPr>
        <w:t xml:space="preserve"> </w:t>
      </w:r>
      <w:r w:rsidR="00C542A1">
        <w:t xml:space="preserve">— </w:t>
      </w:r>
      <w:r w:rsidRPr="00C356BD">
        <w:t>відображається синім кольором і з лінією зліва.</w:t>
      </w:r>
    </w:p>
    <w:p w14:paraId="268440A5" w14:textId="77777777" w:rsidR="005E7977" w:rsidRDefault="00C356BD" w:rsidP="00253FB5">
      <w:pPr>
        <w:pStyle w:val="a3"/>
        <w:spacing w:line="360" w:lineRule="auto"/>
        <w:ind w:left="105"/>
      </w:pPr>
      <w:r w:rsidRPr="00C356BD">
        <w:t>Можна, також, використовувати класи і без вказівки тега. Синтаксис в цьому випадку буде наступний.</w:t>
      </w:r>
    </w:p>
    <w:p w14:paraId="3AB0B390" w14:textId="77777777" w:rsidR="005E7977" w:rsidRDefault="005E7977" w:rsidP="00253FB5">
      <w:pPr>
        <w:pStyle w:val="a3"/>
        <w:spacing w:line="360" w:lineRule="auto"/>
        <w:rPr>
          <w:sz w:val="23"/>
        </w:rPr>
      </w:pPr>
    </w:p>
    <w:p w14:paraId="27E568F1" w14:textId="77777777" w:rsidR="005E7977" w:rsidRDefault="00C542A1" w:rsidP="00253FB5">
      <w:pPr>
        <w:tabs>
          <w:tab w:val="left" w:pos="9634"/>
        </w:tabs>
        <w:spacing w:line="360" w:lineRule="auto"/>
        <w:ind w:left="426"/>
        <w:rPr>
          <w:rFonts w:ascii="Courier New" w:hAnsi="Courier New"/>
          <w:sz w:val="15"/>
        </w:rPr>
      </w:pPr>
      <w:r>
        <w:rPr>
          <w:rFonts w:ascii="Times New Roman" w:hAnsi="Times New Roman"/>
          <w:sz w:val="15"/>
          <w:shd w:val="clear" w:color="auto" w:fill="F8F7F2"/>
        </w:rPr>
        <w:t xml:space="preserve"> </w:t>
      </w:r>
      <w:r>
        <w:rPr>
          <w:rFonts w:ascii="Times New Roman" w:hAnsi="Times New Roman"/>
          <w:spacing w:val="-1"/>
          <w:sz w:val="15"/>
          <w:shd w:val="clear" w:color="auto" w:fill="F8F7F2"/>
        </w:rPr>
        <w:t xml:space="preserve"> </w:t>
      </w:r>
      <w:r w:rsidR="00C356BD" w:rsidRPr="00C356BD">
        <w:rPr>
          <w:rFonts w:ascii="Times New Roman" w:hAnsi="Times New Roman"/>
          <w:spacing w:val="-1"/>
          <w:sz w:val="15"/>
          <w:shd w:val="clear" w:color="auto" w:fill="F8F7F2"/>
        </w:rPr>
        <w:t>.Ім</w:t>
      </w:r>
      <w:r w:rsidR="00C356BD">
        <w:rPr>
          <w:rFonts w:ascii="Times New Roman" w:hAnsi="Times New Roman"/>
          <w:spacing w:val="-1"/>
          <w:sz w:val="15"/>
          <w:shd w:val="clear" w:color="auto" w:fill="F8F7F2"/>
          <w:lang w:val="uk-UA"/>
        </w:rPr>
        <w:t>’</w:t>
      </w:r>
      <w:r w:rsidR="00C356BD" w:rsidRPr="00C356BD">
        <w:rPr>
          <w:rFonts w:ascii="Times New Roman" w:hAnsi="Times New Roman"/>
          <w:spacing w:val="-1"/>
          <w:sz w:val="15"/>
          <w:shd w:val="clear" w:color="auto" w:fill="F8F7F2"/>
        </w:rPr>
        <w:t>я класу {властивість: значення; властивості 2: значення</w:t>
      </w:r>
      <w:r>
        <w:rPr>
          <w:rFonts w:ascii="Courier New" w:hAnsi="Courier New"/>
          <w:sz w:val="15"/>
          <w:shd w:val="clear" w:color="auto" w:fill="F8F7F2"/>
        </w:rPr>
        <w:t>; ...</w:t>
      </w:r>
      <w:r>
        <w:rPr>
          <w:rFonts w:ascii="Courier New" w:hAnsi="Courier New"/>
          <w:spacing w:val="-27"/>
          <w:sz w:val="15"/>
          <w:shd w:val="clear" w:color="auto" w:fill="F8F7F2"/>
        </w:rPr>
        <w:t xml:space="preserve"> </w:t>
      </w:r>
      <w:r>
        <w:rPr>
          <w:rFonts w:ascii="Courier New" w:hAnsi="Courier New"/>
          <w:sz w:val="15"/>
          <w:shd w:val="clear" w:color="auto" w:fill="F8F7F2"/>
        </w:rPr>
        <w:t>}</w:t>
      </w:r>
    </w:p>
    <w:p w14:paraId="26F79FEC" w14:textId="77777777" w:rsidR="005E7977" w:rsidRDefault="005E7977" w:rsidP="00253FB5">
      <w:pPr>
        <w:pStyle w:val="a3"/>
        <w:spacing w:line="360" w:lineRule="auto"/>
        <w:rPr>
          <w:rFonts w:ascii="Courier New"/>
          <w:sz w:val="21"/>
        </w:rPr>
      </w:pPr>
    </w:p>
    <w:p w14:paraId="04BEE752" w14:textId="77777777" w:rsidR="005E7977" w:rsidRDefault="00C356BD" w:rsidP="00253FB5">
      <w:pPr>
        <w:pStyle w:val="a3"/>
        <w:spacing w:line="360" w:lineRule="auto"/>
        <w:ind w:left="105"/>
      </w:pPr>
      <w:r w:rsidRPr="00C356BD">
        <w:t>При такому записі, клас можна застосовувати до будь-якого тегу (приклад 1.29).</w:t>
      </w:r>
    </w:p>
    <w:p w14:paraId="2ABCEC50" w14:textId="77777777" w:rsidR="00602581" w:rsidRDefault="00602581" w:rsidP="00253FB5">
      <w:pPr>
        <w:pStyle w:val="a3"/>
        <w:spacing w:line="360" w:lineRule="auto"/>
        <w:ind w:left="105"/>
      </w:pPr>
    </w:p>
    <w:tbl>
      <w:tblPr>
        <w:tblStyle w:val="TableNormal"/>
        <w:tblW w:w="9211" w:type="dxa"/>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5E7977" w14:paraId="14F8509C" w14:textId="77777777" w:rsidTr="00602581">
        <w:trPr>
          <w:trHeight w:val="235"/>
        </w:trPr>
        <w:tc>
          <w:tcPr>
            <w:tcW w:w="5177" w:type="dxa"/>
            <w:tcBorders>
              <w:right w:val="single" w:sz="6" w:space="0" w:color="666666"/>
            </w:tcBorders>
          </w:tcPr>
          <w:p w14:paraId="2CC28365" w14:textId="77777777" w:rsidR="005E7977" w:rsidRDefault="00A67F73" w:rsidP="00253FB5">
            <w:pPr>
              <w:pStyle w:val="TableParagraph"/>
              <w:spacing w:line="360" w:lineRule="auto"/>
              <w:ind w:left="0"/>
              <w:rPr>
                <w:rFonts w:ascii="Arial Black" w:hAnsi="Arial Black"/>
                <w:sz w:val="15"/>
              </w:rPr>
            </w:pPr>
            <w:r>
              <w:br w:type="page"/>
            </w:r>
            <w:r w:rsidR="00C356BD" w:rsidRPr="00C356BD">
              <w:rPr>
                <w:rFonts w:ascii="Arial Black" w:hAnsi="Arial Black"/>
                <w:color w:val="685C53"/>
                <w:sz w:val="15"/>
              </w:rPr>
              <w:t>Приклад 1.29. Використання класів</w:t>
            </w:r>
          </w:p>
        </w:tc>
        <w:tc>
          <w:tcPr>
            <w:tcW w:w="771" w:type="dxa"/>
            <w:tcBorders>
              <w:left w:val="single" w:sz="6" w:space="0" w:color="666666"/>
              <w:right w:val="double" w:sz="2" w:space="0" w:color="666666"/>
            </w:tcBorders>
            <w:shd w:val="clear" w:color="auto" w:fill="CEE2D3"/>
          </w:tcPr>
          <w:p w14:paraId="3D37745C" w14:textId="77777777" w:rsidR="005E7977" w:rsidRDefault="00C542A1" w:rsidP="00253FB5">
            <w:pPr>
              <w:pStyle w:val="TableParagraph"/>
              <w:spacing w:line="360" w:lineRule="auto"/>
              <w:rPr>
                <w:rFonts w:ascii="Arial"/>
                <w:sz w:val="13"/>
              </w:rPr>
            </w:pPr>
            <w:r>
              <w:rPr>
                <w:rFonts w:ascii="Arial"/>
                <w:sz w:val="13"/>
              </w:rPr>
              <w:t>XHTML 1.0</w:t>
            </w:r>
          </w:p>
        </w:tc>
        <w:tc>
          <w:tcPr>
            <w:tcW w:w="621" w:type="dxa"/>
            <w:tcBorders>
              <w:left w:val="double" w:sz="2" w:space="0" w:color="666666"/>
              <w:right w:val="double" w:sz="2" w:space="0" w:color="666666"/>
            </w:tcBorders>
            <w:shd w:val="clear" w:color="auto" w:fill="CEE2D3"/>
          </w:tcPr>
          <w:p w14:paraId="1377CFE1" w14:textId="77777777" w:rsidR="005E7977" w:rsidRDefault="00C542A1" w:rsidP="00253FB5">
            <w:pPr>
              <w:pStyle w:val="TableParagraph"/>
              <w:spacing w:line="360" w:lineRule="auto"/>
              <w:ind w:left="46"/>
              <w:rPr>
                <w:rFonts w:ascii="Arial"/>
                <w:sz w:val="13"/>
              </w:rPr>
            </w:pPr>
            <w:r>
              <w:rPr>
                <w:rFonts w:ascii="Arial"/>
                <w:sz w:val="13"/>
              </w:rPr>
              <w:t>CSS 2.1</w:t>
            </w:r>
          </w:p>
        </w:tc>
        <w:tc>
          <w:tcPr>
            <w:tcW w:w="353" w:type="dxa"/>
            <w:tcBorders>
              <w:left w:val="double" w:sz="2" w:space="0" w:color="666666"/>
              <w:right w:val="single" w:sz="6" w:space="0" w:color="666666"/>
            </w:tcBorders>
            <w:shd w:val="clear" w:color="auto" w:fill="CEE2D3"/>
          </w:tcPr>
          <w:p w14:paraId="766EB823" w14:textId="77777777" w:rsidR="005E7977" w:rsidRDefault="00C542A1" w:rsidP="00253FB5">
            <w:pPr>
              <w:pStyle w:val="TableParagraph"/>
              <w:spacing w:line="360" w:lineRule="auto"/>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109B08E9" w14:textId="77777777" w:rsidR="005E7977" w:rsidRDefault="00C542A1" w:rsidP="00253FB5">
            <w:pPr>
              <w:pStyle w:val="TableParagraph"/>
              <w:spacing w:line="360" w:lineRule="auto"/>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26B17F3B" w14:textId="77777777" w:rsidR="005E7977" w:rsidRDefault="00C542A1" w:rsidP="00253FB5">
            <w:pPr>
              <w:pStyle w:val="TableParagraph"/>
              <w:spacing w:line="360" w:lineRule="auto"/>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026AB0D6" w14:textId="77777777" w:rsidR="005E7977" w:rsidRDefault="00C542A1" w:rsidP="00253FB5">
            <w:pPr>
              <w:pStyle w:val="TableParagraph"/>
              <w:spacing w:line="360" w:lineRule="auto"/>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520EB046" w14:textId="77777777" w:rsidR="005E7977" w:rsidRDefault="00C542A1" w:rsidP="00253FB5">
            <w:pPr>
              <w:pStyle w:val="TableParagraph"/>
              <w:spacing w:line="360" w:lineRule="auto"/>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188D3F8E" w14:textId="77777777" w:rsidR="005E7977" w:rsidRDefault="00C542A1" w:rsidP="00253FB5">
            <w:pPr>
              <w:pStyle w:val="TableParagraph"/>
              <w:spacing w:line="360" w:lineRule="auto"/>
              <w:ind w:left="39"/>
              <w:rPr>
                <w:rFonts w:ascii="Arial"/>
                <w:sz w:val="13"/>
              </w:rPr>
            </w:pPr>
            <w:r>
              <w:rPr>
                <w:rFonts w:ascii="Arial"/>
                <w:sz w:val="13"/>
              </w:rPr>
              <w:t>Sa 5</w:t>
            </w:r>
          </w:p>
        </w:tc>
        <w:tc>
          <w:tcPr>
            <w:tcW w:w="456" w:type="dxa"/>
            <w:tcBorders>
              <w:left w:val="single" w:sz="6" w:space="0" w:color="666666"/>
            </w:tcBorders>
            <w:shd w:val="clear" w:color="auto" w:fill="CEE2D3"/>
          </w:tcPr>
          <w:p w14:paraId="7DCBF80F" w14:textId="77777777" w:rsidR="005E7977" w:rsidRDefault="00C542A1" w:rsidP="00253FB5">
            <w:pPr>
              <w:pStyle w:val="TableParagraph"/>
              <w:spacing w:line="360" w:lineRule="auto"/>
              <w:ind w:left="38"/>
              <w:rPr>
                <w:rFonts w:ascii="Arial"/>
                <w:sz w:val="13"/>
              </w:rPr>
            </w:pPr>
            <w:r>
              <w:rPr>
                <w:rFonts w:ascii="Arial"/>
                <w:sz w:val="13"/>
              </w:rPr>
              <w:t>Fx 3.6</w:t>
            </w:r>
          </w:p>
        </w:tc>
      </w:tr>
      <w:tr w:rsidR="005E7977" w:rsidRPr="00097C12" w14:paraId="63EDE356" w14:textId="77777777" w:rsidTr="00602581">
        <w:trPr>
          <w:trHeight w:val="1134"/>
        </w:trPr>
        <w:tc>
          <w:tcPr>
            <w:tcW w:w="9211" w:type="dxa"/>
            <w:gridSpan w:val="10"/>
            <w:shd w:val="clear" w:color="auto" w:fill="F8F7F2"/>
          </w:tcPr>
          <w:p w14:paraId="15393F93" w14:textId="77777777" w:rsidR="005E7977" w:rsidRPr="00EB5600" w:rsidRDefault="00C542A1" w:rsidP="00E50F55">
            <w:pPr>
              <w:pStyle w:val="TableParagraph"/>
              <w:ind w:left="254" w:right="4061" w:hanging="180"/>
              <w:rPr>
                <w:sz w:val="15"/>
                <w:lang w:val="en-US"/>
              </w:rPr>
            </w:pPr>
            <w:r w:rsidRPr="00EB5600">
              <w:rPr>
                <w:sz w:val="15"/>
                <w:lang w:val="en-US"/>
              </w:rPr>
              <w:t xml:space="preserve">&lt;!DOCTYPE html PUBLIC "-//W3C//DTD XHTML 1.0 Strict//EN" </w:t>
            </w:r>
            <w:r w:rsidR="003D6273">
              <w:fldChar w:fldCharType="begin"/>
            </w:r>
            <w:r w:rsidR="003D6273" w:rsidRPr="003D6273">
              <w:rPr>
                <w:lang w:val="en-US"/>
                <w:rPrChange w:id="744" w:author="Пользователь Windows" w:date="2019-12-19T05:26:00Z">
                  <w:rPr/>
                </w:rPrChange>
              </w:rPr>
              <w:instrText>HYPERLINK "http://www.w3.org/TR/xhtml1/DTD/xhtml1-strict.dtd" \h</w:instrText>
            </w:r>
            <w:r w:rsidR="003D6273">
              <w:fldChar w:fldCharType="separate"/>
            </w:r>
            <w:r w:rsidRPr="00EB5600">
              <w:rPr>
                <w:sz w:val="15"/>
                <w:lang w:val="en-US"/>
              </w:rPr>
              <w:t>"http://www.w3.org/TR/xhtml1/DTD/xhtml1</w:t>
            </w:r>
            <w:r w:rsidR="003D6273">
              <w:fldChar w:fldCharType="end"/>
            </w:r>
            <w:r w:rsidRPr="00EB5600">
              <w:rPr>
                <w:sz w:val="15"/>
                <w:lang w:val="en-US"/>
              </w:rPr>
              <w:t>-</w:t>
            </w:r>
            <w:r w:rsidR="003D6273">
              <w:fldChar w:fldCharType="begin"/>
            </w:r>
            <w:r w:rsidR="003D6273" w:rsidRPr="003D6273">
              <w:rPr>
                <w:lang w:val="en-US"/>
                <w:rPrChange w:id="745" w:author="Пользователь Windows" w:date="2019-12-19T05:26:00Z">
                  <w:rPr/>
                </w:rPrChange>
              </w:rPr>
              <w:instrText>HYPERLINK "http://www.w3.org/TR/xhtml1/DTD/xhtml1-strict.dtd" \h</w:instrText>
            </w:r>
            <w:r w:rsidR="003D6273">
              <w:fldChar w:fldCharType="separate"/>
            </w:r>
            <w:r w:rsidRPr="00EB5600">
              <w:rPr>
                <w:sz w:val="15"/>
                <w:lang w:val="en-US"/>
              </w:rPr>
              <w:t>strict.dtd"&gt;</w:t>
            </w:r>
            <w:r w:rsidR="003D6273">
              <w:fldChar w:fldCharType="end"/>
            </w:r>
          </w:p>
          <w:p w14:paraId="5048A825" w14:textId="77777777" w:rsidR="005E7977" w:rsidRPr="00EB5600" w:rsidRDefault="00C542A1" w:rsidP="00E50F55">
            <w:pPr>
              <w:pStyle w:val="TableParagraph"/>
              <w:ind w:left="74"/>
              <w:rPr>
                <w:sz w:val="15"/>
                <w:lang w:val="en-US"/>
              </w:rPr>
            </w:pPr>
            <w:r w:rsidRPr="00EB5600">
              <w:rPr>
                <w:sz w:val="15"/>
                <w:lang w:val="en-US"/>
              </w:rPr>
              <w:t xml:space="preserve">&lt;html </w:t>
            </w:r>
            <w:r w:rsidR="003D6273">
              <w:fldChar w:fldCharType="begin"/>
            </w:r>
            <w:r w:rsidR="003D6273" w:rsidRPr="003D6273">
              <w:rPr>
                <w:lang w:val="en-US"/>
                <w:rPrChange w:id="746" w:author="Пользователь Windows" w:date="2019-12-19T05:26:00Z">
                  <w:rPr/>
                </w:rPrChange>
              </w:rPr>
              <w:instrText>HYPERLINK "http://www.w3.org/1999/xhtml" \h</w:instrText>
            </w:r>
            <w:r w:rsidR="003D6273">
              <w:fldChar w:fldCharType="separate"/>
            </w:r>
            <w:r w:rsidRPr="00EB5600">
              <w:rPr>
                <w:sz w:val="15"/>
                <w:lang w:val="en-US"/>
              </w:rPr>
              <w:t>xmlns="http://www.w3.org/1999/xhtml"&gt;</w:t>
            </w:r>
            <w:r w:rsidR="003D6273">
              <w:fldChar w:fldCharType="end"/>
            </w:r>
          </w:p>
          <w:p w14:paraId="0E6760B2" w14:textId="77777777" w:rsidR="005E7977" w:rsidRPr="00EB5600" w:rsidRDefault="00C542A1" w:rsidP="00E50F55">
            <w:pPr>
              <w:pStyle w:val="TableParagraph"/>
              <w:ind w:left="164"/>
              <w:rPr>
                <w:sz w:val="15"/>
                <w:lang w:val="en-US"/>
              </w:rPr>
            </w:pPr>
            <w:r w:rsidRPr="00EB5600">
              <w:rPr>
                <w:sz w:val="15"/>
                <w:lang w:val="en-US"/>
              </w:rPr>
              <w:t>&lt;head&gt;</w:t>
            </w:r>
          </w:p>
          <w:p w14:paraId="2EF54A8E" w14:textId="77777777" w:rsidR="005E7977" w:rsidRPr="00EB5600" w:rsidRDefault="00C542A1" w:rsidP="00E50F55">
            <w:pPr>
              <w:pStyle w:val="TableParagraph"/>
              <w:ind w:left="254"/>
              <w:rPr>
                <w:sz w:val="15"/>
                <w:lang w:val="en-US"/>
              </w:rPr>
            </w:pPr>
            <w:r w:rsidRPr="00EB5600">
              <w:rPr>
                <w:sz w:val="15"/>
                <w:lang w:val="en-US"/>
              </w:rPr>
              <w:t>&lt;meta http-equiv="Content-Type" content="text/html; charset=utf-8" /&gt;</w:t>
            </w:r>
          </w:p>
          <w:p w14:paraId="133A04C7" w14:textId="77777777" w:rsidR="005E7977" w:rsidRPr="00EB5600" w:rsidRDefault="00C542A1" w:rsidP="00E50F55">
            <w:pPr>
              <w:pStyle w:val="TableParagraph"/>
              <w:ind w:left="246"/>
              <w:rPr>
                <w:sz w:val="15"/>
                <w:lang w:val="en-US"/>
              </w:rPr>
            </w:pPr>
            <w:r w:rsidRPr="00EB5600">
              <w:rPr>
                <w:sz w:val="15"/>
                <w:lang w:val="en-US"/>
              </w:rPr>
              <w:t>&lt;title&gt;</w:t>
            </w:r>
            <w:r w:rsidR="00C356BD">
              <w:rPr>
                <w:sz w:val="15"/>
              </w:rPr>
              <w:t>Класи</w:t>
            </w:r>
            <w:r w:rsidRPr="00EB5600">
              <w:rPr>
                <w:sz w:val="15"/>
                <w:lang w:val="en-US"/>
              </w:rPr>
              <w:t>&lt;/title&gt;</w:t>
            </w:r>
          </w:p>
          <w:p w14:paraId="33D5FBF1" w14:textId="77777777" w:rsidR="005E7977" w:rsidRDefault="00C542A1" w:rsidP="00E50F55">
            <w:pPr>
              <w:pStyle w:val="TableParagraph"/>
              <w:ind w:left="254"/>
              <w:rPr>
                <w:sz w:val="15"/>
                <w:lang w:val="en-US"/>
              </w:rPr>
            </w:pPr>
            <w:r w:rsidRPr="00EB5600">
              <w:rPr>
                <w:sz w:val="15"/>
                <w:lang w:val="en-US"/>
              </w:rPr>
              <w:t>&lt;style type="text/css"&gt;</w:t>
            </w:r>
          </w:p>
          <w:p w14:paraId="332F287D" w14:textId="77777777" w:rsidR="00A67F73" w:rsidRPr="00412CAE" w:rsidRDefault="00A67F73" w:rsidP="00E50F55">
            <w:pPr>
              <w:ind w:left="344"/>
              <w:rPr>
                <w:rFonts w:ascii="Courier New"/>
                <w:sz w:val="15"/>
                <w:lang w:val="en-US"/>
              </w:rPr>
            </w:pPr>
            <w:r w:rsidRPr="00412CAE">
              <w:rPr>
                <w:rFonts w:ascii="Courier New"/>
                <w:sz w:val="15"/>
                <w:lang w:val="en-US"/>
              </w:rPr>
              <w:t>.gost {</w:t>
            </w:r>
          </w:p>
          <w:p w14:paraId="33311861" w14:textId="77777777" w:rsidR="00A67F73" w:rsidRPr="00412CAE" w:rsidRDefault="00A67F73" w:rsidP="00E50F55">
            <w:pPr>
              <w:ind w:left="417"/>
              <w:rPr>
                <w:rFonts w:ascii="Courier New" w:hAnsi="Courier New"/>
                <w:sz w:val="15"/>
                <w:lang w:val="en-US"/>
              </w:rPr>
            </w:pPr>
            <w:r w:rsidRPr="00412CAE">
              <w:rPr>
                <w:rFonts w:ascii="Courier New" w:hAnsi="Courier New"/>
                <w:sz w:val="15"/>
                <w:lang w:val="en-US"/>
              </w:rPr>
              <w:t xml:space="preserve">color: green; /* </w:t>
            </w:r>
            <w:r>
              <w:rPr>
                <w:rFonts w:ascii="Courier New" w:hAnsi="Courier New"/>
                <w:sz w:val="15"/>
                <w:lang w:val="uk-UA"/>
              </w:rPr>
              <w:t>Колір</w:t>
            </w:r>
            <w:r w:rsidRPr="00412CAE">
              <w:rPr>
                <w:rFonts w:ascii="Courier New" w:hAnsi="Courier New"/>
                <w:sz w:val="15"/>
                <w:lang w:val="en-US"/>
              </w:rPr>
              <w:t xml:space="preserve"> </w:t>
            </w:r>
            <w:r>
              <w:rPr>
                <w:rFonts w:ascii="Courier New" w:hAnsi="Courier New"/>
                <w:sz w:val="15"/>
              </w:rPr>
              <w:t>текста</w:t>
            </w:r>
            <w:r w:rsidRPr="00412CAE">
              <w:rPr>
                <w:rFonts w:ascii="Courier New" w:hAnsi="Courier New"/>
                <w:sz w:val="15"/>
                <w:lang w:val="en-US"/>
              </w:rPr>
              <w:t xml:space="preserve"> */</w:t>
            </w:r>
          </w:p>
          <w:p w14:paraId="7D811A53" w14:textId="77777777" w:rsidR="00A67F73" w:rsidRDefault="00A67F73" w:rsidP="00E50F55">
            <w:pPr>
              <w:ind w:left="417"/>
              <w:rPr>
                <w:rFonts w:ascii="Courier New" w:hAnsi="Courier New"/>
                <w:sz w:val="15"/>
              </w:rPr>
            </w:pPr>
            <w:r>
              <w:rPr>
                <w:rFonts w:ascii="Courier New" w:hAnsi="Courier New"/>
                <w:sz w:val="15"/>
              </w:rPr>
              <w:t xml:space="preserve">font-weight: bold; /* </w:t>
            </w:r>
            <w:r>
              <w:rPr>
                <w:rFonts w:ascii="Courier New" w:hAnsi="Courier New"/>
                <w:sz w:val="15"/>
                <w:lang w:val="uk-UA"/>
              </w:rPr>
              <w:t>Ж</w:t>
            </w:r>
            <w:r w:rsidRPr="00C356BD">
              <w:rPr>
                <w:rFonts w:ascii="Courier New" w:hAnsi="Courier New"/>
                <w:sz w:val="15"/>
              </w:rPr>
              <w:t xml:space="preserve">ирне накреслення </w:t>
            </w:r>
            <w:r>
              <w:rPr>
                <w:rFonts w:ascii="Courier New" w:hAnsi="Courier New"/>
                <w:sz w:val="15"/>
              </w:rPr>
              <w:t>*/</w:t>
            </w:r>
          </w:p>
          <w:p w14:paraId="5CDBE13B" w14:textId="77777777" w:rsidR="00A67F73" w:rsidRPr="00412CAE" w:rsidRDefault="00A67F73" w:rsidP="00E50F55">
            <w:pPr>
              <w:ind w:left="344"/>
              <w:rPr>
                <w:rFonts w:ascii="Courier New"/>
                <w:sz w:val="15"/>
                <w:lang w:val="en-US"/>
              </w:rPr>
            </w:pPr>
            <w:r w:rsidRPr="00412CAE">
              <w:rPr>
                <w:rFonts w:ascii="Courier New"/>
                <w:sz w:val="15"/>
                <w:lang w:val="en-US"/>
              </w:rPr>
              <w:t>}</w:t>
            </w:r>
          </w:p>
          <w:p w14:paraId="7A5C70AB" w14:textId="77777777" w:rsidR="00A67F73" w:rsidRPr="00412CAE" w:rsidRDefault="00A67F73" w:rsidP="00E50F55">
            <w:pPr>
              <w:ind w:left="344"/>
              <w:rPr>
                <w:rFonts w:ascii="Courier New"/>
                <w:sz w:val="15"/>
                <w:lang w:val="en-US"/>
              </w:rPr>
            </w:pPr>
            <w:r w:rsidRPr="00412CAE">
              <w:rPr>
                <w:rFonts w:ascii="Courier New"/>
                <w:sz w:val="15"/>
                <w:lang w:val="en-US"/>
              </w:rPr>
              <w:t>.term {</w:t>
            </w:r>
          </w:p>
          <w:p w14:paraId="475B40F7" w14:textId="77777777" w:rsidR="00A67F73" w:rsidRPr="00C356BD" w:rsidRDefault="00A67F73" w:rsidP="00E50F55">
            <w:pPr>
              <w:ind w:left="417"/>
              <w:rPr>
                <w:rFonts w:ascii="Courier New" w:hAnsi="Courier New"/>
                <w:sz w:val="15"/>
                <w:lang w:val="en-US"/>
              </w:rPr>
            </w:pPr>
            <w:r w:rsidRPr="00C356BD">
              <w:rPr>
                <w:rFonts w:ascii="Courier New" w:hAnsi="Courier New"/>
                <w:sz w:val="15"/>
                <w:lang w:val="en-US"/>
              </w:rPr>
              <w:t xml:space="preserve">border-bottom: 1px dashed red; /* </w:t>
            </w:r>
            <w:r w:rsidRPr="00C356BD">
              <w:rPr>
                <w:rFonts w:ascii="Courier New" w:hAnsi="Courier New"/>
                <w:sz w:val="15"/>
              </w:rPr>
              <w:t>Підкреслення</w:t>
            </w:r>
            <w:r w:rsidRPr="00C356BD">
              <w:rPr>
                <w:rFonts w:ascii="Courier New" w:hAnsi="Courier New"/>
                <w:sz w:val="15"/>
                <w:lang w:val="en-US"/>
              </w:rPr>
              <w:t xml:space="preserve"> </w:t>
            </w:r>
            <w:r w:rsidRPr="00C356BD">
              <w:rPr>
                <w:rFonts w:ascii="Courier New" w:hAnsi="Courier New"/>
                <w:sz w:val="15"/>
              </w:rPr>
              <w:t>під</w:t>
            </w:r>
            <w:r w:rsidRPr="00C356BD">
              <w:rPr>
                <w:rFonts w:ascii="Courier New" w:hAnsi="Courier New"/>
                <w:sz w:val="15"/>
                <w:lang w:val="en-US"/>
              </w:rPr>
              <w:t xml:space="preserve"> </w:t>
            </w:r>
            <w:r w:rsidRPr="00C356BD">
              <w:rPr>
                <w:rFonts w:ascii="Courier New" w:hAnsi="Courier New"/>
                <w:sz w:val="15"/>
              </w:rPr>
              <w:t>текстом</w:t>
            </w:r>
            <w:r w:rsidRPr="00C356BD">
              <w:rPr>
                <w:rFonts w:ascii="Courier New" w:hAnsi="Courier New"/>
                <w:sz w:val="15"/>
                <w:lang w:val="en-US"/>
              </w:rPr>
              <w:t xml:space="preserve"> */</w:t>
            </w:r>
          </w:p>
          <w:p w14:paraId="12D80C7D" w14:textId="77777777" w:rsidR="00A67F73" w:rsidRPr="00EB5600" w:rsidRDefault="00A67F73" w:rsidP="00E50F55">
            <w:pPr>
              <w:ind w:left="344"/>
              <w:rPr>
                <w:rFonts w:ascii="Courier New"/>
                <w:sz w:val="15"/>
                <w:lang w:val="en-US"/>
              </w:rPr>
            </w:pPr>
            <w:r w:rsidRPr="00EB5600">
              <w:rPr>
                <w:rFonts w:ascii="Courier New"/>
                <w:sz w:val="15"/>
                <w:lang w:val="en-US"/>
              </w:rPr>
              <w:t>}</w:t>
            </w:r>
          </w:p>
          <w:p w14:paraId="0563D933" w14:textId="77777777" w:rsidR="00A67F73" w:rsidRPr="00EB5600" w:rsidRDefault="00A67F73" w:rsidP="00E50F55">
            <w:pPr>
              <w:ind w:left="254"/>
              <w:rPr>
                <w:rFonts w:ascii="Courier New"/>
                <w:sz w:val="15"/>
                <w:lang w:val="en-US"/>
              </w:rPr>
            </w:pPr>
            <w:r w:rsidRPr="00EB5600">
              <w:rPr>
                <w:rFonts w:ascii="Courier New"/>
                <w:sz w:val="15"/>
                <w:lang w:val="en-US"/>
              </w:rPr>
              <w:t>&lt;/style&gt;</w:t>
            </w:r>
          </w:p>
          <w:p w14:paraId="62903F6F" w14:textId="77777777" w:rsidR="00A67F73" w:rsidRPr="00EB5600" w:rsidRDefault="00A67F73" w:rsidP="00E50F55">
            <w:pPr>
              <w:ind w:left="164"/>
              <w:rPr>
                <w:rFonts w:ascii="Courier New"/>
                <w:sz w:val="15"/>
                <w:lang w:val="en-US"/>
              </w:rPr>
            </w:pPr>
            <w:r w:rsidRPr="00EB5600">
              <w:rPr>
                <w:rFonts w:ascii="Courier New"/>
                <w:sz w:val="15"/>
                <w:lang w:val="en-US"/>
              </w:rPr>
              <w:t>&lt;/head&gt;</w:t>
            </w:r>
          </w:p>
          <w:p w14:paraId="52DE7138" w14:textId="77777777" w:rsidR="00A67F73" w:rsidRPr="00EB5600" w:rsidRDefault="00A67F73" w:rsidP="00E50F55">
            <w:pPr>
              <w:ind w:left="164"/>
              <w:rPr>
                <w:rFonts w:ascii="Courier New"/>
                <w:sz w:val="15"/>
                <w:lang w:val="en-US"/>
              </w:rPr>
            </w:pPr>
            <w:r w:rsidRPr="00EB5600">
              <w:rPr>
                <w:rFonts w:ascii="Courier New"/>
                <w:sz w:val="15"/>
                <w:lang w:val="en-US"/>
              </w:rPr>
              <w:t>&lt;body&gt;</w:t>
            </w:r>
          </w:p>
          <w:p w14:paraId="3AAA60C3" w14:textId="77777777" w:rsidR="00A67F73" w:rsidRDefault="00A67F73" w:rsidP="00E50F55">
            <w:pPr>
              <w:ind w:left="588" w:right="2249" w:hanging="257"/>
              <w:rPr>
                <w:rFonts w:ascii="Courier New" w:hAnsi="Courier New"/>
                <w:sz w:val="15"/>
              </w:rPr>
            </w:pPr>
            <w:r w:rsidRPr="00EB5600">
              <w:rPr>
                <w:rFonts w:ascii="Courier New" w:hAnsi="Courier New"/>
                <w:sz w:val="15"/>
                <w:lang w:val="en-US"/>
              </w:rPr>
              <w:t>&lt;p&gt;</w:t>
            </w:r>
            <w:r>
              <w:rPr>
                <w:rFonts w:ascii="Courier New" w:hAnsi="Courier New"/>
                <w:sz w:val="15"/>
                <w:lang w:val="uk-UA"/>
              </w:rPr>
              <w:t>Згідно</w:t>
            </w:r>
            <w:r w:rsidRPr="00EB5600">
              <w:rPr>
                <w:rFonts w:ascii="Courier New" w:hAnsi="Courier New"/>
                <w:sz w:val="15"/>
                <w:lang w:val="en-US"/>
              </w:rPr>
              <w:t xml:space="preserve"> &lt;span class="gost"&gt;</w:t>
            </w:r>
            <w:r>
              <w:rPr>
                <w:rFonts w:ascii="Courier New" w:hAnsi="Courier New"/>
                <w:sz w:val="15"/>
              </w:rPr>
              <w:t>ГОСТ</w:t>
            </w:r>
            <w:r w:rsidRPr="00EB5600">
              <w:rPr>
                <w:rFonts w:ascii="Courier New" w:hAnsi="Courier New"/>
                <w:sz w:val="15"/>
                <w:lang w:val="en-US"/>
              </w:rPr>
              <w:t xml:space="preserve"> 12.1.003-83 </w:t>
            </w:r>
            <w:r>
              <w:rPr>
                <w:rFonts w:ascii="Courier New" w:hAnsi="Courier New"/>
                <w:sz w:val="15"/>
              </w:rPr>
              <w:t>ССБТ</w:t>
            </w:r>
            <w:r w:rsidRPr="00EB5600">
              <w:rPr>
                <w:rFonts w:ascii="Courier New" w:hAnsi="Courier New"/>
                <w:sz w:val="15"/>
                <w:lang w:val="en-US"/>
              </w:rPr>
              <w:t xml:space="preserve"> &amp;quot;</w:t>
            </w:r>
            <w:r>
              <w:rPr>
                <w:rFonts w:ascii="Courier New" w:hAnsi="Courier New"/>
                <w:sz w:val="15"/>
              </w:rPr>
              <w:t>Шум</w:t>
            </w:r>
            <w:r w:rsidRPr="00EB5600">
              <w:rPr>
                <w:rFonts w:ascii="Courier New" w:hAnsi="Courier New"/>
                <w:sz w:val="15"/>
                <w:lang w:val="en-US"/>
              </w:rPr>
              <w:t xml:space="preserve">. </w:t>
            </w:r>
            <w:r w:rsidRPr="00C356BD">
              <w:rPr>
                <w:rFonts w:ascii="Courier New" w:hAnsi="Courier New"/>
                <w:sz w:val="15"/>
              </w:rPr>
              <w:t>Загальні</w:t>
            </w:r>
            <w:r w:rsidRPr="00C356BD">
              <w:rPr>
                <w:rFonts w:ascii="Courier New" w:hAnsi="Courier New"/>
                <w:sz w:val="15"/>
                <w:lang w:val="en-US"/>
              </w:rPr>
              <w:t xml:space="preserve"> </w:t>
            </w:r>
            <w:r w:rsidRPr="00C356BD">
              <w:rPr>
                <w:rFonts w:ascii="Courier New" w:hAnsi="Courier New"/>
                <w:sz w:val="15"/>
              </w:rPr>
              <w:t>вимоги</w:t>
            </w:r>
            <w:r w:rsidRPr="00C356BD">
              <w:rPr>
                <w:rFonts w:ascii="Courier New" w:hAnsi="Courier New"/>
                <w:sz w:val="15"/>
                <w:lang w:val="en-US"/>
              </w:rPr>
              <w:t xml:space="preserve"> </w:t>
            </w:r>
            <w:r w:rsidRPr="00C356BD">
              <w:rPr>
                <w:rFonts w:ascii="Courier New" w:hAnsi="Courier New"/>
                <w:sz w:val="15"/>
              </w:rPr>
              <w:t>безпеки</w:t>
            </w:r>
            <w:r w:rsidRPr="00C356BD">
              <w:rPr>
                <w:rFonts w:ascii="Courier New" w:hAnsi="Courier New"/>
                <w:sz w:val="15"/>
                <w:lang w:val="en-US"/>
              </w:rPr>
              <w:t xml:space="preserve"> &amp;quot;&lt;/span&gt;, </w:t>
            </w:r>
            <w:r>
              <w:rPr>
                <w:rFonts w:ascii="Courier New" w:hAnsi="Courier New"/>
                <w:sz w:val="15"/>
              </w:rPr>
              <w:t>шумовою</w:t>
            </w:r>
            <w:r w:rsidRPr="00C356BD">
              <w:rPr>
                <w:rFonts w:ascii="Courier New" w:hAnsi="Courier New"/>
                <w:sz w:val="15"/>
                <w:lang w:val="en-US"/>
              </w:rPr>
              <w:t xml:space="preserve"> </w:t>
            </w:r>
            <w:r w:rsidRPr="00C356BD">
              <w:rPr>
                <w:rFonts w:ascii="Courier New" w:hAnsi="Courier New"/>
                <w:sz w:val="15"/>
              </w:rPr>
              <w:t>характеристикою</w:t>
            </w:r>
            <w:r w:rsidRPr="00C356BD">
              <w:rPr>
                <w:rFonts w:ascii="Courier New" w:hAnsi="Courier New"/>
                <w:sz w:val="15"/>
                <w:lang w:val="en-US"/>
              </w:rPr>
              <w:t xml:space="preserve"> </w:t>
            </w:r>
            <w:r w:rsidRPr="00C356BD">
              <w:rPr>
                <w:rFonts w:ascii="Courier New" w:hAnsi="Courier New"/>
                <w:sz w:val="15"/>
              </w:rPr>
              <w:t>робочих</w:t>
            </w:r>
            <w:r w:rsidRPr="00C356BD">
              <w:rPr>
                <w:rFonts w:ascii="Courier New" w:hAnsi="Courier New"/>
                <w:sz w:val="15"/>
                <w:lang w:val="en-US"/>
              </w:rPr>
              <w:t xml:space="preserve"> </w:t>
            </w:r>
            <w:r w:rsidRPr="00C356BD">
              <w:rPr>
                <w:rFonts w:ascii="Courier New" w:hAnsi="Courier New"/>
                <w:sz w:val="15"/>
              </w:rPr>
              <w:t>місць</w:t>
            </w:r>
            <w:r w:rsidRPr="00C356BD">
              <w:rPr>
                <w:rFonts w:ascii="Courier New" w:hAnsi="Courier New"/>
                <w:sz w:val="15"/>
                <w:lang w:val="en-US"/>
              </w:rPr>
              <w:t xml:space="preserve"> </w:t>
            </w:r>
            <w:r w:rsidRPr="00C356BD">
              <w:rPr>
                <w:rFonts w:ascii="Courier New" w:hAnsi="Courier New"/>
                <w:sz w:val="15"/>
              </w:rPr>
              <w:t>при</w:t>
            </w:r>
            <w:r w:rsidRPr="00C356BD">
              <w:rPr>
                <w:rFonts w:ascii="Courier New" w:hAnsi="Courier New"/>
                <w:sz w:val="15"/>
                <w:lang w:val="en-US"/>
              </w:rPr>
              <w:t xml:space="preserve"> </w:t>
            </w:r>
            <w:r w:rsidRPr="00C356BD">
              <w:rPr>
                <w:rFonts w:ascii="Courier New" w:hAnsi="Courier New"/>
                <w:sz w:val="15"/>
              </w:rPr>
              <w:t>постійному</w:t>
            </w:r>
            <w:r w:rsidRPr="00C356BD">
              <w:rPr>
                <w:rFonts w:ascii="Courier New" w:hAnsi="Courier New"/>
                <w:sz w:val="15"/>
                <w:lang w:val="en-US"/>
              </w:rPr>
              <w:t xml:space="preserve"> </w:t>
            </w:r>
            <w:r w:rsidRPr="00C356BD">
              <w:rPr>
                <w:rFonts w:ascii="Courier New" w:hAnsi="Courier New"/>
                <w:sz w:val="15"/>
              </w:rPr>
              <w:t>шумі</w:t>
            </w:r>
            <w:r w:rsidRPr="00C356BD">
              <w:rPr>
                <w:rFonts w:ascii="Courier New" w:hAnsi="Courier New"/>
                <w:sz w:val="15"/>
                <w:lang w:val="en-US"/>
              </w:rPr>
              <w:t xml:space="preserve"> </w:t>
            </w:r>
            <w:r w:rsidRPr="00C356BD">
              <w:rPr>
                <w:rFonts w:ascii="Courier New" w:hAnsi="Courier New"/>
                <w:sz w:val="15"/>
              </w:rPr>
              <w:t>є</w:t>
            </w:r>
            <w:r w:rsidRPr="00C356BD">
              <w:rPr>
                <w:rFonts w:ascii="Courier New" w:hAnsi="Courier New"/>
                <w:sz w:val="15"/>
                <w:lang w:val="en-US"/>
              </w:rPr>
              <w:t xml:space="preserve"> </w:t>
            </w:r>
            <w:r w:rsidRPr="00C356BD">
              <w:rPr>
                <w:rFonts w:ascii="Courier New" w:hAnsi="Courier New"/>
                <w:sz w:val="15"/>
              </w:rPr>
              <w:t>рівні</w:t>
            </w:r>
            <w:r w:rsidRPr="00C356BD">
              <w:rPr>
                <w:rFonts w:ascii="Courier New" w:hAnsi="Courier New"/>
                <w:sz w:val="15"/>
                <w:lang w:val="en-US"/>
              </w:rPr>
              <w:t xml:space="preserve"> </w:t>
            </w:r>
            <w:r w:rsidRPr="00C356BD">
              <w:rPr>
                <w:rFonts w:ascii="Courier New" w:hAnsi="Courier New"/>
                <w:sz w:val="15"/>
              </w:rPr>
              <w:t>звукового</w:t>
            </w:r>
            <w:r w:rsidRPr="00C356BD">
              <w:rPr>
                <w:rFonts w:ascii="Courier New" w:hAnsi="Courier New"/>
                <w:sz w:val="15"/>
                <w:lang w:val="en-US"/>
              </w:rPr>
              <w:t xml:space="preserve"> </w:t>
            </w:r>
            <w:r w:rsidRPr="00C356BD">
              <w:rPr>
                <w:rFonts w:ascii="Courier New" w:hAnsi="Courier New"/>
                <w:sz w:val="15"/>
              </w:rPr>
              <w:t>тиску</w:t>
            </w:r>
            <w:r w:rsidRPr="00C356BD">
              <w:rPr>
                <w:rFonts w:ascii="Courier New" w:hAnsi="Courier New"/>
                <w:sz w:val="15"/>
                <w:lang w:val="en-US"/>
              </w:rPr>
              <w:t xml:space="preserve"> </w:t>
            </w:r>
            <w:r w:rsidRPr="00C356BD">
              <w:rPr>
                <w:rFonts w:ascii="Courier New" w:hAnsi="Courier New"/>
                <w:sz w:val="15"/>
              </w:rPr>
              <w:t>в</w:t>
            </w:r>
            <w:r w:rsidRPr="00C356BD">
              <w:rPr>
                <w:rFonts w:ascii="Courier New" w:hAnsi="Courier New"/>
                <w:sz w:val="15"/>
                <w:lang w:val="en-US"/>
              </w:rPr>
              <w:t xml:space="preserve"> </w:t>
            </w:r>
            <w:r w:rsidRPr="00C356BD">
              <w:rPr>
                <w:rFonts w:ascii="Courier New" w:hAnsi="Courier New"/>
                <w:sz w:val="15"/>
              </w:rPr>
              <w:t>децибелах</w:t>
            </w:r>
            <w:r w:rsidRPr="00C356BD">
              <w:rPr>
                <w:rFonts w:ascii="Courier New" w:hAnsi="Courier New"/>
                <w:sz w:val="15"/>
                <w:lang w:val="en-US"/>
              </w:rPr>
              <w:t xml:space="preserve"> </w:t>
            </w:r>
            <w:r w:rsidRPr="00C356BD">
              <w:rPr>
                <w:rFonts w:ascii="Courier New" w:hAnsi="Courier New"/>
                <w:sz w:val="15"/>
              </w:rPr>
              <w:t>в</w:t>
            </w:r>
            <w:r w:rsidRPr="00C356BD">
              <w:rPr>
                <w:rFonts w:ascii="Courier New" w:hAnsi="Courier New"/>
                <w:sz w:val="15"/>
                <w:lang w:val="en-US"/>
              </w:rPr>
              <w:t xml:space="preserve"> </w:t>
            </w:r>
            <w:r w:rsidRPr="00C356BD">
              <w:rPr>
                <w:rFonts w:ascii="Courier New" w:hAnsi="Courier New"/>
                <w:sz w:val="15"/>
              </w:rPr>
              <w:t>октавних</w:t>
            </w:r>
            <w:r w:rsidRPr="00C356BD">
              <w:rPr>
                <w:rFonts w:ascii="Courier New" w:hAnsi="Courier New"/>
                <w:sz w:val="15"/>
                <w:lang w:val="en-US"/>
              </w:rPr>
              <w:t xml:space="preserve"> </w:t>
            </w:r>
            <w:r w:rsidRPr="00C356BD">
              <w:rPr>
                <w:rFonts w:ascii="Courier New" w:hAnsi="Courier New"/>
                <w:sz w:val="15"/>
              </w:rPr>
              <w:t>смугах</w:t>
            </w:r>
            <w:r w:rsidRPr="00C356BD">
              <w:rPr>
                <w:rFonts w:ascii="Courier New" w:hAnsi="Courier New"/>
                <w:sz w:val="15"/>
                <w:lang w:val="en-US"/>
              </w:rPr>
              <w:t xml:space="preserve">. </w:t>
            </w:r>
            <w:r w:rsidRPr="00C356BD">
              <w:rPr>
                <w:rFonts w:ascii="Courier New" w:hAnsi="Courier New"/>
                <w:sz w:val="15"/>
              </w:rPr>
              <w:t>Сукупність таких рівнів називається</w:t>
            </w:r>
          </w:p>
          <w:p w14:paraId="354EF680" w14:textId="77777777" w:rsidR="00A67F73" w:rsidRDefault="00A67F73" w:rsidP="00E50F55">
            <w:pPr>
              <w:ind w:left="588" w:right="2299"/>
              <w:rPr>
                <w:rFonts w:ascii="Courier New" w:hAnsi="Courier New"/>
                <w:sz w:val="15"/>
              </w:rPr>
            </w:pPr>
            <w:r>
              <w:rPr>
                <w:rFonts w:ascii="Courier New" w:hAnsi="Courier New"/>
                <w:sz w:val="15"/>
              </w:rPr>
              <w:t>&lt;b class="term"&gt;</w:t>
            </w:r>
            <w:r w:rsidRPr="00C356BD">
              <w:t xml:space="preserve"> </w:t>
            </w:r>
            <w:r w:rsidRPr="00C356BD">
              <w:rPr>
                <w:rFonts w:ascii="Courier New" w:hAnsi="Courier New"/>
                <w:sz w:val="15"/>
              </w:rPr>
              <w:t>граничним спектром &lt;/b&gt;, номер якого чисельно дорівнює рівню звукового тиску в октавной смузі зі среднегеометрической частотою</w:t>
            </w:r>
            <w:r>
              <w:rPr>
                <w:rFonts w:ascii="Courier New" w:hAnsi="Courier New"/>
                <w:sz w:val="15"/>
              </w:rPr>
              <w:t xml:space="preserve"> 1000&amp;nbsp;Гц.&lt;/p&gt;</w:t>
            </w:r>
          </w:p>
          <w:p w14:paraId="3153684A" w14:textId="77777777" w:rsidR="00A67F73" w:rsidRDefault="00A67F73" w:rsidP="00E50F55">
            <w:pPr>
              <w:ind w:left="164"/>
              <w:rPr>
                <w:rFonts w:ascii="Courier New"/>
                <w:sz w:val="15"/>
              </w:rPr>
            </w:pPr>
            <w:r>
              <w:rPr>
                <w:rFonts w:ascii="Courier New"/>
                <w:sz w:val="15"/>
              </w:rPr>
              <w:t>&lt;/body&gt;</w:t>
            </w:r>
          </w:p>
          <w:p w14:paraId="67D4A5EA" w14:textId="77777777" w:rsidR="00A67F73" w:rsidRPr="00EB5600" w:rsidRDefault="00A67F73" w:rsidP="00E50F55">
            <w:pPr>
              <w:ind w:left="74"/>
              <w:rPr>
                <w:sz w:val="15"/>
                <w:lang w:val="en-US"/>
              </w:rPr>
            </w:pPr>
            <w:r>
              <w:rPr>
                <w:rFonts w:ascii="Courier New"/>
                <w:sz w:val="15"/>
              </w:rPr>
              <w:t>&lt;/html&gt;</w:t>
            </w:r>
          </w:p>
        </w:tc>
      </w:tr>
    </w:tbl>
    <w:p w14:paraId="38375892" w14:textId="77777777" w:rsidR="00602581" w:rsidRDefault="00602581" w:rsidP="00253FB5">
      <w:pPr>
        <w:pStyle w:val="a3"/>
        <w:spacing w:line="360" w:lineRule="auto"/>
      </w:pPr>
    </w:p>
    <w:p w14:paraId="3E4DBC52" w14:textId="77777777" w:rsidR="00FD4916" w:rsidRDefault="009F0F21" w:rsidP="00253FB5">
      <w:pPr>
        <w:pStyle w:val="a3"/>
        <w:spacing w:line="360" w:lineRule="auto"/>
      </w:pPr>
      <w:r w:rsidRPr="009F0F21">
        <w:t xml:space="preserve">Результат застосування класів </w:t>
      </w:r>
      <w:r w:rsidR="000C021F">
        <w:rPr>
          <w:lang w:val="uk-UA"/>
        </w:rPr>
        <w:t>п</w:t>
      </w:r>
      <w:r w:rsidRPr="009F0F21">
        <w:t xml:space="preserve">о тегам </w:t>
      </w:r>
      <w:r w:rsidRPr="009F0F21">
        <w:rPr>
          <w:color w:val="0070C0"/>
        </w:rPr>
        <w:t>&lt;span&gt;</w:t>
      </w:r>
      <w:r w:rsidRPr="009F0F21">
        <w:t xml:space="preserve"> і </w:t>
      </w:r>
      <w:r w:rsidRPr="009F0F21">
        <w:rPr>
          <w:color w:val="0070C0"/>
        </w:rPr>
        <w:t>&lt;b&gt;</w:t>
      </w:r>
      <w:r>
        <w:t xml:space="preserve"> показаний на </w:t>
      </w:r>
      <w:r w:rsidR="00B935A0">
        <w:rPr>
          <w:lang w:val="uk-UA"/>
        </w:rPr>
        <w:t>рис</w:t>
      </w:r>
      <w:r w:rsidRPr="009F0F21">
        <w:t>. 1.16.</w:t>
      </w:r>
    </w:p>
    <w:p w14:paraId="473E631D" w14:textId="77777777" w:rsidR="000C021F" w:rsidRDefault="000C021F" w:rsidP="00253FB5">
      <w:pPr>
        <w:pStyle w:val="a3"/>
        <w:spacing w:line="360" w:lineRule="auto"/>
        <w:jc w:val="center"/>
        <w:rPr>
          <w:sz w:val="13"/>
        </w:rPr>
      </w:pPr>
    </w:p>
    <w:p w14:paraId="3F6D3AC2" w14:textId="77777777" w:rsidR="005E7977" w:rsidRDefault="00C77973" w:rsidP="00253FB5">
      <w:pPr>
        <w:pStyle w:val="a3"/>
        <w:spacing w:line="360" w:lineRule="auto"/>
        <w:jc w:val="center"/>
        <w:rPr>
          <w:sz w:val="13"/>
        </w:rPr>
      </w:pPr>
      <w:r>
        <w:rPr>
          <w:noProof/>
          <w:lang w:val="en-US" w:eastAsia="en-US" w:bidi="ar-SA"/>
        </w:rPr>
        <w:drawing>
          <wp:inline distT="0" distB="0" distL="0" distR="0" wp14:anchorId="00BB35B8" wp14:editId="2908732A">
            <wp:extent cx="3797300" cy="1577546"/>
            <wp:effectExtent l="19050" t="19050" r="12700" b="2286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srcRect b="34388"/>
                    <a:stretch/>
                  </pic:blipFill>
                  <pic:spPr bwMode="auto">
                    <a:xfrm>
                      <a:off x="0" y="0"/>
                      <a:ext cx="3838575" cy="1594693"/>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C73FB8B" w14:textId="77777777" w:rsidR="005E7977" w:rsidRDefault="009F0F21" w:rsidP="00253FB5">
      <w:pPr>
        <w:spacing w:line="360" w:lineRule="auto"/>
        <w:ind w:left="1709" w:right="1745"/>
        <w:jc w:val="center"/>
        <w:rPr>
          <w:rFonts w:ascii="Georgia" w:hAnsi="Georgia"/>
          <w:i/>
          <w:sz w:val="17"/>
        </w:rPr>
      </w:pPr>
      <w:r>
        <w:rPr>
          <w:rFonts w:ascii="Georgia" w:hAnsi="Georgia"/>
          <w:i/>
          <w:color w:val="666666"/>
          <w:sz w:val="17"/>
          <w:lang w:val="uk-UA"/>
        </w:rPr>
        <w:t>Мал</w:t>
      </w:r>
      <w:r w:rsidRPr="009F0F21">
        <w:rPr>
          <w:rFonts w:ascii="Georgia" w:hAnsi="Georgia"/>
          <w:i/>
          <w:color w:val="666666"/>
          <w:sz w:val="17"/>
        </w:rPr>
        <w:t>. 1.16. Ви</w:t>
      </w:r>
      <w:r w:rsidR="00DF744C">
        <w:rPr>
          <w:rFonts w:ascii="Georgia" w:hAnsi="Georgia"/>
          <w:i/>
          <w:color w:val="666666"/>
          <w:sz w:val="17"/>
          <w:lang w:val="uk-UA"/>
        </w:rPr>
        <w:t>гляд</w:t>
      </w:r>
      <w:r w:rsidRPr="009F0F21">
        <w:rPr>
          <w:rFonts w:ascii="Georgia" w:hAnsi="Georgia"/>
          <w:i/>
          <w:color w:val="666666"/>
          <w:sz w:val="17"/>
        </w:rPr>
        <w:t xml:space="preserve"> тегів, оформлених за допомогою класів</w:t>
      </w:r>
    </w:p>
    <w:p w14:paraId="6885DFE1" w14:textId="77777777" w:rsidR="005E7977" w:rsidRDefault="005E7977" w:rsidP="00253FB5">
      <w:pPr>
        <w:pStyle w:val="a3"/>
        <w:spacing w:line="360" w:lineRule="auto"/>
        <w:rPr>
          <w:rFonts w:ascii="Georgia"/>
          <w:i/>
          <w:sz w:val="20"/>
        </w:rPr>
      </w:pPr>
    </w:p>
    <w:p w14:paraId="72EAB984" w14:textId="77777777" w:rsidR="005E7977" w:rsidRDefault="00C542A1" w:rsidP="00253FB5">
      <w:pPr>
        <w:pStyle w:val="a3"/>
        <w:spacing w:line="360" w:lineRule="auto"/>
        <w:ind w:left="105" w:right="183"/>
      </w:pPr>
      <w:r>
        <w:t>К</w:t>
      </w:r>
      <w:r w:rsidR="009F0F21" w:rsidRPr="009F0F21">
        <w:t>ласи зручно використовувати, коли потрібно застосувати стиль до різних елементів веб-сторінки: клітинок таблиці, посиланням, абзаців та ін. В прикладі 1.30 показано зміна кольору фону рядків таблиці для створення «зебри».</w:t>
      </w:r>
    </w:p>
    <w:p w14:paraId="31DBE3AE" w14:textId="77777777" w:rsidR="000C021F" w:rsidRDefault="000C021F" w:rsidP="00253FB5">
      <w:pPr>
        <w:pStyle w:val="a3"/>
        <w:spacing w:line="360" w:lineRule="auto"/>
        <w:ind w:left="105" w:right="183"/>
      </w:pPr>
    </w:p>
    <w:p w14:paraId="5BBA653F" w14:textId="77777777" w:rsidR="000C021F" w:rsidRDefault="000C021F" w:rsidP="00253FB5">
      <w:pPr>
        <w:pStyle w:val="a3"/>
        <w:spacing w:line="360" w:lineRule="auto"/>
        <w:ind w:left="105" w:right="183"/>
        <w:rPr>
          <w:lang w:val="uk-UA"/>
        </w:rPr>
      </w:pPr>
      <w:r w:rsidRPr="009F0F21">
        <w:t>Результат даного прикладу показаний на рис. 1.17. У прикладі клас з ім'ям</w:t>
      </w:r>
      <w:r>
        <w:t xml:space="preserve"> </w:t>
      </w:r>
      <w:r>
        <w:rPr>
          <w:rFonts w:ascii="Courier New" w:hAnsi="Courier New"/>
        </w:rPr>
        <w:t xml:space="preserve">odd </w:t>
      </w:r>
      <w:r w:rsidRPr="009F0F21">
        <w:rPr>
          <w:lang w:val="uk-UA"/>
        </w:rPr>
        <w:t>використовується для зміни кольору фону рядка таблиці. За рахунок того, що цей клас додається не до всіх тег</w:t>
      </w:r>
      <w:ins w:id="747" w:author="Пользователь Windows" w:date="2019-12-19T06:19:00Z">
        <w:r w:rsidR="004A57C9">
          <w:rPr>
            <w:lang w:val="uk-UA"/>
          </w:rPr>
          <w:t>ів</w:t>
        </w:r>
      </w:ins>
      <w:del w:id="748" w:author="Пользователь Windows" w:date="2019-12-19T06:19:00Z">
        <w:r w:rsidRPr="009F0F21" w:rsidDel="004A57C9">
          <w:rPr>
            <w:lang w:val="uk-UA"/>
          </w:rPr>
          <w:delText>ам</w:delText>
        </w:r>
      </w:del>
      <w:r w:rsidRPr="009F0F21">
        <w:rPr>
          <w:lang w:val="uk-UA"/>
        </w:rPr>
        <w:t xml:space="preserve"> </w:t>
      </w:r>
      <w:r w:rsidRPr="009F0F21">
        <w:rPr>
          <w:color w:val="0070C0"/>
          <w:lang w:val="uk-UA"/>
        </w:rPr>
        <w:t>&lt;tr&gt;</w:t>
      </w:r>
      <w:r w:rsidRPr="009F0F21">
        <w:rPr>
          <w:lang w:val="uk-UA"/>
        </w:rPr>
        <w:t xml:space="preserve"> і виходить чергування</w:t>
      </w:r>
      <w:r>
        <w:rPr>
          <w:lang w:val="uk-UA"/>
        </w:rPr>
        <w:t xml:space="preserve"> різних кольорів.</w:t>
      </w:r>
    </w:p>
    <w:p w14:paraId="18CB1654" w14:textId="77777777" w:rsidR="000C021F" w:rsidRPr="009F0F21" w:rsidRDefault="000C021F" w:rsidP="00253FB5">
      <w:pPr>
        <w:pStyle w:val="a3"/>
        <w:spacing w:line="360" w:lineRule="auto"/>
        <w:ind w:left="105" w:right="183"/>
        <w:rPr>
          <w:lang w:val="uk-UA"/>
        </w:rPr>
      </w:pPr>
    </w:p>
    <w:p w14:paraId="42245255" w14:textId="77777777" w:rsidR="000C021F" w:rsidRDefault="000C021F" w:rsidP="00253FB5">
      <w:pPr>
        <w:pStyle w:val="a3"/>
        <w:spacing w:line="360" w:lineRule="auto"/>
        <w:jc w:val="center"/>
        <w:rPr>
          <w:sz w:val="13"/>
        </w:rPr>
      </w:pPr>
      <w:r>
        <w:rPr>
          <w:noProof/>
          <w:lang w:val="en-US" w:eastAsia="en-US" w:bidi="ar-SA"/>
        </w:rPr>
        <w:drawing>
          <wp:inline distT="0" distB="0" distL="0" distR="0" wp14:anchorId="4436E940" wp14:editId="099F1D2C">
            <wp:extent cx="3543300" cy="1638846"/>
            <wp:effectExtent l="0" t="0" r="0"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3577258" cy="1654552"/>
                    </a:xfrm>
                    <a:prstGeom prst="rect">
                      <a:avLst/>
                    </a:prstGeom>
                  </pic:spPr>
                </pic:pic>
              </a:graphicData>
            </a:graphic>
          </wp:inline>
        </w:drawing>
      </w:r>
    </w:p>
    <w:p w14:paraId="06775B1A" w14:textId="0BB78AAE" w:rsidR="000C021F" w:rsidRDefault="000C021F" w:rsidP="00253FB5">
      <w:pPr>
        <w:spacing w:line="360" w:lineRule="auto"/>
        <w:ind w:left="1709" w:right="1745"/>
        <w:jc w:val="center"/>
        <w:rPr>
          <w:ins w:id="749" w:author="МАРІЯ БРЕНЬ" w:date="2019-12-19T09:37:00Z"/>
          <w:rFonts w:ascii="Georgia" w:hAnsi="Georgia"/>
          <w:i/>
          <w:color w:val="666666"/>
          <w:sz w:val="17"/>
        </w:rPr>
      </w:pPr>
      <w:r>
        <w:rPr>
          <w:rFonts w:ascii="Georgia" w:hAnsi="Georgia"/>
          <w:i/>
          <w:color w:val="666666"/>
          <w:sz w:val="17"/>
          <w:lang w:val="uk-UA"/>
        </w:rPr>
        <w:t>Рис</w:t>
      </w:r>
      <w:r>
        <w:rPr>
          <w:rFonts w:ascii="Georgia" w:hAnsi="Georgia"/>
          <w:i/>
          <w:color w:val="666666"/>
          <w:sz w:val="17"/>
        </w:rPr>
        <w:t xml:space="preserve">. 1.17. </w:t>
      </w:r>
      <w:r w:rsidRPr="009F0F21">
        <w:rPr>
          <w:rFonts w:ascii="Georgia" w:hAnsi="Georgia"/>
          <w:i/>
          <w:color w:val="666666"/>
          <w:sz w:val="17"/>
        </w:rPr>
        <w:t>Результат застосування класів</w:t>
      </w:r>
    </w:p>
    <w:p w14:paraId="1B4FFF78" w14:textId="77777777" w:rsidR="006613B1" w:rsidRDefault="006613B1" w:rsidP="00253FB5">
      <w:pPr>
        <w:spacing w:line="360" w:lineRule="auto"/>
        <w:ind w:left="1709" w:right="1745"/>
        <w:jc w:val="center"/>
        <w:rPr>
          <w:rFonts w:ascii="Georgia" w:hAnsi="Georgia"/>
          <w:i/>
          <w:color w:val="666666"/>
          <w:sz w:val="17"/>
        </w:rPr>
      </w:pPr>
    </w:p>
    <w:p w14:paraId="2BEEAE37" w14:textId="77777777" w:rsidR="00602581" w:rsidDel="00125F07" w:rsidRDefault="00602581" w:rsidP="00253FB5">
      <w:pPr>
        <w:spacing w:line="360" w:lineRule="auto"/>
        <w:ind w:left="1709" w:right="1745"/>
        <w:jc w:val="center"/>
        <w:rPr>
          <w:del w:id="750" w:author="МАРІЯ БРЕНЬ" w:date="2019-12-19T02:25:00Z"/>
          <w:rFonts w:ascii="Georgia" w:hAnsi="Georgia"/>
          <w:i/>
          <w:sz w:val="17"/>
        </w:rPr>
      </w:pPr>
    </w:p>
    <w:tbl>
      <w:tblPr>
        <w:tblStyle w:val="TableNormal"/>
        <w:tblW w:w="9211" w:type="dxa"/>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0C021F" w14:paraId="001970EA" w14:textId="77777777" w:rsidTr="00602581">
        <w:trPr>
          <w:trHeight w:val="235"/>
        </w:trPr>
        <w:tc>
          <w:tcPr>
            <w:tcW w:w="5177" w:type="dxa"/>
            <w:tcBorders>
              <w:right w:val="single" w:sz="6" w:space="0" w:color="666666"/>
            </w:tcBorders>
          </w:tcPr>
          <w:p w14:paraId="7E9E4F8A" w14:textId="77777777" w:rsidR="000C021F" w:rsidRPr="00357BC4" w:rsidRDefault="000C021F" w:rsidP="00253FB5">
            <w:pPr>
              <w:pStyle w:val="TableParagraph"/>
              <w:spacing w:line="360" w:lineRule="auto"/>
              <w:ind w:left="-1"/>
              <w:rPr>
                <w:rFonts w:ascii="Arial Black" w:hAnsi="Arial Black"/>
                <w:sz w:val="15"/>
                <w:lang w:val="uk-UA"/>
              </w:rPr>
            </w:pPr>
            <w:r>
              <w:lastRenderedPageBreak/>
              <w:br w:type="page"/>
            </w:r>
            <w:r w:rsidRPr="009F0F21">
              <w:rPr>
                <w:rFonts w:ascii="Arial Black" w:hAnsi="Arial Black"/>
                <w:color w:val="685C53"/>
                <w:sz w:val="15"/>
              </w:rPr>
              <w:t>Приклад 1.30. Використання класів</w:t>
            </w:r>
          </w:p>
        </w:tc>
        <w:tc>
          <w:tcPr>
            <w:tcW w:w="771" w:type="dxa"/>
            <w:tcBorders>
              <w:left w:val="single" w:sz="6" w:space="0" w:color="666666"/>
              <w:right w:val="double" w:sz="2" w:space="0" w:color="666666"/>
            </w:tcBorders>
            <w:shd w:val="clear" w:color="auto" w:fill="CEE2D3"/>
          </w:tcPr>
          <w:p w14:paraId="1A5E5FFD" w14:textId="77777777" w:rsidR="000C021F" w:rsidRDefault="000C021F" w:rsidP="00253FB5">
            <w:pPr>
              <w:pStyle w:val="TableParagraph"/>
              <w:spacing w:line="360" w:lineRule="auto"/>
              <w:rPr>
                <w:rFonts w:ascii="Arial"/>
                <w:sz w:val="13"/>
              </w:rPr>
            </w:pPr>
            <w:r>
              <w:rPr>
                <w:rFonts w:ascii="Arial"/>
                <w:sz w:val="13"/>
              </w:rPr>
              <w:t>XHTML 1.0</w:t>
            </w:r>
          </w:p>
        </w:tc>
        <w:tc>
          <w:tcPr>
            <w:tcW w:w="621" w:type="dxa"/>
            <w:tcBorders>
              <w:left w:val="double" w:sz="2" w:space="0" w:color="666666"/>
              <w:right w:val="double" w:sz="2" w:space="0" w:color="666666"/>
            </w:tcBorders>
            <w:shd w:val="clear" w:color="auto" w:fill="CEE2D3"/>
          </w:tcPr>
          <w:p w14:paraId="31953451" w14:textId="77777777" w:rsidR="000C021F" w:rsidRDefault="000C021F" w:rsidP="00253FB5">
            <w:pPr>
              <w:pStyle w:val="TableParagraph"/>
              <w:spacing w:line="360" w:lineRule="auto"/>
              <w:ind w:left="46"/>
              <w:rPr>
                <w:rFonts w:ascii="Arial"/>
                <w:sz w:val="13"/>
              </w:rPr>
            </w:pPr>
            <w:r>
              <w:rPr>
                <w:rFonts w:ascii="Arial"/>
                <w:sz w:val="13"/>
              </w:rPr>
              <w:t>CSS 2.1</w:t>
            </w:r>
          </w:p>
        </w:tc>
        <w:tc>
          <w:tcPr>
            <w:tcW w:w="353" w:type="dxa"/>
            <w:tcBorders>
              <w:left w:val="double" w:sz="2" w:space="0" w:color="666666"/>
              <w:right w:val="single" w:sz="6" w:space="0" w:color="666666"/>
            </w:tcBorders>
            <w:shd w:val="clear" w:color="auto" w:fill="CEE2D3"/>
          </w:tcPr>
          <w:p w14:paraId="4404E53C" w14:textId="77777777" w:rsidR="000C021F" w:rsidRDefault="000C021F" w:rsidP="00253FB5">
            <w:pPr>
              <w:pStyle w:val="TableParagraph"/>
              <w:spacing w:line="360" w:lineRule="auto"/>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0ADB1886" w14:textId="77777777" w:rsidR="000C021F" w:rsidRDefault="000C021F" w:rsidP="00253FB5">
            <w:pPr>
              <w:pStyle w:val="TableParagraph"/>
              <w:spacing w:line="360" w:lineRule="auto"/>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12488B79" w14:textId="77777777" w:rsidR="000C021F" w:rsidRDefault="000C021F" w:rsidP="00253FB5">
            <w:pPr>
              <w:pStyle w:val="TableParagraph"/>
              <w:spacing w:line="360" w:lineRule="auto"/>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041B5CAE" w14:textId="77777777" w:rsidR="000C021F" w:rsidRDefault="000C021F" w:rsidP="00253FB5">
            <w:pPr>
              <w:pStyle w:val="TableParagraph"/>
              <w:spacing w:line="360" w:lineRule="auto"/>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28BF29C6" w14:textId="77777777" w:rsidR="000C021F" w:rsidRDefault="000C021F" w:rsidP="00253FB5">
            <w:pPr>
              <w:pStyle w:val="TableParagraph"/>
              <w:spacing w:line="360" w:lineRule="auto"/>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48B24B00" w14:textId="77777777" w:rsidR="000C021F" w:rsidRDefault="000C021F" w:rsidP="00253FB5">
            <w:pPr>
              <w:pStyle w:val="TableParagraph"/>
              <w:spacing w:line="360" w:lineRule="auto"/>
              <w:ind w:left="39"/>
              <w:rPr>
                <w:rFonts w:ascii="Arial"/>
                <w:sz w:val="13"/>
              </w:rPr>
            </w:pPr>
            <w:r>
              <w:rPr>
                <w:rFonts w:ascii="Arial"/>
                <w:sz w:val="13"/>
              </w:rPr>
              <w:t>Sa 5</w:t>
            </w:r>
          </w:p>
        </w:tc>
        <w:tc>
          <w:tcPr>
            <w:tcW w:w="456" w:type="dxa"/>
            <w:tcBorders>
              <w:left w:val="single" w:sz="6" w:space="0" w:color="666666"/>
            </w:tcBorders>
            <w:shd w:val="clear" w:color="auto" w:fill="CEE2D3"/>
          </w:tcPr>
          <w:p w14:paraId="7AF41012" w14:textId="77777777" w:rsidR="000C021F" w:rsidRDefault="000C021F" w:rsidP="00253FB5">
            <w:pPr>
              <w:pStyle w:val="TableParagraph"/>
              <w:spacing w:line="360" w:lineRule="auto"/>
              <w:ind w:left="38"/>
              <w:rPr>
                <w:rFonts w:ascii="Arial"/>
                <w:sz w:val="13"/>
              </w:rPr>
            </w:pPr>
            <w:r>
              <w:rPr>
                <w:rFonts w:ascii="Arial"/>
                <w:sz w:val="13"/>
              </w:rPr>
              <w:t>Fx 3.6</w:t>
            </w:r>
          </w:p>
        </w:tc>
      </w:tr>
      <w:tr w:rsidR="000C021F" w14:paraId="6F2F78CE" w14:textId="77777777" w:rsidTr="00602581">
        <w:trPr>
          <w:trHeight w:val="2371"/>
        </w:trPr>
        <w:tc>
          <w:tcPr>
            <w:tcW w:w="9211" w:type="dxa"/>
            <w:gridSpan w:val="10"/>
            <w:shd w:val="clear" w:color="auto" w:fill="F8F7F2"/>
          </w:tcPr>
          <w:p w14:paraId="6B0D638C" w14:textId="77777777" w:rsidR="000C021F" w:rsidRPr="00EB5600" w:rsidRDefault="000C021F" w:rsidP="00E50F55">
            <w:pPr>
              <w:pStyle w:val="TableParagraph"/>
              <w:ind w:left="74" w:right="4061"/>
              <w:rPr>
                <w:sz w:val="15"/>
                <w:lang w:val="en-US"/>
              </w:rPr>
            </w:pPr>
            <w:r w:rsidRPr="00EB5600">
              <w:rPr>
                <w:sz w:val="15"/>
                <w:lang w:val="en-US"/>
              </w:rPr>
              <w:t xml:space="preserve">&lt;!DOCTYPE html PUBLIC "-//W3C//DTD XHTML 1.0 Strict//EN" </w:t>
            </w:r>
            <w:r w:rsidR="003D6273">
              <w:fldChar w:fldCharType="begin"/>
            </w:r>
            <w:r w:rsidR="003D6273" w:rsidRPr="003D6273">
              <w:rPr>
                <w:lang w:val="en-US"/>
                <w:rPrChange w:id="751" w:author="Пользователь Windows" w:date="2019-12-19T05:26:00Z">
                  <w:rPr/>
                </w:rPrChange>
              </w:rPr>
              <w:instrText>HYPERLINK "http://www.w3.org/TR/xhtml1/DTD/xhtml1-strict.dtd" \h</w:instrText>
            </w:r>
            <w:r w:rsidR="003D6273">
              <w:fldChar w:fldCharType="separate"/>
            </w:r>
            <w:r w:rsidRPr="00EB5600">
              <w:rPr>
                <w:sz w:val="15"/>
                <w:lang w:val="en-US"/>
              </w:rPr>
              <w:t>"http://www.w3.org/TR/xhtml1/DTD/xhtml1</w:t>
            </w:r>
            <w:r w:rsidR="003D6273">
              <w:fldChar w:fldCharType="end"/>
            </w:r>
            <w:r w:rsidRPr="00EB5600">
              <w:rPr>
                <w:sz w:val="15"/>
                <w:lang w:val="en-US"/>
              </w:rPr>
              <w:t>-</w:t>
            </w:r>
            <w:r w:rsidR="003D6273">
              <w:fldChar w:fldCharType="begin"/>
            </w:r>
            <w:r w:rsidR="003D6273" w:rsidRPr="003D6273">
              <w:rPr>
                <w:lang w:val="en-US"/>
                <w:rPrChange w:id="752" w:author="Пользователь Windows" w:date="2019-12-19T05:26:00Z">
                  <w:rPr/>
                </w:rPrChange>
              </w:rPr>
              <w:instrText>HYPERLINK "http://www.w3.org/TR/xhtml1/DTD/xhtml1-strict.dtd" \h</w:instrText>
            </w:r>
            <w:r w:rsidR="003D6273">
              <w:fldChar w:fldCharType="separate"/>
            </w:r>
            <w:r w:rsidRPr="00EB5600">
              <w:rPr>
                <w:sz w:val="15"/>
                <w:lang w:val="en-US"/>
              </w:rPr>
              <w:t>strict.dtd"&gt;</w:t>
            </w:r>
            <w:r w:rsidR="003D6273">
              <w:fldChar w:fldCharType="end"/>
            </w:r>
          </w:p>
          <w:p w14:paraId="7BB0E7F2" w14:textId="77777777" w:rsidR="000C021F" w:rsidRPr="00EB5600" w:rsidRDefault="000C021F" w:rsidP="00E50F55">
            <w:pPr>
              <w:pStyle w:val="TableParagraph"/>
              <w:ind w:left="74"/>
              <w:rPr>
                <w:sz w:val="15"/>
                <w:lang w:val="en-US"/>
              </w:rPr>
            </w:pPr>
            <w:r w:rsidRPr="00EB5600">
              <w:rPr>
                <w:sz w:val="15"/>
                <w:lang w:val="en-US"/>
              </w:rPr>
              <w:t xml:space="preserve">&lt;html </w:t>
            </w:r>
            <w:r w:rsidR="003D6273">
              <w:fldChar w:fldCharType="begin"/>
            </w:r>
            <w:r w:rsidR="003D6273" w:rsidRPr="003D6273">
              <w:rPr>
                <w:lang w:val="en-US"/>
                <w:rPrChange w:id="753" w:author="Пользователь Windows" w:date="2019-12-19T05:26:00Z">
                  <w:rPr/>
                </w:rPrChange>
              </w:rPr>
              <w:instrText>HYPERLINK "http://www.w3.org/1999/xhtml" \h</w:instrText>
            </w:r>
            <w:r w:rsidR="003D6273">
              <w:fldChar w:fldCharType="separate"/>
            </w:r>
            <w:r w:rsidRPr="00EB5600">
              <w:rPr>
                <w:sz w:val="15"/>
                <w:lang w:val="en-US"/>
              </w:rPr>
              <w:t>xmlns="http://www.w3.org/1999/xhtml"&gt;</w:t>
            </w:r>
            <w:r w:rsidR="003D6273">
              <w:fldChar w:fldCharType="end"/>
            </w:r>
          </w:p>
          <w:p w14:paraId="4CBF20BB" w14:textId="77777777" w:rsidR="000C021F" w:rsidRPr="00EB5600" w:rsidRDefault="000C021F" w:rsidP="00E50F55">
            <w:pPr>
              <w:pStyle w:val="TableParagraph"/>
              <w:ind w:left="164"/>
              <w:rPr>
                <w:sz w:val="15"/>
                <w:lang w:val="en-US"/>
              </w:rPr>
            </w:pPr>
            <w:r w:rsidRPr="00EB5600">
              <w:rPr>
                <w:sz w:val="15"/>
                <w:lang w:val="en-US"/>
              </w:rPr>
              <w:t>&lt;head&gt;</w:t>
            </w:r>
          </w:p>
          <w:p w14:paraId="5B577C79" w14:textId="77777777" w:rsidR="000C021F" w:rsidRPr="00EB5600" w:rsidRDefault="000C021F" w:rsidP="00E50F55">
            <w:pPr>
              <w:pStyle w:val="TableParagraph"/>
              <w:ind w:left="254"/>
              <w:rPr>
                <w:sz w:val="15"/>
                <w:lang w:val="en-US"/>
              </w:rPr>
            </w:pPr>
            <w:r w:rsidRPr="00EB5600">
              <w:rPr>
                <w:sz w:val="15"/>
                <w:lang w:val="en-US"/>
              </w:rPr>
              <w:t>&lt;meta http-equiv="Content-Type" content="text/html; charset=utf-8" /&gt;</w:t>
            </w:r>
          </w:p>
          <w:p w14:paraId="464F264B" w14:textId="77777777" w:rsidR="000C021F" w:rsidRPr="00EB5600" w:rsidRDefault="000C021F" w:rsidP="00E50F55">
            <w:pPr>
              <w:pStyle w:val="TableParagraph"/>
              <w:ind w:left="246"/>
              <w:rPr>
                <w:sz w:val="15"/>
                <w:lang w:val="en-US"/>
              </w:rPr>
            </w:pPr>
            <w:r w:rsidRPr="00EB5600">
              <w:rPr>
                <w:sz w:val="15"/>
                <w:lang w:val="en-US"/>
              </w:rPr>
              <w:t>&lt;title&gt;</w:t>
            </w:r>
            <w:r>
              <w:rPr>
                <w:sz w:val="15"/>
                <w:lang w:val="uk-UA"/>
              </w:rPr>
              <w:t>Камені</w:t>
            </w:r>
            <w:r w:rsidRPr="00EB5600">
              <w:rPr>
                <w:sz w:val="15"/>
                <w:lang w:val="en-US"/>
              </w:rPr>
              <w:t>&lt;/title&gt;</w:t>
            </w:r>
          </w:p>
          <w:p w14:paraId="657CDA25" w14:textId="77777777" w:rsidR="000C021F" w:rsidRPr="00EB5600" w:rsidRDefault="000C021F" w:rsidP="00E50F55">
            <w:pPr>
              <w:pStyle w:val="TableParagraph"/>
              <w:ind w:left="344" w:hanging="90"/>
              <w:rPr>
                <w:sz w:val="15"/>
                <w:lang w:val="en-US"/>
              </w:rPr>
            </w:pPr>
            <w:r w:rsidRPr="00EB5600">
              <w:rPr>
                <w:sz w:val="15"/>
                <w:lang w:val="en-US"/>
              </w:rPr>
              <w:t>&lt;style type="text/css"&gt; table.jewel {width:</w:t>
            </w:r>
            <w:r w:rsidR="00602581">
              <w:rPr>
                <w:sz w:val="15"/>
                <w:lang w:val="uk-UA"/>
              </w:rPr>
              <w:t xml:space="preserve"> </w:t>
            </w:r>
            <w:r w:rsidRPr="00EB5600">
              <w:rPr>
                <w:sz w:val="15"/>
                <w:lang w:val="en-US"/>
              </w:rPr>
              <w:t xml:space="preserve">100%; /* </w:t>
            </w:r>
            <w:r>
              <w:rPr>
                <w:sz w:val="15"/>
              </w:rPr>
              <w:t>Ширина</w:t>
            </w:r>
            <w:r w:rsidRPr="00EB5600">
              <w:rPr>
                <w:sz w:val="15"/>
                <w:lang w:val="en-US"/>
              </w:rPr>
              <w:t xml:space="preserve"> </w:t>
            </w:r>
            <w:r>
              <w:rPr>
                <w:sz w:val="15"/>
              </w:rPr>
              <w:t>таблиці</w:t>
            </w:r>
            <w:r w:rsidRPr="00EB5600">
              <w:rPr>
                <w:sz w:val="15"/>
                <w:lang w:val="en-US"/>
              </w:rPr>
              <w:t xml:space="preserve"> */</w:t>
            </w:r>
          </w:p>
          <w:p w14:paraId="01C9A18D" w14:textId="77777777" w:rsidR="000C021F" w:rsidRPr="00EB5600" w:rsidRDefault="000C021F" w:rsidP="00E50F55">
            <w:pPr>
              <w:pStyle w:val="TableParagraph"/>
              <w:ind w:left="417"/>
              <w:rPr>
                <w:sz w:val="15"/>
                <w:lang w:val="en-US"/>
              </w:rPr>
            </w:pPr>
            <w:r w:rsidRPr="00EB5600">
              <w:rPr>
                <w:sz w:val="15"/>
                <w:lang w:val="en-US"/>
              </w:rPr>
              <w:t xml:space="preserve">border: 1px solid #666; /* </w:t>
            </w:r>
            <w:r>
              <w:rPr>
                <w:sz w:val="15"/>
              </w:rPr>
              <w:t>Рамка</w:t>
            </w:r>
            <w:r w:rsidRPr="00EB5600">
              <w:rPr>
                <w:sz w:val="15"/>
                <w:lang w:val="en-US"/>
              </w:rPr>
              <w:t xml:space="preserve"> </w:t>
            </w:r>
            <w:r>
              <w:rPr>
                <w:sz w:val="15"/>
              </w:rPr>
              <w:t>навколо</w:t>
            </w:r>
            <w:r w:rsidRPr="00EB5600">
              <w:rPr>
                <w:sz w:val="15"/>
                <w:lang w:val="en-US"/>
              </w:rPr>
              <w:t xml:space="preserve"> </w:t>
            </w:r>
            <w:r>
              <w:rPr>
                <w:sz w:val="15"/>
              </w:rPr>
              <w:t>таблиці</w:t>
            </w:r>
            <w:r w:rsidRPr="00EB5600">
              <w:rPr>
                <w:sz w:val="15"/>
                <w:lang w:val="en-US"/>
              </w:rPr>
              <w:t xml:space="preserve"> */}</w:t>
            </w:r>
          </w:p>
          <w:p w14:paraId="2F47451D" w14:textId="77777777" w:rsidR="000C021F" w:rsidRPr="00EB5600" w:rsidRDefault="000C021F" w:rsidP="00E50F55">
            <w:pPr>
              <w:pStyle w:val="TableParagraph"/>
              <w:ind w:left="344"/>
              <w:rPr>
                <w:sz w:val="15"/>
                <w:lang w:val="en-US"/>
              </w:rPr>
            </w:pPr>
            <w:r w:rsidRPr="00EB5600">
              <w:rPr>
                <w:sz w:val="15"/>
                <w:lang w:val="en-US"/>
              </w:rPr>
              <w:t>th {</w:t>
            </w:r>
            <w:r>
              <w:rPr>
                <w:sz w:val="15"/>
                <w:lang w:val="en-US"/>
              </w:rPr>
              <w:t>background: #009383; /*</w:t>
            </w:r>
            <w:r>
              <w:rPr>
                <w:sz w:val="15"/>
                <w:lang w:val="uk-UA"/>
              </w:rPr>
              <w:t>Колір</w:t>
            </w:r>
            <w:r w:rsidRPr="00EB5600">
              <w:rPr>
                <w:sz w:val="15"/>
                <w:lang w:val="en-US"/>
              </w:rPr>
              <w:t xml:space="preserve"> </w:t>
            </w:r>
            <w:r>
              <w:rPr>
                <w:sz w:val="15"/>
              </w:rPr>
              <w:t>фона</w:t>
            </w:r>
            <w:r w:rsidRPr="00EB5600">
              <w:rPr>
                <w:sz w:val="15"/>
                <w:lang w:val="en-US"/>
              </w:rPr>
              <w:t xml:space="preserve"> */ color: #fff; /* </w:t>
            </w:r>
            <w:r>
              <w:rPr>
                <w:sz w:val="15"/>
                <w:lang w:val="uk-UA"/>
              </w:rPr>
              <w:t>Колір</w:t>
            </w:r>
            <w:r w:rsidRPr="00EB5600">
              <w:rPr>
                <w:sz w:val="15"/>
                <w:lang w:val="en-US"/>
              </w:rPr>
              <w:t xml:space="preserve"> </w:t>
            </w:r>
            <w:r>
              <w:rPr>
                <w:sz w:val="15"/>
              </w:rPr>
              <w:t>текста</w:t>
            </w:r>
            <w:r w:rsidRPr="00EB5600">
              <w:rPr>
                <w:sz w:val="15"/>
                <w:lang w:val="en-US"/>
              </w:rPr>
              <w:t xml:space="preserve"> */</w:t>
            </w:r>
          </w:p>
          <w:p w14:paraId="5C33276D" w14:textId="77777777" w:rsidR="000C021F" w:rsidRPr="00412CAE" w:rsidRDefault="000C021F" w:rsidP="00E50F55">
            <w:pPr>
              <w:pStyle w:val="TableParagraph"/>
              <w:ind w:left="417"/>
              <w:rPr>
                <w:sz w:val="15"/>
                <w:lang w:val="en-US"/>
              </w:rPr>
            </w:pPr>
            <w:r w:rsidRPr="009F0F21">
              <w:rPr>
                <w:sz w:val="15"/>
                <w:lang w:val="en-US"/>
              </w:rPr>
              <w:t xml:space="preserve">text-align: left; /* </w:t>
            </w:r>
            <w:r w:rsidRPr="009F0F21">
              <w:rPr>
                <w:sz w:val="15"/>
              </w:rPr>
              <w:t>Вирівнювання</w:t>
            </w:r>
            <w:r w:rsidRPr="009F0F21">
              <w:rPr>
                <w:sz w:val="15"/>
                <w:lang w:val="en-US"/>
              </w:rPr>
              <w:t xml:space="preserve"> </w:t>
            </w:r>
            <w:r w:rsidRPr="009F0F21">
              <w:rPr>
                <w:sz w:val="15"/>
              </w:rPr>
              <w:t>по</w:t>
            </w:r>
            <w:r w:rsidRPr="009F0F21">
              <w:rPr>
                <w:sz w:val="15"/>
                <w:lang w:val="en-US"/>
              </w:rPr>
              <w:t xml:space="preserve"> </w:t>
            </w:r>
            <w:r w:rsidRPr="009F0F21">
              <w:rPr>
                <w:sz w:val="15"/>
              </w:rPr>
              <w:t>лівому</w:t>
            </w:r>
            <w:r w:rsidRPr="009F0F21">
              <w:rPr>
                <w:sz w:val="15"/>
                <w:lang w:val="en-US"/>
              </w:rPr>
              <w:t xml:space="preserve"> </w:t>
            </w:r>
            <w:r w:rsidRPr="009F0F21">
              <w:rPr>
                <w:sz w:val="15"/>
              </w:rPr>
              <w:t>краю</w:t>
            </w:r>
            <w:r w:rsidRPr="009F0F21">
              <w:rPr>
                <w:sz w:val="15"/>
                <w:lang w:val="en-US"/>
              </w:rPr>
              <w:t xml:space="preserve"> </w:t>
            </w:r>
            <w:r w:rsidRPr="00412CAE">
              <w:rPr>
                <w:sz w:val="15"/>
                <w:lang w:val="en-US"/>
              </w:rPr>
              <w:t>*/}</w:t>
            </w:r>
          </w:p>
          <w:p w14:paraId="317C72CA" w14:textId="77777777" w:rsidR="000C021F" w:rsidRPr="00EB5600" w:rsidRDefault="000C021F" w:rsidP="00E50F55">
            <w:pPr>
              <w:pStyle w:val="TableParagraph"/>
              <w:ind w:left="344"/>
              <w:rPr>
                <w:sz w:val="15"/>
                <w:lang w:val="en-US"/>
              </w:rPr>
            </w:pPr>
            <w:r w:rsidRPr="00412CAE">
              <w:rPr>
                <w:sz w:val="15"/>
                <w:lang w:val="en-US"/>
              </w:rPr>
              <w:t xml:space="preserve">tr.odd {background: #ebd3d7; /* </w:t>
            </w:r>
            <w:r>
              <w:rPr>
                <w:sz w:val="15"/>
                <w:lang w:val="uk-UA"/>
              </w:rPr>
              <w:t>Колір</w:t>
            </w:r>
            <w:r w:rsidRPr="00412CAE">
              <w:rPr>
                <w:sz w:val="15"/>
                <w:lang w:val="en-US"/>
              </w:rPr>
              <w:t xml:space="preserve"> </w:t>
            </w:r>
            <w:r>
              <w:rPr>
                <w:sz w:val="15"/>
              </w:rPr>
              <w:t>фона</w:t>
            </w:r>
            <w:r w:rsidRPr="00412CAE">
              <w:rPr>
                <w:sz w:val="15"/>
                <w:lang w:val="en-US"/>
              </w:rPr>
              <w:t xml:space="preserve"> */</w:t>
            </w:r>
            <w:r w:rsidRPr="00EB5600">
              <w:rPr>
                <w:sz w:val="15"/>
                <w:lang w:val="en-US"/>
              </w:rPr>
              <w:t>}</w:t>
            </w:r>
          </w:p>
          <w:p w14:paraId="0E4C8255" w14:textId="77777777" w:rsidR="000C021F" w:rsidRPr="00EB5600" w:rsidRDefault="000C021F" w:rsidP="00E50F55">
            <w:pPr>
              <w:pStyle w:val="TableParagraph"/>
              <w:ind w:left="254"/>
              <w:rPr>
                <w:sz w:val="15"/>
                <w:lang w:val="en-US"/>
              </w:rPr>
            </w:pPr>
            <w:r w:rsidRPr="00EB5600">
              <w:rPr>
                <w:sz w:val="15"/>
                <w:lang w:val="en-US"/>
              </w:rPr>
              <w:t>&lt;/style&gt;</w:t>
            </w:r>
          </w:p>
          <w:p w14:paraId="2830AD47" w14:textId="77777777" w:rsidR="000C021F" w:rsidRPr="00EB5600" w:rsidRDefault="000C021F" w:rsidP="00E50F55">
            <w:pPr>
              <w:pStyle w:val="TableParagraph"/>
              <w:ind w:left="164"/>
              <w:rPr>
                <w:sz w:val="15"/>
                <w:lang w:val="en-US"/>
              </w:rPr>
            </w:pPr>
            <w:r w:rsidRPr="00EB5600">
              <w:rPr>
                <w:sz w:val="15"/>
                <w:lang w:val="en-US"/>
              </w:rPr>
              <w:t>&lt;/head&gt;</w:t>
            </w:r>
          </w:p>
          <w:p w14:paraId="6E7451AF" w14:textId="77777777" w:rsidR="000C021F" w:rsidRPr="00EB5600" w:rsidRDefault="000C021F" w:rsidP="00E50F55">
            <w:pPr>
              <w:pStyle w:val="TableParagraph"/>
              <w:ind w:left="164"/>
              <w:rPr>
                <w:sz w:val="15"/>
                <w:lang w:val="en-US"/>
              </w:rPr>
            </w:pPr>
            <w:r w:rsidRPr="00EB5600">
              <w:rPr>
                <w:sz w:val="15"/>
                <w:lang w:val="en-US"/>
              </w:rPr>
              <w:t>&lt;body&gt;</w:t>
            </w:r>
          </w:p>
          <w:p w14:paraId="7F6E9F0E" w14:textId="77777777" w:rsidR="000C021F" w:rsidRPr="00EB5600" w:rsidRDefault="000C021F" w:rsidP="00E50F55">
            <w:pPr>
              <w:pStyle w:val="TableParagraph"/>
              <w:ind w:left="254"/>
              <w:rPr>
                <w:sz w:val="15"/>
                <w:lang w:val="en-US"/>
              </w:rPr>
            </w:pPr>
            <w:r w:rsidRPr="00EB5600">
              <w:rPr>
                <w:sz w:val="15"/>
                <w:lang w:val="en-US"/>
              </w:rPr>
              <w:t>&lt;table class="jewel"&gt;</w:t>
            </w:r>
          </w:p>
          <w:p w14:paraId="51D8DF49" w14:textId="77777777" w:rsidR="000C021F" w:rsidRPr="00EB5600" w:rsidRDefault="000C021F" w:rsidP="00E50F55">
            <w:pPr>
              <w:pStyle w:val="TableParagraph"/>
              <w:ind w:left="344"/>
              <w:rPr>
                <w:sz w:val="15"/>
                <w:lang w:val="en-US"/>
              </w:rPr>
            </w:pPr>
            <w:r w:rsidRPr="00EB5600">
              <w:rPr>
                <w:sz w:val="15"/>
                <w:lang w:val="en-US"/>
              </w:rPr>
              <w:t>&lt;tr&gt;</w:t>
            </w:r>
          </w:p>
          <w:p w14:paraId="07FACF76" w14:textId="77777777" w:rsidR="000C021F" w:rsidRPr="00EB5600" w:rsidRDefault="000C021F" w:rsidP="00E50F55">
            <w:pPr>
              <w:pStyle w:val="TableParagraph"/>
              <w:ind w:left="417"/>
              <w:rPr>
                <w:sz w:val="15"/>
                <w:lang w:val="en-US"/>
              </w:rPr>
            </w:pPr>
            <w:r w:rsidRPr="00EB5600">
              <w:rPr>
                <w:sz w:val="15"/>
                <w:lang w:val="en-US"/>
              </w:rPr>
              <w:t>&lt;th&gt;</w:t>
            </w:r>
            <w:r>
              <w:rPr>
                <w:sz w:val="15"/>
              </w:rPr>
              <w:t>Назва</w:t>
            </w:r>
            <w:r w:rsidRPr="00EB5600">
              <w:rPr>
                <w:sz w:val="15"/>
                <w:lang w:val="en-US"/>
              </w:rPr>
              <w:t>&lt;/th&gt;&lt;th&gt;</w:t>
            </w:r>
            <w:r>
              <w:rPr>
                <w:sz w:val="15"/>
                <w:lang w:val="uk-UA"/>
              </w:rPr>
              <w:t>Колір</w:t>
            </w:r>
            <w:r w:rsidRPr="00EB5600">
              <w:rPr>
                <w:sz w:val="15"/>
                <w:lang w:val="en-US"/>
              </w:rPr>
              <w:t>&lt;/th&gt;&lt;th&gt;</w:t>
            </w:r>
            <w:r>
              <w:rPr>
                <w:sz w:val="15"/>
              </w:rPr>
              <w:t>Тверд</w:t>
            </w:r>
            <w:r>
              <w:rPr>
                <w:sz w:val="15"/>
                <w:lang w:val="uk-UA"/>
              </w:rPr>
              <w:t>і</w:t>
            </w:r>
            <w:r>
              <w:rPr>
                <w:sz w:val="15"/>
              </w:rPr>
              <w:t>сть</w:t>
            </w:r>
            <w:r w:rsidRPr="00EB5600">
              <w:rPr>
                <w:sz w:val="15"/>
                <w:lang w:val="en-US"/>
              </w:rPr>
              <w:t xml:space="preserve"> </w:t>
            </w:r>
            <w:r>
              <w:rPr>
                <w:sz w:val="15"/>
              </w:rPr>
              <w:t>по</w:t>
            </w:r>
            <w:r w:rsidRPr="00EB5600">
              <w:rPr>
                <w:sz w:val="15"/>
                <w:lang w:val="en-US"/>
              </w:rPr>
              <w:t xml:space="preserve"> </w:t>
            </w:r>
            <w:r>
              <w:rPr>
                <w:sz w:val="15"/>
              </w:rPr>
              <w:t>Моосу</w:t>
            </w:r>
            <w:r w:rsidRPr="00EB5600">
              <w:rPr>
                <w:sz w:val="15"/>
                <w:lang w:val="en-US"/>
              </w:rPr>
              <w:t>&lt;/th&gt;</w:t>
            </w:r>
          </w:p>
          <w:p w14:paraId="3BF59079" w14:textId="77777777" w:rsidR="000C021F" w:rsidRPr="00EB5600" w:rsidRDefault="000C021F" w:rsidP="00E50F55">
            <w:pPr>
              <w:pStyle w:val="TableParagraph"/>
              <w:ind w:left="344"/>
              <w:rPr>
                <w:sz w:val="15"/>
                <w:lang w:val="en-US"/>
              </w:rPr>
            </w:pPr>
            <w:r w:rsidRPr="00EB5600">
              <w:rPr>
                <w:sz w:val="15"/>
                <w:lang w:val="en-US"/>
              </w:rPr>
              <w:t>&lt;/tr&gt;</w:t>
            </w:r>
          </w:p>
          <w:p w14:paraId="56B44B0C" w14:textId="77777777" w:rsidR="000C021F" w:rsidRPr="00EB5600" w:rsidRDefault="000C021F" w:rsidP="00E50F55">
            <w:pPr>
              <w:pStyle w:val="TableParagraph"/>
              <w:ind w:left="344"/>
              <w:rPr>
                <w:sz w:val="15"/>
                <w:lang w:val="en-US"/>
              </w:rPr>
            </w:pPr>
            <w:r w:rsidRPr="00EB5600">
              <w:rPr>
                <w:sz w:val="15"/>
                <w:lang w:val="en-US"/>
              </w:rPr>
              <w:t>&lt;tr class="odd"&gt;</w:t>
            </w:r>
          </w:p>
          <w:p w14:paraId="5DAFE413" w14:textId="77777777" w:rsidR="000C021F" w:rsidRPr="00EB5600" w:rsidRDefault="000C021F" w:rsidP="00E50F55">
            <w:pPr>
              <w:pStyle w:val="TableParagraph"/>
              <w:ind w:left="417"/>
              <w:rPr>
                <w:sz w:val="15"/>
                <w:lang w:val="en-US"/>
              </w:rPr>
            </w:pPr>
            <w:r w:rsidRPr="00EB5600">
              <w:rPr>
                <w:sz w:val="15"/>
                <w:lang w:val="en-US"/>
              </w:rPr>
              <w:t>&lt;td&gt;</w:t>
            </w:r>
            <w:r>
              <w:rPr>
                <w:sz w:val="15"/>
              </w:rPr>
              <w:t>Алмаз</w:t>
            </w:r>
            <w:r w:rsidRPr="00EB5600">
              <w:rPr>
                <w:sz w:val="15"/>
                <w:lang w:val="en-US"/>
              </w:rPr>
              <w:t>&lt;/td&gt;&lt;td&gt;</w:t>
            </w:r>
            <w:r>
              <w:rPr>
                <w:sz w:val="15"/>
              </w:rPr>
              <w:t>Білий</w:t>
            </w:r>
            <w:r w:rsidRPr="00EB5600">
              <w:rPr>
                <w:sz w:val="15"/>
                <w:lang w:val="en-US"/>
              </w:rPr>
              <w:t>&lt;/td&gt;&lt;td&gt;10&lt;/td&gt;</w:t>
            </w:r>
          </w:p>
          <w:p w14:paraId="3FCD8924" w14:textId="77777777" w:rsidR="000C021F" w:rsidRPr="00EB5600" w:rsidRDefault="000C021F" w:rsidP="00E50F55">
            <w:pPr>
              <w:pStyle w:val="TableParagraph"/>
              <w:ind w:left="344"/>
              <w:rPr>
                <w:sz w:val="15"/>
                <w:lang w:val="en-US"/>
              </w:rPr>
            </w:pPr>
            <w:r w:rsidRPr="00EB5600">
              <w:rPr>
                <w:sz w:val="15"/>
                <w:lang w:val="en-US"/>
              </w:rPr>
              <w:t>&lt;/tr&gt;</w:t>
            </w:r>
          </w:p>
          <w:p w14:paraId="4B12F48E" w14:textId="77777777" w:rsidR="000C021F" w:rsidRPr="00EB5600" w:rsidRDefault="000C021F" w:rsidP="00E50F55">
            <w:pPr>
              <w:pStyle w:val="TableParagraph"/>
              <w:ind w:left="344"/>
              <w:rPr>
                <w:sz w:val="15"/>
                <w:lang w:val="en-US"/>
              </w:rPr>
            </w:pPr>
            <w:r w:rsidRPr="00EB5600">
              <w:rPr>
                <w:sz w:val="15"/>
                <w:lang w:val="en-US"/>
              </w:rPr>
              <w:t>&lt;tr&gt;</w:t>
            </w:r>
          </w:p>
          <w:p w14:paraId="313CDA8E" w14:textId="77777777" w:rsidR="000C021F" w:rsidRPr="00EB5600" w:rsidRDefault="000C021F" w:rsidP="00E50F55">
            <w:pPr>
              <w:pStyle w:val="TableParagraph"/>
              <w:ind w:left="417"/>
              <w:rPr>
                <w:sz w:val="15"/>
                <w:lang w:val="en-US"/>
              </w:rPr>
            </w:pPr>
            <w:r w:rsidRPr="00EB5600">
              <w:rPr>
                <w:sz w:val="15"/>
                <w:lang w:val="en-US"/>
              </w:rPr>
              <w:t>&lt;td&gt;</w:t>
            </w:r>
            <w:r>
              <w:rPr>
                <w:sz w:val="15"/>
              </w:rPr>
              <w:t>Рубін</w:t>
            </w:r>
            <w:r w:rsidRPr="00EB5600">
              <w:rPr>
                <w:sz w:val="15"/>
                <w:lang w:val="en-US"/>
              </w:rPr>
              <w:t>&lt;/td&gt;&lt;td&gt;</w:t>
            </w:r>
            <w:r>
              <w:rPr>
                <w:sz w:val="15"/>
                <w:lang w:val="uk-UA"/>
              </w:rPr>
              <w:t>Червоний</w:t>
            </w:r>
            <w:r w:rsidRPr="00EB5600">
              <w:rPr>
                <w:sz w:val="15"/>
                <w:lang w:val="en-US"/>
              </w:rPr>
              <w:t>&lt;/td&gt;&lt;td&gt;9&lt;/td&gt;</w:t>
            </w:r>
          </w:p>
          <w:p w14:paraId="069953CE" w14:textId="77777777" w:rsidR="000C021F" w:rsidRPr="00EB5600" w:rsidRDefault="000C021F" w:rsidP="00E50F55">
            <w:pPr>
              <w:pStyle w:val="TableParagraph"/>
              <w:ind w:left="344"/>
              <w:rPr>
                <w:sz w:val="15"/>
                <w:lang w:val="en-US"/>
              </w:rPr>
            </w:pPr>
            <w:r w:rsidRPr="00EB5600">
              <w:rPr>
                <w:sz w:val="15"/>
                <w:lang w:val="en-US"/>
              </w:rPr>
              <w:t>&lt;/tr&gt;</w:t>
            </w:r>
          </w:p>
          <w:p w14:paraId="4330AD9F" w14:textId="77777777" w:rsidR="000C021F" w:rsidRPr="00EB5600" w:rsidRDefault="000C021F" w:rsidP="00E50F55">
            <w:pPr>
              <w:pStyle w:val="TableParagraph"/>
              <w:ind w:left="344"/>
              <w:rPr>
                <w:sz w:val="15"/>
                <w:lang w:val="en-US"/>
              </w:rPr>
            </w:pPr>
            <w:r w:rsidRPr="00EB5600">
              <w:rPr>
                <w:sz w:val="15"/>
                <w:lang w:val="en-US"/>
              </w:rPr>
              <w:t>&lt;tr class="odd"&gt;</w:t>
            </w:r>
          </w:p>
          <w:p w14:paraId="3D8197E9" w14:textId="77777777" w:rsidR="000C021F" w:rsidRPr="00EB5600" w:rsidRDefault="000C021F" w:rsidP="00E50F55">
            <w:pPr>
              <w:pStyle w:val="TableParagraph"/>
              <w:ind w:left="417"/>
              <w:rPr>
                <w:sz w:val="15"/>
                <w:lang w:val="en-US"/>
              </w:rPr>
            </w:pPr>
            <w:r w:rsidRPr="00EB5600">
              <w:rPr>
                <w:sz w:val="15"/>
                <w:lang w:val="en-US"/>
              </w:rPr>
              <w:t>&lt;td&gt;</w:t>
            </w:r>
            <w:r>
              <w:rPr>
                <w:sz w:val="15"/>
              </w:rPr>
              <w:t>Амет</w:t>
            </w:r>
            <w:r>
              <w:rPr>
                <w:sz w:val="15"/>
                <w:lang w:val="uk-UA"/>
              </w:rPr>
              <w:t>и</w:t>
            </w:r>
            <w:r>
              <w:rPr>
                <w:sz w:val="15"/>
              </w:rPr>
              <w:t>ст</w:t>
            </w:r>
            <w:r w:rsidRPr="00EB5600">
              <w:rPr>
                <w:sz w:val="15"/>
                <w:lang w:val="en-US"/>
              </w:rPr>
              <w:t>&lt;/td&gt;&lt;td&gt;</w:t>
            </w:r>
            <w:r>
              <w:rPr>
                <w:sz w:val="15"/>
                <w:lang w:val="uk-UA"/>
              </w:rPr>
              <w:t>Блакитний</w:t>
            </w:r>
            <w:r w:rsidRPr="00EB5600">
              <w:rPr>
                <w:sz w:val="15"/>
                <w:lang w:val="en-US"/>
              </w:rPr>
              <w:t>&lt;/td&gt;&lt;td&gt;7&lt;/td&gt;</w:t>
            </w:r>
          </w:p>
          <w:p w14:paraId="2FAD95BF" w14:textId="77777777" w:rsidR="000C021F" w:rsidRPr="00EB5600" w:rsidRDefault="000C021F" w:rsidP="00E50F55">
            <w:pPr>
              <w:pStyle w:val="TableParagraph"/>
              <w:ind w:left="344"/>
              <w:rPr>
                <w:sz w:val="15"/>
                <w:lang w:val="en-US"/>
              </w:rPr>
            </w:pPr>
            <w:r w:rsidRPr="00EB5600">
              <w:rPr>
                <w:sz w:val="15"/>
                <w:lang w:val="en-US"/>
              </w:rPr>
              <w:t>&lt;/tr&gt;</w:t>
            </w:r>
          </w:p>
          <w:p w14:paraId="31567A88" w14:textId="77777777" w:rsidR="000C021F" w:rsidRPr="00EB5600" w:rsidRDefault="000C021F" w:rsidP="00E50F55">
            <w:pPr>
              <w:pStyle w:val="TableParagraph"/>
              <w:ind w:left="344"/>
              <w:rPr>
                <w:sz w:val="15"/>
                <w:lang w:val="en-US"/>
              </w:rPr>
            </w:pPr>
            <w:r w:rsidRPr="00EB5600">
              <w:rPr>
                <w:sz w:val="15"/>
                <w:lang w:val="en-US"/>
              </w:rPr>
              <w:t>&lt;tr&gt;</w:t>
            </w:r>
          </w:p>
          <w:p w14:paraId="5DA78B72" w14:textId="77777777" w:rsidR="000C021F" w:rsidRPr="00EB5600" w:rsidRDefault="000C021F" w:rsidP="00E50F55">
            <w:pPr>
              <w:pStyle w:val="TableParagraph"/>
              <w:ind w:left="417"/>
              <w:rPr>
                <w:sz w:val="15"/>
                <w:lang w:val="en-US"/>
              </w:rPr>
            </w:pPr>
            <w:r w:rsidRPr="00EB5600">
              <w:rPr>
                <w:sz w:val="15"/>
                <w:lang w:val="en-US"/>
              </w:rPr>
              <w:t>&lt;td&gt;</w:t>
            </w:r>
            <w:r>
              <w:rPr>
                <w:sz w:val="15"/>
                <w:lang w:val="uk-UA"/>
              </w:rPr>
              <w:t>Смарагд</w:t>
            </w:r>
            <w:r w:rsidRPr="00EB5600">
              <w:rPr>
                <w:sz w:val="15"/>
                <w:lang w:val="en-US"/>
              </w:rPr>
              <w:t>&lt;/td&gt;&lt;td&gt;</w:t>
            </w:r>
            <w:r>
              <w:rPr>
                <w:sz w:val="15"/>
              </w:rPr>
              <w:t>Зелений</w:t>
            </w:r>
            <w:r w:rsidRPr="00EB5600">
              <w:rPr>
                <w:sz w:val="15"/>
                <w:lang w:val="en-US"/>
              </w:rPr>
              <w:t>&lt;/td&gt;&lt;td&gt;8&lt;/td&gt;</w:t>
            </w:r>
          </w:p>
          <w:p w14:paraId="7F9D7EA9" w14:textId="77777777" w:rsidR="000C021F" w:rsidRPr="00EB5600" w:rsidRDefault="000C021F" w:rsidP="00E50F55">
            <w:pPr>
              <w:pStyle w:val="TableParagraph"/>
              <w:ind w:left="344"/>
              <w:rPr>
                <w:sz w:val="15"/>
                <w:lang w:val="en-US"/>
              </w:rPr>
            </w:pPr>
            <w:r w:rsidRPr="00EB5600">
              <w:rPr>
                <w:sz w:val="15"/>
                <w:lang w:val="en-US"/>
              </w:rPr>
              <w:t>&lt;/tr&gt;</w:t>
            </w:r>
          </w:p>
          <w:p w14:paraId="581108F6" w14:textId="77777777" w:rsidR="000C021F" w:rsidRPr="00EB5600" w:rsidRDefault="000C021F" w:rsidP="00E50F55">
            <w:pPr>
              <w:pStyle w:val="TableParagraph"/>
              <w:ind w:left="344"/>
              <w:rPr>
                <w:sz w:val="15"/>
                <w:lang w:val="en-US"/>
              </w:rPr>
            </w:pPr>
            <w:r w:rsidRPr="00EB5600">
              <w:rPr>
                <w:sz w:val="15"/>
                <w:lang w:val="en-US"/>
              </w:rPr>
              <w:t>&lt;tr class="odd"&gt;</w:t>
            </w:r>
          </w:p>
          <w:p w14:paraId="2091B10B" w14:textId="77777777" w:rsidR="000C021F" w:rsidRPr="00EB5600" w:rsidRDefault="000C021F" w:rsidP="00E50F55">
            <w:pPr>
              <w:pStyle w:val="TableParagraph"/>
              <w:ind w:left="417"/>
              <w:rPr>
                <w:sz w:val="15"/>
                <w:lang w:val="en-US"/>
              </w:rPr>
            </w:pPr>
            <w:r w:rsidRPr="00EB5600">
              <w:rPr>
                <w:sz w:val="15"/>
                <w:lang w:val="en-US"/>
              </w:rPr>
              <w:t>&lt;td&gt;</w:t>
            </w:r>
            <w:r>
              <w:rPr>
                <w:sz w:val="15"/>
              </w:rPr>
              <w:t>Сапфір</w:t>
            </w:r>
            <w:r w:rsidRPr="00EB5600">
              <w:rPr>
                <w:sz w:val="15"/>
                <w:lang w:val="en-US"/>
              </w:rPr>
              <w:t>&lt;/td&gt;&lt;td&gt;</w:t>
            </w:r>
            <w:r>
              <w:rPr>
                <w:sz w:val="15"/>
                <w:lang w:val="uk-UA"/>
              </w:rPr>
              <w:t>Блакитний</w:t>
            </w:r>
            <w:r w:rsidRPr="00EB5600">
              <w:rPr>
                <w:sz w:val="15"/>
                <w:lang w:val="en-US"/>
              </w:rPr>
              <w:t>&lt;/td&gt;&lt;td&gt;9&lt;/td&gt;</w:t>
            </w:r>
          </w:p>
          <w:p w14:paraId="1041A726" w14:textId="77777777" w:rsidR="000C021F" w:rsidRDefault="000C021F" w:rsidP="00E50F55">
            <w:pPr>
              <w:pStyle w:val="TableParagraph"/>
              <w:ind w:left="344"/>
              <w:rPr>
                <w:sz w:val="15"/>
              </w:rPr>
            </w:pPr>
            <w:r>
              <w:rPr>
                <w:sz w:val="15"/>
              </w:rPr>
              <w:t>&lt;/tr&gt;</w:t>
            </w:r>
          </w:p>
          <w:p w14:paraId="41B62077" w14:textId="77777777" w:rsidR="000C021F" w:rsidRDefault="000C021F" w:rsidP="00E50F55">
            <w:pPr>
              <w:pStyle w:val="TableParagraph"/>
              <w:ind w:left="254"/>
              <w:rPr>
                <w:sz w:val="15"/>
              </w:rPr>
            </w:pPr>
            <w:r>
              <w:rPr>
                <w:sz w:val="15"/>
              </w:rPr>
              <w:t>&lt;/table&gt;</w:t>
            </w:r>
          </w:p>
          <w:p w14:paraId="03084FE6" w14:textId="77777777" w:rsidR="000C021F" w:rsidRDefault="000C021F" w:rsidP="00E50F55">
            <w:pPr>
              <w:pStyle w:val="TableParagraph"/>
              <w:ind w:left="164"/>
              <w:rPr>
                <w:sz w:val="15"/>
              </w:rPr>
            </w:pPr>
            <w:r>
              <w:rPr>
                <w:sz w:val="15"/>
              </w:rPr>
              <w:t>&lt;/body&gt;</w:t>
            </w:r>
          </w:p>
          <w:p w14:paraId="70EDD5C9" w14:textId="77777777" w:rsidR="000C021F" w:rsidRDefault="000C021F" w:rsidP="00E50F55">
            <w:pPr>
              <w:pStyle w:val="TableParagraph"/>
              <w:ind w:left="74"/>
              <w:rPr>
                <w:sz w:val="15"/>
              </w:rPr>
            </w:pPr>
            <w:r>
              <w:rPr>
                <w:sz w:val="15"/>
              </w:rPr>
              <w:t>&lt;/html&gt;</w:t>
            </w:r>
          </w:p>
        </w:tc>
      </w:tr>
    </w:tbl>
    <w:p w14:paraId="0B3A6043" w14:textId="77777777" w:rsidR="00602581" w:rsidRDefault="00602581" w:rsidP="00253FB5">
      <w:pPr>
        <w:pStyle w:val="5"/>
        <w:spacing w:line="360" w:lineRule="auto"/>
        <w:rPr>
          <w:color w:val="BD2026"/>
        </w:rPr>
      </w:pPr>
    </w:p>
    <w:p w14:paraId="598BB3B2" w14:textId="77777777" w:rsidR="005E7977" w:rsidRDefault="009F0F21" w:rsidP="00253FB5">
      <w:pPr>
        <w:pStyle w:val="5"/>
        <w:spacing w:line="360" w:lineRule="auto"/>
      </w:pPr>
      <w:del w:id="754" w:author="МАРІЯ БРЕНЬ" w:date="2019-12-19T02:25:00Z">
        <w:r w:rsidRPr="009F0F21" w:rsidDel="00125F07">
          <w:rPr>
            <w:color w:val="BD2026"/>
          </w:rPr>
          <w:delText>Одночасн</w:delText>
        </w:r>
        <w:commentRangeStart w:id="755"/>
        <w:r w:rsidRPr="009F0F21" w:rsidDel="00125F07">
          <w:rPr>
            <w:color w:val="BD2026"/>
          </w:rPr>
          <w:delText>о</w:delText>
        </w:r>
        <w:commentRangeEnd w:id="755"/>
        <w:r w:rsidR="00DC5C07" w:rsidDel="00125F07">
          <w:rPr>
            <w:rStyle w:val="ae"/>
            <w:rFonts w:ascii="Arial" w:eastAsia="Arial" w:hAnsi="Arial" w:cs="Arial"/>
          </w:rPr>
          <w:commentReference w:id="755"/>
        </w:r>
        <w:r w:rsidRPr="009F0F21" w:rsidDel="00125F07">
          <w:rPr>
            <w:color w:val="BD2026"/>
          </w:rPr>
          <w:delText xml:space="preserve"> </w:delText>
        </w:r>
      </w:del>
      <w:ins w:id="756" w:author="МАРІЯ БРЕНЬ" w:date="2019-12-19T02:25:00Z">
        <w:r w:rsidR="00125F07" w:rsidRPr="009F0F21">
          <w:rPr>
            <w:color w:val="BD2026"/>
          </w:rPr>
          <w:t>Одночасн</w:t>
        </w:r>
        <w:r w:rsidR="00125F07">
          <w:rPr>
            <w:color w:val="BD2026"/>
            <w:lang w:val="uk-UA"/>
          </w:rPr>
          <w:t xml:space="preserve">е </w:t>
        </w:r>
      </w:ins>
      <w:r w:rsidRPr="009F0F21">
        <w:rPr>
          <w:color w:val="BD2026"/>
        </w:rPr>
        <w:t>використання різних класів</w:t>
      </w:r>
    </w:p>
    <w:p w14:paraId="5F7986D5" w14:textId="77777777" w:rsidR="005E7977" w:rsidRDefault="009F0F21" w:rsidP="00253FB5">
      <w:pPr>
        <w:pStyle w:val="a3"/>
        <w:spacing w:line="360" w:lineRule="auto"/>
        <w:ind w:left="104" w:right="183"/>
      </w:pPr>
      <w:r w:rsidRPr="009F0F21">
        <w:t xml:space="preserve">До будь-якого тегу можна одночасно додати кілька класів, перераховуючи їх в значенні атрибута </w:t>
      </w:r>
      <w:r w:rsidRPr="009F0F21">
        <w:rPr>
          <w:color w:val="C00000"/>
        </w:rPr>
        <w:t>class</w:t>
      </w:r>
      <w:r w:rsidRPr="009F0F21">
        <w:t xml:space="preserve"> через пробіл, така форма називається мульт</w:t>
      </w:r>
      <w:ins w:id="757" w:author="Пользователь Windows" w:date="2019-12-19T06:20:00Z">
        <w:r w:rsidR="004A57C9">
          <w:rPr>
            <w:lang w:val="uk-UA"/>
          </w:rPr>
          <w:t>и</w:t>
        </w:r>
      </w:ins>
      <w:del w:id="758" w:author="Пользователь Windows" w:date="2019-12-19T06:20:00Z">
        <w:r w:rsidRPr="009F0F21" w:rsidDel="004A57C9">
          <w:delText>і</w:delText>
        </w:r>
      </w:del>
      <w:r w:rsidRPr="009F0F21">
        <w:t>клас</w:t>
      </w:r>
      <w:del w:id="759" w:author="Пользователь Windows" w:date="2019-12-19T06:20:00Z">
        <w:r w:rsidRPr="009F0F21" w:rsidDel="004A57C9">
          <w:delText>с</w:delText>
        </w:r>
      </w:del>
      <w:r w:rsidRPr="009F0F21">
        <w:t xml:space="preserve">и. В цьому випадку до елементу застосовується стиль, описаний в правилах для кожного класу. Оскільки при додаванні декількох класів вони можуть містити однакові стильові властивості, але з різними значеннями, то береться значення у класу, який описаний в коді нижче. У прикладі 1.31 показано використання різних </w:t>
      </w:r>
      <w:r>
        <w:t>класів для створення хмар</w:t>
      </w:r>
      <w:r w:rsidRPr="009F0F21">
        <w:t xml:space="preserve"> тегів.</w:t>
      </w:r>
    </w:p>
    <w:p w14:paraId="54368B0B" w14:textId="77777777" w:rsidR="005E7977" w:rsidRDefault="005E7977" w:rsidP="00253FB5">
      <w:pPr>
        <w:pStyle w:val="a3"/>
        <w:spacing w:line="360" w:lineRule="auto"/>
        <w:rPr>
          <w:sz w:val="20"/>
        </w:rPr>
      </w:pPr>
    </w:p>
    <w:p w14:paraId="4B8113E4" w14:textId="77777777" w:rsidR="00E50F55" w:rsidRDefault="00E50F55">
      <w:r>
        <w:br w:type="page"/>
      </w:r>
    </w:p>
    <w:tbl>
      <w:tblPr>
        <w:tblStyle w:val="TableNormal"/>
        <w:tblW w:w="9211" w:type="dxa"/>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5E7977" w14:paraId="32E7500A" w14:textId="77777777" w:rsidTr="00E50F55">
        <w:trPr>
          <w:trHeight w:val="235"/>
        </w:trPr>
        <w:tc>
          <w:tcPr>
            <w:tcW w:w="5177" w:type="dxa"/>
            <w:tcBorders>
              <w:right w:val="single" w:sz="6" w:space="0" w:color="666666"/>
            </w:tcBorders>
          </w:tcPr>
          <w:p w14:paraId="31E4E513" w14:textId="77777777" w:rsidR="005E7977" w:rsidRDefault="009F0F21" w:rsidP="00253FB5">
            <w:pPr>
              <w:pStyle w:val="TableParagraph"/>
              <w:spacing w:line="360" w:lineRule="auto"/>
              <w:ind w:left="-1"/>
              <w:rPr>
                <w:rFonts w:ascii="Arial Black" w:hAnsi="Arial Black"/>
                <w:sz w:val="15"/>
              </w:rPr>
            </w:pPr>
            <w:r w:rsidRPr="009F0F21">
              <w:rPr>
                <w:rFonts w:ascii="Arial Black" w:hAnsi="Arial Black"/>
                <w:color w:val="685C53"/>
                <w:sz w:val="15"/>
              </w:rPr>
              <w:lastRenderedPageBreak/>
              <w:t>Приклад 1.31. Поєднання різних класів</w:t>
            </w:r>
          </w:p>
        </w:tc>
        <w:tc>
          <w:tcPr>
            <w:tcW w:w="771" w:type="dxa"/>
            <w:tcBorders>
              <w:left w:val="single" w:sz="6" w:space="0" w:color="666666"/>
              <w:right w:val="double" w:sz="2" w:space="0" w:color="666666"/>
            </w:tcBorders>
            <w:shd w:val="clear" w:color="auto" w:fill="CEE2D3"/>
          </w:tcPr>
          <w:p w14:paraId="3534DC2D" w14:textId="77777777" w:rsidR="005E7977" w:rsidRDefault="00C542A1" w:rsidP="00253FB5">
            <w:pPr>
              <w:pStyle w:val="TableParagraph"/>
              <w:spacing w:line="360" w:lineRule="auto"/>
              <w:rPr>
                <w:rFonts w:ascii="Arial"/>
                <w:sz w:val="13"/>
              </w:rPr>
            </w:pPr>
            <w:r>
              <w:rPr>
                <w:rFonts w:ascii="Arial"/>
                <w:sz w:val="13"/>
              </w:rPr>
              <w:t>XHTML 1.0</w:t>
            </w:r>
          </w:p>
        </w:tc>
        <w:tc>
          <w:tcPr>
            <w:tcW w:w="621" w:type="dxa"/>
            <w:tcBorders>
              <w:left w:val="double" w:sz="2" w:space="0" w:color="666666"/>
              <w:right w:val="double" w:sz="2" w:space="0" w:color="666666"/>
            </w:tcBorders>
            <w:shd w:val="clear" w:color="auto" w:fill="CEE2D3"/>
          </w:tcPr>
          <w:p w14:paraId="47EF6EC2" w14:textId="77777777" w:rsidR="005E7977" w:rsidRDefault="00C542A1" w:rsidP="00253FB5">
            <w:pPr>
              <w:pStyle w:val="TableParagraph"/>
              <w:spacing w:line="360" w:lineRule="auto"/>
              <w:ind w:left="46"/>
              <w:rPr>
                <w:rFonts w:ascii="Arial"/>
                <w:sz w:val="13"/>
              </w:rPr>
            </w:pPr>
            <w:r>
              <w:rPr>
                <w:rFonts w:ascii="Arial"/>
                <w:sz w:val="13"/>
              </w:rPr>
              <w:t>CSS 2.1</w:t>
            </w:r>
          </w:p>
        </w:tc>
        <w:tc>
          <w:tcPr>
            <w:tcW w:w="353" w:type="dxa"/>
            <w:tcBorders>
              <w:left w:val="double" w:sz="2" w:space="0" w:color="666666"/>
              <w:right w:val="single" w:sz="6" w:space="0" w:color="666666"/>
            </w:tcBorders>
            <w:shd w:val="clear" w:color="auto" w:fill="CEE2D3"/>
          </w:tcPr>
          <w:p w14:paraId="4778DC19" w14:textId="77777777" w:rsidR="005E7977" w:rsidRDefault="00C542A1" w:rsidP="00253FB5">
            <w:pPr>
              <w:pStyle w:val="TableParagraph"/>
              <w:spacing w:line="360" w:lineRule="auto"/>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02A079D6" w14:textId="77777777" w:rsidR="005E7977" w:rsidRDefault="00C542A1" w:rsidP="00253FB5">
            <w:pPr>
              <w:pStyle w:val="TableParagraph"/>
              <w:spacing w:line="360" w:lineRule="auto"/>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616EB68B" w14:textId="77777777" w:rsidR="005E7977" w:rsidRDefault="00C542A1" w:rsidP="00253FB5">
            <w:pPr>
              <w:pStyle w:val="TableParagraph"/>
              <w:spacing w:line="360" w:lineRule="auto"/>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6F5DEE5A" w14:textId="77777777" w:rsidR="005E7977" w:rsidRDefault="00C542A1" w:rsidP="00253FB5">
            <w:pPr>
              <w:pStyle w:val="TableParagraph"/>
              <w:spacing w:line="360" w:lineRule="auto"/>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018DED35" w14:textId="77777777" w:rsidR="005E7977" w:rsidRDefault="00C542A1" w:rsidP="00253FB5">
            <w:pPr>
              <w:pStyle w:val="TableParagraph"/>
              <w:spacing w:line="360" w:lineRule="auto"/>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3CD1BD21" w14:textId="77777777" w:rsidR="005E7977" w:rsidRDefault="00C542A1" w:rsidP="00253FB5">
            <w:pPr>
              <w:pStyle w:val="TableParagraph"/>
              <w:spacing w:line="360" w:lineRule="auto"/>
              <w:ind w:left="39"/>
              <w:rPr>
                <w:rFonts w:ascii="Arial"/>
                <w:sz w:val="13"/>
              </w:rPr>
            </w:pPr>
            <w:commentRangeStart w:id="760"/>
            <w:r>
              <w:rPr>
                <w:rFonts w:ascii="Arial"/>
                <w:sz w:val="13"/>
              </w:rPr>
              <w:t>Sa 5</w:t>
            </w:r>
          </w:p>
        </w:tc>
        <w:tc>
          <w:tcPr>
            <w:tcW w:w="456" w:type="dxa"/>
            <w:tcBorders>
              <w:left w:val="single" w:sz="6" w:space="0" w:color="666666"/>
            </w:tcBorders>
            <w:shd w:val="clear" w:color="auto" w:fill="CEE2D3"/>
          </w:tcPr>
          <w:p w14:paraId="555181A4" w14:textId="77777777" w:rsidR="005E7977" w:rsidRDefault="00C542A1" w:rsidP="00253FB5">
            <w:pPr>
              <w:pStyle w:val="TableParagraph"/>
              <w:spacing w:line="360" w:lineRule="auto"/>
              <w:ind w:left="38"/>
              <w:rPr>
                <w:rFonts w:ascii="Arial"/>
                <w:sz w:val="13"/>
              </w:rPr>
            </w:pPr>
            <w:r>
              <w:rPr>
                <w:rFonts w:ascii="Arial"/>
                <w:sz w:val="13"/>
              </w:rPr>
              <w:t>Fx 3.6</w:t>
            </w:r>
            <w:commentRangeEnd w:id="760"/>
            <w:r w:rsidR="00DC5C07">
              <w:rPr>
                <w:rStyle w:val="ae"/>
                <w:rFonts w:ascii="Arial" w:eastAsia="Arial" w:hAnsi="Arial" w:cs="Arial"/>
              </w:rPr>
              <w:commentReference w:id="760"/>
            </w:r>
          </w:p>
        </w:tc>
      </w:tr>
      <w:tr w:rsidR="005E7977" w14:paraId="08BDD894" w14:textId="77777777" w:rsidTr="00E50F55">
        <w:trPr>
          <w:trHeight w:val="5396"/>
        </w:trPr>
        <w:tc>
          <w:tcPr>
            <w:tcW w:w="9211" w:type="dxa"/>
            <w:gridSpan w:val="10"/>
            <w:shd w:val="clear" w:color="auto" w:fill="F8F7F2"/>
          </w:tcPr>
          <w:p w14:paraId="6EF652D7" w14:textId="77777777" w:rsidR="005E7977" w:rsidRPr="00EB5600" w:rsidRDefault="00C542A1" w:rsidP="00E50F55">
            <w:pPr>
              <w:pStyle w:val="TableParagraph"/>
              <w:ind w:left="254" w:right="4061" w:hanging="180"/>
              <w:rPr>
                <w:sz w:val="15"/>
                <w:lang w:val="en-US"/>
              </w:rPr>
            </w:pPr>
            <w:r w:rsidRPr="00EB5600">
              <w:rPr>
                <w:sz w:val="15"/>
                <w:lang w:val="en-US"/>
              </w:rPr>
              <w:t xml:space="preserve">!DOCTYPE html PUBLIC "-//W3C//DTD XHTML 1.0 Strict//EN" </w:t>
            </w:r>
            <w:r w:rsidR="003D6273">
              <w:fldChar w:fldCharType="begin"/>
            </w:r>
            <w:r w:rsidR="003D6273" w:rsidRPr="003D6273">
              <w:rPr>
                <w:lang w:val="en-US"/>
                <w:rPrChange w:id="761" w:author="Пользователь Windows" w:date="2019-12-19T05:26:00Z">
                  <w:rPr/>
                </w:rPrChange>
              </w:rPr>
              <w:instrText>HYPERLINK "http://www.w3.org/TR/xhtml1/DTD/xhtml1-strict.dtd" \h</w:instrText>
            </w:r>
            <w:r w:rsidR="003D6273">
              <w:fldChar w:fldCharType="separate"/>
            </w:r>
            <w:r w:rsidRPr="00EB5600">
              <w:rPr>
                <w:sz w:val="15"/>
                <w:lang w:val="en-US"/>
              </w:rPr>
              <w:t>"http://www.w3.org/TR/xhtml1/DTD/xhtml1</w:t>
            </w:r>
            <w:r w:rsidR="003D6273">
              <w:fldChar w:fldCharType="end"/>
            </w:r>
            <w:r w:rsidRPr="00EB5600">
              <w:rPr>
                <w:sz w:val="15"/>
                <w:lang w:val="en-US"/>
              </w:rPr>
              <w:t>-</w:t>
            </w:r>
            <w:r w:rsidR="003D6273">
              <w:fldChar w:fldCharType="begin"/>
            </w:r>
            <w:r w:rsidR="003D6273" w:rsidRPr="003D6273">
              <w:rPr>
                <w:lang w:val="en-US"/>
                <w:rPrChange w:id="762" w:author="Пользователь Windows" w:date="2019-12-19T05:26:00Z">
                  <w:rPr/>
                </w:rPrChange>
              </w:rPr>
              <w:instrText>HYPERLINK "http://www.w3.org/TR/xhtml1/DTD/xhtml1-strict.dtd" \h</w:instrText>
            </w:r>
            <w:r w:rsidR="003D6273">
              <w:fldChar w:fldCharType="separate"/>
            </w:r>
            <w:r w:rsidRPr="00EB5600">
              <w:rPr>
                <w:sz w:val="15"/>
                <w:lang w:val="en-US"/>
              </w:rPr>
              <w:t>strict.dtd"&gt;</w:t>
            </w:r>
            <w:r w:rsidR="003D6273">
              <w:fldChar w:fldCharType="end"/>
            </w:r>
          </w:p>
          <w:p w14:paraId="7AD4FFAF" w14:textId="77777777" w:rsidR="005E7977" w:rsidRPr="00EB5600" w:rsidRDefault="00C542A1" w:rsidP="00E50F55">
            <w:pPr>
              <w:pStyle w:val="TableParagraph"/>
              <w:ind w:left="74"/>
              <w:rPr>
                <w:sz w:val="15"/>
                <w:lang w:val="en-US"/>
              </w:rPr>
            </w:pPr>
            <w:r w:rsidRPr="00EB5600">
              <w:rPr>
                <w:sz w:val="15"/>
                <w:lang w:val="en-US"/>
              </w:rPr>
              <w:t xml:space="preserve">&lt;html </w:t>
            </w:r>
            <w:r w:rsidR="003D6273">
              <w:fldChar w:fldCharType="begin"/>
            </w:r>
            <w:r w:rsidR="003D6273" w:rsidRPr="003D6273">
              <w:rPr>
                <w:lang w:val="en-US"/>
                <w:rPrChange w:id="763" w:author="Пользователь Windows" w:date="2019-12-19T05:26:00Z">
                  <w:rPr/>
                </w:rPrChange>
              </w:rPr>
              <w:instrText>HYPERLINK "http://www.w3.org/1999/xhtml" \h</w:instrText>
            </w:r>
            <w:r w:rsidR="003D6273">
              <w:fldChar w:fldCharType="separate"/>
            </w:r>
            <w:r w:rsidRPr="00EB5600">
              <w:rPr>
                <w:sz w:val="15"/>
                <w:lang w:val="en-US"/>
              </w:rPr>
              <w:t>xmlns="http://www.w3.org/1999/xhtml"&gt;</w:t>
            </w:r>
            <w:r w:rsidR="003D6273">
              <w:fldChar w:fldCharType="end"/>
            </w:r>
          </w:p>
          <w:p w14:paraId="5861C6E5" w14:textId="77777777" w:rsidR="005E7977" w:rsidRPr="00EB5600" w:rsidRDefault="00C542A1" w:rsidP="00E50F55">
            <w:pPr>
              <w:pStyle w:val="TableParagraph"/>
              <w:ind w:left="164"/>
              <w:rPr>
                <w:sz w:val="15"/>
                <w:lang w:val="en-US"/>
              </w:rPr>
            </w:pPr>
            <w:r w:rsidRPr="00EB5600">
              <w:rPr>
                <w:sz w:val="15"/>
                <w:lang w:val="en-US"/>
              </w:rPr>
              <w:t>&lt;head&gt;</w:t>
            </w:r>
          </w:p>
          <w:p w14:paraId="3A1835CE" w14:textId="77777777" w:rsidR="005E7977" w:rsidRPr="00EB5600" w:rsidRDefault="00C542A1" w:rsidP="00E50F55">
            <w:pPr>
              <w:pStyle w:val="TableParagraph"/>
              <w:ind w:left="254"/>
              <w:rPr>
                <w:sz w:val="15"/>
                <w:lang w:val="en-US"/>
              </w:rPr>
            </w:pPr>
            <w:r w:rsidRPr="00EB5600">
              <w:rPr>
                <w:sz w:val="15"/>
                <w:lang w:val="en-US"/>
              </w:rPr>
              <w:t>&lt;meta http-equiv="Content-Type" content="text/html; charset=utf-8" /&gt;</w:t>
            </w:r>
          </w:p>
          <w:p w14:paraId="4DD4E7EB" w14:textId="77777777" w:rsidR="005E7977" w:rsidRPr="00EB5600" w:rsidRDefault="00C542A1" w:rsidP="00E50F55">
            <w:pPr>
              <w:pStyle w:val="TableParagraph"/>
              <w:ind w:left="246"/>
              <w:rPr>
                <w:sz w:val="15"/>
                <w:lang w:val="en-US"/>
              </w:rPr>
            </w:pPr>
            <w:r w:rsidRPr="00EB5600">
              <w:rPr>
                <w:sz w:val="15"/>
                <w:lang w:val="en-US"/>
              </w:rPr>
              <w:t>&lt;title&gt;</w:t>
            </w:r>
            <w:r w:rsidR="00ED2D6C">
              <w:rPr>
                <w:sz w:val="15"/>
                <w:lang w:val="uk-UA"/>
              </w:rPr>
              <w:t>Хмари тегів</w:t>
            </w:r>
            <w:r w:rsidR="00ED2D6C" w:rsidRPr="00EB5600">
              <w:rPr>
                <w:sz w:val="15"/>
                <w:lang w:val="en-US"/>
              </w:rPr>
              <w:t xml:space="preserve"> </w:t>
            </w:r>
            <w:r w:rsidRPr="00EB5600">
              <w:rPr>
                <w:sz w:val="15"/>
                <w:lang w:val="en-US"/>
              </w:rPr>
              <w:t>&lt;/title&gt;</w:t>
            </w:r>
          </w:p>
          <w:p w14:paraId="7BD1F22B" w14:textId="77777777" w:rsidR="005E7977" w:rsidRPr="00EB5600" w:rsidRDefault="00C542A1" w:rsidP="00E50F55">
            <w:pPr>
              <w:pStyle w:val="TableParagraph"/>
              <w:ind w:left="254"/>
              <w:rPr>
                <w:sz w:val="15"/>
                <w:lang w:val="en-US"/>
              </w:rPr>
            </w:pPr>
            <w:r w:rsidRPr="00EB5600">
              <w:rPr>
                <w:sz w:val="15"/>
                <w:lang w:val="en-US"/>
              </w:rPr>
              <w:t>&lt;style type="text/css"&gt;</w:t>
            </w:r>
          </w:p>
          <w:p w14:paraId="4044469E" w14:textId="77777777" w:rsidR="005E7977" w:rsidRPr="00EB5600" w:rsidRDefault="00251FD6" w:rsidP="00E50F55">
            <w:pPr>
              <w:pStyle w:val="TableParagraph"/>
              <w:ind w:left="344"/>
              <w:rPr>
                <w:sz w:val="15"/>
                <w:lang w:val="en-US"/>
              </w:rPr>
            </w:pPr>
            <w:r>
              <w:rPr>
                <w:sz w:val="15"/>
                <w:lang w:val="uk-UA"/>
              </w:rPr>
              <w:t>.</w:t>
            </w:r>
            <w:r w:rsidR="00C542A1" w:rsidRPr="00EB5600">
              <w:rPr>
                <w:sz w:val="15"/>
                <w:lang w:val="en-US"/>
              </w:rPr>
              <w:t>level1 { font-size: 1em; }</w:t>
            </w:r>
          </w:p>
          <w:p w14:paraId="165603ED" w14:textId="77777777" w:rsidR="005E7977" w:rsidRPr="00EB5600" w:rsidRDefault="00251FD6" w:rsidP="00E50F55">
            <w:pPr>
              <w:pStyle w:val="TableParagraph"/>
              <w:ind w:left="344"/>
              <w:rPr>
                <w:sz w:val="15"/>
                <w:lang w:val="en-US"/>
              </w:rPr>
            </w:pPr>
            <w:r>
              <w:rPr>
                <w:sz w:val="15"/>
                <w:lang w:val="uk-UA"/>
              </w:rPr>
              <w:t>.</w:t>
            </w:r>
            <w:r w:rsidR="00C542A1" w:rsidRPr="00EB5600">
              <w:rPr>
                <w:sz w:val="15"/>
                <w:lang w:val="en-US"/>
              </w:rPr>
              <w:t>level2 { font-size: 1.2em;</w:t>
            </w:r>
            <w:r w:rsidR="00C542A1" w:rsidRPr="00EB5600">
              <w:rPr>
                <w:spacing w:val="-11"/>
                <w:sz w:val="15"/>
                <w:lang w:val="en-US"/>
              </w:rPr>
              <w:t xml:space="preserve"> </w:t>
            </w:r>
            <w:r w:rsidR="00C542A1" w:rsidRPr="00EB5600">
              <w:rPr>
                <w:sz w:val="15"/>
                <w:lang w:val="en-US"/>
              </w:rPr>
              <w:t>}</w:t>
            </w:r>
          </w:p>
          <w:p w14:paraId="7CE15D7B" w14:textId="77777777" w:rsidR="005E7977" w:rsidRPr="00EB5600" w:rsidRDefault="00251FD6" w:rsidP="00E50F55">
            <w:pPr>
              <w:pStyle w:val="TableParagraph"/>
              <w:ind w:left="344"/>
              <w:rPr>
                <w:sz w:val="15"/>
                <w:lang w:val="en-US"/>
              </w:rPr>
            </w:pPr>
            <w:r>
              <w:rPr>
                <w:sz w:val="15"/>
                <w:lang w:val="uk-UA"/>
              </w:rPr>
              <w:t>.</w:t>
            </w:r>
            <w:r w:rsidR="00C542A1" w:rsidRPr="00EB5600">
              <w:rPr>
                <w:sz w:val="15"/>
                <w:lang w:val="en-US"/>
              </w:rPr>
              <w:t>level3 { font-size: 1.4em;</w:t>
            </w:r>
            <w:r w:rsidR="00C542A1" w:rsidRPr="00EB5600">
              <w:rPr>
                <w:spacing w:val="-11"/>
                <w:sz w:val="15"/>
                <w:lang w:val="en-US"/>
              </w:rPr>
              <w:t xml:space="preserve"> </w:t>
            </w:r>
            <w:r w:rsidR="00C542A1" w:rsidRPr="00EB5600">
              <w:rPr>
                <w:sz w:val="15"/>
                <w:lang w:val="en-US"/>
              </w:rPr>
              <w:t>}</w:t>
            </w:r>
          </w:p>
          <w:p w14:paraId="6CCC3556" w14:textId="77777777" w:rsidR="005E7977" w:rsidRPr="00EB5600" w:rsidRDefault="00251FD6" w:rsidP="00E50F55">
            <w:pPr>
              <w:pStyle w:val="TableParagraph"/>
              <w:ind w:left="344"/>
              <w:rPr>
                <w:sz w:val="15"/>
                <w:lang w:val="en-US"/>
              </w:rPr>
            </w:pPr>
            <w:r>
              <w:rPr>
                <w:sz w:val="15"/>
                <w:lang w:val="uk-UA"/>
              </w:rPr>
              <w:t>.</w:t>
            </w:r>
            <w:r w:rsidR="00C542A1" w:rsidRPr="00EB5600">
              <w:rPr>
                <w:sz w:val="15"/>
                <w:lang w:val="en-US"/>
              </w:rPr>
              <w:t>level4 { font-size: 1.6em;</w:t>
            </w:r>
            <w:r w:rsidR="00C542A1" w:rsidRPr="00EB5600">
              <w:rPr>
                <w:spacing w:val="-11"/>
                <w:sz w:val="15"/>
                <w:lang w:val="en-US"/>
              </w:rPr>
              <w:t xml:space="preserve"> </w:t>
            </w:r>
            <w:r w:rsidR="00C542A1" w:rsidRPr="00EB5600">
              <w:rPr>
                <w:sz w:val="15"/>
                <w:lang w:val="en-US"/>
              </w:rPr>
              <w:t>}</w:t>
            </w:r>
          </w:p>
          <w:p w14:paraId="7127159B" w14:textId="77777777" w:rsidR="005E7977" w:rsidRPr="00EB5600" w:rsidRDefault="00251FD6" w:rsidP="00E50F55">
            <w:pPr>
              <w:pStyle w:val="TableParagraph"/>
              <w:ind w:left="344"/>
              <w:rPr>
                <w:sz w:val="15"/>
                <w:lang w:val="en-US"/>
              </w:rPr>
            </w:pPr>
            <w:r>
              <w:rPr>
                <w:sz w:val="15"/>
                <w:lang w:val="uk-UA"/>
              </w:rPr>
              <w:t>.</w:t>
            </w:r>
            <w:r w:rsidR="00C542A1" w:rsidRPr="00EB5600">
              <w:rPr>
                <w:sz w:val="15"/>
                <w:lang w:val="en-US"/>
              </w:rPr>
              <w:t>level5 { font-size: 1.8em;</w:t>
            </w:r>
            <w:r w:rsidR="00C542A1" w:rsidRPr="00EB5600">
              <w:rPr>
                <w:spacing w:val="-11"/>
                <w:sz w:val="15"/>
                <w:lang w:val="en-US"/>
              </w:rPr>
              <w:t xml:space="preserve"> </w:t>
            </w:r>
            <w:r w:rsidR="00C542A1" w:rsidRPr="00EB5600">
              <w:rPr>
                <w:sz w:val="15"/>
                <w:lang w:val="en-US"/>
              </w:rPr>
              <w:t>}</w:t>
            </w:r>
          </w:p>
          <w:p w14:paraId="0374D4C5" w14:textId="77777777" w:rsidR="005E7977" w:rsidRPr="00EB5600" w:rsidRDefault="00251FD6" w:rsidP="00E50F55">
            <w:pPr>
              <w:pStyle w:val="TableParagraph"/>
              <w:ind w:left="344" w:right="3975"/>
              <w:rPr>
                <w:sz w:val="15"/>
                <w:lang w:val="en-US"/>
              </w:rPr>
            </w:pPr>
            <w:r>
              <w:rPr>
                <w:sz w:val="15"/>
                <w:lang w:val="uk-UA"/>
              </w:rPr>
              <w:t>.</w:t>
            </w:r>
            <w:r w:rsidR="00C542A1" w:rsidRPr="00EB5600">
              <w:rPr>
                <w:sz w:val="15"/>
                <w:lang w:val="en-US"/>
              </w:rPr>
              <w:t>level6 { font-size: 2em; } A.tag {color: #468be1; /*</w:t>
            </w:r>
            <w:r w:rsidR="00ED2D6C">
              <w:rPr>
                <w:sz w:val="15"/>
                <w:lang w:val="uk-UA"/>
              </w:rPr>
              <w:t>Колір силок</w:t>
            </w:r>
            <w:r w:rsidR="00C542A1" w:rsidRPr="00EB5600">
              <w:rPr>
                <w:sz w:val="15"/>
                <w:lang w:val="en-US"/>
              </w:rPr>
              <w:t xml:space="preserve"> */}</w:t>
            </w:r>
          </w:p>
          <w:p w14:paraId="34134DFA" w14:textId="77777777" w:rsidR="005E7977" w:rsidRPr="00EB5600" w:rsidRDefault="00C542A1" w:rsidP="00E50F55">
            <w:pPr>
              <w:pStyle w:val="TableParagraph"/>
              <w:ind w:left="254" w:right="3975"/>
              <w:rPr>
                <w:sz w:val="15"/>
                <w:lang w:val="en-US"/>
              </w:rPr>
            </w:pPr>
            <w:r w:rsidRPr="00EB5600">
              <w:rPr>
                <w:sz w:val="15"/>
                <w:lang w:val="en-US"/>
              </w:rPr>
              <w:t>&lt;/style&gt;</w:t>
            </w:r>
          </w:p>
          <w:p w14:paraId="63A34370" w14:textId="77777777" w:rsidR="005E7977" w:rsidRPr="00EB5600" w:rsidRDefault="00C542A1" w:rsidP="00E50F55">
            <w:pPr>
              <w:pStyle w:val="TableParagraph"/>
              <w:ind w:left="164"/>
              <w:rPr>
                <w:sz w:val="15"/>
                <w:lang w:val="en-US"/>
              </w:rPr>
            </w:pPr>
            <w:r w:rsidRPr="00EB5600">
              <w:rPr>
                <w:sz w:val="15"/>
                <w:lang w:val="en-US"/>
              </w:rPr>
              <w:t>&lt;/head&gt;</w:t>
            </w:r>
          </w:p>
          <w:p w14:paraId="095F14CE" w14:textId="77777777" w:rsidR="005E7977" w:rsidRPr="00EB5600" w:rsidRDefault="00C542A1" w:rsidP="00E50F55">
            <w:pPr>
              <w:pStyle w:val="TableParagraph"/>
              <w:ind w:left="164"/>
              <w:rPr>
                <w:sz w:val="15"/>
                <w:lang w:val="en-US"/>
              </w:rPr>
            </w:pPr>
            <w:r w:rsidRPr="00EB5600">
              <w:rPr>
                <w:sz w:val="15"/>
                <w:lang w:val="en-US"/>
              </w:rPr>
              <w:t>&lt;body&gt;</w:t>
            </w:r>
          </w:p>
          <w:p w14:paraId="1FADD2A4" w14:textId="77777777" w:rsidR="005E7977" w:rsidRPr="00EB5600" w:rsidRDefault="00C542A1" w:rsidP="00E50F55">
            <w:pPr>
              <w:pStyle w:val="TableParagraph"/>
              <w:ind w:left="254"/>
              <w:rPr>
                <w:sz w:val="15"/>
                <w:lang w:val="en-US"/>
              </w:rPr>
            </w:pPr>
            <w:r w:rsidRPr="00EB5600">
              <w:rPr>
                <w:sz w:val="15"/>
                <w:lang w:val="en-US"/>
              </w:rPr>
              <w:t>&lt;div&gt;</w:t>
            </w:r>
          </w:p>
          <w:p w14:paraId="6A76B312" w14:textId="77777777" w:rsidR="005E7977" w:rsidRPr="00EB5600" w:rsidRDefault="00C542A1" w:rsidP="00E50F55">
            <w:pPr>
              <w:pStyle w:val="TableParagraph"/>
              <w:ind w:left="344"/>
              <w:rPr>
                <w:sz w:val="15"/>
                <w:lang w:val="en-US"/>
              </w:rPr>
            </w:pPr>
            <w:r w:rsidRPr="00EB5600">
              <w:rPr>
                <w:sz w:val="15"/>
                <w:lang w:val="en-US"/>
              </w:rPr>
              <w:t>&lt;a href="/term/2" class="tag level6"&gt;Paint.NET&lt;/a&gt;</w:t>
            </w:r>
          </w:p>
          <w:p w14:paraId="66C09D0B" w14:textId="77777777" w:rsidR="005E7977" w:rsidRPr="00EB5600" w:rsidRDefault="00C542A1" w:rsidP="00E50F55">
            <w:pPr>
              <w:pStyle w:val="TableParagraph"/>
              <w:ind w:left="344"/>
              <w:rPr>
                <w:sz w:val="15"/>
                <w:lang w:val="en-US"/>
              </w:rPr>
            </w:pPr>
            <w:r w:rsidRPr="00EB5600">
              <w:rPr>
                <w:sz w:val="15"/>
                <w:lang w:val="en-US"/>
              </w:rPr>
              <w:t>&lt;a href="/term/69" class="tag level6"&gt;Photoshop&lt;/a&gt;</w:t>
            </w:r>
          </w:p>
          <w:p w14:paraId="0655913B" w14:textId="77777777" w:rsidR="005E7977" w:rsidRPr="00EB5600" w:rsidRDefault="00C542A1" w:rsidP="00E50F55">
            <w:pPr>
              <w:pStyle w:val="TableParagraph"/>
              <w:ind w:left="331"/>
              <w:rPr>
                <w:sz w:val="15"/>
                <w:lang w:val="en-US"/>
              </w:rPr>
            </w:pPr>
            <w:r w:rsidRPr="00EB5600">
              <w:rPr>
                <w:sz w:val="15"/>
                <w:lang w:val="en-US"/>
              </w:rPr>
              <w:t>&lt;a href="/term/3" class="tag</w:t>
            </w:r>
            <w:r w:rsidRPr="00EB5600">
              <w:rPr>
                <w:spacing w:val="-37"/>
                <w:sz w:val="15"/>
                <w:lang w:val="en-US"/>
              </w:rPr>
              <w:t xml:space="preserve"> </w:t>
            </w:r>
            <w:r w:rsidRPr="00EB5600">
              <w:rPr>
                <w:sz w:val="15"/>
                <w:lang w:val="en-US"/>
              </w:rPr>
              <w:t>level5"&gt;</w:t>
            </w:r>
            <w:r w:rsidR="00ED2D6C">
              <w:rPr>
                <w:sz w:val="15"/>
              </w:rPr>
              <w:t>колір</w:t>
            </w:r>
            <w:r w:rsidRPr="00EB5600">
              <w:rPr>
                <w:sz w:val="15"/>
                <w:lang w:val="en-US"/>
              </w:rPr>
              <w:t>&lt;/a&gt;</w:t>
            </w:r>
          </w:p>
          <w:p w14:paraId="1BB13CEF" w14:textId="77777777" w:rsidR="005E7977" w:rsidRPr="00EB5600" w:rsidRDefault="00C542A1" w:rsidP="00E50F55">
            <w:pPr>
              <w:pStyle w:val="TableParagraph"/>
              <w:ind w:left="331"/>
              <w:rPr>
                <w:sz w:val="15"/>
                <w:lang w:val="en-US"/>
              </w:rPr>
            </w:pPr>
            <w:r w:rsidRPr="00EB5600">
              <w:rPr>
                <w:sz w:val="15"/>
                <w:lang w:val="en-US"/>
              </w:rPr>
              <w:t>&lt;a href="/term/95" class="tag</w:t>
            </w:r>
            <w:r w:rsidRPr="00EB5600">
              <w:rPr>
                <w:spacing w:val="-30"/>
                <w:sz w:val="15"/>
                <w:lang w:val="en-US"/>
              </w:rPr>
              <w:t xml:space="preserve"> </w:t>
            </w:r>
            <w:r w:rsidRPr="00EB5600">
              <w:rPr>
                <w:sz w:val="15"/>
                <w:lang w:val="en-US"/>
              </w:rPr>
              <w:t>level5"&gt;</w:t>
            </w:r>
            <w:r>
              <w:rPr>
                <w:sz w:val="15"/>
              </w:rPr>
              <w:t>фон</w:t>
            </w:r>
            <w:r w:rsidRPr="00EB5600">
              <w:rPr>
                <w:sz w:val="15"/>
                <w:lang w:val="en-US"/>
              </w:rPr>
              <w:t>&lt;/a&gt;</w:t>
            </w:r>
          </w:p>
          <w:p w14:paraId="797B4EA6" w14:textId="77777777" w:rsidR="005E7977" w:rsidRPr="00EB5600" w:rsidRDefault="00C542A1" w:rsidP="00E50F55">
            <w:pPr>
              <w:pStyle w:val="TableParagraph"/>
              <w:ind w:left="331"/>
              <w:rPr>
                <w:sz w:val="15"/>
                <w:lang w:val="en-US"/>
              </w:rPr>
            </w:pPr>
            <w:r w:rsidRPr="00EB5600">
              <w:rPr>
                <w:sz w:val="15"/>
                <w:lang w:val="en-US"/>
              </w:rPr>
              <w:t>&lt;a href="/term/11" class="tag level4"&gt;</w:t>
            </w:r>
            <w:r w:rsidR="00ED2D6C">
              <w:rPr>
                <w:sz w:val="15"/>
              </w:rPr>
              <w:t>палі</w:t>
            </w:r>
            <w:r>
              <w:rPr>
                <w:sz w:val="15"/>
              </w:rPr>
              <w:t>тра</w:t>
            </w:r>
            <w:r w:rsidRPr="00EB5600">
              <w:rPr>
                <w:sz w:val="15"/>
                <w:lang w:val="en-US"/>
              </w:rPr>
              <w:t>&lt;/a&gt;</w:t>
            </w:r>
          </w:p>
          <w:p w14:paraId="0A852E7E" w14:textId="77777777" w:rsidR="005E7977" w:rsidRPr="00EB5600" w:rsidRDefault="00C542A1" w:rsidP="00E50F55">
            <w:pPr>
              <w:pStyle w:val="TableParagraph"/>
              <w:ind w:left="331"/>
              <w:rPr>
                <w:sz w:val="15"/>
                <w:lang w:val="en-US"/>
              </w:rPr>
            </w:pPr>
            <w:r w:rsidRPr="00EB5600">
              <w:rPr>
                <w:sz w:val="15"/>
                <w:lang w:val="en-US"/>
              </w:rPr>
              <w:t>&lt;a href="/term/43" class="tag</w:t>
            </w:r>
            <w:r w:rsidRPr="00EB5600">
              <w:rPr>
                <w:spacing w:val="-31"/>
                <w:sz w:val="15"/>
                <w:lang w:val="en-US"/>
              </w:rPr>
              <w:t xml:space="preserve"> </w:t>
            </w:r>
            <w:r w:rsidRPr="00EB5600">
              <w:rPr>
                <w:sz w:val="15"/>
                <w:lang w:val="en-US"/>
              </w:rPr>
              <w:t>level3"&gt;</w:t>
            </w:r>
            <w:r w:rsidR="00ED2D6C">
              <w:rPr>
                <w:sz w:val="15"/>
              </w:rPr>
              <w:t>слої</w:t>
            </w:r>
            <w:r w:rsidRPr="00EB5600">
              <w:rPr>
                <w:sz w:val="15"/>
                <w:lang w:val="en-US"/>
              </w:rPr>
              <w:t>&lt;/a&gt;</w:t>
            </w:r>
          </w:p>
          <w:p w14:paraId="325558BD" w14:textId="77777777" w:rsidR="005E7977" w:rsidRPr="00EB5600" w:rsidRDefault="00C542A1" w:rsidP="00E50F55">
            <w:pPr>
              <w:pStyle w:val="TableParagraph"/>
              <w:ind w:left="331"/>
              <w:rPr>
                <w:sz w:val="15"/>
                <w:lang w:val="en-US"/>
              </w:rPr>
            </w:pPr>
            <w:r w:rsidRPr="00EB5600">
              <w:rPr>
                <w:sz w:val="15"/>
                <w:lang w:val="en-US"/>
              </w:rPr>
              <w:t>&lt;a href="/term/97" class="tag</w:t>
            </w:r>
            <w:r w:rsidRPr="00EB5600">
              <w:rPr>
                <w:spacing w:val="-31"/>
                <w:sz w:val="15"/>
                <w:lang w:val="en-US"/>
              </w:rPr>
              <w:t xml:space="preserve"> </w:t>
            </w:r>
            <w:r w:rsidRPr="00EB5600">
              <w:rPr>
                <w:sz w:val="15"/>
                <w:lang w:val="en-US"/>
              </w:rPr>
              <w:t>level2"&gt;</w:t>
            </w:r>
            <w:r w:rsidR="00ED2D6C">
              <w:rPr>
                <w:sz w:val="15"/>
              </w:rPr>
              <w:t>колір</w:t>
            </w:r>
            <w:r w:rsidRPr="00EB5600">
              <w:rPr>
                <w:sz w:val="15"/>
                <w:lang w:val="en-US"/>
              </w:rPr>
              <w:t>&lt;/a&gt;</w:t>
            </w:r>
          </w:p>
          <w:p w14:paraId="0F3A10A6" w14:textId="77777777" w:rsidR="005E7977" w:rsidRPr="00EB5600" w:rsidRDefault="00C542A1" w:rsidP="00E50F55">
            <w:pPr>
              <w:pStyle w:val="TableParagraph"/>
              <w:ind w:left="331"/>
              <w:rPr>
                <w:sz w:val="15"/>
                <w:lang w:val="en-US"/>
              </w:rPr>
            </w:pPr>
            <w:r w:rsidRPr="00EB5600">
              <w:rPr>
                <w:sz w:val="15"/>
                <w:lang w:val="en-US"/>
              </w:rPr>
              <w:t>&lt;a href="/term/44" class="tag level2"&gt;</w:t>
            </w:r>
            <w:r w:rsidR="00ED2D6C">
              <w:rPr>
                <w:sz w:val="15"/>
              </w:rPr>
              <w:t>панелі</w:t>
            </w:r>
            <w:r w:rsidRPr="00EB5600">
              <w:rPr>
                <w:sz w:val="15"/>
                <w:lang w:val="en-US"/>
              </w:rPr>
              <w:t>&lt;/a&gt;</w:t>
            </w:r>
          </w:p>
          <w:p w14:paraId="419D5672" w14:textId="77777777" w:rsidR="005E7977" w:rsidRPr="00EB5600" w:rsidRDefault="00C542A1" w:rsidP="00E50F55">
            <w:pPr>
              <w:pStyle w:val="TableParagraph"/>
              <w:ind w:left="331"/>
              <w:rPr>
                <w:sz w:val="15"/>
                <w:lang w:val="en-US"/>
              </w:rPr>
            </w:pPr>
            <w:r w:rsidRPr="00EB5600">
              <w:rPr>
                <w:sz w:val="15"/>
                <w:lang w:val="en-US"/>
              </w:rPr>
              <w:t>&lt;a href="/term/16" class="tag level1"&gt;</w:t>
            </w:r>
            <w:r w:rsidR="00ED2D6C">
              <w:rPr>
                <w:sz w:val="15"/>
              </w:rPr>
              <w:t>ліні</w:t>
            </w:r>
            <w:r>
              <w:rPr>
                <w:sz w:val="15"/>
              </w:rPr>
              <w:t>я</w:t>
            </w:r>
            <w:r w:rsidRPr="00EB5600">
              <w:rPr>
                <w:sz w:val="15"/>
                <w:lang w:val="en-US"/>
              </w:rPr>
              <w:t>&lt;/a&gt;</w:t>
            </w:r>
          </w:p>
          <w:p w14:paraId="4C0A1859" w14:textId="77777777" w:rsidR="005E7977" w:rsidRPr="00EB5600" w:rsidRDefault="00C542A1" w:rsidP="00E50F55">
            <w:pPr>
              <w:pStyle w:val="TableParagraph"/>
              <w:ind w:left="331"/>
              <w:rPr>
                <w:sz w:val="15"/>
                <w:lang w:val="en-US"/>
              </w:rPr>
            </w:pPr>
            <w:r w:rsidRPr="00EB5600">
              <w:rPr>
                <w:sz w:val="15"/>
                <w:lang w:val="en-US"/>
              </w:rPr>
              <w:t>&lt;a href="/term/33" class="tag level1"&gt;</w:t>
            </w:r>
            <w:r w:rsidR="00ED2D6C" w:rsidRPr="00ED2D6C">
              <w:rPr>
                <w:sz w:val="15"/>
                <w:lang w:val="en-US"/>
              </w:rPr>
              <w:t>прямокутник</w:t>
            </w:r>
            <w:r w:rsidRPr="00EB5600">
              <w:rPr>
                <w:sz w:val="15"/>
                <w:lang w:val="en-US"/>
              </w:rPr>
              <w:t>&lt;/a&gt;</w:t>
            </w:r>
          </w:p>
          <w:p w14:paraId="3A54EC5E" w14:textId="77777777" w:rsidR="005E7977" w:rsidRPr="00EB5600" w:rsidRDefault="00C542A1" w:rsidP="00E50F55">
            <w:pPr>
              <w:pStyle w:val="TableParagraph"/>
              <w:ind w:left="331"/>
              <w:rPr>
                <w:sz w:val="15"/>
                <w:lang w:val="en-US"/>
              </w:rPr>
            </w:pPr>
            <w:r w:rsidRPr="00EB5600">
              <w:rPr>
                <w:sz w:val="15"/>
                <w:lang w:val="en-US"/>
              </w:rPr>
              <w:t>&lt;a href="/term/14" class="tag level1"&gt;</w:t>
            </w:r>
            <w:r w:rsidR="00ED2D6C">
              <w:rPr>
                <w:sz w:val="15"/>
              </w:rPr>
              <w:t>пі</w:t>
            </w:r>
            <w:r>
              <w:rPr>
                <w:sz w:val="15"/>
              </w:rPr>
              <w:t>ксел</w:t>
            </w:r>
            <w:r w:rsidR="00ED2D6C">
              <w:rPr>
                <w:sz w:val="15"/>
                <w:lang w:val="uk-UA"/>
              </w:rPr>
              <w:t>ь</w:t>
            </w:r>
            <w:r w:rsidRPr="00EB5600">
              <w:rPr>
                <w:sz w:val="15"/>
                <w:lang w:val="en-US"/>
              </w:rPr>
              <w:t>&lt;/a&gt;</w:t>
            </w:r>
          </w:p>
          <w:p w14:paraId="66FCAA69" w14:textId="77777777" w:rsidR="005E7977" w:rsidRPr="00EB5600" w:rsidRDefault="00C542A1" w:rsidP="00E50F55">
            <w:pPr>
              <w:pStyle w:val="TableParagraph"/>
              <w:ind w:left="331"/>
              <w:rPr>
                <w:sz w:val="15"/>
                <w:lang w:val="en-US"/>
              </w:rPr>
            </w:pPr>
            <w:r w:rsidRPr="00EB5600">
              <w:rPr>
                <w:sz w:val="15"/>
                <w:lang w:val="en-US"/>
              </w:rPr>
              <w:t>&lt;a href="/term/27" class="tag level1"&gt;</w:t>
            </w:r>
            <w:r w:rsidR="00ED2D6C" w:rsidRPr="00ED2D6C">
              <w:rPr>
                <w:sz w:val="15"/>
                <w:lang w:val="en-US"/>
              </w:rPr>
              <w:t>градієнт</w:t>
            </w:r>
            <w:r w:rsidRPr="00EB5600">
              <w:rPr>
                <w:sz w:val="15"/>
                <w:lang w:val="en-US"/>
              </w:rPr>
              <w:t>&lt;/a&gt;</w:t>
            </w:r>
          </w:p>
          <w:p w14:paraId="06227D4D" w14:textId="77777777" w:rsidR="005E7977" w:rsidRDefault="00C542A1" w:rsidP="00E50F55">
            <w:pPr>
              <w:pStyle w:val="TableParagraph"/>
              <w:ind w:left="254"/>
              <w:rPr>
                <w:sz w:val="15"/>
              </w:rPr>
            </w:pPr>
            <w:r>
              <w:rPr>
                <w:sz w:val="15"/>
              </w:rPr>
              <w:t>&lt;/div&gt;</w:t>
            </w:r>
          </w:p>
          <w:p w14:paraId="742DAFD0" w14:textId="77777777" w:rsidR="005E7977" w:rsidRDefault="00C542A1" w:rsidP="00E50F55">
            <w:pPr>
              <w:pStyle w:val="TableParagraph"/>
              <w:ind w:left="164"/>
              <w:rPr>
                <w:sz w:val="15"/>
              </w:rPr>
            </w:pPr>
            <w:r>
              <w:rPr>
                <w:sz w:val="15"/>
              </w:rPr>
              <w:t>&lt;/body&gt;</w:t>
            </w:r>
          </w:p>
          <w:p w14:paraId="17BEAB49" w14:textId="77777777" w:rsidR="005E7977" w:rsidRDefault="00C542A1" w:rsidP="00E50F55">
            <w:pPr>
              <w:pStyle w:val="TableParagraph"/>
              <w:ind w:left="74"/>
              <w:rPr>
                <w:sz w:val="15"/>
              </w:rPr>
            </w:pPr>
            <w:r>
              <w:rPr>
                <w:sz w:val="15"/>
              </w:rPr>
              <w:t>&lt;/html&gt;</w:t>
            </w:r>
          </w:p>
        </w:tc>
      </w:tr>
    </w:tbl>
    <w:p w14:paraId="762A5D0F" w14:textId="77777777" w:rsidR="005E7977" w:rsidRDefault="005E7977" w:rsidP="00253FB5">
      <w:pPr>
        <w:pStyle w:val="a3"/>
        <w:spacing w:line="360" w:lineRule="auto"/>
        <w:rPr>
          <w:sz w:val="15"/>
        </w:rPr>
      </w:pPr>
    </w:p>
    <w:p w14:paraId="52410A99" w14:textId="77777777" w:rsidR="00251FD6" w:rsidRDefault="00251FD6" w:rsidP="00253FB5">
      <w:pPr>
        <w:pStyle w:val="a3"/>
        <w:spacing w:line="360" w:lineRule="auto"/>
        <w:ind w:left="105"/>
      </w:pPr>
    </w:p>
    <w:p w14:paraId="24407D0E" w14:textId="77777777" w:rsidR="005E7977" w:rsidRDefault="00ED2D6C" w:rsidP="00253FB5">
      <w:pPr>
        <w:pStyle w:val="a3"/>
        <w:spacing w:line="360" w:lineRule="auto"/>
        <w:ind w:left="105"/>
      </w:pPr>
      <w:r w:rsidRPr="00ED2D6C">
        <w:t xml:space="preserve">Результат </w:t>
      </w:r>
      <w:r>
        <w:t xml:space="preserve">даного прикладу показаний на </w:t>
      </w:r>
      <w:r w:rsidR="00B935A0">
        <w:rPr>
          <w:lang w:val="uk-UA"/>
        </w:rPr>
        <w:t>рис</w:t>
      </w:r>
      <w:r w:rsidRPr="00ED2D6C">
        <w:t>. 1.18.</w:t>
      </w:r>
    </w:p>
    <w:p w14:paraId="590A4406" w14:textId="77777777" w:rsidR="00602581" w:rsidRDefault="00602581" w:rsidP="00253FB5">
      <w:pPr>
        <w:pStyle w:val="a3"/>
        <w:spacing w:line="360" w:lineRule="auto"/>
        <w:ind w:left="105"/>
      </w:pPr>
    </w:p>
    <w:p w14:paraId="79E06E05" w14:textId="77777777" w:rsidR="005E7977" w:rsidRDefault="00C77973" w:rsidP="00253FB5">
      <w:pPr>
        <w:pStyle w:val="a3"/>
        <w:spacing w:line="360" w:lineRule="auto"/>
        <w:jc w:val="center"/>
        <w:rPr>
          <w:sz w:val="14"/>
        </w:rPr>
      </w:pPr>
      <w:r>
        <w:rPr>
          <w:noProof/>
          <w:lang w:val="en-US" w:eastAsia="en-US" w:bidi="ar-SA"/>
        </w:rPr>
        <w:drawing>
          <wp:inline distT="0" distB="0" distL="0" distR="0" wp14:anchorId="382EE5C5" wp14:editId="7A3186A9">
            <wp:extent cx="4000500" cy="1310609"/>
            <wp:effectExtent l="19050" t="19050" r="19050" b="2349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srcRect b="23354"/>
                    <a:stretch/>
                  </pic:blipFill>
                  <pic:spPr bwMode="auto">
                    <a:xfrm>
                      <a:off x="0" y="0"/>
                      <a:ext cx="4074998" cy="1335015"/>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1E9BFD6" w14:textId="77777777" w:rsidR="005E7977" w:rsidRDefault="00B935A0" w:rsidP="00253FB5">
      <w:pPr>
        <w:spacing w:line="360" w:lineRule="auto"/>
        <w:ind w:left="1714" w:right="1745"/>
        <w:jc w:val="center"/>
        <w:rPr>
          <w:rFonts w:ascii="Georgia" w:hAnsi="Georgia"/>
          <w:i/>
          <w:sz w:val="17"/>
        </w:rPr>
      </w:pPr>
      <w:r>
        <w:rPr>
          <w:rFonts w:ascii="Georgia" w:hAnsi="Georgia"/>
          <w:i/>
          <w:color w:val="666666"/>
          <w:sz w:val="17"/>
          <w:lang w:val="uk-UA"/>
        </w:rPr>
        <w:t>Рис</w:t>
      </w:r>
      <w:r w:rsidR="00C542A1">
        <w:rPr>
          <w:rFonts w:ascii="Georgia" w:hAnsi="Georgia"/>
          <w:i/>
          <w:color w:val="666666"/>
          <w:sz w:val="17"/>
        </w:rPr>
        <w:t xml:space="preserve">. 1.18. </w:t>
      </w:r>
      <w:r w:rsidR="00ED2D6C" w:rsidRPr="00ED2D6C">
        <w:rPr>
          <w:rFonts w:ascii="Georgia" w:hAnsi="Georgia"/>
          <w:i/>
          <w:color w:val="666666"/>
          <w:sz w:val="17"/>
        </w:rPr>
        <w:t>Хмара тегів</w:t>
      </w:r>
    </w:p>
    <w:p w14:paraId="6F713EB2" w14:textId="77777777" w:rsidR="005E7977" w:rsidRDefault="005E7977" w:rsidP="00253FB5">
      <w:pPr>
        <w:pStyle w:val="a3"/>
        <w:spacing w:line="360" w:lineRule="auto"/>
        <w:rPr>
          <w:rFonts w:ascii="Georgia"/>
          <w:i/>
          <w:sz w:val="20"/>
        </w:rPr>
      </w:pPr>
    </w:p>
    <w:p w14:paraId="667F1737" w14:textId="77777777" w:rsidR="00ED2D6C" w:rsidRPr="00ED2D6C" w:rsidRDefault="00C542A1" w:rsidP="00253FB5">
      <w:pPr>
        <w:pStyle w:val="a3"/>
        <w:spacing w:line="360" w:lineRule="auto"/>
        <w:ind w:left="105" w:right="181"/>
        <w:rPr>
          <w:rFonts w:ascii="Courier New" w:hAnsi="Courier New"/>
        </w:rPr>
      </w:pPr>
      <w:r>
        <w:t>В</w:t>
      </w:r>
      <w:r w:rsidR="00ED2D6C" w:rsidRPr="00ED2D6C">
        <w:t xml:space="preserve"> стилях також допускається використовувати запис вигляду</w:t>
      </w:r>
      <w:r w:rsidR="00251FD6">
        <w:rPr>
          <w:lang w:val="uk-UA"/>
        </w:rPr>
        <w:t xml:space="preserve"> </w:t>
      </w:r>
      <w:r>
        <w:rPr>
          <w:color w:val="B61039"/>
        </w:rPr>
        <w:t>.layer1</w:t>
      </w:r>
      <w:r w:rsidR="00251FD6">
        <w:rPr>
          <w:color w:val="B61039"/>
          <w:lang w:val="uk-UA"/>
        </w:rPr>
        <w:t xml:space="preserve"> </w:t>
      </w:r>
      <w:r>
        <w:rPr>
          <w:color w:val="B61039"/>
        </w:rPr>
        <w:t>.layer2</w:t>
      </w:r>
      <w:r w:rsidR="00ED2D6C">
        <w:t xml:space="preserve">, </w:t>
      </w:r>
      <w:r>
        <w:t xml:space="preserve">де </w:t>
      </w:r>
      <w:r>
        <w:rPr>
          <w:rFonts w:ascii="Courier New" w:hAnsi="Courier New"/>
        </w:rPr>
        <w:t xml:space="preserve">layer1 </w:t>
      </w:r>
      <w:r w:rsidR="00ED2D6C">
        <w:t>і</w:t>
      </w:r>
      <w:r>
        <w:t xml:space="preserve"> </w:t>
      </w:r>
      <w:r>
        <w:rPr>
          <w:rFonts w:ascii="Courier New" w:hAnsi="Courier New"/>
        </w:rPr>
        <w:t xml:space="preserve">layer2 </w:t>
      </w:r>
      <w:r w:rsidR="00ED2D6C" w:rsidRPr="00ED2D6C">
        <w:t>являють собою імена класів. Стиль застосовується тільки для елементів, у яких одночасно задані класи</w:t>
      </w:r>
      <w:r>
        <w:t xml:space="preserve"> </w:t>
      </w:r>
      <w:r>
        <w:rPr>
          <w:rFonts w:ascii="Courier New" w:hAnsi="Courier New"/>
        </w:rPr>
        <w:t xml:space="preserve">layer1 </w:t>
      </w:r>
      <w:r w:rsidR="00ED2D6C">
        <w:t>і</w:t>
      </w:r>
      <w:r>
        <w:t xml:space="preserve"> </w:t>
      </w:r>
      <w:r>
        <w:rPr>
          <w:rFonts w:ascii="Courier New" w:hAnsi="Courier New"/>
        </w:rPr>
        <w:t>layer2</w:t>
      </w:r>
      <w:r w:rsidR="00ED2D6C">
        <w:rPr>
          <w:rFonts w:ascii="Courier New" w:hAnsi="Courier New"/>
          <w:lang w:val="uk-UA"/>
        </w:rPr>
        <w:t xml:space="preserve"> </w:t>
      </w:r>
      <w:r w:rsidR="00ED2D6C">
        <w:t>(приклад</w:t>
      </w:r>
      <w:r w:rsidR="003F4544">
        <w:rPr>
          <w:lang w:val="uk-UA"/>
        </w:rPr>
        <w:t xml:space="preserve"> </w:t>
      </w:r>
      <w:r w:rsidR="00ED2D6C">
        <w:t>1.32).</w:t>
      </w:r>
    </w:p>
    <w:p w14:paraId="34AA9031" w14:textId="7CEC5A61" w:rsidR="005E7977" w:rsidDel="006613B1" w:rsidRDefault="005E7977" w:rsidP="00253FB5">
      <w:pPr>
        <w:pStyle w:val="a3"/>
        <w:spacing w:line="360" w:lineRule="auto"/>
        <w:rPr>
          <w:del w:id="764" w:author="МАРІЯ БРЕНЬ" w:date="2019-12-19T09:38:00Z"/>
          <w:sz w:val="20"/>
        </w:rPr>
      </w:pPr>
    </w:p>
    <w:p w14:paraId="0E6A8145" w14:textId="1267A368" w:rsidR="005E7977" w:rsidRDefault="00767651" w:rsidP="00253FB5">
      <w:pPr>
        <w:spacing w:line="360" w:lineRule="auto"/>
        <w:ind w:left="426"/>
        <w:rPr>
          <w:rFonts w:ascii="Arial Black" w:hAnsi="Arial Black"/>
          <w:sz w:val="15"/>
        </w:rPr>
      </w:pPr>
      <w:del w:id="765" w:author="МАРІЯ БРЕНЬ" w:date="2019-12-19T09:38:00Z">
        <w:r w:rsidDel="006613B1">
          <w:rPr>
            <w:noProof/>
            <w:lang w:val="uk-UA" w:eastAsia="uk-UA" w:bidi="ar-SA"/>
          </w:rPr>
          <mc:AlternateContent>
            <mc:Choice Requires="wps">
              <w:drawing>
                <wp:anchor distT="0" distB="0" distL="0" distR="0" simplePos="0" relativeHeight="251769856" behindDoc="1" locked="0" layoutInCell="1" allowOverlap="1" wp14:anchorId="59080844" wp14:editId="61E7BDC2">
                  <wp:simplePos x="0" y="0"/>
                  <wp:positionH relativeFrom="page">
                    <wp:posOffset>982345</wp:posOffset>
                  </wp:positionH>
                  <wp:positionV relativeFrom="paragraph">
                    <wp:posOffset>172720</wp:posOffset>
                  </wp:positionV>
                  <wp:extent cx="5847715" cy="1809115"/>
                  <wp:effectExtent l="0" t="0" r="0" b="0"/>
                  <wp:wrapTopAndBottom/>
                  <wp:docPr id="261"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1809115"/>
                          </a:xfrm>
                          <a:prstGeom prst="rect">
                            <a:avLst/>
                          </a:prstGeom>
                          <a:solidFill>
                            <a:srgbClr val="F8F7F2"/>
                          </a:solidFill>
                          <a:ln>
                            <a:noFill/>
                          </a:ln>
                        </wps:spPr>
                        <wps:txbx>
                          <w:txbxContent>
                            <w:p w14:paraId="2B90D41F" w14:textId="77777777" w:rsidR="000A2EAA" w:rsidRPr="00EB5600" w:rsidRDefault="000A2EAA">
                              <w:pPr>
                                <w:spacing w:before="83" w:line="211" w:lineRule="auto"/>
                                <w:ind w:left="254" w:right="4058" w:hanging="180"/>
                                <w:rPr>
                                  <w:rFonts w:ascii="Courier New"/>
                                  <w:sz w:val="15"/>
                                  <w:lang w:val="en-US"/>
                                </w:rPr>
                              </w:pPr>
                              <w:r w:rsidRPr="00EB5600">
                                <w:rPr>
                                  <w:rFonts w:ascii="Courier New"/>
                                  <w:sz w:val="15"/>
                                  <w:lang w:val="en-US"/>
                                </w:rPr>
                                <w:t xml:space="preserve">&lt;!DOCTYPE html PUBLIC "-//W3C//DTD XHTML 1.0 Strict//EN" </w:t>
                              </w:r>
                              <w:r>
                                <w:fldChar w:fldCharType="begin"/>
                              </w:r>
                              <w:r w:rsidRPr="003D6273">
                                <w:rPr>
                                  <w:lang w:val="en-US"/>
                                  <w:rPrChange w:id="766" w:author="Пользователь Windows" w:date="2019-12-19T05:26:00Z">
                                    <w:rPr/>
                                  </w:rPrChange>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3D6273">
                                <w:rPr>
                                  <w:lang w:val="en-US"/>
                                  <w:rPrChange w:id="767" w:author="Пользователь Windows" w:date="2019-12-19T05:26:00Z">
                                    <w:rPr/>
                                  </w:rPrChange>
                                </w:rPr>
                                <w:instrText>HYPERLINK "http://www.w3.org/TR/xhtml1/DTD/xhtml1-strict.dtd" \h</w:instrText>
                              </w:r>
                              <w:r>
                                <w:fldChar w:fldCharType="separate"/>
                              </w:r>
                              <w:r w:rsidRPr="00EB5600">
                                <w:rPr>
                                  <w:rFonts w:ascii="Courier New"/>
                                  <w:sz w:val="15"/>
                                  <w:lang w:val="en-US"/>
                                </w:rPr>
                                <w:t>strict.dtd"&gt;</w:t>
                              </w:r>
                              <w:r>
                                <w:fldChar w:fldCharType="end"/>
                              </w:r>
                            </w:p>
                            <w:p w14:paraId="6E2661C1" w14:textId="77777777" w:rsidR="000A2EAA" w:rsidRPr="00EB5600" w:rsidRDefault="000A2EAA">
                              <w:pPr>
                                <w:spacing w:line="146" w:lineRule="exact"/>
                                <w:ind w:left="74"/>
                                <w:rPr>
                                  <w:rFonts w:ascii="Courier New"/>
                                  <w:sz w:val="15"/>
                                  <w:lang w:val="en-US"/>
                                </w:rPr>
                              </w:pPr>
                              <w:r w:rsidRPr="00EB5600">
                                <w:rPr>
                                  <w:rFonts w:ascii="Courier New"/>
                                  <w:sz w:val="15"/>
                                  <w:lang w:val="en-US"/>
                                </w:rPr>
                                <w:t xml:space="preserve">&lt;html </w:t>
                              </w:r>
                              <w:r>
                                <w:fldChar w:fldCharType="begin"/>
                              </w:r>
                              <w:r w:rsidRPr="003D6273">
                                <w:rPr>
                                  <w:lang w:val="en-US"/>
                                  <w:rPrChange w:id="768" w:author="Пользователь Windows" w:date="2019-12-19T05:26:00Z">
                                    <w:rPr/>
                                  </w:rPrChange>
                                </w:rPr>
                                <w:instrText>HYPERLINK "http://www.w3.org/1999/xhtml" \h</w:instrText>
                              </w:r>
                              <w:r>
                                <w:fldChar w:fldCharType="separate"/>
                              </w:r>
                              <w:r w:rsidRPr="00EB5600">
                                <w:rPr>
                                  <w:rFonts w:ascii="Courier New"/>
                                  <w:sz w:val="15"/>
                                  <w:lang w:val="en-US"/>
                                </w:rPr>
                                <w:t>xmlns="http://www.w3.org/1999/xhtml"&gt;</w:t>
                              </w:r>
                              <w:r>
                                <w:fldChar w:fldCharType="end"/>
                              </w:r>
                            </w:p>
                            <w:p w14:paraId="518127AB" w14:textId="77777777" w:rsidR="000A2EAA" w:rsidRPr="00EB5600" w:rsidRDefault="000A2EAA">
                              <w:pPr>
                                <w:spacing w:line="150" w:lineRule="exact"/>
                                <w:ind w:left="164"/>
                                <w:rPr>
                                  <w:rFonts w:ascii="Courier New"/>
                                  <w:sz w:val="15"/>
                                  <w:lang w:val="en-US"/>
                                </w:rPr>
                              </w:pPr>
                              <w:r w:rsidRPr="00EB5600">
                                <w:rPr>
                                  <w:rFonts w:ascii="Courier New"/>
                                  <w:sz w:val="15"/>
                                  <w:lang w:val="en-US"/>
                                </w:rPr>
                                <w:t>&lt;head&gt;</w:t>
                              </w:r>
                            </w:p>
                            <w:p w14:paraId="62DB9D04" w14:textId="77777777" w:rsidR="000A2EAA" w:rsidRPr="00EB5600" w:rsidRDefault="000A2EAA">
                              <w:pPr>
                                <w:spacing w:line="150" w:lineRule="exact"/>
                                <w:ind w:left="254"/>
                                <w:rPr>
                                  <w:rFonts w:ascii="Courier New"/>
                                  <w:sz w:val="15"/>
                                  <w:lang w:val="en-US"/>
                                </w:rPr>
                              </w:pPr>
                              <w:r w:rsidRPr="00EB5600">
                                <w:rPr>
                                  <w:rFonts w:ascii="Courier New"/>
                                  <w:sz w:val="15"/>
                                  <w:lang w:val="en-US"/>
                                </w:rPr>
                                <w:t>&lt;meta http-equiv="Content-Type" content="text/html; charset=utf-8" /&gt;</w:t>
                              </w:r>
                            </w:p>
                            <w:p w14:paraId="1E2390C0" w14:textId="77777777" w:rsidR="000A2EAA" w:rsidRPr="00EB5600" w:rsidRDefault="000A2EAA">
                              <w:pPr>
                                <w:spacing w:line="150" w:lineRule="exact"/>
                                <w:ind w:left="246"/>
                                <w:rPr>
                                  <w:rFonts w:ascii="Courier New" w:hAnsi="Courier New"/>
                                  <w:sz w:val="15"/>
                                  <w:lang w:val="en-US"/>
                                </w:rPr>
                              </w:pPr>
                              <w:r w:rsidRPr="00EB5600">
                                <w:rPr>
                                  <w:rFonts w:ascii="Courier New" w:hAnsi="Courier New"/>
                                  <w:sz w:val="15"/>
                                  <w:lang w:val="en-US"/>
                                </w:rPr>
                                <w:t>&lt;title&gt;</w:t>
                              </w:r>
                              <w:r>
                                <w:rPr>
                                  <w:rFonts w:ascii="Courier New" w:hAnsi="Courier New"/>
                                  <w:sz w:val="15"/>
                                </w:rPr>
                                <w:t>Мультікласи</w:t>
                              </w:r>
                              <w:r w:rsidRPr="00EB5600">
                                <w:rPr>
                                  <w:rFonts w:ascii="Courier New" w:hAnsi="Courier New"/>
                                  <w:sz w:val="15"/>
                                  <w:lang w:val="en-US"/>
                                </w:rPr>
                                <w:t>&lt;/title&gt;</w:t>
                              </w:r>
                            </w:p>
                            <w:p w14:paraId="5574D79C" w14:textId="77777777" w:rsidR="000A2EAA" w:rsidRPr="00EB5600" w:rsidRDefault="000A2EAA">
                              <w:pPr>
                                <w:spacing w:line="150" w:lineRule="exact"/>
                                <w:ind w:left="254"/>
                                <w:rPr>
                                  <w:rFonts w:ascii="Courier New"/>
                                  <w:sz w:val="15"/>
                                  <w:lang w:val="en-US"/>
                                </w:rPr>
                              </w:pPr>
                              <w:r w:rsidRPr="00EB5600">
                                <w:rPr>
                                  <w:rFonts w:ascii="Courier New"/>
                                  <w:sz w:val="15"/>
                                  <w:lang w:val="en-US"/>
                                </w:rPr>
                                <w:t>&lt;style type="text/css"&gt;</w:t>
                              </w:r>
                            </w:p>
                            <w:p w14:paraId="7E806EE8" w14:textId="77777777" w:rsidR="000A2EAA" w:rsidRPr="00EB5600" w:rsidRDefault="000A2EAA">
                              <w:pPr>
                                <w:spacing w:line="150" w:lineRule="exact"/>
                                <w:ind w:left="344"/>
                                <w:rPr>
                                  <w:rFonts w:ascii="Courier New"/>
                                  <w:sz w:val="15"/>
                                  <w:lang w:val="en-US"/>
                                </w:rPr>
                              </w:pPr>
                              <w:r w:rsidRPr="00EB5600">
                                <w:rPr>
                                  <w:rFonts w:ascii="Courier New"/>
                                  <w:sz w:val="15"/>
                                  <w:lang w:val="en-US"/>
                                </w:rPr>
                                <w:t>.layer1 { color: red; }</w:t>
                              </w:r>
                            </w:p>
                            <w:p w14:paraId="202BC86C" w14:textId="77777777" w:rsidR="000A2EAA" w:rsidRPr="00EB5600" w:rsidRDefault="000A2EAA">
                              <w:pPr>
                                <w:spacing w:line="150" w:lineRule="exact"/>
                                <w:ind w:left="344"/>
                                <w:rPr>
                                  <w:rFonts w:ascii="Courier New"/>
                                  <w:sz w:val="15"/>
                                  <w:lang w:val="en-US"/>
                                </w:rPr>
                              </w:pPr>
                              <w:r w:rsidRPr="00EB5600">
                                <w:rPr>
                                  <w:rFonts w:ascii="Courier New"/>
                                  <w:sz w:val="15"/>
                                  <w:lang w:val="en-US"/>
                                </w:rPr>
                                <w:t>.layer2 { color: blue; }</w:t>
                              </w:r>
                            </w:p>
                            <w:p w14:paraId="4AB4A0BD" w14:textId="77777777" w:rsidR="000A2EAA" w:rsidRPr="00EB5600" w:rsidRDefault="000A2EAA">
                              <w:pPr>
                                <w:spacing w:line="150" w:lineRule="exact"/>
                                <w:ind w:left="344"/>
                                <w:rPr>
                                  <w:rFonts w:ascii="Courier New"/>
                                  <w:sz w:val="15"/>
                                  <w:lang w:val="en-US"/>
                                </w:rPr>
                              </w:pPr>
                              <w:r w:rsidRPr="00EB5600">
                                <w:rPr>
                                  <w:rFonts w:ascii="Courier New"/>
                                  <w:sz w:val="15"/>
                                  <w:lang w:val="en-US"/>
                                </w:rPr>
                                <w:t>.layer1.layer2 {color: green; }</w:t>
                              </w:r>
                            </w:p>
                            <w:p w14:paraId="0E8753C5" w14:textId="77777777" w:rsidR="000A2EAA" w:rsidRPr="00EB5600" w:rsidRDefault="000A2EAA">
                              <w:pPr>
                                <w:spacing w:line="150" w:lineRule="exact"/>
                                <w:ind w:left="254"/>
                                <w:rPr>
                                  <w:rFonts w:ascii="Courier New"/>
                                  <w:sz w:val="15"/>
                                  <w:lang w:val="en-US"/>
                                </w:rPr>
                              </w:pPr>
                              <w:r w:rsidRPr="00EB5600">
                                <w:rPr>
                                  <w:rFonts w:ascii="Courier New"/>
                                  <w:sz w:val="15"/>
                                  <w:lang w:val="en-US"/>
                                </w:rPr>
                                <w:t>&lt;/style&gt;</w:t>
                              </w:r>
                            </w:p>
                            <w:p w14:paraId="78A56FA0" w14:textId="77777777" w:rsidR="000A2EAA" w:rsidRPr="00EB5600" w:rsidRDefault="000A2EAA">
                              <w:pPr>
                                <w:spacing w:line="150" w:lineRule="exact"/>
                                <w:ind w:left="164"/>
                                <w:rPr>
                                  <w:rFonts w:ascii="Courier New"/>
                                  <w:sz w:val="15"/>
                                  <w:lang w:val="en-US"/>
                                </w:rPr>
                              </w:pPr>
                              <w:r w:rsidRPr="00EB5600">
                                <w:rPr>
                                  <w:rFonts w:ascii="Courier New"/>
                                  <w:sz w:val="15"/>
                                  <w:lang w:val="en-US"/>
                                </w:rPr>
                                <w:t>&lt;/head&gt;</w:t>
                              </w:r>
                            </w:p>
                            <w:p w14:paraId="7DB83CC4" w14:textId="77777777" w:rsidR="000A2EAA" w:rsidRPr="00EB5600" w:rsidRDefault="000A2EAA">
                              <w:pPr>
                                <w:spacing w:line="150" w:lineRule="exact"/>
                                <w:ind w:left="164"/>
                                <w:rPr>
                                  <w:rFonts w:ascii="Courier New"/>
                                  <w:sz w:val="15"/>
                                  <w:lang w:val="en-US"/>
                                </w:rPr>
                              </w:pPr>
                              <w:r w:rsidRPr="00EB5600">
                                <w:rPr>
                                  <w:rFonts w:ascii="Courier New"/>
                                  <w:sz w:val="15"/>
                                  <w:lang w:val="en-US"/>
                                </w:rPr>
                                <w:t>&lt;body&gt;</w:t>
                              </w:r>
                            </w:p>
                            <w:p w14:paraId="20001DEC" w14:textId="77777777" w:rsidR="000A2EAA" w:rsidRPr="00097C12" w:rsidRDefault="000A2EAA">
                              <w:pPr>
                                <w:spacing w:line="150" w:lineRule="exact"/>
                                <w:ind w:left="246"/>
                                <w:rPr>
                                  <w:rFonts w:ascii="Courier New" w:hAnsi="Courier New"/>
                                  <w:sz w:val="15"/>
                                  <w:lang w:val="en-US"/>
                                </w:rPr>
                              </w:pPr>
                              <w:r w:rsidRPr="00097C12">
                                <w:rPr>
                                  <w:rFonts w:ascii="Courier New" w:hAnsi="Courier New"/>
                                  <w:sz w:val="15"/>
                                  <w:lang w:val="en-US"/>
                                </w:rPr>
                                <w:t>&lt;</w:t>
                              </w:r>
                              <w:r w:rsidRPr="00EB5600">
                                <w:rPr>
                                  <w:rFonts w:ascii="Courier New" w:hAnsi="Courier New"/>
                                  <w:sz w:val="15"/>
                                  <w:lang w:val="en-US"/>
                                </w:rPr>
                                <w:t>p</w:t>
                              </w:r>
                              <w:r w:rsidRPr="00097C12">
                                <w:rPr>
                                  <w:rFonts w:ascii="Courier New" w:hAnsi="Courier New"/>
                                  <w:sz w:val="15"/>
                                  <w:lang w:val="en-US"/>
                                </w:rPr>
                                <w:t xml:space="preserve"> </w:t>
                              </w:r>
                              <w:r w:rsidRPr="00EB5600">
                                <w:rPr>
                                  <w:rFonts w:ascii="Courier New" w:hAnsi="Courier New"/>
                                  <w:sz w:val="15"/>
                                  <w:lang w:val="en-US"/>
                                </w:rPr>
                                <w:t>class</w:t>
                              </w:r>
                              <w:r w:rsidRPr="00097C12">
                                <w:rPr>
                                  <w:rFonts w:ascii="Courier New" w:hAnsi="Courier New"/>
                                  <w:sz w:val="15"/>
                                  <w:lang w:val="en-US"/>
                                </w:rPr>
                                <w:t>="</w:t>
                              </w:r>
                              <w:r w:rsidRPr="00EB5600">
                                <w:rPr>
                                  <w:rFonts w:ascii="Courier New" w:hAnsi="Courier New"/>
                                  <w:sz w:val="15"/>
                                  <w:lang w:val="en-US"/>
                                </w:rPr>
                                <w:t>layer</w:t>
                              </w:r>
                              <w:r w:rsidRPr="00097C12">
                                <w:rPr>
                                  <w:rFonts w:ascii="Courier New" w:hAnsi="Courier New"/>
                                  <w:sz w:val="15"/>
                                  <w:lang w:val="en-US"/>
                                </w:rPr>
                                <w:t>1"&gt;</w:t>
                              </w:r>
                              <w:r>
                                <w:rPr>
                                  <w:rFonts w:ascii="Courier New" w:hAnsi="Courier New"/>
                                  <w:sz w:val="15"/>
                                </w:rPr>
                                <w:t>Текст</w:t>
                              </w:r>
                              <w:r w:rsidRPr="00097C12">
                                <w:rPr>
                                  <w:rFonts w:ascii="Courier New" w:hAnsi="Courier New"/>
                                  <w:sz w:val="15"/>
                                  <w:lang w:val="en-US"/>
                                </w:rPr>
                                <w:t xml:space="preserve"> </w:t>
                              </w:r>
                              <w:r>
                                <w:rPr>
                                  <w:rFonts w:ascii="Courier New" w:hAnsi="Courier New"/>
                                  <w:sz w:val="15"/>
                                </w:rPr>
                                <w:t>червогого</w:t>
                              </w:r>
                              <w:r w:rsidRPr="00097C12">
                                <w:rPr>
                                  <w:rFonts w:ascii="Courier New" w:hAnsi="Courier New"/>
                                  <w:sz w:val="15"/>
                                  <w:lang w:val="en-US"/>
                                </w:rPr>
                                <w:t xml:space="preserve"> </w:t>
                              </w:r>
                              <w:r>
                                <w:rPr>
                                  <w:rFonts w:ascii="Courier New" w:hAnsi="Courier New"/>
                                  <w:sz w:val="15"/>
                                </w:rPr>
                                <w:t>кольору</w:t>
                              </w:r>
                              <w:r w:rsidRPr="00097C12">
                                <w:rPr>
                                  <w:rFonts w:ascii="Courier New" w:hAnsi="Courier New"/>
                                  <w:sz w:val="15"/>
                                  <w:lang w:val="en-US"/>
                                </w:rPr>
                                <w:t>&lt;/</w:t>
                              </w:r>
                              <w:r w:rsidRPr="00EB5600">
                                <w:rPr>
                                  <w:rFonts w:ascii="Courier New" w:hAnsi="Courier New"/>
                                  <w:sz w:val="15"/>
                                  <w:lang w:val="en-US"/>
                                </w:rPr>
                                <w:t>p</w:t>
                              </w:r>
                              <w:r w:rsidRPr="00097C12">
                                <w:rPr>
                                  <w:rFonts w:ascii="Courier New" w:hAnsi="Courier New"/>
                                  <w:sz w:val="15"/>
                                  <w:lang w:val="en-US"/>
                                </w:rPr>
                                <w:t>&gt;</w:t>
                              </w:r>
                            </w:p>
                            <w:p w14:paraId="3F889DCF" w14:textId="77777777" w:rsidR="000A2EAA" w:rsidRPr="00097C12" w:rsidRDefault="000A2EAA">
                              <w:pPr>
                                <w:spacing w:line="150" w:lineRule="exact"/>
                                <w:ind w:left="246"/>
                                <w:rPr>
                                  <w:rFonts w:ascii="Courier New" w:hAnsi="Courier New"/>
                                  <w:sz w:val="15"/>
                                  <w:lang w:val="en-US"/>
                                </w:rPr>
                              </w:pPr>
                              <w:r w:rsidRPr="00097C12">
                                <w:rPr>
                                  <w:rFonts w:ascii="Courier New" w:hAnsi="Courier New"/>
                                  <w:sz w:val="15"/>
                                  <w:lang w:val="en-US"/>
                                </w:rPr>
                                <w:t>&lt;</w:t>
                              </w:r>
                              <w:r w:rsidRPr="00EB5600">
                                <w:rPr>
                                  <w:rFonts w:ascii="Courier New" w:hAnsi="Courier New"/>
                                  <w:sz w:val="15"/>
                                  <w:lang w:val="en-US"/>
                                </w:rPr>
                                <w:t>p</w:t>
                              </w:r>
                              <w:r w:rsidRPr="00097C12">
                                <w:rPr>
                                  <w:rFonts w:ascii="Courier New" w:hAnsi="Courier New"/>
                                  <w:sz w:val="15"/>
                                  <w:lang w:val="en-US"/>
                                </w:rPr>
                                <w:t xml:space="preserve"> </w:t>
                              </w:r>
                              <w:r w:rsidRPr="00EB5600">
                                <w:rPr>
                                  <w:rFonts w:ascii="Courier New" w:hAnsi="Courier New"/>
                                  <w:sz w:val="15"/>
                                  <w:lang w:val="en-US"/>
                                </w:rPr>
                                <w:t>class</w:t>
                              </w:r>
                              <w:r w:rsidRPr="00097C12">
                                <w:rPr>
                                  <w:rFonts w:ascii="Courier New" w:hAnsi="Courier New"/>
                                  <w:sz w:val="15"/>
                                  <w:lang w:val="en-US"/>
                                </w:rPr>
                                <w:t>="</w:t>
                              </w:r>
                              <w:r w:rsidRPr="00EB5600">
                                <w:rPr>
                                  <w:rFonts w:ascii="Courier New" w:hAnsi="Courier New"/>
                                  <w:sz w:val="15"/>
                                  <w:lang w:val="en-US"/>
                                </w:rPr>
                                <w:t>layer</w:t>
                              </w:r>
                              <w:r w:rsidRPr="00097C12">
                                <w:rPr>
                                  <w:rFonts w:ascii="Courier New" w:hAnsi="Courier New"/>
                                  <w:sz w:val="15"/>
                                  <w:lang w:val="en-US"/>
                                </w:rPr>
                                <w:t>2"&gt;</w:t>
                              </w:r>
                              <w:r>
                                <w:rPr>
                                  <w:rFonts w:ascii="Courier New" w:hAnsi="Courier New"/>
                                  <w:sz w:val="15"/>
                                </w:rPr>
                                <w:t>Текст</w:t>
                              </w:r>
                              <w:r w:rsidRPr="00097C12">
                                <w:rPr>
                                  <w:rFonts w:ascii="Courier New" w:hAnsi="Courier New"/>
                                  <w:sz w:val="15"/>
                                  <w:lang w:val="en-US"/>
                                </w:rPr>
                                <w:t xml:space="preserve"> </w:t>
                              </w:r>
                              <w:r>
                                <w:rPr>
                                  <w:rFonts w:ascii="Courier New" w:hAnsi="Courier New"/>
                                  <w:sz w:val="15"/>
                                </w:rPr>
                                <w:t>синього</w:t>
                              </w:r>
                              <w:r w:rsidRPr="00097C12">
                                <w:rPr>
                                  <w:rFonts w:ascii="Courier New" w:hAnsi="Courier New"/>
                                  <w:sz w:val="15"/>
                                  <w:lang w:val="en-US"/>
                                </w:rPr>
                                <w:t xml:space="preserve"> </w:t>
                              </w:r>
                              <w:r>
                                <w:rPr>
                                  <w:rFonts w:ascii="Courier New" w:hAnsi="Courier New"/>
                                  <w:sz w:val="15"/>
                                </w:rPr>
                                <w:t>кольору</w:t>
                              </w:r>
                              <w:r w:rsidRPr="00097C12">
                                <w:rPr>
                                  <w:rFonts w:ascii="Courier New" w:hAnsi="Courier New"/>
                                  <w:sz w:val="15"/>
                                  <w:lang w:val="en-US"/>
                                </w:rPr>
                                <w:t>&lt;/</w:t>
                              </w:r>
                              <w:r w:rsidRPr="00EB5600">
                                <w:rPr>
                                  <w:rFonts w:ascii="Courier New" w:hAnsi="Courier New"/>
                                  <w:sz w:val="15"/>
                                  <w:lang w:val="en-US"/>
                                </w:rPr>
                                <w:t>p</w:t>
                              </w:r>
                              <w:r w:rsidRPr="00097C12">
                                <w:rPr>
                                  <w:rFonts w:ascii="Courier New" w:hAnsi="Courier New"/>
                                  <w:sz w:val="15"/>
                                  <w:lang w:val="en-US"/>
                                </w:rPr>
                                <w:t>&gt;</w:t>
                              </w:r>
                            </w:p>
                            <w:p w14:paraId="771AD514" w14:textId="77777777" w:rsidR="000A2EAA" w:rsidRPr="00EB5600" w:rsidRDefault="000A2EAA">
                              <w:pPr>
                                <w:spacing w:line="150" w:lineRule="exact"/>
                                <w:ind w:left="246"/>
                                <w:rPr>
                                  <w:rFonts w:ascii="Courier New" w:hAnsi="Courier New"/>
                                  <w:sz w:val="15"/>
                                  <w:lang w:val="en-US"/>
                                </w:rPr>
                              </w:pPr>
                              <w:r w:rsidRPr="00EB5600">
                                <w:rPr>
                                  <w:rFonts w:ascii="Courier New" w:hAnsi="Courier New"/>
                                  <w:sz w:val="15"/>
                                  <w:lang w:val="en-US"/>
                                </w:rPr>
                                <w:t>&lt;p class="layer1 layer2"&gt;</w:t>
                              </w:r>
                              <w:r>
                                <w:rPr>
                                  <w:rFonts w:ascii="Courier New" w:hAnsi="Courier New"/>
                                  <w:sz w:val="15"/>
                                </w:rPr>
                                <w:t>Текст</w:t>
                              </w:r>
                              <w:r w:rsidRPr="00EB5600">
                                <w:rPr>
                                  <w:rFonts w:ascii="Courier New" w:hAnsi="Courier New"/>
                                  <w:sz w:val="15"/>
                                  <w:lang w:val="en-US"/>
                                </w:rPr>
                                <w:t xml:space="preserve"> </w:t>
                              </w:r>
                              <w:r>
                                <w:rPr>
                                  <w:rFonts w:ascii="Courier New" w:hAnsi="Courier New"/>
                                  <w:sz w:val="15"/>
                                </w:rPr>
                                <w:t>зеленого</w:t>
                              </w:r>
                              <w:r w:rsidRPr="00ED2D6C">
                                <w:rPr>
                                  <w:rFonts w:ascii="Courier New" w:hAnsi="Courier New"/>
                                  <w:sz w:val="15"/>
                                  <w:lang w:val="en-US"/>
                                </w:rPr>
                                <w:t xml:space="preserve"> </w:t>
                              </w:r>
                              <w:r>
                                <w:rPr>
                                  <w:rFonts w:ascii="Courier New" w:hAnsi="Courier New"/>
                                  <w:sz w:val="15"/>
                                </w:rPr>
                                <w:t>кольору</w:t>
                              </w:r>
                              <w:r w:rsidRPr="00EB5600">
                                <w:rPr>
                                  <w:rFonts w:ascii="Courier New" w:hAnsi="Courier New"/>
                                  <w:sz w:val="15"/>
                                  <w:lang w:val="en-US"/>
                                </w:rPr>
                                <w:t>&lt;/p&gt;</w:t>
                              </w:r>
                            </w:p>
                            <w:p w14:paraId="5B6D5A06" w14:textId="77777777" w:rsidR="000A2EAA" w:rsidRDefault="000A2EAA">
                              <w:pPr>
                                <w:spacing w:line="150" w:lineRule="exact"/>
                                <w:ind w:left="164"/>
                                <w:rPr>
                                  <w:rFonts w:ascii="Courier New"/>
                                  <w:sz w:val="15"/>
                                </w:rPr>
                              </w:pPr>
                              <w:r>
                                <w:rPr>
                                  <w:rFonts w:ascii="Courier New"/>
                                  <w:sz w:val="15"/>
                                </w:rPr>
                                <w:t>&lt;/body&gt;</w:t>
                              </w:r>
                            </w:p>
                            <w:p w14:paraId="0D237877" w14:textId="77777777" w:rsidR="000A2EAA" w:rsidRDefault="000A2EAA">
                              <w:pPr>
                                <w:spacing w:line="160" w:lineRule="exact"/>
                                <w:ind w:left="74"/>
                                <w:rPr>
                                  <w:rFonts w:ascii="Courier New"/>
                                  <w:sz w:val="15"/>
                                </w:rPr>
                              </w:pPr>
                              <w:r>
                                <w:rPr>
                                  <w:rFonts w:ascii="Courier New"/>
                                  <w:sz w:val="15"/>
                                </w:rPr>
                                <w:t>&lt;/html&gt;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080844" id="Text Box 204" o:spid="_x0000_s1077" type="#_x0000_t202" style="position:absolute;left:0;text-align:left;margin-left:77.35pt;margin-top:13.6pt;width:460.45pt;height:142.45pt;z-index:-251546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" fillcolor="#f8f7f2" stroked="f">
                  <v:textbox inset="0,0,0,0">
                    <w:txbxContent>
                      <w:p w14:paraId="2B90D41F" w14:textId="77777777" w:rsidR="000A2EAA" w:rsidRPr="00EB5600" w:rsidRDefault="000A2EAA">
                        <w:pPr>
                          <w:spacing w:before="83" w:line="211" w:lineRule="auto"/>
                          <w:ind w:left="254" w:right="4058" w:hanging="180"/>
                          <w:rPr>
                            <w:rFonts w:ascii="Courier New"/>
                            <w:sz w:val="15"/>
                            <w:lang w:val="en-US"/>
                          </w:rPr>
                        </w:pPr>
                        <w:r w:rsidRPr="00EB5600">
                          <w:rPr>
                            <w:rFonts w:ascii="Courier New"/>
                            <w:sz w:val="15"/>
                            <w:lang w:val="en-US"/>
                          </w:rPr>
                          <w:t xml:space="preserve">&lt;!DOCTYPE html PUBLIC "-//W3C//DTD XHTML 1.0 Strict//EN" </w:t>
                        </w:r>
                        <w:r>
                          <w:fldChar w:fldCharType="begin"/>
                        </w:r>
                        <w:r w:rsidRPr="003D6273">
                          <w:rPr>
                            <w:lang w:val="en-US"/>
                            <w:rPrChange w:id="769" w:author="Пользователь Windows" w:date="2019-12-19T05:26:00Z">
                              <w:rPr/>
                            </w:rPrChange>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3D6273">
                          <w:rPr>
                            <w:lang w:val="en-US"/>
                            <w:rPrChange w:id="770" w:author="Пользователь Windows" w:date="2019-12-19T05:26:00Z">
                              <w:rPr/>
                            </w:rPrChange>
                          </w:rPr>
                          <w:instrText>HYPERLINK "http://www.w3.org/TR/xhtml1/DTD/xhtml1-strict.dtd" \h</w:instrText>
                        </w:r>
                        <w:r>
                          <w:fldChar w:fldCharType="separate"/>
                        </w:r>
                        <w:r w:rsidRPr="00EB5600">
                          <w:rPr>
                            <w:rFonts w:ascii="Courier New"/>
                            <w:sz w:val="15"/>
                            <w:lang w:val="en-US"/>
                          </w:rPr>
                          <w:t>strict.dtd"&gt;</w:t>
                        </w:r>
                        <w:r>
                          <w:fldChar w:fldCharType="end"/>
                        </w:r>
                      </w:p>
                      <w:p w14:paraId="6E2661C1" w14:textId="77777777" w:rsidR="000A2EAA" w:rsidRPr="00EB5600" w:rsidRDefault="000A2EAA">
                        <w:pPr>
                          <w:spacing w:line="146" w:lineRule="exact"/>
                          <w:ind w:left="74"/>
                          <w:rPr>
                            <w:rFonts w:ascii="Courier New"/>
                            <w:sz w:val="15"/>
                            <w:lang w:val="en-US"/>
                          </w:rPr>
                        </w:pPr>
                        <w:r w:rsidRPr="00EB5600">
                          <w:rPr>
                            <w:rFonts w:ascii="Courier New"/>
                            <w:sz w:val="15"/>
                            <w:lang w:val="en-US"/>
                          </w:rPr>
                          <w:t xml:space="preserve">&lt;html </w:t>
                        </w:r>
                        <w:r>
                          <w:fldChar w:fldCharType="begin"/>
                        </w:r>
                        <w:r w:rsidRPr="003D6273">
                          <w:rPr>
                            <w:lang w:val="en-US"/>
                            <w:rPrChange w:id="771" w:author="Пользователь Windows" w:date="2019-12-19T05:26:00Z">
                              <w:rPr/>
                            </w:rPrChange>
                          </w:rPr>
                          <w:instrText>HYPERLINK "http://www.w3.org/1999/xhtml" \h</w:instrText>
                        </w:r>
                        <w:r>
                          <w:fldChar w:fldCharType="separate"/>
                        </w:r>
                        <w:r w:rsidRPr="00EB5600">
                          <w:rPr>
                            <w:rFonts w:ascii="Courier New"/>
                            <w:sz w:val="15"/>
                            <w:lang w:val="en-US"/>
                          </w:rPr>
                          <w:t>xmlns="http://www.w3.org/1999/xhtml"&gt;</w:t>
                        </w:r>
                        <w:r>
                          <w:fldChar w:fldCharType="end"/>
                        </w:r>
                      </w:p>
                      <w:p w14:paraId="518127AB" w14:textId="77777777" w:rsidR="000A2EAA" w:rsidRPr="00EB5600" w:rsidRDefault="000A2EAA">
                        <w:pPr>
                          <w:spacing w:line="150" w:lineRule="exact"/>
                          <w:ind w:left="164"/>
                          <w:rPr>
                            <w:rFonts w:ascii="Courier New"/>
                            <w:sz w:val="15"/>
                            <w:lang w:val="en-US"/>
                          </w:rPr>
                        </w:pPr>
                        <w:r w:rsidRPr="00EB5600">
                          <w:rPr>
                            <w:rFonts w:ascii="Courier New"/>
                            <w:sz w:val="15"/>
                            <w:lang w:val="en-US"/>
                          </w:rPr>
                          <w:t>&lt;head&gt;</w:t>
                        </w:r>
                      </w:p>
                      <w:p w14:paraId="62DB9D04" w14:textId="77777777" w:rsidR="000A2EAA" w:rsidRPr="00EB5600" w:rsidRDefault="000A2EAA">
                        <w:pPr>
                          <w:spacing w:line="150" w:lineRule="exact"/>
                          <w:ind w:left="254"/>
                          <w:rPr>
                            <w:rFonts w:ascii="Courier New"/>
                            <w:sz w:val="15"/>
                            <w:lang w:val="en-US"/>
                          </w:rPr>
                        </w:pPr>
                        <w:r w:rsidRPr="00EB5600">
                          <w:rPr>
                            <w:rFonts w:ascii="Courier New"/>
                            <w:sz w:val="15"/>
                            <w:lang w:val="en-US"/>
                          </w:rPr>
                          <w:t>&lt;meta http-equiv="Content-Type" content="text/html; charset=utf-8" /&gt;</w:t>
                        </w:r>
                      </w:p>
                      <w:p w14:paraId="1E2390C0" w14:textId="77777777" w:rsidR="000A2EAA" w:rsidRPr="00EB5600" w:rsidRDefault="000A2EAA">
                        <w:pPr>
                          <w:spacing w:line="150" w:lineRule="exact"/>
                          <w:ind w:left="246"/>
                          <w:rPr>
                            <w:rFonts w:ascii="Courier New" w:hAnsi="Courier New"/>
                            <w:sz w:val="15"/>
                            <w:lang w:val="en-US"/>
                          </w:rPr>
                        </w:pPr>
                        <w:r w:rsidRPr="00EB5600">
                          <w:rPr>
                            <w:rFonts w:ascii="Courier New" w:hAnsi="Courier New"/>
                            <w:sz w:val="15"/>
                            <w:lang w:val="en-US"/>
                          </w:rPr>
                          <w:t>&lt;title&gt;</w:t>
                        </w:r>
                        <w:r>
                          <w:rPr>
                            <w:rFonts w:ascii="Courier New" w:hAnsi="Courier New"/>
                            <w:sz w:val="15"/>
                          </w:rPr>
                          <w:t>Мультікласи</w:t>
                        </w:r>
                        <w:r w:rsidRPr="00EB5600">
                          <w:rPr>
                            <w:rFonts w:ascii="Courier New" w:hAnsi="Courier New"/>
                            <w:sz w:val="15"/>
                            <w:lang w:val="en-US"/>
                          </w:rPr>
                          <w:t>&lt;/title&gt;</w:t>
                        </w:r>
                      </w:p>
                      <w:p w14:paraId="5574D79C" w14:textId="77777777" w:rsidR="000A2EAA" w:rsidRPr="00EB5600" w:rsidRDefault="000A2EAA">
                        <w:pPr>
                          <w:spacing w:line="150" w:lineRule="exact"/>
                          <w:ind w:left="254"/>
                          <w:rPr>
                            <w:rFonts w:ascii="Courier New"/>
                            <w:sz w:val="15"/>
                            <w:lang w:val="en-US"/>
                          </w:rPr>
                        </w:pPr>
                        <w:r w:rsidRPr="00EB5600">
                          <w:rPr>
                            <w:rFonts w:ascii="Courier New"/>
                            <w:sz w:val="15"/>
                            <w:lang w:val="en-US"/>
                          </w:rPr>
                          <w:t>&lt;style type="text/css"&gt;</w:t>
                        </w:r>
                      </w:p>
                      <w:p w14:paraId="7E806EE8" w14:textId="77777777" w:rsidR="000A2EAA" w:rsidRPr="00EB5600" w:rsidRDefault="000A2EAA">
                        <w:pPr>
                          <w:spacing w:line="150" w:lineRule="exact"/>
                          <w:ind w:left="344"/>
                          <w:rPr>
                            <w:rFonts w:ascii="Courier New"/>
                            <w:sz w:val="15"/>
                            <w:lang w:val="en-US"/>
                          </w:rPr>
                        </w:pPr>
                        <w:r w:rsidRPr="00EB5600">
                          <w:rPr>
                            <w:rFonts w:ascii="Courier New"/>
                            <w:sz w:val="15"/>
                            <w:lang w:val="en-US"/>
                          </w:rPr>
                          <w:t>.layer1 { color: red; }</w:t>
                        </w:r>
                      </w:p>
                      <w:p w14:paraId="202BC86C" w14:textId="77777777" w:rsidR="000A2EAA" w:rsidRPr="00EB5600" w:rsidRDefault="000A2EAA">
                        <w:pPr>
                          <w:spacing w:line="150" w:lineRule="exact"/>
                          <w:ind w:left="344"/>
                          <w:rPr>
                            <w:rFonts w:ascii="Courier New"/>
                            <w:sz w:val="15"/>
                            <w:lang w:val="en-US"/>
                          </w:rPr>
                        </w:pPr>
                        <w:r w:rsidRPr="00EB5600">
                          <w:rPr>
                            <w:rFonts w:ascii="Courier New"/>
                            <w:sz w:val="15"/>
                            <w:lang w:val="en-US"/>
                          </w:rPr>
                          <w:t>.layer2 { color: blue; }</w:t>
                        </w:r>
                      </w:p>
                      <w:p w14:paraId="4AB4A0BD" w14:textId="77777777" w:rsidR="000A2EAA" w:rsidRPr="00EB5600" w:rsidRDefault="000A2EAA">
                        <w:pPr>
                          <w:spacing w:line="150" w:lineRule="exact"/>
                          <w:ind w:left="344"/>
                          <w:rPr>
                            <w:rFonts w:ascii="Courier New"/>
                            <w:sz w:val="15"/>
                            <w:lang w:val="en-US"/>
                          </w:rPr>
                        </w:pPr>
                        <w:r w:rsidRPr="00EB5600">
                          <w:rPr>
                            <w:rFonts w:ascii="Courier New"/>
                            <w:sz w:val="15"/>
                            <w:lang w:val="en-US"/>
                          </w:rPr>
                          <w:t>.layer1.layer2 {color: green; }</w:t>
                        </w:r>
                      </w:p>
                      <w:p w14:paraId="0E8753C5" w14:textId="77777777" w:rsidR="000A2EAA" w:rsidRPr="00EB5600" w:rsidRDefault="000A2EAA">
                        <w:pPr>
                          <w:spacing w:line="150" w:lineRule="exact"/>
                          <w:ind w:left="254"/>
                          <w:rPr>
                            <w:rFonts w:ascii="Courier New"/>
                            <w:sz w:val="15"/>
                            <w:lang w:val="en-US"/>
                          </w:rPr>
                        </w:pPr>
                        <w:r w:rsidRPr="00EB5600">
                          <w:rPr>
                            <w:rFonts w:ascii="Courier New"/>
                            <w:sz w:val="15"/>
                            <w:lang w:val="en-US"/>
                          </w:rPr>
                          <w:t>&lt;/style&gt;</w:t>
                        </w:r>
                      </w:p>
                      <w:p w14:paraId="78A56FA0" w14:textId="77777777" w:rsidR="000A2EAA" w:rsidRPr="00EB5600" w:rsidRDefault="000A2EAA">
                        <w:pPr>
                          <w:spacing w:line="150" w:lineRule="exact"/>
                          <w:ind w:left="164"/>
                          <w:rPr>
                            <w:rFonts w:ascii="Courier New"/>
                            <w:sz w:val="15"/>
                            <w:lang w:val="en-US"/>
                          </w:rPr>
                        </w:pPr>
                        <w:r w:rsidRPr="00EB5600">
                          <w:rPr>
                            <w:rFonts w:ascii="Courier New"/>
                            <w:sz w:val="15"/>
                            <w:lang w:val="en-US"/>
                          </w:rPr>
                          <w:t>&lt;/head&gt;</w:t>
                        </w:r>
                      </w:p>
                      <w:p w14:paraId="7DB83CC4" w14:textId="77777777" w:rsidR="000A2EAA" w:rsidRPr="00EB5600" w:rsidRDefault="000A2EAA">
                        <w:pPr>
                          <w:spacing w:line="150" w:lineRule="exact"/>
                          <w:ind w:left="164"/>
                          <w:rPr>
                            <w:rFonts w:ascii="Courier New"/>
                            <w:sz w:val="15"/>
                            <w:lang w:val="en-US"/>
                          </w:rPr>
                        </w:pPr>
                        <w:r w:rsidRPr="00EB5600">
                          <w:rPr>
                            <w:rFonts w:ascii="Courier New"/>
                            <w:sz w:val="15"/>
                            <w:lang w:val="en-US"/>
                          </w:rPr>
                          <w:t>&lt;body&gt;</w:t>
                        </w:r>
                      </w:p>
                      <w:p w14:paraId="20001DEC" w14:textId="77777777" w:rsidR="000A2EAA" w:rsidRPr="00097C12" w:rsidRDefault="000A2EAA">
                        <w:pPr>
                          <w:spacing w:line="150" w:lineRule="exact"/>
                          <w:ind w:left="246"/>
                          <w:rPr>
                            <w:rFonts w:ascii="Courier New" w:hAnsi="Courier New"/>
                            <w:sz w:val="15"/>
                            <w:lang w:val="en-US"/>
                          </w:rPr>
                        </w:pPr>
                        <w:r w:rsidRPr="00097C12">
                          <w:rPr>
                            <w:rFonts w:ascii="Courier New" w:hAnsi="Courier New"/>
                            <w:sz w:val="15"/>
                            <w:lang w:val="en-US"/>
                          </w:rPr>
                          <w:t>&lt;</w:t>
                        </w:r>
                        <w:r w:rsidRPr="00EB5600">
                          <w:rPr>
                            <w:rFonts w:ascii="Courier New" w:hAnsi="Courier New"/>
                            <w:sz w:val="15"/>
                            <w:lang w:val="en-US"/>
                          </w:rPr>
                          <w:t>p</w:t>
                        </w:r>
                        <w:r w:rsidRPr="00097C12">
                          <w:rPr>
                            <w:rFonts w:ascii="Courier New" w:hAnsi="Courier New"/>
                            <w:sz w:val="15"/>
                            <w:lang w:val="en-US"/>
                          </w:rPr>
                          <w:t xml:space="preserve"> </w:t>
                        </w:r>
                        <w:r w:rsidRPr="00EB5600">
                          <w:rPr>
                            <w:rFonts w:ascii="Courier New" w:hAnsi="Courier New"/>
                            <w:sz w:val="15"/>
                            <w:lang w:val="en-US"/>
                          </w:rPr>
                          <w:t>class</w:t>
                        </w:r>
                        <w:r w:rsidRPr="00097C12">
                          <w:rPr>
                            <w:rFonts w:ascii="Courier New" w:hAnsi="Courier New"/>
                            <w:sz w:val="15"/>
                            <w:lang w:val="en-US"/>
                          </w:rPr>
                          <w:t>="</w:t>
                        </w:r>
                        <w:r w:rsidRPr="00EB5600">
                          <w:rPr>
                            <w:rFonts w:ascii="Courier New" w:hAnsi="Courier New"/>
                            <w:sz w:val="15"/>
                            <w:lang w:val="en-US"/>
                          </w:rPr>
                          <w:t>layer</w:t>
                        </w:r>
                        <w:r w:rsidRPr="00097C12">
                          <w:rPr>
                            <w:rFonts w:ascii="Courier New" w:hAnsi="Courier New"/>
                            <w:sz w:val="15"/>
                            <w:lang w:val="en-US"/>
                          </w:rPr>
                          <w:t>1"&gt;</w:t>
                        </w:r>
                        <w:r>
                          <w:rPr>
                            <w:rFonts w:ascii="Courier New" w:hAnsi="Courier New"/>
                            <w:sz w:val="15"/>
                          </w:rPr>
                          <w:t>Текст</w:t>
                        </w:r>
                        <w:r w:rsidRPr="00097C12">
                          <w:rPr>
                            <w:rFonts w:ascii="Courier New" w:hAnsi="Courier New"/>
                            <w:sz w:val="15"/>
                            <w:lang w:val="en-US"/>
                          </w:rPr>
                          <w:t xml:space="preserve"> </w:t>
                        </w:r>
                        <w:r>
                          <w:rPr>
                            <w:rFonts w:ascii="Courier New" w:hAnsi="Courier New"/>
                            <w:sz w:val="15"/>
                          </w:rPr>
                          <w:t>червогого</w:t>
                        </w:r>
                        <w:r w:rsidRPr="00097C12">
                          <w:rPr>
                            <w:rFonts w:ascii="Courier New" w:hAnsi="Courier New"/>
                            <w:sz w:val="15"/>
                            <w:lang w:val="en-US"/>
                          </w:rPr>
                          <w:t xml:space="preserve"> </w:t>
                        </w:r>
                        <w:r>
                          <w:rPr>
                            <w:rFonts w:ascii="Courier New" w:hAnsi="Courier New"/>
                            <w:sz w:val="15"/>
                          </w:rPr>
                          <w:t>кольору</w:t>
                        </w:r>
                        <w:r w:rsidRPr="00097C12">
                          <w:rPr>
                            <w:rFonts w:ascii="Courier New" w:hAnsi="Courier New"/>
                            <w:sz w:val="15"/>
                            <w:lang w:val="en-US"/>
                          </w:rPr>
                          <w:t>&lt;/</w:t>
                        </w:r>
                        <w:r w:rsidRPr="00EB5600">
                          <w:rPr>
                            <w:rFonts w:ascii="Courier New" w:hAnsi="Courier New"/>
                            <w:sz w:val="15"/>
                            <w:lang w:val="en-US"/>
                          </w:rPr>
                          <w:t>p</w:t>
                        </w:r>
                        <w:r w:rsidRPr="00097C12">
                          <w:rPr>
                            <w:rFonts w:ascii="Courier New" w:hAnsi="Courier New"/>
                            <w:sz w:val="15"/>
                            <w:lang w:val="en-US"/>
                          </w:rPr>
                          <w:t>&gt;</w:t>
                        </w:r>
                      </w:p>
                      <w:p w14:paraId="3F889DCF" w14:textId="77777777" w:rsidR="000A2EAA" w:rsidRPr="00097C12" w:rsidRDefault="000A2EAA">
                        <w:pPr>
                          <w:spacing w:line="150" w:lineRule="exact"/>
                          <w:ind w:left="246"/>
                          <w:rPr>
                            <w:rFonts w:ascii="Courier New" w:hAnsi="Courier New"/>
                            <w:sz w:val="15"/>
                            <w:lang w:val="en-US"/>
                          </w:rPr>
                        </w:pPr>
                        <w:r w:rsidRPr="00097C12">
                          <w:rPr>
                            <w:rFonts w:ascii="Courier New" w:hAnsi="Courier New"/>
                            <w:sz w:val="15"/>
                            <w:lang w:val="en-US"/>
                          </w:rPr>
                          <w:t>&lt;</w:t>
                        </w:r>
                        <w:r w:rsidRPr="00EB5600">
                          <w:rPr>
                            <w:rFonts w:ascii="Courier New" w:hAnsi="Courier New"/>
                            <w:sz w:val="15"/>
                            <w:lang w:val="en-US"/>
                          </w:rPr>
                          <w:t>p</w:t>
                        </w:r>
                        <w:r w:rsidRPr="00097C12">
                          <w:rPr>
                            <w:rFonts w:ascii="Courier New" w:hAnsi="Courier New"/>
                            <w:sz w:val="15"/>
                            <w:lang w:val="en-US"/>
                          </w:rPr>
                          <w:t xml:space="preserve"> </w:t>
                        </w:r>
                        <w:r w:rsidRPr="00EB5600">
                          <w:rPr>
                            <w:rFonts w:ascii="Courier New" w:hAnsi="Courier New"/>
                            <w:sz w:val="15"/>
                            <w:lang w:val="en-US"/>
                          </w:rPr>
                          <w:t>class</w:t>
                        </w:r>
                        <w:r w:rsidRPr="00097C12">
                          <w:rPr>
                            <w:rFonts w:ascii="Courier New" w:hAnsi="Courier New"/>
                            <w:sz w:val="15"/>
                            <w:lang w:val="en-US"/>
                          </w:rPr>
                          <w:t>="</w:t>
                        </w:r>
                        <w:r w:rsidRPr="00EB5600">
                          <w:rPr>
                            <w:rFonts w:ascii="Courier New" w:hAnsi="Courier New"/>
                            <w:sz w:val="15"/>
                            <w:lang w:val="en-US"/>
                          </w:rPr>
                          <w:t>layer</w:t>
                        </w:r>
                        <w:r w:rsidRPr="00097C12">
                          <w:rPr>
                            <w:rFonts w:ascii="Courier New" w:hAnsi="Courier New"/>
                            <w:sz w:val="15"/>
                            <w:lang w:val="en-US"/>
                          </w:rPr>
                          <w:t>2"&gt;</w:t>
                        </w:r>
                        <w:r>
                          <w:rPr>
                            <w:rFonts w:ascii="Courier New" w:hAnsi="Courier New"/>
                            <w:sz w:val="15"/>
                          </w:rPr>
                          <w:t>Текст</w:t>
                        </w:r>
                        <w:r w:rsidRPr="00097C12">
                          <w:rPr>
                            <w:rFonts w:ascii="Courier New" w:hAnsi="Courier New"/>
                            <w:sz w:val="15"/>
                            <w:lang w:val="en-US"/>
                          </w:rPr>
                          <w:t xml:space="preserve"> </w:t>
                        </w:r>
                        <w:r>
                          <w:rPr>
                            <w:rFonts w:ascii="Courier New" w:hAnsi="Courier New"/>
                            <w:sz w:val="15"/>
                          </w:rPr>
                          <w:t>синього</w:t>
                        </w:r>
                        <w:r w:rsidRPr="00097C12">
                          <w:rPr>
                            <w:rFonts w:ascii="Courier New" w:hAnsi="Courier New"/>
                            <w:sz w:val="15"/>
                            <w:lang w:val="en-US"/>
                          </w:rPr>
                          <w:t xml:space="preserve"> </w:t>
                        </w:r>
                        <w:r>
                          <w:rPr>
                            <w:rFonts w:ascii="Courier New" w:hAnsi="Courier New"/>
                            <w:sz w:val="15"/>
                          </w:rPr>
                          <w:t>кольору</w:t>
                        </w:r>
                        <w:r w:rsidRPr="00097C12">
                          <w:rPr>
                            <w:rFonts w:ascii="Courier New" w:hAnsi="Courier New"/>
                            <w:sz w:val="15"/>
                            <w:lang w:val="en-US"/>
                          </w:rPr>
                          <w:t>&lt;/</w:t>
                        </w:r>
                        <w:r w:rsidRPr="00EB5600">
                          <w:rPr>
                            <w:rFonts w:ascii="Courier New" w:hAnsi="Courier New"/>
                            <w:sz w:val="15"/>
                            <w:lang w:val="en-US"/>
                          </w:rPr>
                          <w:t>p</w:t>
                        </w:r>
                        <w:r w:rsidRPr="00097C12">
                          <w:rPr>
                            <w:rFonts w:ascii="Courier New" w:hAnsi="Courier New"/>
                            <w:sz w:val="15"/>
                            <w:lang w:val="en-US"/>
                          </w:rPr>
                          <w:t>&gt;</w:t>
                        </w:r>
                      </w:p>
                      <w:p w14:paraId="771AD514" w14:textId="77777777" w:rsidR="000A2EAA" w:rsidRPr="00EB5600" w:rsidRDefault="000A2EAA">
                        <w:pPr>
                          <w:spacing w:line="150" w:lineRule="exact"/>
                          <w:ind w:left="246"/>
                          <w:rPr>
                            <w:rFonts w:ascii="Courier New" w:hAnsi="Courier New"/>
                            <w:sz w:val="15"/>
                            <w:lang w:val="en-US"/>
                          </w:rPr>
                        </w:pPr>
                        <w:r w:rsidRPr="00EB5600">
                          <w:rPr>
                            <w:rFonts w:ascii="Courier New" w:hAnsi="Courier New"/>
                            <w:sz w:val="15"/>
                            <w:lang w:val="en-US"/>
                          </w:rPr>
                          <w:t>&lt;p class="layer1 layer2"&gt;</w:t>
                        </w:r>
                        <w:r>
                          <w:rPr>
                            <w:rFonts w:ascii="Courier New" w:hAnsi="Courier New"/>
                            <w:sz w:val="15"/>
                          </w:rPr>
                          <w:t>Текст</w:t>
                        </w:r>
                        <w:r w:rsidRPr="00EB5600">
                          <w:rPr>
                            <w:rFonts w:ascii="Courier New" w:hAnsi="Courier New"/>
                            <w:sz w:val="15"/>
                            <w:lang w:val="en-US"/>
                          </w:rPr>
                          <w:t xml:space="preserve"> </w:t>
                        </w:r>
                        <w:r>
                          <w:rPr>
                            <w:rFonts w:ascii="Courier New" w:hAnsi="Courier New"/>
                            <w:sz w:val="15"/>
                          </w:rPr>
                          <w:t>зеленого</w:t>
                        </w:r>
                        <w:r w:rsidRPr="00ED2D6C">
                          <w:rPr>
                            <w:rFonts w:ascii="Courier New" w:hAnsi="Courier New"/>
                            <w:sz w:val="15"/>
                            <w:lang w:val="en-US"/>
                          </w:rPr>
                          <w:t xml:space="preserve"> </w:t>
                        </w:r>
                        <w:r>
                          <w:rPr>
                            <w:rFonts w:ascii="Courier New" w:hAnsi="Courier New"/>
                            <w:sz w:val="15"/>
                          </w:rPr>
                          <w:t>кольору</w:t>
                        </w:r>
                        <w:r w:rsidRPr="00EB5600">
                          <w:rPr>
                            <w:rFonts w:ascii="Courier New" w:hAnsi="Courier New"/>
                            <w:sz w:val="15"/>
                            <w:lang w:val="en-US"/>
                          </w:rPr>
                          <w:t>&lt;/p&gt;</w:t>
                        </w:r>
                      </w:p>
                      <w:p w14:paraId="5B6D5A06" w14:textId="77777777" w:rsidR="000A2EAA" w:rsidRDefault="000A2EAA">
                        <w:pPr>
                          <w:spacing w:line="150" w:lineRule="exact"/>
                          <w:ind w:left="164"/>
                          <w:rPr>
                            <w:rFonts w:ascii="Courier New"/>
                            <w:sz w:val="15"/>
                          </w:rPr>
                        </w:pPr>
                        <w:r>
                          <w:rPr>
                            <w:rFonts w:ascii="Courier New"/>
                            <w:sz w:val="15"/>
                          </w:rPr>
                          <w:t>&lt;/body&gt;</w:t>
                        </w:r>
                      </w:p>
                      <w:p w14:paraId="0D237877" w14:textId="77777777" w:rsidR="000A2EAA" w:rsidRDefault="000A2EAA">
                        <w:pPr>
                          <w:spacing w:line="160" w:lineRule="exact"/>
                          <w:ind w:left="74"/>
                          <w:rPr>
                            <w:rFonts w:ascii="Courier New"/>
                            <w:sz w:val="15"/>
                          </w:rPr>
                        </w:pPr>
                        <w:r>
                          <w:rPr>
                            <w:rFonts w:ascii="Courier New"/>
                            <w:sz w:val="15"/>
                          </w:rPr>
                          <w:t>&lt;/html&gt;</w:t>
                        </w:r>
                      </w:p>
                    </w:txbxContent>
                  </v:textbox>
                  <w10:wrap type="topAndBottom" anchorx="page"/>
                </v:shape>
              </w:pict>
            </mc:Fallback>
          </mc:AlternateContent>
        </w:r>
        <w:r w:rsidDel="006613B1">
          <w:rPr>
            <w:noProof/>
            <w:lang w:val="uk-UA" w:eastAsia="uk-UA" w:bidi="ar-SA"/>
          </w:rPr>
          <mc:AlternateContent>
            <mc:Choice Requires="wps">
              <w:drawing>
                <wp:anchor distT="0" distB="0" distL="114298" distR="114298" simplePos="0" relativeHeight="251770880" behindDoc="0" locked="0" layoutInCell="1" allowOverlap="1" wp14:anchorId="2431F0BF" wp14:editId="51ED0EEC">
                  <wp:simplePos x="0" y="0"/>
                  <wp:positionH relativeFrom="page">
                    <wp:posOffset>4058919</wp:posOffset>
                  </wp:positionH>
                  <wp:positionV relativeFrom="paragraph">
                    <wp:posOffset>23495</wp:posOffset>
                  </wp:positionV>
                  <wp:extent cx="0" cy="149225"/>
                  <wp:effectExtent l="0" t="0" r="19050" b="3175"/>
                  <wp:wrapNone/>
                  <wp:docPr id="260" name="Lin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268979F" id="Line 203" o:spid="_x0000_s1026" style="position:absolute;z-index:251770880;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319.6pt,1.85pt" to="319.6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" strokecolor="#666" strokeweight=".18875mm">
                  <w10:wrap anchorx="page"/>
                </v:line>
              </w:pict>
            </mc:Fallback>
          </mc:AlternateContent>
        </w:r>
        <w:r w:rsidDel="006613B1">
          <w:rPr>
            <w:noProof/>
            <w:lang w:val="uk-UA" w:eastAsia="uk-UA" w:bidi="ar-SA"/>
          </w:rPr>
          <mc:AlternateContent>
            <mc:Choice Requires="wps">
              <w:drawing>
                <wp:anchor distT="0" distB="0" distL="114300" distR="114300" simplePos="0" relativeHeight="251771904" behindDoc="0" locked="0" layoutInCell="1" allowOverlap="1" wp14:anchorId="2AED9346" wp14:editId="7C95D47E">
                  <wp:simplePos x="0" y="0"/>
                  <wp:positionH relativeFrom="page">
                    <wp:posOffset>4534535</wp:posOffset>
                  </wp:positionH>
                  <wp:positionV relativeFrom="paragraph">
                    <wp:posOffset>23495</wp:posOffset>
                  </wp:positionV>
                  <wp:extent cx="27305" cy="149860"/>
                  <wp:effectExtent l="10160" t="13970" r="10160" b="7620"/>
                  <wp:wrapNone/>
                  <wp:docPr id="41" name="AutoShape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05" cy="149860"/>
                          </a:xfrm>
                          <a:custGeom>
                            <a:avLst/>
                            <a:gdLst>
                              <a:gd name="T0" fmla="*/ 0 w 43"/>
                              <a:gd name="T1" fmla="*/ 14919325 h 236"/>
                              <a:gd name="T2" fmla="*/ 0 w 43"/>
                              <a:gd name="T3" fmla="*/ 109677200 h 236"/>
                              <a:gd name="T4" fmla="*/ 17338675 w 43"/>
                              <a:gd name="T5" fmla="*/ 14919325 h 236"/>
                              <a:gd name="T6" fmla="*/ 17338675 w 43"/>
                              <a:gd name="T7" fmla="*/ 109677200 h 23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3" h="236">
                                <a:moveTo>
                                  <a:pt x="0" y="0"/>
                                </a:moveTo>
                                <a:lnTo>
                                  <a:pt x="0" y="235"/>
                                </a:lnTo>
                                <a:moveTo>
                                  <a:pt x="43" y="0"/>
                                </a:moveTo>
                                <a:lnTo>
                                  <a:pt x="43" y="235"/>
                                </a:lnTo>
                              </a:path>
                            </a:pathLst>
                          </a:custGeom>
                          <a:noFill/>
                          <a:ln w="6795">
                            <a:solidFill>
                              <a:srgbClr val="66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C70A76" id="AutoShape 202" o:spid="_x0000_s1026" style="position:absolute;margin-left:357.05pt;margin-top:1.85pt;width:2.15pt;height:11.8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" path="m,l,235m43,r,235e" filled="f" strokecolor="#666" strokeweight=".18875mm">
                  <v:path arrowok="t" o:connecttype="custom" o:connectlocs="0,2147483646;0,2147483646;2147483646,2147483646;2147483646,2147483646" o:connectangles="0,0,0,0"/>
                  <w10:wrap anchorx="page"/>
                </v:shape>
              </w:pict>
            </mc:Fallback>
          </mc:AlternateContent>
        </w:r>
        <w:r w:rsidDel="006613B1">
          <w:rPr>
            <w:noProof/>
            <w:lang w:val="uk-UA" w:eastAsia="uk-UA" w:bidi="ar-SA"/>
          </w:rPr>
          <mc:AlternateContent>
            <mc:Choice Requires="wps">
              <w:drawing>
                <wp:anchor distT="0" distB="0" distL="114300" distR="114300" simplePos="0" relativeHeight="251772928" behindDoc="0" locked="0" layoutInCell="1" allowOverlap="1" wp14:anchorId="7737ADA2" wp14:editId="335A39CA">
                  <wp:simplePos x="0" y="0"/>
                  <wp:positionH relativeFrom="page">
                    <wp:posOffset>4551680</wp:posOffset>
                  </wp:positionH>
                  <wp:positionV relativeFrom="paragraph">
                    <wp:posOffset>23495</wp:posOffset>
                  </wp:positionV>
                  <wp:extent cx="381000" cy="149860"/>
                  <wp:effectExtent l="0" t="0" r="0" b="0"/>
                  <wp:wrapNone/>
                  <wp:docPr id="257"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49860"/>
                          </a:xfrm>
                          <a:prstGeom prst="rect">
                            <a:avLst/>
                          </a:prstGeom>
                          <a:solidFill>
                            <a:srgbClr val="CEE2D3"/>
                          </a:solidFill>
                          <a:ln>
                            <a:noFill/>
                          </a:ln>
                        </wps:spPr>
                        <wps:txbx>
                          <w:txbxContent>
                            <w:p w14:paraId="08395666" w14:textId="77777777" w:rsidR="000A2EAA" w:rsidRDefault="000A2EAA">
                              <w:pPr>
                                <w:spacing w:before="38"/>
                                <w:ind w:left="64"/>
                                <w:rPr>
                                  <w:sz w:val="13"/>
                                </w:rPr>
                              </w:pPr>
                              <w:r>
                                <w:rPr>
                                  <w:sz w:val="13"/>
                                </w:rPr>
                                <w:t>CSS 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37ADA2" id="Text Box 201" o:spid="_x0000_s1078" type="#_x0000_t202" style="position:absolute;left:0;text-align:left;margin-left:358.4pt;margin-top:1.85pt;width:30pt;height:11.8pt;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" fillcolor="#cee2d3" stroked="f">
                  <v:textbox inset="0,0,0,0">
                    <w:txbxContent>
                      <w:p w14:paraId="08395666" w14:textId="77777777" w:rsidR="000A2EAA" w:rsidRDefault="000A2EAA">
                        <w:pPr>
                          <w:spacing w:before="38"/>
                          <w:ind w:left="64"/>
                          <w:rPr>
                            <w:sz w:val="13"/>
                          </w:rPr>
                        </w:pPr>
                        <w:r>
                          <w:rPr>
                            <w:sz w:val="13"/>
                          </w:rPr>
                          <w:t>CSS 2.1</w:t>
                        </w:r>
                      </w:p>
                    </w:txbxContent>
                  </v:textbox>
                  <w10:wrap anchorx="page"/>
                </v:shape>
              </w:pict>
            </mc:Fallback>
          </mc:AlternateContent>
        </w:r>
        <w:r w:rsidDel="006613B1">
          <w:rPr>
            <w:noProof/>
            <w:lang w:val="uk-UA" w:eastAsia="uk-UA" w:bidi="ar-SA"/>
          </w:rPr>
          <mc:AlternateContent>
            <mc:Choice Requires="wps">
              <w:drawing>
                <wp:anchor distT="0" distB="0" distL="114300" distR="114300" simplePos="0" relativeHeight="251773952" behindDoc="0" locked="0" layoutInCell="1" allowOverlap="1" wp14:anchorId="2E0D0B73" wp14:editId="491D99A9">
                  <wp:simplePos x="0" y="0"/>
                  <wp:positionH relativeFrom="page">
                    <wp:posOffset>4062095</wp:posOffset>
                  </wp:positionH>
                  <wp:positionV relativeFrom="paragraph">
                    <wp:posOffset>23495</wp:posOffset>
                  </wp:positionV>
                  <wp:extent cx="483235" cy="149860"/>
                  <wp:effectExtent l="0" t="0" r="0" b="0"/>
                  <wp:wrapNone/>
                  <wp:docPr id="256"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235" cy="149860"/>
                          </a:xfrm>
                          <a:prstGeom prst="rect">
                            <a:avLst/>
                          </a:prstGeom>
                          <a:solidFill>
                            <a:srgbClr val="CEE2D3"/>
                          </a:solidFill>
                          <a:ln>
                            <a:noFill/>
                          </a:ln>
                        </wps:spPr>
                        <wps:txbx>
                          <w:txbxContent>
                            <w:p w14:paraId="124CC184" w14:textId="77777777" w:rsidR="000A2EAA" w:rsidRDefault="000A2EAA">
                              <w:pPr>
                                <w:spacing w:before="38"/>
                                <w:ind w:left="42"/>
                                <w:rPr>
                                  <w:sz w:val="13"/>
                                </w:rPr>
                              </w:pPr>
                              <w:r>
                                <w:rPr>
                                  <w:sz w:val="13"/>
                                </w:rPr>
                                <w:t>XHTML 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D0B73" id="Text Box 200" o:spid="_x0000_s1079" type="#_x0000_t202" style="position:absolute;left:0;text-align:left;margin-left:319.85pt;margin-top:1.85pt;width:38.05pt;height:11.8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" fillcolor="#cee2d3" stroked="f">
                  <v:textbox inset="0,0,0,0">
                    <w:txbxContent>
                      <w:p w14:paraId="124CC184" w14:textId="77777777" w:rsidR="000A2EAA" w:rsidRDefault="000A2EAA">
                        <w:pPr>
                          <w:spacing w:before="38"/>
                          <w:ind w:left="42"/>
                          <w:rPr>
                            <w:sz w:val="13"/>
                          </w:rPr>
                        </w:pPr>
                        <w:r>
                          <w:rPr>
                            <w:sz w:val="13"/>
                          </w:rPr>
                          <w:t>XHTML 1.0</w:t>
                        </w:r>
                      </w:p>
                    </w:txbxContent>
                  </v:textbox>
                  <w10:wrap anchorx="page"/>
                </v:shape>
              </w:pict>
            </mc:Fallback>
          </mc:AlternateContent>
        </w:r>
        <w:r w:rsidDel="006613B1">
          <w:rPr>
            <w:noProof/>
            <w:lang w:val="uk-UA" w:eastAsia="uk-UA" w:bidi="ar-SA"/>
          </w:rPr>
          <mc:AlternateContent>
            <mc:Choice Requires="wps">
              <w:drawing>
                <wp:anchor distT="0" distB="0" distL="114300" distR="114300" simplePos="0" relativeHeight="251774976" behindDoc="0" locked="0" layoutInCell="1" allowOverlap="1" wp14:anchorId="457D0E53" wp14:editId="0564B34C">
                  <wp:simplePos x="0" y="0"/>
                  <wp:positionH relativeFrom="page">
                    <wp:posOffset>4939030</wp:posOffset>
                  </wp:positionH>
                  <wp:positionV relativeFrom="paragraph">
                    <wp:posOffset>23495</wp:posOffset>
                  </wp:positionV>
                  <wp:extent cx="1890395" cy="149860"/>
                  <wp:effectExtent l="0" t="0" r="0" b="0"/>
                  <wp:wrapNone/>
                  <wp:docPr id="248"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0395" cy="149860"/>
                          </a:xfrm>
                          <a:prstGeom prst="rect">
                            <a:avLst/>
                          </a:prstGeom>
                          <a:noFill/>
                          <a:ln>
                            <a:noFill/>
                          </a:ln>
                        </wps:spPr>
                        <wps:txbx>
                          <w:txbxContent>
                            <w:tbl>
                              <w:tblPr>
                                <w:tblStyle w:val="TableNormal"/>
                                <w:tblW w:w="0" w:type="auto"/>
                                <w:tblInd w:w="7" w:type="dxa"/>
                                <w:tblLayout w:type="fixed"/>
                                <w:tblLook w:val="01E0" w:firstRow="1" w:lastRow="1" w:firstColumn="1" w:lastColumn="1" w:noHBand="0" w:noVBand="0"/>
                              </w:tblPr>
                              <w:tblGrid>
                                <w:gridCol w:w="353"/>
                                <w:gridCol w:w="332"/>
                                <w:gridCol w:w="332"/>
                                <w:gridCol w:w="332"/>
                                <w:gridCol w:w="343"/>
                                <w:gridCol w:w="461"/>
                                <w:gridCol w:w="365"/>
                                <w:gridCol w:w="456"/>
                              </w:tblGrid>
                              <w:tr w:rsidR="000A2EAA" w14:paraId="1CC9FB42" w14:textId="77777777">
                                <w:trPr>
                                  <w:trHeight w:val="235"/>
                                </w:trPr>
                                <w:tc>
                                  <w:tcPr>
                                    <w:tcW w:w="353" w:type="dxa"/>
                                    <w:tcBorders>
                                      <w:left w:val="double" w:sz="2" w:space="0" w:color="666666"/>
                                      <w:right w:val="single" w:sz="6" w:space="0" w:color="666666"/>
                                    </w:tcBorders>
                                    <w:shd w:val="clear" w:color="auto" w:fill="E0C9E0"/>
                                  </w:tcPr>
                                  <w:p w14:paraId="527EC804" w14:textId="77777777" w:rsidR="000A2EAA" w:rsidRDefault="000A2EAA">
                                    <w:pPr>
                                      <w:pStyle w:val="TableParagraph"/>
                                      <w:spacing w:before="38"/>
                                      <w:ind w:left="52"/>
                                      <w:rPr>
                                        <w:rFonts w:ascii="Arial"/>
                                        <w:sz w:val="13"/>
                                      </w:rPr>
                                    </w:pPr>
                                    <w:r>
                                      <w:rPr>
                                        <w:rFonts w:ascii="Arial"/>
                                        <w:sz w:val="13"/>
                                      </w:rPr>
                                      <w:t>IE 6</w:t>
                                    </w:r>
                                  </w:p>
                                </w:tc>
                                <w:tc>
                                  <w:tcPr>
                                    <w:tcW w:w="332" w:type="dxa"/>
                                    <w:tcBorders>
                                      <w:left w:val="single" w:sz="6" w:space="0" w:color="666666"/>
                                      <w:right w:val="single" w:sz="6" w:space="0" w:color="666666"/>
                                    </w:tcBorders>
                                    <w:shd w:val="clear" w:color="auto" w:fill="CEE2D3"/>
                                  </w:tcPr>
                                  <w:p w14:paraId="64CC2A33" w14:textId="77777777" w:rsidR="000A2EAA" w:rsidRDefault="000A2EAA">
                                    <w:pPr>
                                      <w:pStyle w:val="TableParagraph"/>
                                      <w:spacing w:before="38"/>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077BE430" w14:textId="77777777" w:rsidR="000A2EAA" w:rsidRDefault="000A2EAA">
                                    <w:pPr>
                                      <w:pStyle w:val="TableParagraph"/>
                                      <w:spacing w:before="38"/>
                                      <w:ind w:left="46"/>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36EDAA01" w14:textId="77777777" w:rsidR="000A2EAA" w:rsidRDefault="000A2EAA">
                                    <w:pPr>
                                      <w:pStyle w:val="TableParagraph"/>
                                      <w:spacing w:before="38"/>
                                      <w:ind w:left="46"/>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569FB46A" w14:textId="77777777" w:rsidR="000A2EAA" w:rsidRDefault="000A2EAA">
                                    <w:pPr>
                                      <w:pStyle w:val="TableParagraph"/>
                                      <w:spacing w:before="38"/>
                                      <w:ind w:left="46"/>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47D92E5C" w14:textId="77777777" w:rsidR="000A2EAA" w:rsidRDefault="000A2EAA">
                                    <w:pPr>
                                      <w:pStyle w:val="TableParagraph"/>
                                      <w:spacing w:before="38"/>
                                      <w:ind w:left="45"/>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71D44FD1" w14:textId="77777777" w:rsidR="000A2EAA" w:rsidRDefault="000A2EAA">
                                    <w:pPr>
                                      <w:pStyle w:val="TableParagraph"/>
                                      <w:spacing w:before="38"/>
                                      <w:ind w:left="45"/>
                                      <w:rPr>
                                        <w:rFonts w:ascii="Arial"/>
                                        <w:sz w:val="13"/>
                                      </w:rPr>
                                    </w:pPr>
                                    <w:r>
                                      <w:rPr>
                                        <w:rFonts w:ascii="Arial"/>
                                        <w:sz w:val="13"/>
                                      </w:rPr>
                                      <w:t>Sa 5</w:t>
                                    </w:r>
                                  </w:p>
                                </w:tc>
                                <w:tc>
                                  <w:tcPr>
                                    <w:tcW w:w="456" w:type="dxa"/>
                                    <w:tcBorders>
                                      <w:left w:val="single" w:sz="6" w:space="0" w:color="666666"/>
                                    </w:tcBorders>
                                    <w:shd w:val="clear" w:color="auto" w:fill="CEE2D3"/>
                                  </w:tcPr>
                                  <w:p w14:paraId="7907014E" w14:textId="77777777" w:rsidR="000A2EAA" w:rsidRDefault="000A2EAA">
                                    <w:pPr>
                                      <w:pStyle w:val="TableParagraph"/>
                                      <w:spacing w:before="38"/>
                                      <w:ind w:left="44"/>
                                      <w:rPr>
                                        <w:rFonts w:ascii="Arial"/>
                                        <w:sz w:val="13"/>
                                      </w:rPr>
                                    </w:pPr>
                                    <w:r>
                                      <w:rPr>
                                        <w:rFonts w:ascii="Arial"/>
                                        <w:sz w:val="13"/>
                                      </w:rPr>
                                      <w:t>Fx 3.6</w:t>
                                    </w:r>
                                  </w:p>
                                </w:tc>
                              </w:tr>
                            </w:tbl>
                            <w:p w14:paraId="0BB8D870" w14:textId="77777777" w:rsidR="000A2EAA" w:rsidRDefault="000A2EAA">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7D0E53" id="Text Box 199" o:spid="_x0000_s1080" type="#_x0000_t202" style="position:absolute;left:0;text-align:left;margin-left:388.9pt;margin-top:1.85pt;width:148.85pt;height:11.8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" filled="f" stroked="f">
                  <v:textbox inset="0,0,0,0">
                    <w:txbxContent>
                      <w:tbl>
                        <w:tblPr>
                          <w:tblStyle w:val="TableNormal"/>
                          <w:tblW w:w="0" w:type="auto"/>
                          <w:tblInd w:w="7" w:type="dxa"/>
                          <w:tblLayout w:type="fixed"/>
                          <w:tblLook w:val="01E0" w:firstRow="1" w:lastRow="1" w:firstColumn="1" w:lastColumn="1" w:noHBand="0" w:noVBand="0"/>
                        </w:tblPr>
                        <w:tblGrid>
                          <w:gridCol w:w="353"/>
                          <w:gridCol w:w="332"/>
                          <w:gridCol w:w="332"/>
                          <w:gridCol w:w="332"/>
                          <w:gridCol w:w="343"/>
                          <w:gridCol w:w="461"/>
                          <w:gridCol w:w="365"/>
                          <w:gridCol w:w="456"/>
                        </w:tblGrid>
                        <w:tr w:rsidR="000A2EAA" w14:paraId="1CC9FB42" w14:textId="77777777">
                          <w:trPr>
                            <w:trHeight w:val="235"/>
                          </w:trPr>
                          <w:tc>
                            <w:tcPr>
                              <w:tcW w:w="353" w:type="dxa"/>
                              <w:tcBorders>
                                <w:left w:val="double" w:sz="2" w:space="0" w:color="666666"/>
                                <w:right w:val="single" w:sz="6" w:space="0" w:color="666666"/>
                              </w:tcBorders>
                              <w:shd w:val="clear" w:color="auto" w:fill="E0C9E0"/>
                            </w:tcPr>
                            <w:p w14:paraId="527EC804" w14:textId="77777777" w:rsidR="000A2EAA" w:rsidRDefault="000A2EAA">
                              <w:pPr>
                                <w:pStyle w:val="TableParagraph"/>
                                <w:spacing w:before="38"/>
                                <w:ind w:left="52"/>
                                <w:rPr>
                                  <w:rFonts w:ascii="Arial"/>
                                  <w:sz w:val="13"/>
                                </w:rPr>
                              </w:pPr>
                              <w:r>
                                <w:rPr>
                                  <w:rFonts w:ascii="Arial"/>
                                  <w:sz w:val="13"/>
                                </w:rPr>
                                <w:t>IE 6</w:t>
                              </w:r>
                            </w:p>
                          </w:tc>
                          <w:tc>
                            <w:tcPr>
                              <w:tcW w:w="332" w:type="dxa"/>
                              <w:tcBorders>
                                <w:left w:val="single" w:sz="6" w:space="0" w:color="666666"/>
                                <w:right w:val="single" w:sz="6" w:space="0" w:color="666666"/>
                              </w:tcBorders>
                              <w:shd w:val="clear" w:color="auto" w:fill="CEE2D3"/>
                            </w:tcPr>
                            <w:p w14:paraId="64CC2A33" w14:textId="77777777" w:rsidR="000A2EAA" w:rsidRDefault="000A2EAA">
                              <w:pPr>
                                <w:pStyle w:val="TableParagraph"/>
                                <w:spacing w:before="38"/>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077BE430" w14:textId="77777777" w:rsidR="000A2EAA" w:rsidRDefault="000A2EAA">
                              <w:pPr>
                                <w:pStyle w:val="TableParagraph"/>
                                <w:spacing w:before="38"/>
                                <w:ind w:left="46"/>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36EDAA01" w14:textId="77777777" w:rsidR="000A2EAA" w:rsidRDefault="000A2EAA">
                              <w:pPr>
                                <w:pStyle w:val="TableParagraph"/>
                                <w:spacing w:before="38"/>
                                <w:ind w:left="46"/>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569FB46A" w14:textId="77777777" w:rsidR="000A2EAA" w:rsidRDefault="000A2EAA">
                              <w:pPr>
                                <w:pStyle w:val="TableParagraph"/>
                                <w:spacing w:before="38"/>
                                <w:ind w:left="46"/>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47D92E5C" w14:textId="77777777" w:rsidR="000A2EAA" w:rsidRDefault="000A2EAA">
                              <w:pPr>
                                <w:pStyle w:val="TableParagraph"/>
                                <w:spacing w:before="38"/>
                                <w:ind w:left="45"/>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71D44FD1" w14:textId="77777777" w:rsidR="000A2EAA" w:rsidRDefault="000A2EAA">
                              <w:pPr>
                                <w:pStyle w:val="TableParagraph"/>
                                <w:spacing w:before="38"/>
                                <w:ind w:left="45"/>
                                <w:rPr>
                                  <w:rFonts w:ascii="Arial"/>
                                  <w:sz w:val="13"/>
                                </w:rPr>
                              </w:pPr>
                              <w:r>
                                <w:rPr>
                                  <w:rFonts w:ascii="Arial"/>
                                  <w:sz w:val="13"/>
                                </w:rPr>
                                <w:t>Sa 5</w:t>
                              </w:r>
                            </w:p>
                          </w:tc>
                          <w:tc>
                            <w:tcPr>
                              <w:tcW w:w="456" w:type="dxa"/>
                              <w:tcBorders>
                                <w:left w:val="single" w:sz="6" w:space="0" w:color="666666"/>
                              </w:tcBorders>
                              <w:shd w:val="clear" w:color="auto" w:fill="CEE2D3"/>
                            </w:tcPr>
                            <w:p w14:paraId="7907014E" w14:textId="77777777" w:rsidR="000A2EAA" w:rsidRDefault="000A2EAA">
                              <w:pPr>
                                <w:pStyle w:val="TableParagraph"/>
                                <w:spacing w:before="38"/>
                                <w:ind w:left="44"/>
                                <w:rPr>
                                  <w:rFonts w:ascii="Arial"/>
                                  <w:sz w:val="13"/>
                                </w:rPr>
                              </w:pPr>
                              <w:r>
                                <w:rPr>
                                  <w:rFonts w:ascii="Arial"/>
                                  <w:sz w:val="13"/>
                                </w:rPr>
                                <w:t>Fx 3.6</w:t>
                              </w:r>
                            </w:p>
                          </w:tc>
                        </w:tr>
                      </w:tbl>
                      <w:p w14:paraId="0BB8D870" w14:textId="77777777" w:rsidR="000A2EAA" w:rsidRDefault="000A2EAA">
                        <w:pPr>
                          <w:pStyle w:val="a3"/>
                        </w:pPr>
                      </w:p>
                    </w:txbxContent>
                  </v:textbox>
                  <w10:wrap anchorx="page"/>
                </v:shape>
              </w:pict>
            </mc:Fallback>
          </mc:AlternateContent>
        </w:r>
        <w:r w:rsidR="00C542A1" w:rsidDel="006613B1">
          <w:rPr>
            <w:rFonts w:ascii="Arial Black" w:hAnsi="Arial Black"/>
            <w:color w:val="685C53"/>
            <w:sz w:val="15"/>
          </w:rPr>
          <w:delText>П</w:delText>
        </w:r>
        <w:r w:rsidR="00ED2D6C" w:rsidDel="006613B1">
          <w:rPr>
            <w:rFonts w:ascii="Arial Black" w:hAnsi="Arial Black"/>
            <w:color w:val="685C53"/>
            <w:sz w:val="15"/>
          </w:rPr>
          <w:delText>риклад 1.32. Використання мульт</w:delText>
        </w:r>
      </w:del>
      <w:ins w:id="772" w:author="Пользователь Windows" w:date="2019-12-19T06:21:00Z">
        <w:del w:id="773" w:author="МАРІЯ БРЕНЬ" w:date="2019-12-19T09:38:00Z">
          <w:r w:rsidR="004A57C9" w:rsidDel="006613B1">
            <w:rPr>
              <w:rFonts w:ascii="Arial Black" w:hAnsi="Arial Black"/>
              <w:color w:val="685C53"/>
              <w:sz w:val="15"/>
              <w:lang w:val="uk-UA"/>
            </w:rPr>
            <w:delText>и</w:delText>
          </w:r>
        </w:del>
      </w:ins>
      <w:del w:id="774" w:author="МАРІЯ БРЕНЬ" w:date="2019-12-19T09:38:00Z">
        <w:r w:rsidR="00ED2D6C" w:rsidDel="006613B1">
          <w:rPr>
            <w:rFonts w:ascii="Arial Black" w:hAnsi="Arial Black"/>
            <w:color w:val="685C53"/>
            <w:sz w:val="15"/>
          </w:rPr>
          <w:delText>ікласі</w:delText>
        </w:r>
        <w:r w:rsidR="00ED2D6C" w:rsidRPr="00ED2D6C" w:rsidDel="006613B1">
          <w:rPr>
            <w:rFonts w:ascii="Arial Black" w:hAnsi="Arial Black"/>
            <w:color w:val="685C53"/>
            <w:sz w:val="15"/>
          </w:rPr>
          <w:delText>в</w:delText>
        </w:r>
      </w:del>
    </w:p>
    <w:tbl>
      <w:tblPr>
        <w:tblStyle w:val="TableNormal"/>
        <w:tblW w:w="9211" w:type="dxa"/>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Change w:id="775">
          <w:tblGrid>
            <w:gridCol w:w="5177"/>
            <w:gridCol w:w="771"/>
            <w:gridCol w:w="621"/>
            <w:gridCol w:w="353"/>
            <w:gridCol w:w="332"/>
            <w:gridCol w:w="332"/>
            <w:gridCol w:w="343"/>
            <w:gridCol w:w="461"/>
            <w:gridCol w:w="365"/>
            <w:gridCol w:w="456"/>
          </w:tblGrid>
        </w:tblGridChange>
      </w:tblGrid>
      <w:tr w:rsidR="006613B1" w14:paraId="1E46EDC5" w14:textId="77777777" w:rsidTr="007D360C">
        <w:trPr>
          <w:trHeight w:val="235"/>
          <w:ins w:id="776" w:author="МАРІЯ БРЕНЬ" w:date="2019-12-19T09:37:00Z"/>
        </w:trPr>
        <w:tc>
          <w:tcPr>
            <w:tcW w:w="5177" w:type="dxa"/>
            <w:tcBorders>
              <w:right w:val="single" w:sz="6" w:space="0" w:color="666666"/>
            </w:tcBorders>
          </w:tcPr>
          <w:p w14:paraId="1EC50C17" w14:textId="654C49F1" w:rsidR="006613B1" w:rsidRDefault="006613B1" w:rsidP="007D360C">
            <w:pPr>
              <w:pStyle w:val="TableParagraph"/>
              <w:spacing w:line="360" w:lineRule="auto"/>
              <w:ind w:left="-1"/>
              <w:rPr>
                <w:ins w:id="777" w:author="МАРІЯ БРЕНЬ" w:date="2019-12-19T09:37:00Z"/>
                <w:rFonts w:ascii="Arial Black" w:hAnsi="Arial Black"/>
                <w:sz w:val="15"/>
              </w:rPr>
            </w:pPr>
            <w:ins w:id="778" w:author="МАРІЯ БРЕНЬ" w:date="2019-12-19T09:37:00Z">
              <w:r w:rsidRPr="009F0F21">
                <w:rPr>
                  <w:rFonts w:ascii="Arial Black" w:hAnsi="Arial Black"/>
                  <w:color w:val="685C53"/>
                  <w:sz w:val="15"/>
                </w:rPr>
                <w:t>Приклад 1.</w:t>
              </w:r>
            </w:ins>
            <w:ins w:id="779" w:author="МАРІЯ БРЕНЬ" w:date="2019-12-19T09:38:00Z">
              <w:r>
                <w:rPr>
                  <w:rFonts w:ascii="Arial Black" w:hAnsi="Arial Black"/>
                  <w:color w:val="685C53"/>
                  <w:sz w:val="15"/>
                </w:rPr>
                <w:t>32. Використання мульт</w:t>
              </w:r>
              <w:r>
                <w:rPr>
                  <w:rFonts w:ascii="Arial Black" w:hAnsi="Arial Black"/>
                  <w:color w:val="685C53"/>
                  <w:sz w:val="15"/>
                  <w:lang w:val="uk-UA"/>
                </w:rPr>
                <w:t>и</w:t>
              </w:r>
              <w:r>
                <w:rPr>
                  <w:rFonts w:ascii="Arial Black" w:hAnsi="Arial Black"/>
                  <w:color w:val="685C53"/>
                  <w:sz w:val="15"/>
                </w:rPr>
                <w:t>класі</w:t>
              </w:r>
              <w:r w:rsidRPr="00ED2D6C">
                <w:rPr>
                  <w:rFonts w:ascii="Arial Black" w:hAnsi="Arial Black"/>
                  <w:color w:val="685C53"/>
                  <w:sz w:val="15"/>
                </w:rPr>
                <w:t>в</w:t>
              </w:r>
            </w:ins>
          </w:p>
        </w:tc>
        <w:tc>
          <w:tcPr>
            <w:tcW w:w="771" w:type="dxa"/>
            <w:tcBorders>
              <w:left w:val="single" w:sz="6" w:space="0" w:color="666666"/>
              <w:right w:val="double" w:sz="2" w:space="0" w:color="666666"/>
            </w:tcBorders>
            <w:shd w:val="clear" w:color="auto" w:fill="CEE2D3"/>
          </w:tcPr>
          <w:p w14:paraId="086D9A69" w14:textId="77777777" w:rsidR="006613B1" w:rsidRDefault="006613B1" w:rsidP="007D360C">
            <w:pPr>
              <w:pStyle w:val="TableParagraph"/>
              <w:spacing w:line="360" w:lineRule="auto"/>
              <w:rPr>
                <w:ins w:id="780" w:author="МАРІЯ БРЕНЬ" w:date="2019-12-19T09:37:00Z"/>
                <w:rFonts w:ascii="Arial"/>
                <w:sz w:val="13"/>
              </w:rPr>
            </w:pPr>
            <w:ins w:id="781" w:author="МАРІЯ БРЕНЬ" w:date="2019-12-19T09:37:00Z">
              <w:r>
                <w:rPr>
                  <w:rFonts w:ascii="Arial"/>
                  <w:sz w:val="13"/>
                </w:rPr>
                <w:t>XHTML 1.0</w:t>
              </w:r>
            </w:ins>
          </w:p>
        </w:tc>
        <w:tc>
          <w:tcPr>
            <w:tcW w:w="621" w:type="dxa"/>
            <w:tcBorders>
              <w:left w:val="double" w:sz="2" w:space="0" w:color="666666"/>
              <w:right w:val="double" w:sz="2" w:space="0" w:color="666666"/>
            </w:tcBorders>
            <w:shd w:val="clear" w:color="auto" w:fill="CEE2D3"/>
          </w:tcPr>
          <w:p w14:paraId="6FC96FA1" w14:textId="77777777" w:rsidR="006613B1" w:rsidRDefault="006613B1" w:rsidP="007D360C">
            <w:pPr>
              <w:pStyle w:val="TableParagraph"/>
              <w:spacing w:line="360" w:lineRule="auto"/>
              <w:ind w:left="46"/>
              <w:rPr>
                <w:ins w:id="782" w:author="МАРІЯ БРЕНЬ" w:date="2019-12-19T09:37:00Z"/>
                <w:rFonts w:ascii="Arial"/>
                <w:sz w:val="13"/>
              </w:rPr>
            </w:pPr>
            <w:ins w:id="783" w:author="МАРІЯ БРЕНЬ" w:date="2019-12-19T09:37:00Z">
              <w:r>
                <w:rPr>
                  <w:rFonts w:ascii="Arial"/>
                  <w:sz w:val="13"/>
                </w:rPr>
                <w:t>CSS 2.1</w:t>
              </w:r>
            </w:ins>
          </w:p>
        </w:tc>
        <w:tc>
          <w:tcPr>
            <w:tcW w:w="353" w:type="dxa"/>
            <w:tcBorders>
              <w:left w:val="double" w:sz="2" w:space="0" w:color="666666"/>
              <w:right w:val="single" w:sz="6" w:space="0" w:color="666666"/>
            </w:tcBorders>
            <w:shd w:val="clear" w:color="auto" w:fill="CEE2D3"/>
          </w:tcPr>
          <w:p w14:paraId="1DCC6A41" w14:textId="77777777" w:rsidR="006613B1" w:rsidRDefault="006613B1" w:rsidP="007D360C">
            <w:pPr>
              <w:pStyle w:val="TableParagraph"/>
              <w:spacing w:line="360" w:lineRule="auto"/>
              <w:ind w:left="46"/>
              <w:rPr>
                <w:ins w:id="784" w:author="МАРІЯ БРЕНЬ" w:date="2019-12-19T09:37:00Z"/>
                <w:rFonts w:ascii="Arial"/>
                <w:sz w:val="13"/>
              </w:rPr>
            </w:pPr>
            <w:ins w:id="785" w:author="МАРІЯ БРЕНЬ" w:date="2019-12-19T09:37:00Z">
              <w:r>
                <w:rPr>
                  <w:rFonts w:ascii="Arial"/>
                  <w:sz w:val="13"/>
                </w:rPr>
                <w:t>IE 7</w:t>
              </w:r>
            </w:ins>
          </w:p>
        </w:tc>
        <w:tc>
          <w:tcPr>
            <w:tcW w:w="332" w:type="dxa"/>
            <w:tcBorders>
              <w:left w:val="single" w:sz="6" w:space="0" w:color="666666"/>
              <w:right w:val="single" w:sz="6" w:space="0" w:color="666666"/>
            </w:tcBorders>
            <w:shd w:val="clear" w:color="auto" w:fill="CEE2D3"/>
          </w:tcPr>
          <w:p w14:paraId="4614EF58" w14:textId="77777777" w:rsidR="006613B1" w:rsidRDefault="006613B1" w:rsidP="007D360C">
            <w:pPr>
              <w:pStyle w:val="TableParagraph"/>
              <w:spacing w:line="360" w:lineRule="auto"/>
              <w:rPr>
                <w:ins w:id="786" w:author="МАРІЯ БРЕНЬ" w:date="2019-12-19T09:37:00Z"/>
                <w:rFonts w:ascii="Arial"/>
                <w:sz w:val="13"/>
              </w:rPr>
            </w:pPr>
            <w:ins w:id="787" w:author="МАРІЯ БРЕНЬ" w:date="2019-12-19T09:37:00Z">
              <w:r>
                <w:rPr>
                  <w:rFonts w:ascii="Arial"/>
                  <w:sz w:val="13"/>
                </w:rPr>
                <w:t>IE 8</w:t>
              </w:r>
            </w:ins>
          </w:p>
        </w:tc>
        <w:tc>
          <w:tcPr>
            <w:tcW w:w="332" w:type="dxa"/>
            <w:tcBorders>
              <w:left w:val="single" w:sz="6" w:space="0" w:color="666666"/>
              <w:right w:val="single" w:sz="6" w:space="0" w:color="666666"/>
            </w:tcBorders>
            <w:shd w:val="clear" w:color="auto" w:fill="CEE2D3"/>
          </w:tcPr>
          <w:p w14:paraId="2C2ED17F" w14:textId="77777777" w:rsidR="006613B1" w:rsidRDefault="006613B1" w:rsidP="007D360C">
            <w:pPr>
              <w:pStyle w:val="TableParagraph"/>
              <w:spacing w:line="360" w:lineRule="auto"/>
              <w:rPr>
                <w:ins w:id="788" w:author="МАРІЯ БРЕНЬ" w:date="2019-12-19T09:37:00Z"/>
                <w:rFonts w:ascii="Arial"/>
                <w:sz w:val="13"/>
              </w:rPr>
            </w:pPr>
            <w:ins w:id="789" w:author="МАРІЯ БРЕНЬ" w:date="2019-12-19T09:37:00Z">
              <w:r>
                <w:rPr>
                  <w:rFonts w:ascii="Arial"/>
                  <w:sz w:val="13"/>
                </w:rPr>
                <w:t>IE 9</w:t>
              </w:r>
            </w:ins>
          </w:p>
        </w:tc>
        <w:tc>
          <w:tcPr>
            <w:tcW w:w="343" w:type="dxa"/>
            <w:tcBorders>
              <w:left w:val="single" w:sz="6" w:space="0" w:color="666666"/>
              <w:right w:val="single" w:sz="6" w:space="0" w:color="666666"/>
            </w:tcBorders>
            <w:shd w:val="clear" w:color="auto" w:fill="CEE2D3"/>
          </w:tcPr>
          <w:p w14:paraId="1B27B667" w14:textId="77777777" w:rsidR="006613B1" w:rsidRDefault="006613B1" w:rsidP="007D360C">
            <w:pPr>
              <w:pStyle w:val="TableParagraph"/>
              <w:spacing w:line="360" w:lineRule="auto"/>
              <w:rPr>
                <w:ins w:id="790" w:author="МАРІЯ БРЕНЬ" w:date="2019-12-19T09:37:00Z"/>
                <w:rFonts w:ascii="Arial"/>
                <w:sz w:val="13"/>
              </w:rPr>
            </w:pPr>
            <w:ins w:id="791" w:author="МАРІЯ БРЕНЬ" w:date="2019-12-19T09:37:00Z">
              <w:r>
                <w:rPr>
                  <w:rFonts w:ascii="Arial"/>
                  <w:sz w:val="13"/>
                </w:rPr>
                <w:t>Cr 8</w:t>
              </w:r>
            </w:ins>
          </w:p>
        </w:tc>
        <w:tc>
          <w:tcPr>
            <w:tcW w:w="461" w:type="dxa"/>
            <w:tcBorders>
              <w:left w:val="single" w:sz="6" w:space="0" w:color="666666"/>
              <w:right w:val="single" w:sz="6" w:space="0" w:color="666666"/>
            </w:tcBorders>
            <w:shd w:val="clear" w:color="auto" w:fill="CEE2D3"/>
          </w:tcPr>
          <w:p w14:paraId="5D8D48E9" w14:textId="77777777" w:rsidR="006613B1" w:rsidRDefault="006613B1" w:rsidP="007D360C">
            <w:pPr>
              <w:pStyle w:val="TableParagraph"/>
              <w:spacing w:line="360" w:lineRule="auto"/>
              <w:rPr>
                <w:ins w:id="792" w:author="МАРІЯ БРЕНЬ" w:date="2019-12-19T09:37:00Z"/>
                <w:rFonts w:ascii="Arial"/>
                <w:sz w:val="13"/>
              </w:rPr>
            </w:pPr>
            <w:ins w:id="793" w:author="МАРІЯ БРЕНЬ" w:date="2019-12-19T09:37:00Z">
              <w:r>
                <w:rPr>
                  <w:rFonts w:ascii="Arial"/>
                  <w:sz w:val="13"/>
                </w:rPr>
                <w:t>Op 11</w:t>
              </w:r>
            </w:ins>
          </w:p>
        </w:tc>
        <w:tc>
          <w:tcPr>
            <w:tcW w:w="365" w:type="dxa"/>
            <w:tcBorders>
              <w:left w:val="single" w:sz="6" w:space="0" w:color="666666"/>
              <w:right w:val="single" w:sz="6" w:space="0" w:color="666666"/>
            </w:tcBorders>
            <w:shd w:val="clear" w:color="auto" w:fill="CEE2D3"/>
          </w:tcPr>
          <w:p w14:paraId="1032F507" w14:textId="77777777" w:rsidR="006613B1" w:rsidRDefault="006613B1" w:rsidP="007D360C">
            <w:pPr>
              <w:pStyle w:val="TableParagraph"/>
              <w:spacing w:line="360" w:lineRule="auto"/>
              <w:ind w:left="39"/>
              <w:rPr>
                <w:ins w:id="794" w:author="МАРІЯ БРЕНЬ" w:date="2019-12-19T09:37:00Z"/>
                <w:rFonts w:ascii="Arial"/>
                <w:sz w:val="13"/>
              </w:rPr>
            </w:pPr>
            <w:commentRangeStart w:id="795"/>
            <w:ins w:id="796" w:author="МАРІЯ БРЕНЬ" w:date="2019-12-19T09:37:00Z">
              <w:r>
                <w:rPr>
                  <w:rFonts w:ascii="Arial"/>
                  <w:sz w:val="13"/>
                </w:rPr>
                <w:t>Sa 5</w:t>
              </w:r>
            </w:ins>
          </w:p>
        </w:tc>
        <w:tc>
          <w:tcPr>
            <w:tcW w:w="456" w:type="dxa"/>
            <w:tcBorders>
              <w:left w:val="single" w:sz="6" w:space="0" w:color="666666"/>
            </w:tcBorders>
            <w:shd w:val="clear" w:color="auto" w:fill="CEE2D3"/>
          </w:tcPr>
          <w:p w14:paraId="0DEED3FB" w14:textId="77777777" w:rsidR="006613B1" w:rsidRDefault="006613B1" w:rsidP="007D360C">
            <w:pPr>
              <w:pStyle w:val="TableParagraph"/>
              <w:spacing w:line="360" w:lineRule="auto"/>
              <w:ind w:left="38"/>
              <w:rPr>
                <w:ins w:id="797" w:author="МАРІЯ БРЕНЬ" w:date="2019-12-19T09:37:00Z"/>
                <w:rFonts w:ascii="Arial"/>
                <w:sz w:val="13"/>
              </w:rPr>
            </w:pPr>
            <w:ins w:id="798" w:author="МАРІЯ БРЕНЬ" w:date="2019-12-19T09:37:00Z">
              <w:r>
                <w:rPr>
                  <w:rFonts w:ascii="Arial"/>
                  <w:sz w:val="13"/>
                </w:rPr>
                <w:t>Fx 3.6</w:t>
              </w:r>
              <w:commentRangeEnd w:id="795"/>
              <w:r>
                <w:rPr>
                  <w:rStyle w:val="ae"/>
                  <w:rFonts w:ascii="Arial" w:eastAsia="Arial" w:hAnsi="Arial" w:cs="Arial"/>
                </w:rPr>
                <w:commentReference w:id="795"/>
              </w:r>
            </w:ins>
          </w:p>
        </w:tc>
      </w:tr>
      <w:tr w:rsidR="006613B1" w14:paraId="02E7F69B" w14:textId="77777777" w:rsidTr="006613B1">
        <w:tblPrEx>
          <w:tblW w:w="9211" w:type="dxa"/>
          <w:tblInd w:w="434" w:type="dxa"/>
          <w:tblLayout w:type="fixed"/>
          <w:tblLook w:val="01E0" w:firstRow="1" w:lastRow="1" w:firstColumn="1" w:lastColumn="1" w:noHBand="0" w:noVBand="0"/>
          <w:tblPrExChange w:id="799" w:author="МАРІЯ БРЕНЬ" w:date="2019-12-19T09:38:00Z">
            <w:tblPrEx>
              <w:tblW w:w="9211" w:type="dxa"/>
              <w:tblInd w:w="434" w:type="dxa"/>
              <w:tblLayout w:type="fixed"/>
              <w:tblLook w:val="01E0" w:firstRow="1" w:lastRow="1" w:firstColumn="1" w:lastColumn="1" w:noHBand="0" w:noVBand="0"/>
            </w:tblPrEx>
          </w:tblPrExChange>
        </w:tblPrEx>
        <w:trPr>
          <w:trHeight w:val="2631"/>
          <w:ins w:id="800" w:author="МАРІЯ БРЕНЬ" w:date="2019-12-19T09:37:00Z"/>
          <w:trPrChange w:id="801" w:author="МАРІЯ БРЕНЬ" w:date="2019-12-19T09:38:00Z">
            <w:trPr>
              <w:trHeight w:val="5396"/>
            </w:trPr>
          </w:trPrChange>
        </w:trPr>
        <w:tc>
          <w:tcPr>
            <w:tcW w:w="9211" w:type="dxa"/>
            <w:gridSpan w:val="10"/>
            <w:shd w:val="clear" w:color="auto" w:fill="F8F7F2"/>
            <w:tcPrChange w:id="802" w:author="МАРІЯ БРЕНЬ" w:date="2019-12-19T09:38:00Z">
              <w:tcPr>
                <w:tcW w:w="9211" w:type="dxa"/>
                <w:gridSpan w:val="10"/>
                <w:shd w:val="clear" w:color="auto" w:fill="F8F7F2"/>
              </w:tcPr>
            </w:tcPrChange>
          </w:tcPr>
          <w:p w14:paraId="5EE884F8" w14:textId="77777777" w:rsidR="006613B1" w:rsidRPr="00EB5600" w:rsidRDefault="006613B1" w:rsidP="006613B1">
            <w:pPr>
              <w:spacing w:before="83" w:line="211" w:lineRule="auto"/>
              <w:ind w:left="254" w:right="4058" w:hanging="180"/>
              <w:rPr>
                <w:ins w:id="803" w:author="МАРІЯ БРЕНЬ" w:date="2019-12-19T09:38:00Z"/>
                <w:rFonts w:ascii="Courier New"/>
                <w:sz w:val="15"/>
                <w:lang w:val="en-US"/>
              </w:rPr>
            </w:pPr>
            <w:ins w:id="804" w:author="МАРІЯ БРЕНЬ" w:date="2019-12-19T09:38:00Z">
              <w:r w:rsidRPr="00EB5600">
                <w:rPr>
                  <w:rFonts w:ascii="Courier New"/>
                  <w:sz w:val="15"/>
                  <w:lang w:val="en-US"/>
                </w:rPr>
                <w:t xml:space="preserve">&lt;!DOCTYPE html PUBLIC "-//W3C//DTD XHTML 1.0 Strict//EN" </w:t>
              </w:r>
              <w:r>
                <w:fldChar w:fldCharType="begin"/>
              </w:r>
              <w:r w:rsidRPr="007D360C">
                <w:rPr>
                  <w:lang w:val="en-US"/>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7D360C">
                <w:rPr>
                  <w:lang w:val="en-US"/>
                </w:rPr>
                <w:instrText>HYPERLINK "http://www.w3.org/TR/xhtml1/DTD/xhtml1-strict.dtd" \h</w:instrText>
              </w:r>
              <w:r>
                <w:fldChar w:fldCharType="separate"/>
              </w:r>
              <w:r w:rsidRPr="00EB5600">
                <w:rPr>
                  <w:rFonts w:ascii="Courier New"/>
                  <w:sz w:val="15"/>
                  <w:lang w:val="en-US"/>
                </w:rPr>
                <w:t>strict.dtd"&gt;</w:t>
              </w:r>
              <w:r>
                <w:fldChar w:fldCharType="end"/>
              </w:r>
            </w:ins>
          </w:p>
          <w:p w14:paraId="1942153B" w14:textId="77777777" w:rsidR="006613B1" w:rsidRPr="00EB5600" w:rsidRDefault="006613B1" w:rsidP="006613B1">
            <w:pPr>
              <w:spacing w:line="146" w:lineRule="exact"/>
              <w:ind w:left="74"/>
              <w:rPr>
                <w:ins w:id="805" w:author="МАРІЯ БРЕНЬ" w:date="2019-12-19T09:38:00Z"/>
                <w:rFonts w:ascii="Courier New"/>
                <w:sz w:val="15"/>
                <w:lang w:val="en-US"/>
              </w:rPr>
            </w:pPr>
            <w:ins w:id="806" w:author="МАРІЯ БРЕНЬ" w:date="2019-12-19T09:38:00Z">
              <w:r w:rsidRPr="00EB5600">
                <w:rPr>
                  <w:rFonts w:ascii="Courier New"/>
                  <w:sz w:val="15"/>
                  <w:lang w:val="en-US"/>
                </w:rPr>
                <w:t xml:space="preserve">&lt;html </w:t>
              </w:r>
              <w:r>
                <w:fldChar w:fldCharType="begin"/>
              </w:r>
              <w:r w:rsidRPr="007D360C">
                <w:rPr>
                  <w:lang w:val="en-US"/>
                </w:rPr>
                <w:instrText>HYPERLINK "http://www.w3.org/1999/xhtml" \h</w:instrText>
              </w:r>
              <w:r>
                <w:fldChar w:fldCharType="separate"/>
              </w:r>
              <w:r w:rsidRPr="00EB5600">
                <w:rPr>
                  <w:rFonts w:ascii="Courier New"/>
                  <w:sz w:val="15"/>
                  <w:lang w:val="en-US"/>
                </w:rPr>
                <w:t>xmlns="http://www.w3.org/1999/xhtml"&gt;</w:t>
              </w:r>
              <w:r>
                <w:fldChar w:fldCharType="end"/>
              </w:r>
            </w:ins>
          </w:p>
          <w:p w14:paraId="17354AEF" w14:textId="77777777" w:rsidR="006613B1" w:rsidRPr="00EB5600" w:rsidRDefault="006613B1" w:rsidP="006613B1">
            <w:pPr>
              <w:spacing w:line="150" w:lineRule="exact"/>
              <w:ind w:left="164"/>
              <w:rPr>
                <w:ins w:id="807" w:author="МАРІЯ БРЕНЬ" w:date="2019-12-19T09:38:00Z"/>
                <w:rFonts w:ascii="Courier New"/>
                <w:sz w:val="15"/>
                <w:lang w:val="en-US"/>
              </w:rPr>
            </w:pPr>
            <w:ins w:id="808" w:author="МАРІЯ БРЕНЬ" w:date="2019-12-19T09:38:00Z">
              <w:r w:rsidRPr="00EB5600">
                <w:rPr>
                  <w:rFonts w:ascii="Courier New"/>
                  <w:sz w:val="15"/>
                  <w:lang w:val="en-US"/>
                </w:rPr>
                <w:t>&lt;head&gt;</w:t>
              </w:r>
            </w:ins>
          </w:p>
          <w:p w14:paraId="728865C6" w14:textId="77777777" w:rsidR="006613B1" w:rsidRPr="00EB5600" w:rsidRDefault="006613B1" w:rsidP="006613B1">
            <w:pPr>
              <w:spacing w:line="150" w:lineRule="exact"/>
              <w:ind w:left="254"/>
              <w:rPr>
                <w:ins w:id="809" w:author="МАРІЯ БРЕНЬ" w:date="2019-12-19T09:38:00Z"/>
                <w:rFonts w:ascii="Courier New"/>
                <w:sz w:val="15"/>
                <w:lang w:val="en-US"/>
              </w:rPr>
            </w:pPr>
            <w:ins w:id="810" w:author="МАРІЯ БРЕНЬ" w:date="2019-12-19T09:38:00Z">
              <w:r w:rsidRPr="00EB5600">
                <w:rPr>
                  <w:rFonts w:ascii="Courier New"/>
                  <w:sz w:val="15"/>
                  <w:lang w:val="en-US"/>
                </w:rPr>
                <w:t>&lt;meta http-equiv="Content-Type" content="text/html; charset=utf-8" /&gt;</w:t>
              </w:r>
            </w:ins>
          </w:p>
          <w:p w14:paraId="75B54A8C" w14:textId="77777777" w:rsidR="006613B1" w:rsidRPr="00EB5600" w:rsidRDefault="006613B1" w:rsidP="006613B1">
            <w:pPr>
              <w:spacing w:line="150" w:lineRule="exact"/>
              <w:ind w:left="246"/>
              <w:rPr>
                <w:ins w:id="811" w:author="МАРІЯ БРЕНЬ" w:date="2019-12-19T09:38:00Z"/>
                <w:rFonts w:ascii="Courier New" w:hAnsi="Courier New"/>
                <w:sz w:val="15"/>
                <w:lang w:val="en-US"/>
              </w:rPr>
            </w:pPr>
            <w:ins w:id="812" w:author="МАРІЯ БРЕНЬ" w:date="2019-12-19T09:38:00Z">
              <w:r w:rsidRPr="00EB5600">
                <w:rPr>
                  <w:rFonts w:ascii="Courier New" w:hAnsi="Courier New"/>
                  <w:sz w:val="15"/>
                  <w:lang w:val="en-US"/>
                </w:rPr>
                <w:t>&lt;title&gt;</w:t>
              </w:r>
              <w:r>
                <w:rPr>
                  <w:rFonts w:ascii="Courier New" w:hAnsi="Courier New"/>
                  <w:sz w:val="15"/>
                </w:rPr>
                <w:t>Мультікласи</w:t>
              </w:r>
              <w:r w:rsidRPr="00EB5600">
                <w:rPr>
                  <w:rFonts w:ascii="Courier New" w:hAnsi="Courier New"/>
                  <w:sz w:val="15"/>
                  <w:lang w:val="en-US"/>
                </w:rPr>
                <w:t>&lt;/title&gt;</w:t>
              </w:r>
            </w:ins>
          </w:p>
          <w:p w14:paraId="46F9D32C" w14:textId="77777777" w:rsidR="006613B1" w:rsidRPr="00EB5600" w:rsidRDefault="006613B1" w:rsidP="006613B1">
            <w:pPr>
              <w:spacing w:line="150" w:lineRule="exact"/>
              <w:ind w:left="254"/>
              <w:rPr>
                <w:ins w:id="813" w:author="МАРІЯ БРЕНЬ" w:date="2019-12-19T09:38:00Z"/>
                <w:rFonts w:ascii="Courier New"/>
                <w:sz w:val="15"/>
                <w:lang w:val="en-US"/>
              </w:rPr>
            </w:pPr>
            <w:ins w:id="814" w:author="МАРІЯ БРЕНЬ" w:date="2019-12-19T09:38:00Z">
              <w:r w:rsidRPr="00EB5600">
                <w:rPr>
                  <w:rFonts w:ascii="Courier New"/>
                  <w:sz w:val="15"/>
                  <w:lang w:val="en-US"/>
                </w:rPr>
                <w:t>&lt;style type="text/css"&gt;</w:t>
              </w:r>
            </w:ins>
          </w:p>
          <w:p w14:paraId="792711A1" w14:textId="77777777" w:rsidR="006613B1" w:rsidRPr="00EB5600" w:rsidRDefault="006613B1" w:rsidP="006613B1">
            <w:pPr>
              <w:spacing w:line="150" w:lineRule="exact"/>
              <w:ind w:left="344"/>
              <w:rPr>
                <w:ins w:id="815" w:author="МАРІЯ БРЕНЬ" w:date="2019-12-19T09:38:00Z"/>
                <w:rFonts w:ascii="Courier New"/>
                <w:sz w:val="15"/>
                <w:lang w:val="en-US"/>
              </w:rPr>
            </w:pPr>
            <w:ins w:id="816" w:author="МАРІЯ БРЕНЬ" w:date="2019-12-19T09:38:00Z">
              <w:r w:rsidRPr="00EB5600">
                <w:rPr>
                  <w:rFonts w:ascii="Courier New"/>
                  <w:sz w:val="15"/>
                  <w:lang w:val="en-US"/>
                </w:rPr>
                <w:t>.layer1 { color: red; }</w:t>
              </w:r>
            </w:ins>
          </w:p>
          <w:p w14:paraId="6ADC34BD" w14:textId="77777777" w:rsidR="006613B1" w:rsidRPr="00EB5600" w:rsidRDefault="006613B1" w:rsidP="006613B1">
            <w:pPr>
              <w:spacing w:line="150" w:lineRule="exact"/>
              <w:ind w:left="344"/>
              <w:rPr>
                <w:ins w:id="817" w:author="МАРІЯ БРЕНЬ" w:date="2019-12-19T09:38:00Z"/>
                <w:rFonts w:ascii="Courier New"/>
                <w:sz w:val="15"/>
                <w:lang w:val="en-US"/>
              </w:rPr>
            </w:pPr>
            <w:ins w:id="818" w:author="МАРІЯ БРЕНЬ" w:date="2019-12-19T09:38:00Z">
              <w:r w:rsidRPr="00EB5600">
                <w:rPr>
                  <w:rFonts w:ascii="Courier New"/>
                  <w:sz w:val="15"/>
                  <w:lang w:val="en-US"/>
                </w:rPr>
                <w:t>.layer2 { color: blue; }</w:t>
              </w:r>
            </w:ins>
          </w:p>
          <w:p w14:paraId="1CE01C31" w14:textId="77777777" w:rsidR="006613B1" w:rsidRPr="00EB5600" w:rsidRDefault="006613B1" w:rsidP="006613B1">
            <w:pPr>
              <w:spacing w:line="150" w:lineRule="exact"/>
              <w:ind w:left="344"/>
              <w:rPr>
                <w:ins w:id="819" w:author="МАРІЯ БРЕНЬ" w:date="2019-12-19T09:38:00Z"/>
                <w:rFonts w:ascii="Courier New"/>
                <w:sz w:val="15"/>
                <w:lang w:val="en-US"/>
              </w:rPr>
            </w:pPr>
            <w:ins w:id="820" w:author="МАРІЯ БРЕНЬ" w:date="2019-12-19T09:38:00Z">
              <w:r w:rsidRPr="00EB5600">
                <w:rPr>
                  <w:rFonts w:ascii="Courier New"/>
                  <w:sz w:val="15"/>
                  <w:lang w:val="en-US"/>
                </w:rPr>
                <w:t>.layer1.layer2 {color: green; }</w:t>
              </w:r>
            </w:ins>
          </w:p>
          <w:p w14:paraId="5CA63C12" w14:textId="77777777" w:rsidR="006613B1" w:rsidRPr="00EB5600" w:rsidRDefault="006613B1" w:rsidP="006613B1">
            <w:pPr>
              <w:spacing w:line="150" w:lineRule="exact"/>
              <w:ind w:left="254"/>
              <w:rPr>
                <w:ins w:id="821" w:author="МАРІЯ БРЕНЬ" w:date="2019-12-19T09:38:00Z"/>
                <w:rFonts w:ascii="Courier New"/>
                <w:sz w:val="15"/>
                <w:lang w:val="en-US"/>
              </w:rPr>
            </w:pPr>
            <w:ins w:id="822" w:author="МАРІЯ БРЕНЬ" w:date="2019-12-19T09:38:00Z">
              <w:r w:rsidRPr="00EB5600">
                <w:rPr>
                  <w:rFonts w:ascii="Courier New"/>
                  <w:sz w:val="15"/>
                  <w:lang w:val="en-US"/>
                </w:rPr>
                <w:t>&lt;/style&gt;</w:t>
              </w:r>
            </w:ins>
          </w:p>
          <w:p w14:paraId="705B682F" w14:textId="77777777" w:rsidR="006613B1" w:rsidRPr="00EB5600" w:rsidRDefault="006613B1" w:rsidP="006613B1">
            <w:pPr>
              <w:spacing w:line="150" w:lineRule="exact"/>
              <w:ind w:left="164"/>
              <w:rPr>
                <w:ins w:id="823" w:author="МАРІЯ БРЕНЬ" w:date="2019-12-19T09:38:00Z"/>
                <w:rFonts w:ascii="Courier New"/>
                <w:sz w:val="15"/>
                <w:lang w:val="en-US"/>
              </w:rPr>
            </w:pPr>
            <w:ins w:id="824" w:author="МАРІЯ БРЕНЬ" w:date="2019-12-19T09:38:00Z">
              <w:r w:rsidRPr="00EB5600">
                <w:rPr>
                  <w:rFonts w:ascii="Courier New"/>
                  <w:sz w:val="15"/>
                  <w:lang w:val="en-US"/>
                </w:rPr>
                <w:t>&lt;/head&gt;</w:t>
              </w:r>
            </w:ins>
          </w:p>
          <w:p w14:paraId="7DB8D79E" w14:textId="77777777" w:rsidR="006613B1" w:rsidRPr="00EB5600" w:rsidRDefault="006613B1" w:rsidP="006613B1">
            <w:pPr>
              <w:spacing w:line="150" w:lineRule="exact"/>
              <w:ind w:left="164"/>
              <w:rPr>
                <w:ins w:id="825" w:author="МАРІЯ БРЕНЬ" w:date="2019-12-19T09:38:00Z"/>
                <w:rFonts w:ascii="Courier New"/>
                <w:sz w:val="15"/>
                <w:lang w:val="en-US"/>
              </w:rPr>
            </w:pPr>
            <w:ins w:id="826" w:author="МАРІЯ БРЕНЬ" w:date="2019-12-19T09:38:00Z">
              <w:r w:rsidRPr="00EB5600">
                <w:rPr>
                  <w:rFonts w:ascii="Courier New"/>
                  <w:sz w:val="15"/>
                  <w:lang w:val="en-US"/>
                </w:rPr>
                <w:t>&lt;body&gt;</w:t>
              </w:r>
            </w:ins>
          </w:p>
          <w:p w14:paraId="3734D50A" w14:textId="77777777" w:rsidR="006613B1" w:rsidRPr="00097C12" w:rsidRDefault="006613B1" w:rsidP="006613B1">
            <w:pPr>
              <w:spacing w:line="150" w:lineRule="exact"/>
              <w:ind w:left="246"/>
              <w:rPr>
                <w:ins w:id="827" w:author="МАРІЯ БРЕНЬ" w:date="2019-12-19T09:38:00Z"/>
                <w:rFonts w:ascii="Courier New" w:hAnsi="Courier New"/>
                <w:sz w:val="15"/>
                <w:lang w:val="en-US"/>
              </w:rPr>
            </w:pPr>
            <w:ins w:id="828" w:author="МАРІЯ БРЕНЬ" w:date="2019-12-19T09:38:00Z">
              <w:r w:rsidRPr="00097C12">
                <w:rPr>
                  <w:rFonts w:ascii="Courier New" w:hAnsi="Courier New"/>
                  <w:sz w:val="15"/>
                  <w:lang w:val="en-US"/>
                </w:rPr>
                <w:t>&lt;</w:t>
              </w:r>
              <w:r w:rsidRPr="00EB5600">
                <w:rPr>
                  <w:rFonts w:ascii="Courier New" w:hAnsi="Courier New"/>
                  <w:sz w:val="15"/>
                  <w:lang w:val="en-US"/>
                </w:rPr>
                <w:t>p</w:t>
              </w:r>
              <w:r w:rsidRPr="00097C12">
                <w:rPr>
                  <w:rFonts w:ascii="Courier New" w:hAnsi="Courier New"/>
                  <w:sz w:val="15"/>
                  <w:lang w:val="en-US"/>
                </w:rPr>
                <w:t xml:space="preserve"> </w:t>
              </w:r>
              <w:r w:rsidRPr="00EB5600">
                <w:rPr>
                  <w:rFonts w:ascii="Courier New" w:hAnsi="Courier New"/>
                  <w:sz w:val="15"/>
                  <w:lang w:val="en-US"/>
                </w:rPr>
                <w:t>class</w:t>
              </w:r>
              <w:r w:rsidRPr="00097C12">
                <w:rPr>
                  <w:rFonts w:ascii="Courier New" w:hAnsi="Courier New"/>
                  <w:sz w:val="15"/>
                  <w:lang w:val="en-US"/>
                </w:rPr>
                <w:t>="</w:t>
              </w:r>
              <w:r w:rsidRPr="00EB5600">
                <w:rPr>
                  <w:rFonts w:ascii="Courier New" w:hAnsi="Courier New"/>
                  <w:sz w:val="15"/>
                  <w:lang w:val="en-US"/>
                </w:rPr>
                <w:t>layer</w:t>
              </w:r>
              <w:r w:rsidRPr="00097C12">
                <w:rPr>
                  <w:rFonts w:ascii="Courier New" w:hAnsi="Courier New"/>
                  <w:sz w:val="15"/>
                  <w:lang w:val="en-US"/>
                </w:rPr>
                <w:t>1"&gt;</w:t>
              </w:r>
              <w:r>
                <w:rPr>
                  <w:rFonts w:ascii="Courier New" w:hAnsi="Courier New"/>
                  <w:sz w:val="15"/>
                </w:rPr>
                <w:t>Текст</w:t>
              </w:r>
              <w:r w:rsidRPr="00097C12">
                <w:rPr>
                  <w:rFonts w:ascii="Courier New" w:hAnsi="Courier New"/>
                  <w:sz w:val="15"/>
                  <w:lang w:val="en-US"/>
                </w:rPr>
                <w:t xml:space="preserve"> </w:t>
              </w:r>
              <w:r>
                <w:rPr>
                  <w:rFonts w:ascii="Courier New" w:hAnsi="Courier New"/>
                  <w:sz w:val="15"/>
                </w:rPr>
                <w:t>червогого</w:t>
              </w:r>
              <w:r w:rsidRPr="00097C12">
                <w:rPr>
                  <w:rFonts w:ascii="Courier New" w:hAnsi="Courier New"/>
                  <w:sz w:val="15"/>
                  <w:lang w:val="en-US"/>
                </w:rPr>
                <w:t xml:space="preserve"> </w:t>
              </w:r>
              <w:r>
                <w:rPr>
                  <w:rFonts w:ascii="Courier New" w:hAnsi="Courier New"/>
                  <w:sz w:val="15"/>
                </w:rPr>
                <w:t>кольору</w:t>
              </w:r>
              <w:r w:rsidRPr="00097C12">
                <w:rPr>
                  <w:rFonts w:ascii="Courier New" w:hAnsi="Courier New"/>
                  <w:sz w:val="15"/>
                  <w:lang w:val="en-US"/>
                </w:rPr>
                <w:t>&lt;/</w:t>
              </w:r>
              <w:r w:rsidRPr="00EB5600">
                <w:rPr>
                  <w:rFonts w:ascii="Courier New" w:hAnsi="Courier New"/>
                  <w:sz w:val="15"/>
                  <w:lang w:val="en-US"/>
                </w:rPr>
                <w:t>p</w:t>
              </w:r>
              <w:r w:rsidRPr="00097C12">
                <w:rPr>
                  <w:rFonts w:ascii="Courier New" w:hAnsi="Courier New"/>
                  <w:sz w:val="15"/>
                  <w:lang w:val="en-US"/>
                </w:rPr>
                <w:t>&gt;</w:t>
              </w:r>
            </w:ins>
          </w:p>
          <w:p w14:paraId="00DDB83A" w14:textId="77777777" w:rsidR="006613B1" w:rsidRPr="00097C12" w:rsidRDefault="006613B1" w:rsidP="006613B1">
            <w:pPr>
              <w:spacing w:line="150" w:lineRule="exact"/>
              <w:ind w:left="246"/>
              <w:rPr>
                <w:ins w:id="829" w:author="МАРІЯ БРЕНЬ" w:date="2019-12-19T09:38:00Z"/>
                <w:rFonts w:ascii="Courier New" w:hAnsi="Courier New"/>
                <w:sz w:val="15"/>
                <w:lang w:val="en-US"/>
              </w:rPr>
            </w:pPr>
            <w:ins w:id="830" w:author="МАРІЯ БРЕНЬ" w:date="2019-12-19T09:38:00Z">
              <w:r w:rsidRPr="00097C12">
                <w:rPr>
                  <w:rFonts w:ascii="Courier New" w:hAnsi="Courier New"/>
                  <w:sz w:val="15"/>
                  <w:lang w:val="en-US"/>
                </w:rPr>
                <w:t>&lt;</w:t>
              </w:r>
              <w:r w:rsidRPr="00EB5600">
                <w:rPr>
                  <w:rFonts w:ascii="Courier New" w:hAnsi="Courier New"/>
                  <w:sz w:val="15"/>
                  <w:lang w:val="en-US"/>
                </w:rPr>
                <w:t>p</w:t>
              </w:r>
              <w:r w:rsidRPr="00097C12">
                <w:rPr>
                  <w:rFonts w:ascii="Courier New" w:hAnsi="Courier New"/>
                  <w:sz w:val="15"/>
                  <w:lang w:val="en-US"/>
                </w:rPr>
                <w:t xml:space="preserve"> </w:t>
              </w:r>
              <w:r w:rsidRPr="00EB5600">
                <w:rPr>
                  <w:rFonts w:ascii="Courier New" w:hAnsi="Courier New"/>
                  <w:sz w:val="15"/>
                  <w:lang w:val="en-US"/>
                </w:rPr>
                <w:t>class</w:t>
              </w:r>
              <w:r w:rsidRPr="00097C12">
                <w:rPr>
                  <w:rFonts w:ascii="Courier New" w:hAnsi="Courier New"/>
                  <w:sz w:val="15"/>
                  <w:lang w:val="en-US"/>
                </w:rPr>
                <w:t>="</w:t>
              </w:r>
              <w:r w:rsidRPr="00EB5600">
                <w:rPr>
                  <w:rFonts w:ascii="Courier New" w:hAnsi="Courier New"/>
                  <w:sz w:val="15"/>
                  <w:lang w:val="en-US"/>
                </w:rPr>
                <w:t>layer</w:t>
              </w:r>
              <w:r w:rsidRPr="00097C12">
                <w:rPr>
                  <w:rFonts w:ascii="Courier New" w:hAnsi="Courier New"/>
                  <w:sz w:val="15"/>
                  <w:lang w:val="en-US"/>
                </w:rPr>
                <w:t>2"&gt;</w:t>
              </w:r>
              <w:r>
                <w:rPr>
                  <w:rFonts w:ascii="Courier New" w:hAnsi="Courier New"/>
                  <w:sz w:val="15"/>
                </w:rPr>
                <w:t>Текст</w:t>
              </w:r>
              <w:r w:rsidRPr="00097C12">
                <w:rPr>
                  <w:rFonts w:ascii="Courier New" w:hAnsi="Courier New"/>
                  <w:sz w:val="15"/>
                  <w:lang w:val="en-US"/>
                </w:rPr>
                <w:t xml:space="preserve"> </w:t>
              </w:r>
              <w:r>
                <w:rPr>
                  <w:rFonts w:ascii="Courier New" w:hAnsi="Courier New"/>
                  <w:sz w:val="15"/>
                </w:rPr>
                <w:t>синього</w:t>
              </w:r>
              <w:r w:rsidRPr="00097C12">
                <w:rPr>
                  <w:rFonts w:ascii="Courier New" w:hAnsi="Courier New"/>
                  <w:sz w:val="15"/>
                  <w:lang w:val="en-US"/>
                </w:rPr>
                <w:t xml:space="preserve"> </w:t>
              </w:r>
              <w:r>
                <w:rPr>
                  <w:rFonts w:ascii="Courier New" w:hAnsi="Courier New"/>
                  <w:sz w:val="15"/>
                </w:rPr>
                <w:t>кольору</w:t>
              </w:r>
              <w:r w:rsidRPr="00097C12">
                <w:rPr>
                  <w:rFonts w:ascii="Courier New" w:hAnsi="Courier New"/>
                  <w:sz w:val="15"/>
                  <w:lang w:val="en-US"/>
                </w:rPr>
                <w:t>&lt;/</w:t>
              </w:r>
              <w:r w:rsidRPr="00EB5600">
                <w:rPr>
                  <w:rFonts w:ascii="Courier New" w:hAnsi="Courier New"/>
                  <w:sz w:val="15"/>
                  <w:lang w:val="en-US"/>
                </w:rPr>
                <w:t>p</w:t>
              </w:r>
              <w:r w:rsidRPr="00097C12">
                <w:rPr>
                  <w:rFonts w:ascii="Courier New" w:hAnsi="Courier New"/>
                  <w:sz w:val="15"/>
                  <w:lang w:val="en-US"/>
                </w:rPr>
                <w:t>&gt;</w:t>
              </w:r>
            </w:ins>
          </w:p>
          <w:p w14:paraId="54F14982" w14:textId="77777777" w:rsidR="006613B1" w:rsidRPr="00EB5600" w:rsidRDefault="006613B1" w:rsidP="006613B1">
            <w:pPr>
              <w:spacing w:line="150" w:lineRule="exact"/>
              <w:ind w:left="246"/>
              <w:rPr>
                <w:ins w:id="831" w:author="МАРІЯ БРЕНЬ" w:date="2019-12-19T09:38:00Z"/>
                <w:rFonts w:ascii="Courier New" w:hAnsi="Courier New"/>
                <w:sz w:val="15"/>
                <w:lang w:val="en-US"/>
              </w:rPr>
            </w:pPr>
            <w:ins w:id="832" w:author="МАРІЯ БРЕНЬ" w:date="2019-12-19T09:38:00Z">
              <w:r w:rsidRPr="00EB5600">
                <w:rPr>
                  <w:rFonts w:ascii="Courier New" w:hAnsi="Courier New"/>
                  <w:sz w:val="15"/>
                  <w:lang w:val="en-US"/>
                </w:rPr>
                <w:t>&lt;p class="layer1 layer2"&gt;</w:t>
              </w:r>
              <w:r>
                <w:rPr>
                  <w:rFonts w:ascii="Courier New" w:hAnsi="Courier New"/>
                  <w:sz w:val="15"/>
                </w:rPr>
                <w:t>Текст</w:t>
              </w:r>
              <w:r w:rsidRPr="00EB5600">
                <w:rPr>
                  <w:rFonts w:ascii="Courier New" w:hAnsi="Courier New"/>
                  <w:sz w:val="15"/>
                  <w:lang w:val="en-US"/>
                </w:rPr>
                <w:t xml:space="preserve"> </w:t>
              </w:r>
              <w:r>
                <w:rPr>
                  <w:rFonts w:ascii="Courier New" w:hAnsi="Courier New"/>
                  <w:sz w:val="15"/>
                </w:rPr>
                <w:t>зеленого</w:t>
              </w:r>
              <w:r w:rsidRPr="00ED2D6C">
                <w:rPr>
                  <w:rFonts w:ascii="Courier New" w:hAnsi="Courier New"/>
                  <w:sz w:val="15"/>
                  <w:lang w:val="en-US"/>
                </w:rPr>
                <w:t xml:space="preserve"> </w:t>
              </w:r>
              <w:r>
                <w:rPr>
                  <w:rFonts w:ascii="Courier New" w:hAnsi="Courier New"/>
                  <w:sz w:val="15"/>
                </w:rPr>
                <w:t>кольору</w:t>
              </w:r>
              <w:r w:rsidRPr="00EB5600">
                <w:rPr>
                  <w:rFonts w:ascii="Courier New" w:hAnsi="Courier New"/>
                  <w:sz w:val="15"/>
                  <w:lang w:val="en-US"/>
                </w:rPr>
                <w:t>&lt;/p&gt;</w:t>
              </w:r>
            </w:ins>
          </w:p>
          <w:p w14:paraId="479DE229" w14:textId="77777777" w:rsidR="006613B1" w:rsidRDefault="006613B1" w:rsidP="006613B1">
            <w:pPr>
              <w:spacing w:line="150" w:lineRule="exact"/>
              <w:ind w:left="164"/>
              <w:rPr>
                <w:ins w:id="833" w:author="МАРІЯ БРЕНЬ" w:date="2019-12-19T09:38:00Z"/>
                <w:rFonts w:ascii="Courier New"/>
                <w:sz w:val="15"/>
              </w:rPr>
            </w:pPr>
            <w:ins w:id="834" w:author="МАРІЯ БРЕНЬ" w:date="2019-12-19T09:38:00Z">
              <w:r>
                <w:rPr>
                  <w:rFonts w:ascii="Courier New"/>
                  <w:sz w:val="15"/>
                </w:rPr>
                <w:t>&lt;/body&gt;</w:t>
              </w:r>
            </w:ins>
          </w:p>
          <w:p w14:paraId="47D9A050" w14:textId="4E17AA48" w:rsidR="006613B1" w:rsidRPr="006613B1" w:rsidRDefault="006613B1" w:rsidP="006613B1">
            <w:pPr>
              <w:spacing w:line="160" w:lineRule="exact"/>
              <w:ind w:left="74"/>
              <w:rPr>
                <w:ins w:id="835" w:author="МАРІЯ БРЕНЬ" w:date="2019-12-19T09:37:00Z"/>
                <w:rFonts w:ascii="Courier New"/>
                <w:sz w:val="15"/>
                <w:rPrChange w:id="836" w:author="МАРІЯ БРЕНЬ" w:date="2019-12-19T09:38:00Z">
                  <w:rPr>
                    <w:ins w:id="837" w:author="МАРІЯ БРЕНЬ" w:date="2019-12-19T09:37:00Z"/>
                    <w:sz w:val="15"/>
                  </w:rPr>
                </w:rPrChange>
              </w:rPr>
              <w:pPrChange w:id="838" w:author="МАРІЯ БРЕНЬ" w:date="2019-12-19T09:38:00Z">
                <w:pPr>
                  <w:pStyle w:val="TableParagraph"/>
                  <w:ind w:left="74"/>
                </w:pPr>
              </w:pPrChange>
            </w:pPr>
            <w:ins w:id="839" w:author="МАРІЯ БРЕНЬ" w:date="2019-12-19T09:38:00Z">
              <w:r>
                <w:rPr>
                  <w:rFonts w:ascii="Courier New"/>
                  <w:sz w:val="15"/>
                </w:rPr>
                <w:t>&lt;/html&gt;</w:t>
              </w:r>
            </w:ins>
          </w:p>
        </w:tc>
      </w:tr>
    </w:tbl>
    <w:p w14:paraId="26EDE2E6" w14:textId="77777777" w:rsidR="00602581" w:rsidRDefault="00602581" w:rsidP="00253FB5">
      <w:pPr>
        <w:pStyle w:val="a3"/>
        <w:spacing w:line="360" w:lineRule="auto"/>
        <w:ind w:left="105" w:right="252"/>
      </w:pPr>
    </w:p>
    <w:p w14:paraId="0F265930" w14:textId="77777777" w:rsidR="005E7977" w:rsidRDefault="00ED2D6C" w:rsidP="00253FB5">
      <w:pPr>
        <w:pStyle w:val="a3"/>
        <w:spacing w:line="360" w:lineRule="auto"/>
        <w:ind w:left="105" w:right="252"/>
      </w:pPr>
      <w:r w:rsidRPr="00ED2D6C">
        <w:lastRenderedPageBreak/>
        <w:t>Браузер IE</w:t>
      </w:r>
      <w:r w:rsidR="00251FD6">
        <w:rPr>
          <w:lang w:val="uk-UA"/>
        </w:rPr>
        <w:t xml:space="preserve"> </w:t>
      </w:r>
      <w:r w:rsidRPr="00ED2D6C">
        <w:t xml:space="preserve">6 некоректно працює з </w:t>
      </w:r>
      <w:r w:rsidR="003F4544">
        <w:rPr>
          <w:lang w:val="uk-UA"/>
        </w:rPr>
        <w:t>мультикласами</w:t>
      </w:r>
      <w:r w:rsidRPr="00ED2D6C">
        <w:t xml:space="preserve"> і розуміє запис</w:t>
      </w:r>
      <w:r w:rsidR="00D97631">
        <w:rPr>
          <w:lang w:val="uk-UA"/>
        </w:rPr>
        <w:t xml:space="preserve"> </w:t>
      </w:r>
      <w:r w:rsidR="00251FD6" w:rsidRPr="00251FD6">
        <w:rPr>
          <w:rFonts w:ascii="Courier New" w:hAnsi="Courier New" w:cs="Courier New"/>
          <w:lang w:val="uk-UA"/>
        </w:rPr>
        <w:t>.</w:t>
      </w:r>
      <w:r w:rsidR="00C542A1" w:rsidRPr="00251FD6">
        <w:rPr>
          <w:rFonts w:ascii="Courier New" w:hAnsi="Courier New" w:cs="Courier New"/>
        </w:rPr>
        <w:t>a</w:t>
      </w:r>
      <w:r w:rsidR="00D97631">
        <w:rPr>
          <w:rFonts w:ascii="Courier New" w:hAnsi="Courier New" w:cs="Courier New"/>
          <w:lang w:val="uk-UA"/>
        </w:rPr>
        <w:t xml:space="preserve"> </w:t>
      </w:r>
      <w:r w:rsidR="00C542A1" w:rsidRPr="00251FD6">
        <w:rPr>
          <w:rFonts w:ascii="Courier New" w:hAnsi="Courier New" w:cs="Courier New"/>
        </w:rPr>
        <w:t>.b</w:t>
      </w:r>
      <w:r w:rsidR="00C542A1">
        <w:rPr>
          <w:rFonts w:ascii="Courier New" w:hAnsi="Courier New"/>
        </w:rPr>
        <w:t xml:space="preserve"> </w:t>
      </w:r>
      <w:r>
        <w:t>як</w:t>
      </w:r>
      <w:r w:rsidR="00C542A1">
        <w:t xml:space="preserve"> </w:t>
      </w:r>
      <w:r w:rsidR="00C542A1">
        <w:rPr>
          <w:rFonts w:ascii="Courier New" w:hAnsi="Courier New"/>
        </w:rPr>
        <w:t>.b</w:t>
      </w:r>
      <w:r w:rsidR="00C542A1">
        <w:t xml:space="preserve">, </w:t>
      </w:r>
      <w:r w:rsidRPr="00ED2D6C">
        <w:t xml:space="preserve">тобто сприймає тільки ім'я останнього класу, що призводить до помилок в роботі даного прикладу. Текст з класом </w:t>
      </w:r>
      <w:r w:rsidR="00C542A1">
        <w:rPr>
          <w:rFonts w:ascii="Courier New" w:hAnsi="Courier New"/>
        </w:rPr>
        <w:t xml:space="preserve">layer2 </w:t>
      </w:r>
      <w:r w:rsidRPr="00ED2D6C">
        <w:t>буде відображатися зеленим кольором, а не синім, як повинно бути.</w:t>
      </w:r>
    </w:p>
    <w:p w14:paraId="4D3852CA" w14:textId="77777777" w:rsidR="005E7977" w:rsidRDefault="005E7977" w:rsidP="00253FB5">
      <w:pPr>
        <w:spacing w:line="360" w:lineRule="auto"/>
        <w:sectPr w:rsidR="005E7977" w:rsidSect="002A255F">
          <w:type w:val="nextColumn"/>
          <w:pgSz w:w="11900" w:h="16840"/>
          <w:pgMar w:top="1134" w:right="1134" w:bottom="1134" w:left="1134" w:header="720" w:footer="720" w:gutter="0"/>
          <w:cols w:space="720"/>
        </w:sectPr>
      </w:pPr>
    </w:p>
    <w:p w14:paraId="04CCECBF" w14:textId="77777777" w:rsidR="005E7977" w:rsidRDefault="00ED2D6C" w:rsidP="00253FB5">
      <w:pPr>
        <w:pStyle w:val="3"/>
        <w:spacing w:before="0" w:line="360" w:lineRule="auto"/>
        <w:ind w:left="1715" w:right="1743"/>
      </w:pPr>
      <w:bookmarkStart w:id="840" w:name="Идентификаторы"/>
      <w:bookmarkEnd w:id="840"/>
      <w:r>
        <w:rPr>
          <w:lang w:val="uk-UA"/>
        </w:rPr>
        <w:lastRenderedPageBreak/>
        <w:t>І</w:t>
      </w:r>
      <w:r w:rsidRPr="00ED2D6C">
        <w:t>дентифікатори</w:t>
      </w:r>
    </w:p>
    <w:p w14:paraId="44A31B4D" w14:textId="77777777" w:rsidR="005E7977" w:rsidRDefault="00ED2D6C" w:rsidP="00253FB5">
      <w:pPr>
        <w:pStyle w:val="a3"/>
        <w:spacing w:line="360" w:lineRule="auto"/>
        <w:ind w:left="105" w:right="183"/>
      </w:pPr>
      <w:r w:rsidRPr="00ED2D6C">
        <w:t>Ідентифікатор (званий також «ID селектор») визначає унікальне ім'я елемента, яке використовується для зміни його стилю і звернення до нього через скрипти.</w:t>
      </w:r>
    </w:p>
    <w:p w14:paraId="405B307D" w14:textId="77777777" w:rsidR="00602581" w:rsidRDefault="00602581" w:rsidP="00253FB5">
      <w:pPr>
        <w:pStyle w:val="a3"/>
        <w:spacing w:line="360" w:lineRule="auto"/>
        <w:ind w:left="105"/>
      </w:pPr>
    </w:p>
    <w:p w14:paraId="05600B3F" w14:textId="77777777" w:rsidR="005E7977" w:rsidRDefault="00D81258" w:rsidP="00253FB5">
      <w:pPr>
        <w:pStyle w:val="a3"/>
        <w:spacing w:line="360" w:lineRule="auto"/>
        <w:ind w:left="105"/>
      </w:pPr>
      <w:r w:rsidRPr="00D81258">
        <w:t>Синтаксис застосування ідентифікатора наступний.</w:t>
      </w:r>
    </w:p>
    <w:p w14:paraId="509C2F93" w14:textId="77777777" w:rsidR="00602581" w:rsidRDefault="00602581" w:rsidP="00253FB5">
      <w:pPr>
        <w:pStyle w:val="a3"/>
        <w:spacing w:line="360" w:lineRule="auto"/>
        <w:ind w:left="105"/>
      </w:pPr>
    </w:p>
    <w:p w14:paraId="12DA0361" w14:textId="77777777" w:rsidR="005E7977" w:rsidRDefault="00C542A1" w:rsidP="00253FB5">
      <w:pPr>
        <w:tabs>
          <w:tab w:val="left" w:pos="9634"/>
        </w:tabs>
        <w:spacing w:line="360" w:lineRule="auto"/>
        <w:ind w:left="426"/>
        <w:rPr>
          <w:rFonts w:ascii="Courier New" w:hAnsi="Courier New"/>
          <w:sz w:val="15"/>
        </w:rPr>
      </w:pPr>
      <w:r>
        <w:rPr>
          <w:rFonts w:ascii="Times New Roman" w:hAnsi="Times New Roman"/>
          <w:sz w:val="15"/>
          <w:shd w:val="clear" w:color="auto" w:fill="F8F7F2"/>
        </w:rPr>
        <w:t xml:space="preserve"> </w:t>
      </w:r>
      <w:r>
        <w:rPr>
          <w:rFonts w:ascii="Times New Roman" w:hAnsi="Times New Roman"/>
          <w:spacing w:val="-1"/>
          <w:sz w:val="15"/>
          <w:shd w:val="clear" w:color="auto" w:fill="F8F7F2"/>
        </w:rPr>
        <w:t xml:space="preserve"> </w:t>
      </w:r>
      <w:r>
        <w:rPr>
          <w:rFonts w:ascii="Courier New" w:hAnsi="Courier New"/>
          <w:sz w:val="15"/>
          <w:shd w:val="clear" w:color="auto" w:fill="F8F7F2"/>
        </w:rPr>
        <w:t>#</w:t>
      </w:r>
      <w:del w:id="841" w:author="ihor.zubenko@oa.edu.ua" w:date="2019-12-18T11:08:00Z">
        <w:r w:rsidR="00D81258" w:rsidRPr="00D81258" w:rsidDel="00DC5C07">
          <w:delText xml:space="preserve"> </w:delText>
        </w:r>
      </w:del>
      <w:r w:rsidR="00D81258" w:rsidRPr="00D81258">
        <w:rPr>
          <w:rFonts w:ascii="Courier New" w:hAnsi="Courier New"/>
          <w:sz w:val="15"/>
          <w:shd w:val="clear" w:color="auto" w:fill="F8F7F2"/>
        </w:rPr>
        <w:t>Ім'я ідентифікатора {властивість: значення; властивості: значення; ...}</w:t>
      </w:r>
    </w:p>
    <w:p w14:paraId="50C06612" w14:textId="77777777" w:rsidR="005E7977" w:rsidRDefault="005E7977" w:rsidP="00253FB5">
      <w:pPr>
        <w:pStyle w:val="a3"/>
        <w:spacing w:line="360" w:lineRule="auto"/>
        <w:rPr>
          <w:rFonts w:ascii="Courier New"/>
          <w:sz w:val="21"/>
        </w:rPr>
      </w:pPr>
    </w:p>
    <w:p w14:paraId="0018A579" w14:textId="77777777" w:rsidR="005E7977" w:rsidRDefault="00D81258" w:rsidP="00253FB5">
      <w:pPr>
        <w:pStyle w:val="a3"/>
        <w:spacing w:line="360" w:lineRule="auto"/>
        <w:ind w:left="105" w:right="183"/>
      </w:pPr>
      <w:r>
        <w:t>При описі ідентифікатора спочатку вказується символ решітки (#), потім йде ім'я ідентифікатора. Воно повинно починатися з латинськ</w:t>
      </w:r>
      <w:ins w:id="842" w:author="Пользователь Windows" w:date="2019-12-19T06:23:00Z">
        <w:r w:rsidR="004A57C9">
          <w:rPr>
            <w:lang w:val="uk-UA"/>
          </w:rPr>
          <w:t>ого</w:t>
        </w:r>
      </w:ins>
      <w:del w:id="843" w:author="Пользователь Windows" w:date="2019-12-19T06:23:00Z">
        <w:r w:rsidDel="004A57C9">
          <w:delText>ої</w:delText>
        </w:r>
      </w:del>
      <w:r>
        <w:t xml:space="preserve"> символу і може містити в собі символ дефіса (-) і підкреслення (_).</w:t>
      </w:r>
      <w:r>
        <w:rPr>
          <w:lang w:val="uk-UA"/>
        </w:rPr>
        <w:t xml:space="preserve"> </w:t>
      </w:r>
      <w:r>
        <w:t xml:space="preserve">Використання </w:t>
      </w:r>
      <w:r w:rsidR="003F4544">
        <w:rPr>
          <w:lang w:val="uk-UA"/>
        </w:rPr>
        <w:t>українських</w:t>
      </w:r>
      <w:r>
        <w:t xml:space="preserve"> букв в іменах ідентифікатора неприпустим</w:t>
      </w:r>
      <w:ins w:id="844" w:author="Пользователь Windows" w:date="2019-12-19T06:24:00Z">
        <w:r w:rsidR="004A57C9">
          <w:rPr>
            <w:lang w:val="uk-UA"/>
          </w:rPr>
          <w:t>е</w:t>
        </w:r>
      </w:ins>
      <w:del w:id="845" w:author="Пользователь Windows" w:date="2019-12-19T06:24:00Z">
        <w:r w:rsidDel="004A57C9">
          <w:delText>о</w:delText>
        </w:r>
      </w:del>
      <w:r>
        <w:t>. На відміну від класів ідентифікатори повинні бути унікальні, іншими словами, зустрічатися в коді документа лише один раз.</w:t>
      </w:r>
    </w:p>
    <w:p w14:paraId="4C90B9C5" w14:textId="77777777" w:rsidR="005E7977" w:rsidRDefault="005E7977" w:rsidP="00253FB5">
      <w:pPr>
        <w:pStyle w:val="a3"/>
        <w:spacing w:line="360" w:lineRule="auto"/>
        <w:rPr>
          <w:sz w:val="14"/>
        </w:rPr>
      </w:pPr>
    </w:p>
    <w:p w14:paraId="673397DA" w14:textId="77777777" w:rsidR="005E7977" w:rsidRDefault="00D81258" w:rsidP="00253FB5">
      <w:pPr>
        <w:pStyle w:val="a3"/>
        <w:spacing w:line="360" w:lineRule="auto"/>
        <w:ind w:left="105" w:right="183"/>
      </w:pPr>
      <w:r w:rsidRPr="00D81258">
        <w:t xml:space="preserve">Звернення до ідентифікатора відбувається аналогічно класам, але як атрибут тега використовується </w:t>
      </w:r>
      <w:r w:rsidRPr="00D81258">
        <w:rPr>
          <w:color w:val="C00000"/>
        </w:rPr>
        <w:t>id</w:t>
      </w:r>
      <w:r w:rsidRPr="00D81258">
        <w:t>, значенням якого виступає ім'я ідентифікатора (приклад 1.33). Символ решітки при цьому вже не вказується.</w:t>
      </w:r>
    </w:p>
    <w:p w14:paraId="41557324" w14:textId="77777777" w:rsidR="005E7977" w:rsidRDefault="005E7977" w:rsidP="00253FB5">
      <w:pPr>
        <w:pStyle w:val="a3"/>
        <w:spacing w:line="360" w:lineRule="auto"/>
        <w:rPr>
          <w:sz w:val="20"/>
        </w:rPr>
      </w:pPr>
    </w:p>
    <w:tbl>
      <w:tblPr>
        <w:tblStyle w:val="TableNormal"/>
        <w:tblW w:w="0" w:type="auto"/>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5E7977" w14:paraId="4DE78F8E" w14:textId="77777777">
        <w:trPr>
          <w:trHeight w:val="235"/>
        </w:trPr>
        <w:tc>
          <w:tcPr>
            <w:tcW w:w="5177" w:type="dxa"/>
            <w:tcBorders>
              <w:right w:val="single" w:sz="6" w:space="0" w:color="666666"/>
            </w:tcBorders>
          </w:tcPr>
          <w:p w14:paraId="062F09F8" w14:textId="77777777" w:rsidR="005E7977" w:rsidRDefault="00D81258" w:rsidP="00253FB5">
            <w:pPr>
              <w:pStyle w:val="TableParagraph"/>
              <w:spacing w:line="360" w:lineRule="auto"/>
              <w:ind w:left="-1"/>
              <w:rPr>
                <w:rFonts w:ascii="Arial Black" w:hAnsi="Arial Black"/>
                <w:sz w:val="15"/>
              </w:rPr>
            </w:pPr>
            <w:r w:rsidRPr="00D81258">
              <w:rPr>
                <w:rFonts w:ascii="Arial Black" w:hAnsi="Arial Black"/>
                <w:color w:val="685C53"/>
                <w:sz w:val="15"/>
              </w:rPr>
              <w:t>Приклад 1.33. Використання ідентифікатора</w:t>
            </w:r>
          </w:p>
        </w:tc>
        <w:tc>
          <w:tcPr>
            <w:tcW w:w="771" w:type="dxa"/>
            <w:tcBorders>
              <w:left w:val="single" w:sz="6" w:space="0" w:color="666666"/>
              <w:right w:val="double" w:sz="2" w:space="0" w:color="666666"/>
            </w:tcBorders>
            <w:shd w:val="clear" w:color="auto" w:fill="CEE2D3"/>
          </w:tcPr>
          <w:p w14:paraId="559E130F" w14:textId="77777777" w:rsidR="005E7977" w:rsidRDefault="00C542A1" w:rsidP="00253FB5">
            <w:pPr>
              <w:pStyle w:val="TableParagraph"/>
              <w:spacing w:line="360" w:lineRule="auto"/>
              <w:rPr>
                <w:rFonts w:ascii="Arial"/>
                <w:sz w:val="13"/>
              </w:rPr>
            </w:pPr>
            <w:r>
              <w:rPr>
                <w:rFonts w:ascii="Arial"/>
                <w:sz w:val="13"/>
              </w:rPr>
              <w:t>XHTML 1.0</w:t>
            </w:r>
          </w:p>
        </w:tc>
        <w:tc>
          <w:tcPr>
            <w:tcW w:w="621" w:type="dxa"/>
            <w:tcBorders>
              <w:left w:val="double" w:sz="2" w:space="0" w:color="666666"/>
              <w:right w:val="double" w:sz="2" w:space="0" w:color="666666"/>
            </w:tcBorders>
            <w:shd w:val="clear" w:color="auto" w:fill="CEE2D3"/>
          </w:tcPr>
          <w:p w14:paraId="2C4E077C" w14:textId="77777777" w:rsidR="005E7977" w:rsidRDefault="00C542A1" w:rsidP="00253FB5">
            <w:pPr>
              <w:pStyle w:val="TableParagraph"/>
              <w:spacing w:line="360" w:lineRule="auto"/>
              <w:ind w:left="46"/>
              <w:rPr>
                <w:rFonts w:ascii="Arial"/>
                <w:sz w:val="13"/>
              </w:rPr>
            </w:pPr>
            <w:r>
              <w:rPr>
                <w:rFonts w:ascii="Arial"/>
                <w:sz w:val="13"/>
              </w:rPr>
              <w:t>CSS 2.1</w:t>
            </w:r>
          </w:p>
        </w:tc>
        <w:tc>
          <w:tcPr>
            <w:tcW w:w="353" w:type="dxa"/>
            <w:tcBorders>
              <w:left w:val="double" w:sz="2" w:space="0" w:color="666666"/>
              <w:right w:val="single" w:sz="6" w:space="0" w:color="666666"/>
            </w:tcBorders>
            <w:shd w:val="clear" w:color="auto" w:fill="CEE2D3"/>
          </w:tcPr>
          <w:p w14:paraId="4881DC24" w14:textId="77777777" w:rsidR="005E7977" w:rsidRDefault="00C542A1" w:rsidP="00253FB5">
            <w:pPr>
              <w:pStyle w:val="TableParagraph"/>
              <w:spacing w:line="360" w:lineRule="auto"/>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38E71E7B" w14:textId="77777777" w:rsidR="005E7977" w:rsidRDefault="00C542A1" w:rsidP="00253FB5">
            <w:pPr>
              <w:pStyle w:val="TableParagraph"/>
              <w:spacing w:line="360" w:lineRule="auto"/>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15892084" w14:textId="77777777" w:rsidR="005E7977" w:rsidRDefault="00C542A1" w:rsidP="00253FB5">
            <w:pPr>
              <w:pStyle w:val="TableParagraph"/>
              <w:spacing w:line="360" w:lineRule="auto"/>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48B11489" w14:textId="77777777" w:rsidR="005E7977" w:rsidRDefault="00C542A1" w:rsidP="00253FB5">
            <w:pPr>
              <w:pStyle w:val="TableParagraph"/>
              <w:spacing w:line="360" w:lineRule="auto"/>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4C6DA888" w14:textId="77777777" w:rsidR="005E7977" w:rsidRDefault="00C542A1" w:rsidP="00253FB5">
            <w:pPr>
              <w:pStyle w:val="TableParagraph"/>
              <w:spacing w:line="360" w:lineRule="auto"/>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25E73E4D" w14:textId="77777777" w:rsidR="005E7977" w:rsidRDefault="00C542A1" w:rsidP="00253FB5">
            <w:pPr>
              <w:pStyle w:val="TableParagraph"/>
              <w:spacing w:line="360" w:lineRule="auto"/>
              <w:ind w:left="39"/>
              <w:rPr>
                <w:rFonts w:ascii="Arial"/>
                <w:sz w:val="13"/>
              </w:rPr>
            </w:pPr>
            <w:r>
              <w:rPr>
                <w:rFonts w:ascii="Arial"/>
                <w:sz w:val="13"/>
              </w:rPr>
              <w:t>Sa 5</w:t>
            </w:r>
          </w:p>
        </w:tc>
        <w:tc>
          <w:tcPr>
            <w:tcW w:w="456" w:type="dxa"/>
            <w:tcBorders>
              <w:left w:val="single" w:sz="6" w:space="0" w:color="666666"/>
            </w:tcBorders>
            <w:shd w:val="clear" w:color="auto" w:fill="CEE2D3"/>
          </w:tcPr>
          <w:p w14:paraId="334DE218" w14:textId="77777777" w:rsidR="005E7977" w:rsidRDefault="00C542A1" w:rsidP="00253FB5">
            <w:pPr>
              <w:pStyle w:val="TableParagraph"/>
              <w:spacing w:line="360" w:lineRule="auto"/>
              <w:ind w:left="38"/>
              <w:rPr>
                <w:rFonts w:ascii="Arial"/>
                <w:sz w:val="13"/>
              </w:rPr>
            </w:pPr>
            <w:r>
              <w:rPr>
                <w:rFonts w:ascii="Arial"/>
                <w:sz w:val="13"/>
              </w:rPr>
              <w:t>Fx 3.6</w:t>
            </w:r>
          </w:p>
        </w:tc>
      </w:tr>
      <w:tr w:rsidR="005E7977" w14:paraId="23FCB807" w14:textId="77777777">
        <w:trPr>
          <w:trHeight w:val="4197"/>
        </w:trPr>
        <w:tc>
          <w:tcPr>
            <w:tcW w:w="9211" w:type="dxa"/>
            <w:gridSpan w:val="10"/>
            <w:shd w:val="clear" w:color="auto" w:fill="F8F7F2"/>
          </w:tcPr>
          <w:p w14:paraId="477B1673" w14:textId="77777777" w:rsidR="005E7977" w:rsidRPr="00EB5600" w:rsidRDefault="00C542A1" w:rsidP="00E50F55">
            <w:pPr>
              <w:pStyle w:val="TableParagraph"/>
              <w:ind w:left="254" w:right="4061" w:hanging="180"/>
              <w:rPr>
                <w:sz w:val="15"/>
                <w:lang w:val="en-US"/>
              </w:rPr>
            </w:pPr>
            <w:r w:rsidRPr="00EB5600">
              <w:rPr>
                <w:sz w:val="15"/>
                <w:lang w:val="en-US"/>
              </w:rPr>
              <w:t xml:space="preserve">&lt;!DOCTYPE html PUBLIC "-//W3C//DTD XHTML 1.0 Strict//EN" </w:t>
            </w:r>
            <w:r w:rsidR="003D6273">
              <w:fldChar w:fldCharType="begin"/>
            </w:r>
            <w:r w:rsidR="003D6273" w:rsidRPr="003D6273">
              <w:rPr>
                <w:lang w:val="en-US"/>
                <w:rPrChange w:id="846" w:author="Пользователь Windows" w:date="2019-12-19T05:26:00Z">
                  <w:rPr/>
                </w:rPrChange>
              </w:rPr>
              <w:instrText>HYPERLINK "http://www.w3.org/TR/xhtml1/DTD/xhtml1-strict.dtd" \h</w:instrText>
            </w:r>
            <w:r w:rsidR="003D6273">
              <w:fldChar w:fldCharType="separate"/>
            </w:r>
            <w:r w:rsidRPr="00EB5600">
              <w:rPr>
                <w:sz w:val="15"/>
                <w:lang w:val="en-US"/>
              </w:rPr>
              <w:t>"http://www.w3.org/TR/xhtml1/DTD/xhtml1</w:t>
            </w:r>
            <w:r w:rsidR="003D6273">
              <w:fldChar w:fldCharType="end"/>
            </w:r>
            <w:r w:rsidRPr="00EB5600">
              <w:rPr>
                <w:sz w:val="15"/>
                <w:lang w:val="en-US"/>
              </w:rPr>
              <w:t>-</w:t>
            </w:r>
            <w:r w:rsidR="003D6273">
              <w:fldChar w:fldCharType="begin"/>
            </w:r>
            <w:r w:rsidR="003D6273" w:rsidRPr="003D6273">
              <w:rPr>
                <w:lang w:val="en-US"/>
                <w:rPrChange w:id="847" w:author="Пользователь Windows" w:date="2019-12-19T05:26:00Z">
                  <w:rPr/>
                </w:rPrChange>
              </w:rPr>
              <w:instrText>HYPERLINK "http://www.w3.org/TR/xhtml1/DTD/xhtml1-strict.dtd" \h</w:instrText>
            </w:r>
            <w:r w:rsidR="003D6273">
              <w:fldChar w:fldCharType="separate"/>
            </w:r>
            <w:r w:rsidRPr="00EB5600">
              <w:rPr>
                <w:sz w:val="15"/>
                <w:lang w:val="en-US"/>
              </w:rPr>
              <w:t>strict.dtd"&gt;</w:t>
            </w:r>
            <w:r w:rsidR="003D6273">
              <w:fldChar w:fldCharType="end"/>
            </w:r>
          </w:p>
          <w:p w14:paraId="581907C7" w14:textId="77777777" w:rsidR="005E7977" w:rsidRPr="00EB5600" w:rsidRDefault="00C542A1" w:rsidP="00E50F55">
            <w:pPr>
              <w:pStyle w:val="TableParagraph"/>
              <w:ind w:left="74"/>
              <w:rPr>
                <w:sz w:val="15"/>
                <w:lang w:val="en-US"/>
              </w:rPr>
            </w:pPr>
            <w:r w:rsidRPr="00EB5600">
              <w:rPr>
                <w:sz w:val="15"/>
                <w:lang w:val="en-US"/>
              </w:rPr>
              <w:t xml:space="preserve">&lt;html </w:t>
            </w:r>
            <w:r w:rsidR="003D6273">
              <w:fldChar w:fldCharType="begin"/>
            </w:r>
            <w:r w:rsidR="003D6273" w:rsidRPr="003D6273">
              <w:rPr>
                <w:lang w:val="en-US"/>
                <w:rPrChange w:id="848" w:author="Пользователь Windows" w:date="2019-12-19T05:26:00Z">
                  <w:rPr/>
                </w:rPrChange>
              </w:rPr>
              <w:instrText>HYPERLINK "http://www.w3.org/1999/xhtml" \h</w:instrText>
            </w:r>
            <w:r w:rsidR="003D6273">
              <w:fldChar w:fldCharType="separate"/>
            </w:r>
            <w:r w:rsidRPr="00EB5600">
              <w:rPr>
                <w:sz w:val="15"/>
                <w:lang w:val="en-US"/>
              </w:rPr>
              <w:t>xmlns="http://www.w3.org/1999/xhtml"&gt;</w:t>
            </w:r>
            <w:r w:rsidR="003D6273">
              <w:fldChar w:fldCharType="end"/>
            </w:r>
          </w:p>
          <w:p w14:paraId="534C3A81" w14:textId="77777777" w:rsidR="005E7977" w:rsidRPr="00EB5600" w:rsidRDefault="00C542A1" w:rsidP="00E50F55">
            <w:pPr>
              <w:pStyle w:val="TableParagraph"/>
              <w:ind w:left="164"/>
              <w:rPr>
                <w:sz w:val="15"/>
                <w:lang w:val="en-US"/>
              </w:rPr>
            </w:pPr>
            <w:r w:rsidRPr="00EB5600">
              <w:rPr>
                <w:sz w:val="15"/>
                <w:lang w:val="en-US"/>
              </w:rPr>
              <w:t>&lt;head&gt;</w:t>
            </w:r>
          </w:p>
          <w:p w14:paraId="2E6D3F35" w14:textId="77777777" w:rsidR="005E7977" w:rsidRPr="00EB5600" w:rsidRDefault="00C542A1" w:rsidP="00E50F55">
            <w:pPr>
              <w:pStyle w:val="TableParagraph"/>
              <w:ind w:left="254"/>
              <w:rPr>
                <w:sz w:val="15"/>
                <w:lang w:val="en-US"/>
              </w:rPr>
            </w:pPr>
            <w:r w:rsidRPr="00EB5600">
              <w:rPr>
                <w:sz w:val="15"/>
                <w:lang w:val="en-US"/>
              </w:rPr>
              <w:t>&lt;meta http-equiv="Content-Type" content="text/html; charset=utf-8" /&gt;</w:t>
            </w:r>
          </w:p>
          <w:p w14:paraId="301E8DA6" w14:textId="77777777" w:rsidR="005E7977" w:rsidRPr="00EB5600" w:rsidRDefault="00C542A1" w:rsidP="00E50F55">
            <w:pPr>
              <w:pStyle w:val="TableParagraph"/>
              <w:ind w:left="246"/>
              <w:rPr>
                <w:sz w:val="15"/>
                <w:lang w:val="en-US"/>
              </w:rPr>
            </w:pPr>
            <w:r w:rsidRPr="00EB5600">
              <w:rPr>
                <w:sz w:val="15"/>
                <w:lang w:val="en-US"/>
              </w:rPr>
              <w:t>&lt;title&gt;</w:t>
            </w:r>
            <w:r w:rsidR="00D81258">
              <w:rPr>
                <w:sz w:val="15"/>
                <w:lang w:val="uk-UA"/>
              </w:rPr>
              <w:t>І</w:t>
            </w:r>
            <w:r w:rsidR="00D81258">
              <w:rPr>
                <w:sz w:val="15"/>
              </w:rPr>
              <w:t>дентифікатори</w:t>
            </w:r>
            <w:r w:rsidRPr="00EB5600">
              <w:rPr>
                <w:sz w:val="15"/>
                <w:lang w:val="en-US"/>
              </w:rPr>
              <w:t>&lt;/title&gt;</w:t>
            </w:r>
          </w:p>
          <w:p w14:paraId="1F2CF864" w14:textId="77777777" w:rsidR="005E7977" w:rsidRPr="00EB5600" w:rsidRDefault="00C542A1" w:rsidP="00E50F55">
            <w:pPr>
              <w:pStyle w:val="TableParagraph"/>
              <w:ind w:left="344" w:right="6849" w:hanging="90"/>
              <w:rPr>
                <w:sz w:val="15"/>
                <w:lang w:val="en-US"/>
              </w:rPr>
            </w:pPr>
            <w:r w:rsidRPr="00EB5600">
              <w:rPr>
                <w:sz w:val="15"/>
                <w:lang w:val="en-US"/>
              </w:rPr>
              <w:t>&lt;style type="text/css"&gt; #help {</w:t>
            </w:r>
          </w:p>
          <w:p w14:paraId="1B41DB10" w14:textId="77777777" w:rsidR="005E7977" w:rsidRPr="00D81258" w:rsidRDefault="00C542A1" w:rsidP="00E50F55">
            <w:pPr>
              <w:pStyle w:val="TableParagraph"/>
              <w:ind w:left="417" w:right="4003"/>
              <w:rPr>
                <w:sz w:val="15"/>
                <w:lang w:val="en-US"/>
              </w:rPr>
            </w:pPr>
            <w:r w:rsidRPr="00D81258">
              <w:rPr>
                <w:sz w:val="15"/>
                <w:lang w:val="en-US"/>
              </w:rPr>
              <w:t xml:space="preserve">position: absolute; /* </w:t>
            </w:r>
            <w:r w:rsidR="00D81258">
              <w:rPr>
                <w:sz w:val="15"/>
                <w:lang w:val="uk-UA"/>
              </w:rPr>
              <w:t>А</w:t>
            </w:r>
            <w:r w:rsidR="00D81258" w:rsidRPr="00D81258">
              <w:rPr>
                <w:sz w:val="15"/>
              </w:rPr>
              <w:t>бсолютне</w:t>
            </w:r>
            <w:r w:rsidR="00D81258" w:rsidRPr="00D81258">
              <w:rPr>
                <w:sz w:val="15"/>
                <w:lang w:val="en-US"/>
              </w:rPr>
              <w:t xml:space="preserve"> </w:t>
            </w:r>
            <w:r w:rsidR="00D81258" w:rsidRPr="00D81258">
              <w:rPr>
                <w:sz w:val="15"/>
              </w:rPr>
              <w:t>позиціонування</w:t>
            </w:r>
            <w:r w:rsidR="00D81258" w:rsidRPr="00D81258">
              <w:rPr>
                <w:sz w:val="15"/>
                <w:lang w:val="en-US"/>
              </w:rPr>
              <w:t xml:space="preserve"> </w:t>
            </w:r>
            <w:r w:rsidR="00D81258">
              <w:rPr>
                <w:sz w:val="15"/>
                <w:lang w:val="en-US"/>
              </w:rPr>
              <w:t>*/ right: 20px; /*</w:t>
            </w:r>
            <w:r w:rsidR="00D81258" w:rsidRPr="00D81258">
              <w:rPr>
                <w:sz w:val="15"/>
              </w:rPr>
              <w:t>Положення</w:t>
            </w:r>
            <w:r w:rsidR="00D81258" w:rsidRPr="00D81258">
              <w:rPr>
                <w:sz w:val="15"/>
                <w:lang w:val="en-US"/>
              </w:rPr>
              <w:t xml:space="preserve"> </w:t>
            </w:r>
            <w:r w:rsidR="00D81258" w:rsidRPr="00D81258">
              <w:rPr>
                <w:sz w:val="15"/>
              </w:rPr>
              <w:t>від</w:t>
            </w:r>
            <w:r w:rsidR="00D81258" w:rsidRPr="00D81258">
              <w:rPr>
                <w:sz w:val="15"/>
                <w:lang w:val="en-US"/>
              </w:rPr>
              <w:t xml:space="preserve"> </w:t>
            </w:r>
            <w:r w:rsidR="00D81258" w:rsidRPr="00D81258">
              <w:rPr>
                <w:sz w:val="15"/>
              </w:rPr>
              <w:t>правого</w:t>
            </w:r>
            <w:r w:rsidR="00D81258" w:rsidRPr="00D81258">
              <w:rPr>
                <w:sz w:val="15"/>
                <w:lang w:val="en-US"/>
              </w:rPr>
              <w:t xml:space="preserve"> </w:t>
            </w:r>
            <w:r w:rsidR="00D81258" w:rsidRPr="00D81258">
              <w:rPr>
                <w:sz w:val="15"/>
              </w:rPr>
              <w:t>краю</w:t>
            </w:r>
            <w:r w:rsidRPr="00D81258">
              <w:rPr>
                <w:sz w:val="15"/>
                <w:lang w:val="en-US"/>
              </w:rPr>
              <w:t>*/</w:t>
            </w:r>
          </w:p>
          <w:p w14:paraId="487DBA45" w14:textId="77777777" w:rsidR="005E7977" w:rsidRDefault="00D81258" w:rsidP="00E50F55">
            <w:pPr>
              <w:pStyle w:val="TableParagraph"/>
              <w:ind w:left="417" w:right="4903"/>
              <w:rPr>
                <w:sz w:val="15"/>
              </w:rPr>
            </w:pPr>
            <w:r>
              <w:rPr>
                <w:sz w:val="15"/>
              </w:rPr>
              <w:t>top: 50px; /*</w:t>
            </w:r>
            <w:r w:rsidRPr="00D81258">
              <w:rPr>
                <w:sz w:val="15"/>
              </w:rPr>
              <w:t>Положення від верхнього краю</w:t>
            </w:r>
            <w:r w:rsidR="00C542A1">
              <w:rPr>
                <w:sz w:val="15"/>
              </w:rPr>
              <w:t>*/ width: 225px; /* Ширина блока */</w:t>
            </w:r>
          </w:p>
          <w:p w14:paraId="1A5FD185" w14:textId="77777777" w:rsidR="005E7977" w:rsidRDefault="00D81258" w:rsidP="00E50F55">
            <w:pPr>
              <w:pStyle w:val="TableParagraph"/>
              <w:ind w:left="417" w:right="5353"/>
              <w:rPr>
                <w:sz w:val="15"/>
              </w:rPr>
            </w:pPr>
            <w:r>
              <w:rPr>
                <w:sz w:val="15"/>
              </w:rPr>
              <w:t>padding: 5px; /*</w:t>
            </w:r>
            <w:r w:rsidRPr="00D81258">
              <w:rPr>
                <w:sz w:val="15"/>
              </w:rPr>
              <w:t xml:space="preserve">Поля навколо тексту </w:t>
            </w:r>
            <w:r>
              <w:rPr>
                <w:sz w:val="15"/>
              </w:rPr>
              <w:t>*/ background: #f0f0f0; /* К</w:t>
            </w:r>
            <w:r>
              <w:rPr>
                <w:sz w:val="15"/>
                <w:lang w:val="uk-UA"/>
              </w:rPr>
              <w:t>олір</w:t>
            </w:r>
            <w:r w:rsidR="00C542A1">
              <w:rPr>
                <w:sz w:val="15"/>
              </w:rPr>
              <w:t xml:space="preserve"> фона */ display: none; /* </w:t>
            </w:r>
            <w:r>
              <w:rPr>
                <w:sz w:val="15"/>
                <w:lang w:val="uk-UA"/>
              </w:rPr>
              <w:t>П</w:t>
            </w:r>
            <w:r w:rsidRPr="00D81258">
              <w:rPr>
                <w:sz w:val="15"/>
              </w:rPr>
              <w:t xml:space="preserve">риховати </w:t>
            </w:r>
            <w:r w:rsidR="00C542A1">
              <w:rPr>
                <w:sz w:val="15"/>
              </w:rPr>
              <w:t>*/</w:t>
            </w:r>
          </w:p>
          <w:p w14:paraId="68F596BB" w14:textId="77777777" w:rsidR="005E7977" w:rsidRPr="00EB5600" w:rsidRDefault="00C542A1" w:rsidP="00E50F55">
            <w:pPr>
              <w:pStyle w:val="TableParagraph"/>
              <w:ind w:left="344"/>
              <w:rPr>
                <w:sz w:val="15"/>
                <w:lang w:val="en-US"/>
              </w:rPr>
            </w:pPr>
            <w:r w:rsidRPr="00EB5600">
              <w:rPr>
                <w:sz w:val="15"/>
                <w:lang w:val="en-US"/>
              </w:rPr>
              <w:t>}</w:t>
            </w:r>
          </w:p>
          <w:p w14:paraId="30A485B6" w14:textId="77777777" w:rsidR="005E7977" w:rsidRPr="00EB5600" w:rsidRDefault="00C542A1" w:rsidP="00E50F55">
            <w:pPr>
              <w:pStyle w:val="TableParagraph"/>
              <w:ind w:left="254"/>
              <w:rPr>
                <w:sz w:val="15"/>
                <w:lang w:val="en-US"/>
              </w:rPr>
            </w:pPr>
            <w:r w:rsidRPr="00EB5600">
              <w:rPr>
                <w:sz w:val="15"/>
                <w:lang w:val="en-US"/>
              </w:rPr>
              <w:t>&lt;/style&gt;</w:t>
            </w:r>
          </w:p>
          <w:p w14:paraId="32AA61AC" w14:textId="77777777" w:rsidR="005E7977" w:rsidRPr="00EB5600" w:rsidRDefault="00C542A1" w:rsidP="00E50F55">
            <w:pPr>
              <w:pStyle w:val="TableParagraph"/>
              <w:ind w:left="164"/>
              <w:rPr>
                <w:sz w:val="15"/>
                <w:lang w:val="en-US"/>
              </w:rPr>
            </w:pPr>
            <w:r w:rsidRPr="00EB5600">
              <w:rPr>
                <w:sz w:val="15"/>
                <w:lang w:val="en-US"/>
              </w:rPr>
              <w:t>&lt;/head&gt;</w:t>
            </w:r>
          </w:p>
          <w:p w14:paraId="4D71D30F" w14:textId="77777777" w:rsidR="005E7977" w:rsidRPr="00EB5600" w:rsidRDefault="00C542A1" w:rsidP="00E50F55">
            <w:pPr>
              <w:pStyle w:val="TableParagraph"/>
              <w:ind w:left="164"/>
              <w:rPr>
                <w:sz w:val="15"/>
                <w:lang w:val="en-US"/>
              </w:rPr>
            </w:pPr>
            <w:r w:rsidRPr="00EB5600">
              <w:rPr>
                <w:sz w:val="15"/>
                <w:lang w:val="en-US"/>
              </w:rPr>
              <w:t>&lt;body&gt;</w:t>
            </w:r>
          </w:p>
          <w:p w14:paraId="22BABC8B" w14:textId="77777777" w:rsidR="005E7977" w:rsidRPr="00EB5600" w:rsidRDefault="00C542A1" w:rsidP="00E50F55">
            <w:pPr>
              <w:pStyle w:val="TableParagraph"/>
              <w:ind w:left="246"/>
              <w:rPr>
                <w:sz w:val="15"/>
                <w:lang w:val="en-US"/>
              </w:rPr>
            </w:pPr>
            <w:r w:rsidRPr="00EB5600">
              <w:rPr>
                <w:sz w:val="15"/>
                <w:lang w:val="en-US"/>
              </w:rPr>
              <w:t>&lt;p&gt;&lt;a href="#" onclick="document.getElementById('help').style.display='block'"&gt;</w:t>
            </w:r>
            <w:r w:rsidR="00D81258">
              <w:rPr>
                <w:sz w:val="15"/>
                <w:lang w:val="uk-UA"/>
              </w:rPr>
              <w:t>Довідка</w:t>
            </w:r>
            <w:r w:rsidRPr="00EB5600">
              <w:rPr>
                <w:sz w:val="15"/>
                <w:lang w:val="en-US"/>
              </w:rPr>
              <w:t>&lt;/a&gt;&lt;/p&gt;</w:t>
            </w:r>
          </w:p>
          <w:p w14:paraId="70DFEF05" w14:textId="77777777" w:rsidR="005E7977" w:rsidRDefault="00C542A1" w:rsidP="00E50F55">
            <w:pPr>
              <w:pStyle w:val="TableParagraph"/>
              <w:ind w:left="254"/>
              <w:rPr>
                <w:sz w:val="15"/>
              </w:rPr>
            </w:pPr>
            <w:r>
              <w:rPr>
                <w:sz w:val="15"/>
              </w:rPr>
              <w:t>&lt;div id="help"&gt;</w:t>
            </w:r>
          </w:p>
          <w:p w14:paraId="59E17A71" w14:textId="77777777" w:rsidR="005E7977" w:rsidRDefault="001818AD" w:rsidP="00E50F55">
            <w:pPr>
              <w:pStyle w:val="TableParagraph"/>
              <w:ind w:left="331" w:right="2508"/>
              <w:rPr>
                <w:sz w:val="15"/>
              </w:rPr>
            </w:pPr>
            <w:r w:rsidRPr="001818AD">
              <w:rPr>
                <w:sz w:val="15"/>
              </w:rPr>
              <w:t>Ця довідка допомагає в разі, коли ви знаходитесь в усвідомленні того факту, що абсолютно не розумієте, хто і як вам може допомогти. Саме в цей момент ми і підказуємо, що допомогти вам ніхто не зможе.</w:t>
            </w:r>
          </w:p>
          <w:p w14:paraId="3A2322FC" w14:textId="77777777" w:rsidR="005E7977" w:rsidRDefault="00C542A1" w:rsidP="00E50F55">
            <w:pPr>
              <w:pStyle w:val="TableParagraph"/>
              <w:ind w:left="254"/>
              <w:rPr>
                <w:sz w:val="15"/>
              </w:rPr>
            </w:pPr>
            <w:r>
              <w:rPr>
                <w:sz w:val="15"/>
              </w:rPr>
              <w:t>&lt;/div&gt;</w:t>
            </w:r>
          </w:p>
          <w:p w14:paraId="7101E088" w14:textId="77777777" w:rsidR="005E7977" w:rsidRDefault="00C542A1" w:rsidP="00E50F55">
            <w:pPr>
              <w:pStyle w:val="TableParagraph"/>
              <w:ind w:left="164"/>
              <w:rPr>
                <w:sz w:val="15"/>
              </w:rPr>
            </w:pPr>
            <w:r>
              <w:rPr>
                <w:sz w:val="15"/>
              </w:rPr>
              <w:t>&lt;/body&gt;</w:t>
            </w:r>
          </w:p>
          <w:p w14:paraId="700FAA14" w14:textId="77777777" w:rsidR="005E7977" w:rsidRDefault="00C542A1" w:rsidP="00E50F55">
            <w:pPr>
              <w:pStyle w:val="TableParagraph"/>
              <w:ind w:left="74"/>
              <w:rPr>
                <w:sz w:val="15"/>
              </w:rPr>
            </w:pPr>
            <w:r>
              <w:rPr>
                <w:sz w:val="15"/>
              </w:rPr>
              <w:t>&lt;/html&gt;</w:t>
            </w:r>
          </w:p>
        </w:tc>
      </w:tr>
    </w:tbl>
    <w:p w14:paraId="312CBAA3" w14:textId="77777777" w:rsidR="005E7977" w:rsidRDefault="005E7977" w:rsidP="00253FB5">
      <w:pPr>
        <w:pStyle w:val="a3"/>
        <w:spacing w:line="360" w:lineRule="auto"/>
        <w:rPr>
          <w:sz w:val="15"/>
        </w:rPr>
      </w:pPr>
    </w:p>
    <w:p w14:paraId="1C00CDBE" w14:textId="77777777" w:rsidR="005E7977" w:rsidRDefault="001818AD" w:rsidP="00253FB5">
      <w:pPr>
        <w:pStyle w:val="a3"/>
        <w:spacing w:line="360" w:lineRule="auto"/>
        <w:ind w:left="106" w:right="257" w:hanging="1"/>
      </w:pPr>
      <w:r w:rsidRPr="001818AD">
        <w:t xml:space="preserve">В даному прикладі визначається стиль тега </w:t>
      </w:r>
      <w:r w:rsidRPr="001818AD">
        <w:rPr>
          <w:color w:val="0070C0"/>
        </w:rPr>
        <w:t>&lt;div&gt;</w:t>
      </w:r>
      <w:r w:rsidRPr="001818AD">
        <w:t xml:space="preserve"> через ідентифікатор з ім'ям</w:t>
      </w:r>
      <w:r w:rsidR="00C542A1">
        <w:t xml:space="preserve"> </w:t>
      </w:r>
      <w:r w:rsidR="00C542A1">
        <w:rPr>
          <w:rFonts w:ascii="Courier New" w:hAnsi="Courier New"/>
        </w:rPr>
        <w:t>help</w:t>
      </w:r>
      <w:r w:rsidR="00C542A1">
        <w:t xml:space="preserve">. </w:t>
      </w:r>
      <w:r w:rsidRPr="001818AD">
        <w:t xml:space="preserve">Початково цей шар приховується від перегляду і робиться видимим при натисканні на посилання, що викликає невеликий скрипт через подію </w:t>
      </w:r>
      <w:r w:rsidR="00C542A1">
        <w:rPr>
          <w:color w:val="B61039"/>
        </w:rPr>
        <w:t>onclick</w:t>
      </w:r>
      <w:r w:rsidR="00C542A1">
        <w:t>.</w:t>
      </w:r>
    </w:p>
    <w:p w14:paraId="65E1B349" w14:textId="77777777" w:rsidR="005E7977" w:rsidRDefault="005E7977" w:rsidP="00253FB5">
      <w:pPr>
        <w:pStyle w:val="a3"/>
        <w:spacing w:line="360" w:lineRule="auto"/>
        <w:rPr>
          <w:sz w:val="15"/>
        </w:rPr>
      </w:pPr>
    </w:p>
    <w:p w14:paraId="1EA7D961" w14:textId="77777777" w:rsidR="005E7977" w:rsidRDefault="001818AD" w:rsidP="00253FB5">
      <w:pPr>
        <w:pStyle w:val="a3"/>
        <w:spacing w:line="360" w:lineRule="auto"/>
        <w:ind w:left="106" w:right="183"/>
      </w:pPr>
      <w:r w:rsidRPr="001818AD">
        <w:t>Як і при використанні класів, ідентифікатори можна застосовувати до конкретного тегу. Синтаксис при цьому буде наступний.</w:t>
      </w:r>
    </w:p>
    <w:p w14:paraId="284B1A42" w14:textId="77777777" w:rsidR="00602581" w:rsidRDefault="00602581" w:rsidP="00253FB5">
      <w:pPr>
        <w:pStyle w:val="a3"/>
        <w:spacing w:line="360" w:lineRule="auto"/>
        <w:ind w:left="106" w:right="183"/>
      </w:pPr>
    </w:p>
    <w:p w14:paraId="643B1C68" w14:textId="77777777" w:rsidR="005E7977" w:rsidRDefault="00C542A1" w:rsidP="00253FB5">
      <w:pPr>
        <w:tabs>
          <w:tab w:val="left" w:pos="9634"/>
        </w:tabs>
        <w:spacing w:line="360" w:lineRule="auto"/>
        <w:ind w:left="426"/>
        <w:rPr>
          <w:rFonts w:ascii="Courier New" w:hAnsi="Courier New"/>
          <w:sz w:val="15"/>
        </w:rPr>
      </w:pPr>
      <w:r>
        <w:rPr>
          <w:rFonts w:ascii="Times New Roman" w:hAnsi="Times New Roman"/>
          <w:sz w:val="15"/>
          <w:shd w:val="clear" w:color="auto" w:fill="F8F7F2"/>
        </w:rPr>
        <w:t xml:space="preserve"> </w:t>
      </w:r>
      <w:r>
        <w:rPr>
          <w:rFonts w:ascii="Times New Roman" w:hAnsi="Times New Roman"/>
          <w:spacing w:val="-1"/>
          <w:sz w:val="15"/>
          <w:shd w:val="clear" w:color="auto" w:fill="F8F7F2"/>
        </w:rPr>
        <w:t xml:space="preserve"> </w:t>
      </w:r>
      <w:r>
        <w:rPr>
          <w:rFonts w:ascii="Courier New" w:hAnsi="Courier New"/>
          <w:sz w:val="15"/>
          <w:shd w:val="clear" w:color="auto" w:fill="F8F7F2"/>
        </w:rPr>
        <w:t>Тег#</w:t>
      </w:r>
      <w:r w:rsidR="001818AD" w:rsidRPr="001818AD">
        <w:t xml:space="preserve"> </w:t>
      </w:r>
      <w:r w:rsidR="001818AD" w:rsidRPr="001818AD">
        <w:rPr>
          <w:rFonts w:ascii="Courier New" w:hAnsi="Courier New"/>
          <w:sz w:val="15"/>
          <w:shd w:val="clear" w:color="auto" w:fill="F8F7F2"/>
        </w:rPr>
        <w:t>Ім'я ідентифікатора {властивість: значення; властивості: значення</w:t>
      </w:r>
      <w:r>
        <w:rPr>
          <w:rFonts w:ascii="Courier New" w:hAnsi="Courier New"/>
          <w:sz w:val="15"/>
          <w:shd w:val="clear" w:color="auto" w:fill="F8F7F2"/>
        </w:rPr>
        <w:t>; ...</w:t>
      </w:r>
      <w:r>
        <w:rPr>
          <w:rFonts w:ascii="Courier New" w:hAnsi="Courier New"/>
          <w:spacing w:val="-43"/>
          <w:sz w:val="15"/>
          <w:shd w:val="clear" w:color="auto" w:fill="F8F7F2"/>
        </w:rPr>
        <w:t xml:space="preserve"> </w:t>
      </w:r>
      <w:r>
        <w:rPr>
          <w:rFonts w:ascii="Courier New" w:hAnsi="Courier New"/>
          <w:sz w:val="15"/>
          <w:shd w:val="clear" w:color="auto" w:fill="F8F7F2"/>
        </w:rPr>
        <w:t>}</w:t>
      </w:r>
    </w:p>
    <w:p w14:paraId="4ABDB818" w14:textId="77777777" w:rsidR="005E7977" w:rsidRDefault="005E7977" w:rsidP="00253FB5">
      <w:pPr>
        <w:pStyle w:val="a3"/>
        <w:spacing w:line="360" w:lineRule="auto"/>
        <w:rPr>
          <w:rFonts w:ascii="Courier New"/>
          <w:sz w:val="21"/>
        </w:rPr>
      </w:pPr>
    </w:p>
    <w:p w14:paraId="6B4C434A" w14:textId="77777777" w:rsidR="005E7977" w:rsidRDefault="001818AD" w:rsidP="00253FB5">
      <w:pPr>
        <w:pStyle w:val="a3"/>
        <w:spacing w:line="360" w:lineRule="auto"/>
        <w:ind w:left="105" w:right="183"/>
      </w:pPr>
      <w:r w:rsidRPr="001818AD">
        <w:t>Спочатку вказується ім'я тега, потім без пробілів символ решітки та назва ідентифікатора. У прикладі 1.34 показано використання ідентифікатора стосовно тегу</w:t>
      </w:r>
      <w:r w:rsidR="00C542A1">
        <w:t xml:space="preserve"> </w:t>
      </w:r>
      <w:r w:rsidR="00C542A1">
        <w:rPr>
          <w:rFonts w:ascii="Courier New" w:hAnsi="Courier New"/>
          <w:b/>
          <w:color w:val="006699"/>
        </w:rPr>
        <w:t>&lt;p&gt;</w:t>
      </w:r>
      <w:r w:rsidR="00C542A1">
        <w:t>.</w:t>
      </w:r>
    </w:p>
    <w:p w14:paraId="67BE4E2A" w14:textId="77777777" w:rsidR="00602581" w:rsidRDefault="00602581" w:rsidP="00253FB5">
      <w:pPr>
        <w:pStyle w:val="a3"/>
        <w:spacing w:line="360" w:lineRule="auto"/>
        <w:ind w:left="105" w:right="183"/>
      </w:pPr>
    </w:p>
    <w:p w14:paraId="0AC98AD6" w14:textId="77777777" w:rsidR="00E50F55" w:rsidRDefault="00E50F55">
      <w:r>
        <w:br w:type="page"/>
      </w:r>
    </w:p>
    <w:tbl>
      <w:tblPr>
        <w:tblStyle w:val="TableNormal"/>
        <w:tblW w:w="9211" w:type="dxa"/>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5E7977" w14:paraId="3E8B0363" w14:textId="77777777" w:rsidTr="00E50F55">
        <w:trPr>
          <w:trHeight w:val="235"/>
        </w:trPr>
        <w:tc>
          <w:tcPr>
            <w:tcW w:w="5177" w:type="dxa"/>
            <w:tcBorders>
              <w:right w:val="single" w:sz="6" w:space="0" w:color="666666"/>
            </w:tcBorders>
          </w:tcPr>
          <w:p w14:paraId="70DFE498" w14:textId="77777777" w:rsidR="005E7977" w:rsidRPr="00D97631" w:rsidRDefault="0025185A" w:rsidP="00253FB5">
            <w:pPr>
              <w:pStyle w:val="TableParagraph"/>
              <w:spacing w:line="360" w:lineRule="auto"/>
              <w:ind w:left="0"/>
              <w:rPr>
                <w:rFonts w:ascii="Arial Black" w:hAnsi="Arial Black"/>
                <w:sz w:val="15"/>
                <w:lang w:val="uk-UA"/>
              </w:rPr>
            </w:pPr>
            <w:r w:rsidRPr="0025185A">
              <w:rPr>
                <w:rFonts w:ascii="Arial Black" w:hAnsi="Arial Black"/>
                <w:color w:val="685C53"/>
                <w:sz w:val="15"/>
              </w:rPr>
              <w:lastRenderedPageBreak/>
              <w:t>Приклад 1.34. Застосув</w:t>
            </w:r>
            <w:r>
              <w:rPr>
                <w:rFonts w:ascii="Arial Black" w:hAnsi="Arial Black"/>
                <w:color w:val="685C53"/>
                <w:sz w:val="15"/>
              </w:rPr>
              <w:t>ання ідентифікатора спільно з те</w:t>
            </w:r>
            <w:r w:rsidR="00D97631">
              <w:rPr>
                <w:rFonts w:ascii="Arial Black" w:hAnsi="Arial Black"/>
                <w:color w:val="685C53"/>
                <w:sz w:val="15"/>
                <w:lang w:val="uk-UA"/>
              </w:rPr>
              <w:t>гом</w:t>
            </w:r>
          </w:p>
        </w:tc>
        <w:tc>
          <w:tcPr>
            <w:tcW w:w="771" w:type="dxa"/>
            <w:tcBorders>
              <w:left w:val="single" w:sz="6" w:space="0" w:color="666666"/>
              <w:right w:val="double" w:sz="2" w:space="0" w:color="666666"/>
            </w:tcBorders>
            <w:shd w:val="clear" w:color="auto" w:fill="CEE2D3"/>
          </w:tcPr>
          <w:p w14:paraId="5851858A" w14:textId="77777777" w:rsidR="005E7977" w:rsidRDefault="00C542A1" w:rsidP="00253FB5">
            <w:pPr>
              <w:pStyle w:val="TableParagraph"/>
              <w:spacing w:line="360" w:lineRule="auto"/>
              <w:rPr>
                <w:rFonts w:ascii="Arial"/>
                <w:sz w:val="13"/>
              </w:rPr>
            </w:pPr>
            <w:r>
              <w:rPr>
                <w:rFonts w:ascii="Arial"/>
                <w:sz w:val="13"/>
              </w:rPr>
              <w:t>XHTML 1.0</w:t>
            </w:r>
          </w:p>
        </w:tc>
        <w:tc>
          <w:tcPr>
            <w:tcW w:w="621" w:type="dxa"/>
            <w:tcBorders>
              <w:left w:val="double" w:sz="2" w:space="0" w:color="666666"/>
              <w:right w:val="double" w:sz="2" w:space="0" w:color="666666"/>
            </w:tcBorders>
            <w:shd w:val="clear" w:color="auto" w:fill="CEE2D3"/>
          </w:tcPr>
          <w:p w14:paraId="4A7CF5BE" w14:textId="77777777" w:rsidR="005E7977" w:rsidRDefault="00C542A1" w:rsidP="00253FB5">
            <w:pPr>
              <w:pStyle w:val="TableParagraph"/>
              <w:spacing w:line="360" w:lineRule="auto"/>
              <w:ind w:left="46"/>
              <w:rPr>
                <w:rFonts w:ascii="Arial"/>
                <w:sz w:val="13"/>
              </w:rPr>
            </w:pPr>
            <w:r>
              <w:rPr>
                <w:rFonts w:ascii="Arial"/>
                <w:sz w:val="13"/>
              </w:rPr>
              <w:t>CSS 2.1</w:t>
            </w:r>
          </w:p>
        </w:tc>
        <w:tc>
          <w:tcPr>
            <w:tcW w:w="353" w:type="dxa"/>
            <w:tcBorders>
              <w:left w:val="double" w:sz="2" w:space="0" w:color="666666"/>
              <w:right w:val="single" w:sz="6" w:space="0" w:color="666666"/>
            </w:tcBorders>
            <w:shd w:val="clear" w:color="auto" w:fill="CEE2D3"/>
          </w:tcPr>
          <w:p w14:paraId="36EC6878" w14:textId="77777777" w:rsidR="005E7977" w:rsidRDefault="00C542A1" w:rsidP="00253FB5">
            <w:pPr>
              <w:pStyle w:val="TableParagraph"/>
              <w:spacing w:line="360" w:lineRule="auto"/>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26709365" w14:textId="77777777" w:rsidR="005E7977" w:rsidRDefault="00C542A1" w:rsidP="00253FB5">
            <w:pPr>
              <w:pStyle w:val="TableParagraph"/>
              <w:spacing w:line="360" w:lineRule="auto"/>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47D34E53" w14:textId="77777777" w:rsidR="005E7977" w:rsidRDefault="00C542A1" w:rsidP="00253FB5">
            <w:pPr>
              <w:pStyle w:val="TableParagraph"/>
              <w:spacing w:line="360" w:lineRule="auto"/>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1070AEAE" w14:textId="77777777" w:rsidR="005E7977" w:rsidRDefault="00C542A1" w:rsidP="00253FB5">
            <w:pPr>
              <w:pStyle w:val="TableParagraph"/>
              <w:spacing w:line="360" w:lineRule="auto"/>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4DEA0B99" w14:textId="77777777" w:rsidR="005E7977" w:rsidRDefault="00C542A1" w:rsidP="00253FB5">
            <w:pPr>
              <w:pStyle w:val="TableParagraph"/>
              <w:spacing w:line="360" w:lineRule="auto"/>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26CBC3E0" w14:textId="77777777" w:rsidR="005E7977" w:rsidRDefault="00C542A1" w:rsidP="00253FB5">
            <w:pPr>
              <w:pStyle w:val="TableParagraph"/>
              <w:spacing w:line="360" w:lineRule="auto"/>
              <w:ind w:left="39"/>
              <w:rPr>
                <w:rFonts w:ascii="Arial"/>
                <w:sz w:val="13"/>
              </w:rPr>
            </w:pPr>
            <w:r>
              <w:rPr>
                <w:rFonts w:ascii="Arial"/>
                <w:sz w:val="13"/>
              </w:rPr>
              <w:t>Sa 5</w:t>
            </w:r>
          </w:p>
        </w:tc>
        <w:tc>
          <w:tcPr>
            <w:tcW w:w="456" w:type="dxa"/>
            <w:tcBorders>
              <w:left w:val="single" w:sz="6" w:space="0" w:color="666666"/>
            </w:tcBorders>
            <w:shd w:val="clear" w:color="auto" w:fill="CEE2D3"/>
          </w:tcPr>
          <w:p w14:paraId="7226334D" w14:textId="77777777" w:rsidR="005E7977" w:rsidRDefault="00C542A1" w:rsidP="00253FB5">
            <w:pPr>
              <w:pStyle w:val="TableParagraph"/>
              <w:spacing w:line="360" w:lineRule="auto"/>
              <w:ind w:left="38"/>
              <w:rPr>
                <w:rFonts w:ascii="Arial"/>
                <w:sz w:val="13"/>
              </w:rPr>
            </w:pPr>
            <w:r>
              <w:rPr>
                <w:rFonts w:ascii="Arial"/>
                <w:sz w:val="13"/>
              </w:rPr>
              <w:t>Fx 3.6</w:t>
            </w:r>
          </w:p>
        </w:tc>
      </w:tr>
      <w:tr w:rsidR="005E7977" w14:paraId="33E98851" w14:textId="77777777" w:rsidTr="00E50F55">
        <w:trPr>
          <w:trHeight w:val="3554"/>
        </w:trPr>
        <w:tc>
          <w:tcPr>
            <w:tcW w:w="9211" w:type="dxa"/>
            <w:gridSpan w:val="10"/>
            <w:shd w:val="clear" w:color="auto" w:fill="F8F7F2"/>
          </w:tcPr>
          <w:p w14:paraId="760DD4E3" w14:textId="77777777" w:rsidR="005E7977" w:rsidRPr="00EB5600" w:rsidRDefault="00C542A1" w:rsidP="00E50F55">
            <w:pPr>
              <w:pStyle w:val="TableParagraph"/>
              <w:ind w:left="254" w:right="4061" w:hanging="180"/>
              <w:rPr>
                <w:sz w:val="15"/>
                <w:lang w:val="en-US"/>
              </w:rPr>
            </w:pPr>
            <w:r w:rsidRPr="00EB5600">
              <w:rPr>
                <w:sz w:val="15"/>
                <w:lang w:val="en-US"/>
              </w:rPr>
              <w:t xml:space="preserve">&lt;!DOCTYPE html PUBLIC "-//W3C//DTD XHTML 1.0 Strict//EN" </w:t>
            </w:r>
            <w:r w:rsidR="003D6273">
              <w:fldChar w:fldCharType="begin"/>
            </w:r>
            <w:r w:rsidR="003D6273" w:rsidRPr="003D6273">
              <w:rPr>
                <w:lang w:val="en-US"/>
                <w:rPrChange w:id="849" w:author="Пользователь Windows" w:date="2019-12-19T05:26:00Z">
                  <w:rPr/>
                </w:rPrChange>
              </w:rPr>
              <w:instrText>HYPERLINK "http://www.w3.org/TR/xhtml1/DTD/xhtml1-strict.dtd" \h</w:instrText>
            </w:r>
            <w:r w:rsidR="003D6273">
              <w:fldChar w:fldCharType="separate"/>
            </w:r>
            <w:r w:rsidRPr="00EB5600">
              <w:rPr>
                <w:sz w:val="15"/>
                <w:lang w:val="en-US"/>
              </w:rPr>
              <w:t>"http://www.w3.org/TR/xhtml1/DTD/xhtml1</w:t>
            </w:r>
            <w:r w:rsidR="003D6273">
              <w:fldChar w:fldCharType="end"/>
            </w:r>
            <w:r w:rsidRPr="00EB5600">
              <w:rPr>
                <w:sz w:val="15"/>
                <w:lang w:val="en-US"/>
              </w:rPr>
              <w:t>-</w:t>
            </w:r>
            <w:r w:rsidR="003D6273">
              <w:fldChar w:fldCharType="begin"/>
            </w:r>
            <w:r w:rsidR="003D6273" w:rsidRPr="003D6273">
              <w:rPr>
                <w:lang w:val="en-US"/>
                <w:rPrChange w:id="850" w:author="Пользователь Windows" w:date="2019-12-19T05:26:00Z">
                  <w:rPr/>
                </w:rPrChange>
              </w:rPr>
              <w:instrText>HYPERLINK "http://www.w3.org/TR/xhtml1/DTD/xhtml1-strict.dtd" \h</w:instrText>
            </w:r>
            <w:r w:rsidR="003D6273">
              <w:fldChar w:fldCharType="separate"/>
            </w:r>
            <w:r w:rsidRPr="00EB5600">
              <w:rPr>
                <w:sz w:val="15"/>
                <w:lang w:val="en-US"/>
              </w:rPr>
              <w:t>strict.dtd"&gt;</w:t>
            </w:r>
            <w:r w:rsidR="003D6273">
              <w:fldChar w:fldCharType="end"/>
            </w:r>
          </w:p>
          <w:p w14:paraId="0BAD0633" w14:textId="77777777" w:rsidR="005E7977" w:rsidRPr="00EB5600" w:rsidRDefault="00C542A1" w:rsidP="00E50F55">
            <w:pPr>
              <w:pStyle w:val="TableParagraph"/>
              <w:ind w:left="74"/>
              <w:rPr>
                <w:sz w:val="15"/>
                <w:lang w:val="en-US"/>
              </w:rPr>
            </w:pPr>
            <w:r w:rsidRPr="00EB5600">
              <w:rPr>
                <w:sz w:val="15"/>
                <w:lang w:val="en-US"/>
              </w:rPr>
              <w:t xml:space="preserve">&lt;html </w:t>
            </w:r>
            <w:r w:rsidR="003D6273">
              <w:fldChar w:fldCharType="begin"/>
            </w:r>
            <w:r w:rsidR="003D6273" w:rsidRPr="003D6273">
              <w:rPr>
                <w:lang w:val="en-US"/>
                <w:rPrChange w:id="851" w:author="Пользователь Windows" w:date="2019-12-19T05:26:00Z">
                  <w:rPr/>
                </w:rPrChange>
              </w:rPr>
              <w:instrText>HYPERLINK "http://www.w3.org/1999/xhtml" \h</w:instrText>
            </w:r>
            <w:r w:rsidR="003D6273">
              <w:fldChar w:fldCharType="separate"/>
            </w:r>
            <w:r w:rsidRPr="00EB5600">
              <w:rPr>
                <w:sz w:val="15"/>
                <w:lang w:val="en-US"/>
              </w:rPr>
              <w:t>xmlns="http://www.w3.org/1999/xhtml"&gt;</w:t>
            </w:r>
            <w:r w:rsidR="003D6273">
              <w:fldChar w:fldCharType="end"/>
            </w:r>
          </w:p>
          <w:p w14:paraId="07D37E37" w14:textId="77777777" w:rsidR="005E7977" w:rsidRPr="00EB5600" w:rsidRDefault="00C542A1" w:rsidP="00E50F55">
            <w:pPr>
              <w:pStyle w:val="TableParagraph"/>
              <w:ind w:left="164"/>
              <w:rPr>
                <w:sz w:val="15"/>
                <w:lang w:val="en-US"/>
              </w:rPr>
            </w:pPr>
            <w:r w:rsidRPr="00EB5600">
              <w:rPr>
                <w:sz w:val="15"/>
                <w:lang w:val="en-US"/>
              </w:rPr>
              <w:t>&lt;head&gt;</w:t>
            </w:r>
          </w:p>
          <w:p w14:paraId="579DB37C" w14:textId="77777777" w:rsidR="005E7977" w:rsidRPr="00EB5600" w:rsidRDefault="00C542A1" w:rsidP="00E50F55">
            <w:pPr>
              <w:pStyle w:val="TableParagraph"/>
              <w:ind w:left="254"/>
              <w:rPr>
                <w:sz w:val="15"/>
                <w:lang w:val="en-US"/>
              </w:rPr>
            </w:pPr>
            <w:r w:rsidRPr="00EB5600">
              <w:rPr>
                <w:sz w:val="15"/>
                <w:lang w:val="en-US"/>
              </w:rPr>
              <w:t>&lt;meta http-equiv="Content-Type" content="text/html; charset=utf-8" /&gt;</w:t>
            </w:r>
          </w:p>
          <w:p w14:paraId="57FB7C07" w14:textId="77777777" w:rsidR="005E7977" w:rsidRPr="00EB5600" w:rsidRDefault="00C542A1" w:rsidP="00E50F55">
            <w:pPr>
              <w:pStyle w:val="TableParagraph"/>
              <w:ind w:left="246"/>
              <w:rPr>
                <w:sz w:val="15"/>
                <w:lang w:val="en-US"/>
              </w:rPr>
            </w:pPr>
            <w:r w:rsidRPr="00EB5600">
              <w:rPr>
                <w:sz w:val="15"/>
                <w:lang w:val="en-US"/>
              </w:rPr>
              <w:t>&lt;title&gt;</w:t>
            </w:r>
            <w:r w:rsidR="0025185A">
              <w:rPr>
                <w:sz w:val="15"/>
                <w:lang w:val="uk-UA"/>
              </w:rPr>
              <w:t>І</w:t>
            </w:r>
            <w:r w:rsidR="0025185A">
              <w:rPr>
                <w:sz w:val="15"/>
              </w:rPr>
              <w:t>дентифікатори</w:t>
            </w:r>
            <w:r w:rsidRPr="00EB5600">
              <w:rPr>
                <w:sz w:val="15"/>
                <w:lang w:val="en-US"/>
              </w:rPr>
              <w:t>&lt;/title&gt;</w:t>
            </w:r>
          </w:p>
          <w:p w14:paraId="65D20C88" w14:textId="77777777" w:rsidR="005E7977" w:rsidRPr="00EB5600" w:rsidRDefault="00C542A1" w:rsidP="00E50F55">
            <w:pPr>
              <w:pStyle w:val="TableParagraph"/>
              <w:ind w:left="364" w:right="6849" w:hanging="110"/>
              <w:rPr>
                <w:sz w:val="15"/>
                <w:lang w:val="en-US"/>
              </w:rPr>
            </w:pPr>
            <w:r w:rsidRPr="00EB5600">
              <w:rPr>
                <w:sz w:val="15"/>
                <w:lang w:val="en-US"/>
              </w:rPr>
              <w:t>&lt;style type="text/css"&gt; P {</w:t>
            </w:r>
          </w:p>
          <w:p w14:paraId="46379E23" w14:textId="77777777" w:rsidR="005E7977" w:rsidRDefault="0025185A" w:rsidP="00E50F55">
            <w:pPr>
              <w:pStyle w:val="TableParagraph"/>
              <w:ind w:left="417"/>
              <w:rPr>
                <w:sz w:val="15"/>
              </w:rPr>
            </w:pPr>
            <w:r>
              <w:rPr>
                <w:sz w:val="15"/>
              </w:rPr>
              <w:t>color: green; /* Зелений колір</w:t>
            </w:r>
            <w:r w:rsidR="00C542A1">
              <w:rPr>
                <w:sz w:val="15"/>
              </w:rPr>
              <w:t xml:space="preserve"> текста */</w:t>
            </w:r>
          </w:p>
          <w:p w14:paraId="5EBA91A9" w14:textId="77777777" w:rsidR="005E7977" w:rsidRDefault="00C542A1" w:rsidP="00E50F55">
            <w:pPr>
              <w:pStyle w:val="TableParagraph"/>
              <w:ind w:left="417"/>
              <w:rPr>
                <w:sz w:val="15"/>
              </w:rPr>
            </w:pPr>
            <w:r>
              <w:rPr>
                <w:sz w:val="15"/>
              </w:rPr>
              <w:t xml:space="preserve">font-style: italic; /* </w:t>
            </w:r>
            <w:r w:rsidR="0025185A">
              <w:rPr>
                <w:sz w:val="15"/>
                <w:lang w:val="uk-UA"/>
              </w:rPr>
              <w:t xml:space="preserve">Курсив накреслення </w:t>
            </w:r>
            <w:r>
              <w:rPr>
                <w:sz w:val="15"/>
              </w:rPr>
              <w:t>текста */</w:t>
            </w:r>
          </w:p>
          <w:p w14:paraId="3672DE48" w14:textId="77777777" w:rsidR="005E7977" w:rsidRDefault="00C542A1" w:rsidP="00E50F55">
            <w:pPr>
              <w:pStyle w:val="TableParagraph"/>
              <w:ind w:left="344"/>
              <w:rPr>
                <w:sz w:val="15"/>
              </w:rPr>
            </w:pPr>
            <w:r>
              <w:rPr>
                <w:sz w:val="15"/>
              </w:rPr>
              <w:t>}</w:t>
            </w:r>
          </w:p>
          <w:p w14:paraId="6FC63A7C" w14:textId="77777777" w:rsidR="005E7977" w:rsidRDefault="00C542A1" w:rsidP="00E50F55">
            <w:pPr>
              <w:pStyle w:val="TableParagraph"/>
              <w:ind w:left="344"/>
              <w:rPr>
                <w:sz w:val="15"/>
              </w:rPr>
            </w:pPr>
            <w:r>
              <w:rPr>
                <w:sz w:val="15"/>
              </w:rPr>
              <w:t>P#opa {</w:t>
            </w:r>
          </w:p>
          <w:p w14:paraId="22BE8815" w14:textId="77777777" w:rsidR="005E7977" w:rsidRDefault="0025185A" w:rsidP="00E50F55">
            <w:pPr>
              <w:pStyle w:val="TableParagraph"/>
              <w:ind w:left="417"/>
              <w:rPr>
                <w:sz w:val="15"/>
              </w:rPr>
            </w:pPr>
            <w:r>
              <w:rPr>
                <w:sz w:val="15"/>
              </w:rPr>
              <w:t xml:space="preserve">color: red; /* </w:t>
            </w:r>
            <w:r>
              <w:rPr>
                <w:sz w:val="15"/>
                <w:lang w:val="uk-UA"/>
              </w:rPr>
              <w:t>Червоний колір</w:t>
            </w:r>
            <w:r w:rsidR="00C542A1">
              <w:rPr>
                <w:sz w:val="15"/>
              </w:rPr>
              <w:t xml:space="preserve"> текста */</w:t>
            </w:r>
          </w:p>
          <w:p w14:paraId="027749CD" w14:textId="77777777" w:rsidR="005E7977" w:rsidRPr="0025185A" w:rsidRDefault="00C542A1" w:rsidP="00E50F55">
            <w:pPr>
              <w:pStyle w:val="TableParagraph"/>
              <w:ind w:left="417" w:right="4723"/>
              <w:rPr>
                <w:sz w:val="15"/>
              </w:rPr>
            </w:pPr>
            <w:r w:rsidRPr="0025185A">
              <w:rPr>
                <w:sz w:val="15"/>
                <w:lang w:val="en-US"/>
              </w:rPr>
              <w:t>bord</w:t>
            </w:r>
            <w:r w:rsidR="0025185A" w:rsidRPr="0025185A">
              <w:rPr>
                <w:sz w:val="15"/>
                <w:lang w:val="en-US"/>
              </w:rPr>
              <w:t>er</w:t>
            </w:r>
            <w:r w:rsidR="0025185A" w:rsidRPr="0025185A">
              <w:rPr>
                <w:sz w:val="15"/>
              </w:rPr>
              <w:t>: 1</w:t>
            </w:r>
            <w:r w:rsidR="0025185A" w:rsidRPr="0025185A">
              <w:rPr>
                <w:sz w:val="15"/>
                <w:lang w:val="en-US"/>
              </w:rPr>
              <w:t>px</w:t>
            </w:r>
            <w:r w:rsidR="0025185A" w:rsidRPr="0025185A">
              <w:rPr>
                <w:sz w:val="15"/>
              </w:rPr>
              <w:t xml:space="preserve"> </w:t>
            </w:r>
            <w:r w:rsidR="0025185A" w:rsidRPr="0025185A">
              <w:rPr>
                <w:sz w:val="15"/>
                <w:lang w:val="en-US"/>
              </w:rPr>
              <w:t>solid</w:t>
            </w:r>
            <w:r w:rsidR="0025185A" w:rsidRPr="0025185A">
              <w:rPr>
                <w:sz w:val="15"/>
              </w:rPr>
              <w:t xml:space="preserve"> #666; /* </w:t>
            </w:r>
            <w:r w:rsidR="0025185A">
              <w:rPr>
                <w:sz w:val="15"/>
                <w:lang w:val="uk-UA"/>
              </w:rPr>
              <w:t>Параметри</w:t>
            </w:r>
            <w:r w:rsidRPr="0025185A">
              <w:rPr>
                <w:sz w:val="15"/>
              </w:rPr>
              <w:t xml:space="preserve"> </w:t>
            </w:r>
            <w:r w:rsidR="0025185A">
              <w:rPr>
                <w:sz w:val="15"/>
              </w:rPr>
              <w:t>рамкі</w:t>
            </w:r>
            <w:r w:rsidRPr="0025185A">
              <w:rPr>
                <w:sz w:val="15"/>
              </w:rPr>
              <w:t xml:space="preserve"> */ </w:t>
            </w:r>
            <w:r w:rsidRPr="0025185A">
              <w:rPr>
                <w:sz w:val="15"/>
                <w:lang w:val="en-US"/>
              </w:rPr>
              <w:t>background</w:t>
            </w:r>
            <w:r w:rsidRPr="0025185A">
              <w:rPr>
                <w:sz w:val="15"/>
              </w:rPr>
              <w:t>: #</w:t>
            </w:r>
            <w:r w:rsidRPr="0025185A">
              <w:rPr>
                <w:sz w:val="15"/>
                <w:lang w:val="en-US"/>
              </w:rPr>
              <w:t>eee</w:t>
            </w:r>
            <w:r w:rsidRPr="0025185A">
              <w:rPr>
                <w:sz w:val="15"/>
              </w:rPr>
              <w:t xml:space="preserve">; /* </w:t>
            </w:r>
            <w:r w:rsidR="0025185A">
              <w:rPr>
                <w:sz w:val="15"/>
                <w:lang w:val="uk-UA"/>
              </w:rPr>
              <w:t>Колір</w:t>
            </w:r>
            <w:r w:rsidRPr="0025185A">
              <w:rPr>
                <w:sz w:val="15"/>
              </w:rPr>
              <w:t xml:space="preserve"> </w:t>
            </w:r>
            <w:r>
              <w:rPr>
                <w:sz w:val="15"/>
              </w:rPr>
              <w:t>фона</w:t>
            </w:r>
            <w:r w:rsidRPr="0025185A">
              <w:rPr>
                <w:sz w:val="15"/>
              </w:rPr>
              <w:t xml:space="preserve"> */</w:t>
            </w:r>
          </w:p>
          <w:p w14:paraId="3556EB7B" w14:textId="77777777" w:rsidR="005E7977" w:rsidRDefault="00C542A1" w:rsidP="00E50F55">
            <w:pPr>
              <w:pStyle w:val="TableParagraph"/>
              <w:ind w:left="417"/>
              <w:rPr>
                <w:sz w:val="15"/>
              </w:rPr>
            </w:pPr>
            <w:r>
              <w:rPr>
                <w:sz w:val="15"/>
              </w:rPr>
              <w:t xml:space="preserve">padding: 5px; /* </w:t>
            </w:r>
            <w:r w:rsidR="0025185A">
              <w:rPr>
                <w:sz w:val="15"/>
              </w:rPr>
              <w:t xml:space="preserve">Поля вокруг текста </w:t>
            </w:r>
            <w:r>
              <w:rPr>
                <w:sz w:val="15"/>
              </w:rPr>
              <w:t>*/</w:t>
            </w:r>
          </w:p>
          <w:p w14:paraId="62949564" w14:textId="77777777" w:rsidR="005E7977" w:rsidRPr="00EB5600" w:rsidRDefault="00C542A1" w:rsidP="00E50F55">
            <w:pPr>
              <w:pStyle w:val="TableParagraph"/>
              <w:ind w:left="344"/>
              <w:rPr>
                <w:sz w:val="15"/>
                <w:lang w:val="en-US"/>
              </w:rPr>
            </w:pPr>
            <w:r w:rsidRPr="00EB5600">
              <w:rPr>
                <w:sz w:val="15"/>
                <w:lang w:val="en-US"/>
              </w:rPr>
              <w:t>}</w:t>
            </w:r>
          </w:p>
          <w:p w14:paraId="793407A6" w14:textId="77777777" w:rsidR="005E7977" w:rsidRPr="00EB5600" w:rsidRDefault="00C542A1" w:rsidP="00E50F55">
            <w:pPr>
              <w:pStyle w:val="TableParagraph"/>
              <w:ind w:left="254"/>
              <w:rPr>
                <w:sz w:val="15"/>
                <w:lang w:val="en-US"/>
              </w:rPr>
            </w:pPr>
            <w:r w:rsidRPr="00EB5600">
              <w:rPr>
                <w:sz w:val="15"/>
                <w:lang w:val="en-US"/>
              </w:rPr>
              <w:t>&lt;/style&gt;</w:t>
            </w:r>
          </w:p>
          <w:p w14:paraId="5C1661D7" w14:textId="77777777" w:rsidR="005E7977" w:rsidRPr="00EB5600" w:rsidRDefault="00C542A1" w:rsidP="00E50F55">
            <w:pPr>
              <w:pStyle w:val="TableParagraph"/>
              <w:ind w:left="344" w:right="5826" w:hanging="90"/>
              <w:rPr>
                <w:sz w:val="15"/>
                <w:lang w:val="en-US"/>
              </w:rPr>
            </w:pPr>
            <w:r w:rsidRPr="00EB5600">
              <w:rPr>
                <w:sz w:val="15"/>
                <w:lang w:val="en-US"/>
              </w:rPr>
              <w:t>&lt;script type="text/javascript"&gt; function newText() {</w:t>
            </w:r>
          </w:p>
          <w:p w14:paraId="61B45CBB" w14:textId="77777777" w:rsidR="005E7977" w:rsidRPr="00EB5600" w:rsidRDefault="00C542A1" w:rsidP="00E50F55">
            <w:pPr>
              <w:pStyle w:val="TableParagraph"/>
              <w:ind w:left="417"/>
              <w:rPr>
                <w:sz w:val="15"/>
                <w:lang w:val="en-US"/>
              </w:rPr>
            </w:pPr>
            <w:r w:rsidRPr="00EB5600">
              <w:rPr>
                <w:sz w:val="15"/>
                <w:lang w:val="en-US"/>
              </w:rPr>
              <w:t>document.getElementById("opa").innerHTML = '</w:t>
            </w:r>
            <w:r w:rsidR="0025185A">
              <w:rPr>
                <w:sz w:val="15"/>
              </w:rPr>
              <w:t>Незвичайний</w:t>
            </w:r>
            <w:r w:rsidRPr="00EB5600">
              <w:rPr>
                <w:sz w:val="15"/>
                <w:lang w:val="en-US"/>
              </w:rPr>
              <w:t xml:space="preserve"> </w:t>
            </w:r>
            <w:r>
              <w:rPr>
                <w:sz w:val="15"/>
              </w:rPr>
              <w:t>текст</w:t>
            </w:r>
            <w:r w:rsidRPr="00EB5600">
              <w:rPr>
                <w:sz w:val="15"/>
                <w:lang w:val="en-US"/>
              </w:rPr>
              <w:t>';</w:t>
            </w:r>
          </w:p>
          <w:p w14:paraId="5F5653CA" w14:textId="77777777" w:rsidR="005E7977" w:rsidRPr="002C57A6" w:rsidRDefault="003D6273" w:rsidP="00E50F55">
            <w:pPr>
              <w:pStyle w:val="TableParagraph"/>
              <w:ind w:left="344"/>
              <w:rPr>
                <w:sz w:val="15"/>
                <w:lang w:val="en-US"/>
                <w:rPrChange w:id="852" w:author="Пользователь Windows" w:date="2019-12-19T05:26:00Z">
                  <w:rPr>
                    <w:sz w:val="15"/>
                  </w:rPr>
                </w:rPrChange>
              </w:rPr>
            </w:pPr>
            <w:r w:rsidRPr="003D6273">
              <w:rPr>
                <w:sz w:val="15"/>
                <w:lang w:val="en-US"/>
                <w:rPrChange w:id="853" w:author="Пользователь Windows" w:date="2019-12-19T05:26:00Z">
                  <w:rPr>
                    <w:sz w:val="15"/>
                  </w:rPr>
                </w:rPrChange>
              </w:rPr>
              <w:t>}</w:t>
            </w:r>
          </w:p>
          <w:p w14:paraId="0DD94EC4" w14:textId="77777777" w:rsidR="005E7977" w:rsidRPr="002C57A6" w:rsidRDefault="003D6273" w:rsidP="00E50F55">
            <w:pPr>
              <w:pStyle w:val="TableParagraph"/>
              <w:ind w:left="254"/>
              <w:rPr>
                <w:sz w:val="15"/>
                <w:lang w:val="en-US"/>
                <w:rPrChange w:id="854" w:author="Пользователь Windows" w:date="2019-12-19T05:26:00Z">
                  <w:rPr>
                    <w:sz w:val="15"/>
                  </w:rPr>
                </w:rPrChange>
              </w:rPr>
            </w:pPr>
            <w:r w:rsidRPr="003D6273">
              <w:rPr>
                <w:sz w:val="15"/>
                <w:lang w:val="en-US"/>
                <w:rPrChange w:id="855" w:author="Пользователь Windows" w:date="2019-12-19T05:26:00Z">
                  <w:rPr>
                    <w:sz w:val="15"/>
                  </w:rPr>
                </w:rPrChange>
              </w:rPr>
              <w:t>&lt;/script&gt;</w:t>
            </w:r>
          </w:p>
          <w:p w14:paraId="64AF7BA2" w14:textId="77777777" w:rsidR="00D97631" w:rsidRPr="00EB5600" w:rsidRDefault="00D97631" w:rsidP="00E50F55">
            <w:pPr>
              <w:ind w:left="164"/>
              <w:rPr>
                <w:rFonts w:ascii="Courier New"/>
                <w:sz w:val="15"/>
                <w:lang w:val="en-US"/>
              </w:rPr>
            </w:pPr>
            <w:r w:rsidRPr="00EB5600">
              <w:rPr>
                <w:rFonts w:ascii="Courier New"/>
                <w:sz w:val="15"/>
                <w:lang w:val="en-US"/>
              </w:rPr>
              <w:t>&lt;/head&gt;</w:t>
            </w:r>
          </w:p>
          <w:p w14:paraId="3B26EC2A" w14:textId="77777777" w:rsidR="00D97631" w:rsidRPr="00EB5600" w:rsidRDefault="00D97631" w:rsidP="00E50F55">
            <w:pPr>
              <w:ind w:left="164"/>
              <w:rPr>
                <w:rFonts w:ascii="Courier New"/>
                <w:sz w:val="15"/>
                <w:lang w:val="en-US"/>
              </w:rPr>
            </w:pPr>
            <w:r w:rsidRPr="00EB5600">
              <w:rPr>
                <w:rFonts w:ascii="Courier New"/>
                <w:sz w:val="15"/>
                <w:lang w:val="en-US"/>
              </w:rPr>
              <w:t>&lt;body onload="newText()"&gt;</w:t>
            </w:r>
          </w:p>
          <w:p w14:paraId="5F3ED9D4" w14:textId="77777777" w:rsidR="00D97631" w:rsidRPr="00EB5600" w:rsidRDefault="00D97631" w:rsidP="00E50F55">
            <w:pPr>
              <w:ind w:left="246"/>
              <w:rPr>
                <w:rFonts w:ascii="Courier New" w:hAnsi="Courier New"/>
                <w:sz w:val="15"/>
                <w:lang w:val="en-US"/>
              </w:rPr>
            </w:pPr>
            <w:r w:rsidRPr="00EB5600">
              <w:rPr>
                <w:rFonts w:ascii="Courier New" w:hAnsi="Courier New"/>
                <w:sz w:val="15"/>
                <w:lang w:val="en-US"/>
              </w:rPr>
              <w:t>&lt;p&gt;</w:t>
            </w:r>
            <w:r>
              <w:rPr>
                <w:rFonts w:ascii="Courier New" w:hAnsi="Courier New"/>
                <w:sz w:val="15"/>
                <w:lang w:val="uk-UA"/>
              </w:rPr>
              <w:t>Звичайний</w:t>
            </w:r>
            <w:r w:rsidRPr="00EB5600">
              <w:rPr>
                <w:rFonts w:ascii="Courier New" w:hAnsi="Courier New"/>
                <w:sz w:val="15"/>
                <w:lang w:val="en-US"/>
              </w:rPr>
              <w:t xml:space="preserve"> </w:t>
            </w:r>
            <w:r>
              <w:rPr>
                <w:rFonts w:ascii="Courier New" w:hAnsi="Courier New"/>
                <w:sz w:val="15"/>
              </w:rPr>
              <w:t>текст</w:t>
            </w:r>
            <w:r w:rsidRPr="00EB5600">
              <w:rPr>
                <w:rFonts w:ascii="Courier New" w:hAnsi="Courier New"/>
                <w:sz w:val="15"/>
                <w:lang w:val="en-US"/>
              </w:rPr>
              <w:t>&lt;/p&gt;</w:t>
            </w:r>
          </w:p>
          <w:p w14:paraId="09377A4D" w14:textId="77777777" w:rsidR="00D97631" w:rsidRPr="00EB5600" w:rsidRDefault="00D97631" w:rsidP="00E50F55">
            <w:pPr>
              <w:ind w:left="254"/>
              <w:rPr>
                <w:rFonts w:ascii="Courier New"/>
                <w:sz w:val="15"/>
                <w:lang w:val="en-US"/>
              </w:rPr>
            </w:pPr>
            <w:r w:rsidRPr="00EB5600">
              <w:rPr>
                <w:rFonts w:ascii="Courier New"/>
                <w:sz w:val="15"/>
                <w:lang w:val="en-US"/>
              </w:rPr>
              <w:t>&lt;p id="opa"&gt;&lt;/p&gt;</w:t>
            </w:r>
          </w:p>
          <w:p w14:paraId="305B9F1C" w14:textId="77777777" w:rsidR="00D97631" w:rsidRPr="00EB5600" w:rsidRDefault="00D97631" w:rsidP="00E50F55">
            <w:pPr>
              <w:ind w:left="164"/>
              <w:rPr>
                <w:rFonts w:ascii="Courier New"/>
                <w:sz w:val="15"/>
                <w:lang w:val="en-US"/>
              </w:rPr>
            </w:pPr>
            <w:r w:rsidRPr="00EB5600">
              <w:rPr>
                <w:rFonts w:ascii="Courier New"/>
                <w:sz w:val="15"/>
                <w:lang w:val="en-US"/>
              </w:rPr>
              <w:t>&lt;/body&gt;</w:t>
            </w:r>
          </w:p>
          <w:p w14:paraId="45F3C56C" w14:textId="77777777" w:rsidR="00D97631" w:rsidRPr="00D97631" w:rsidRDefault="00D97631" w:rsidP="00E50F55">
            <w:pPr>
              <w:ind w:left="74"/>
              <w:rPr>
                <w:rFonts w:ascii="Courier New"/>
                <w:sz w:val="15"/>
              </w:rPr>
            </w:pPr>
            <w:r>
              <w:rPr>
                <w:rFonts w:ascii="Courier New"/>
                <w:sz w:val="15"/>
              </w:rPr>
              <w:t>&lt;/html&gt;</w:t>
            </w:r>
          </w:p>
        </w:tc>
      </w:tr>
    </w:tbl>
    <w:p w14:paraId="211F5B3A" w14:textId="77777777" w:rsidR="00602581" w:rsidRDefault="00602581" w:rsidP="00253FB5">
      <w:pPr>
        <w:pStyle w:val="a3"/>
        <w:spacing w:line="360" w:lineRule="auto"/>
        <w:ind w:left="105"/>
      </w:pPr>
    </w:p>
    <w:p w14:paraId="4AFB84B4" w14:textId="77777777" w:rsidR="005E7977" w:rsidRDefault="0025185A" w:rsidP="00253FB5">
      <w:pPr>
        <w:pStyle w:val="a3"/>
        <w:spacing w:line="360" w:lineRule="auto"/>
        <w:ind w:left="105"/>
      </w:pPr>
      <w:r w:rsidRPr="0025185A">
        <w:t xml:space="preserve">Результат </w:t>
      </w:r>
      <w:r>
        <w:t xml:space="preserve">даного прикладу показаний на </w:t>
      </w:r>
      <w:r w:rsidR="00B935A0">
        <w:rPr>
          <w:lang w:val="uk-UA"/>
        </w:rPr>
        <w:t>рис</w:t>
      </w:r>
      <w:r w:rsidRPr="0025185A">
        <w:t>. 1.19.</w:t>
      </w:r>
    </w:p>
    <w:p w14:paraId="2E1ED5EB" w14:textId="77777777" w:rsidR="00D97631" w:rsidRDefault="00D97631" w:rsidP="00253FB5">
      <w:pPr>
        <w:pStyle w:val="a3"/>
        <w:spacing w:line="360" w:lineRule="auto"/>
        <w:ind w:left="105"/>
      </w:pPr>
    </w:p>
    <w:p w14:paraId="70015AC1" w14:textId="77777777" w:rsidR="005E7977" w:rsidRDefault="00C77973" w:rsidP="00253FB5">
      <w:pPr>
        <w:pStyle w:val="a3"/>
        <w:spacing w:line="360" w:lineRule="auto"/>
        <w:jc w:val="center"/>
        <w:rPr>
          <w:sz w:val="13"/>
        </w:rPr>
      </w:pPr>
      <w:r>
        <w:rPr>
          <w:noProof/>
          <w:lang w:val="en-US" w:eastAsia="en-US" w:bidi="ar-SA"/>
        </w:rPr>
        <w:drawing>
          <wp:inline distT="0" distB="0" distL="0" distR="0" wp14:anchorId="699B4DEE" wp14:editId="0609A41E">
            <wp:extent cx="4114800" cy="1758798"/>
            <wp:effectExtent l="0" t="0" r="0" b="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4134733" cy="1767318"/>
                    </a:xfrm>
                    <a:prstGeom prst="rect">
                      <a:avLst/>
                    </a:prstGeom>
                  </pic:spPr>
                </pic:pic>
              </a:graphicData>
            </a:graphic>
          </wp:inline>
        </w:drawing>
      </w:r>
    </w:p>
    <w:p w14:paraId="7F039BC4" w14:textId="77777777" w:rsidR="005E7977" w:rsidRDefault="00B935A0" w:rsidP="00253FB5">
      <w:pPr>
        <w:spacing w:line="360" w:lineRule="auto"/>
        <w:ind w:left="1711" w:right="1745"/>
        <w:jc w:val="center"/>
        <w:rPr>
          <w:rFonts w:ascii="Georgia" w:hAnsi="Georgia"/>
          <w:i/>
          <w:sz w:val="17"/>
        </w:rPr>
      </w:pPr>
      <w:r>
        <w:rPr>
          <w:rFonts w:ascii="Georgia" w:hAnsi="Georgia"/>
          <w:i/>
          <w:color w:val="666666"/>
          <w:sz w:val="17"/>
          <w:lang w:val="uk-UA"/>
        </w:rPr>
        <w:t>Рис</w:t>
      </w:r>
      <w:r w:rsidR="00C542A1">
        <w:rPr>
          <w:rFonts w:ascii="Georgia" w:hAnsi="Georgia"/>
          <w:i/>
          <w:color w:val="666666"/>
          <w:sz w:val="17"/>
        </w:rPr>
        <w:t xml:space="preserve">. 1.19. </w:t>
      </w:r>
      <w:r w:rsidR="0025185A" w:rsidRPr="0025185A">
        <w:rPr>
          <w:rFonts w:ascii="Georgia" w:hAnsi="Georgia"/>
          <w:i/>
          <w:color w:val="666666"/>
          <w:sz w:val="17"/>
        </w:rPr>
        <w:t>В</w:t>
      </w:r>
      <w:r w:rsidR="00C77973">
        <w:rPr>
          <w:rFonts w:ascii="Georgia" w:hAnsi="Georgia"/>
          <w:i/>
          <w:color w:val="666666"/>
          <w:sz w:val="17"/>
          <w:lang w:val="uk-UA"/>
        </w:rPr>
        <w:t>игляд</w:t>
      </w:r>
      <w:r w:rsidR="0025185A" w:rsidRPr="0025185A">
        <w:rPr>
          <w:rFonts w:ascii="Georgia" w:hAnsi="Georgia"/>
          <w:i/>
          <w:color w:val="666666"/>
          <w:sz w:val="17"/>
        </w:rPr>
        <w:t xml:space="preserve"> веб-сторінки</w:t>
      </w:r>
    </w:p>
    <w:p w14:paraId="487B9F92" w14:textId="77777777" w:rsidR="005E7977" w:rsidRDefault="005E7977" w:rsidP="00253FB5">
      <w:pPr>
        <w:pStyle w:val="a3"/>
        <w:spacing w:line="360" w:lineRule="auto"/>
        <w:rPr>
          <w:rFonts w:ascii="Georgia"/>
          <w:i/>
          <w:sz w:val="20"/>
        </w:rPr>
      </w:pPr>
    </w:p>
    <w:p w14:paraId="49A57722" w14:textId="77777777" w:rsidR="005E7977" w:rsidRDefault="0025185A" w:rsidP="00253FB5">
      <w:pPr>
        <w:pStyle w:val="a3"/>
        <w:spacing w:line="360" w:lineRule="auto"/>
        <w:ind w:right="280"/>
      </w:pPr>
      <w:r w:rsidRPr="0025185A">
        <w:t>В даному прикладі вводиться ідентифікатор з</w:t>
      </w:r>
      <w:r>
        <w:rPr>
          <w:lang w:val="uk-UA"/>
        </w:rPr>
        <w:t xml:space="preserve"> ім’ям </w:t>
      </w:r>
      <w:r w:rsidR="00C542A1">
        <w:rPr>
          <w:rFonts w:ascii="Courier New" w:hAnsi="Courier New"/>
        </w:rPr>
        <w:t>opa</w:t>
      </w:r>
      <w:r w:rsidR="00C542A1">
        <w:t xml:space="preserve">, </w:t>
      </w:r>
      <w:r w:rsidRPr="0025185A">
        <w:t xml:space="preserve">який застосовується до тегу </w:t>
      </w:r>
      <w:r w:rsidR="00C542A1">
        <w:rPr>
          <w:rFonts w:ascii="Courier New" w:hAnsi="Courier New"/>
          <w:b/>
          <w:color w:val="006699"/>
        </w:rPr>
        <w:t>&lt;p&gt;</w:t>
      </w:r>
      <w:r w:rsidR="00C542A1">
        <w:t xml:space="preserve">. </w:t>
      </w:r>
      <w:r w:rsidRPr="0025185A">
        <w:t>У функції ідентифікатора входить змін</w:t>
      </w:r>
      <w:ins w:id="856" w:author="Пользователь Windows" w:date="2019-12-19T06:25:00Z">
        <w:r w:rsidR="004A57C9">
          <w:rPr>
            <w:lang w:val="uk-UA"/>
          </w:rPr>
          <w:t>а</w:t>
        </w:r>
      </w:ins>
      <w:del w:id="857" w:author="Пользователь Windows" w:date="2019-12-19T06:25:00Z">
        <w:r w:rsidRPr="0025185A" w:rsidDel="004A57C9">
          <w:delText>у</w:delText>
        </w:r>
      </w:del>
      <w:r w:rsidRPr="0025185A">
        <w:t xml:space="preserve"> стилю абзацу та висновок в нього тексту через скрипт. Саме це завдання покладено на метод</w:t>
      </w:r>
      <w:r w:rsidR="00602581">
        <w:rPr>
          <w:lang w:val="uk-UA"/>
        </w:rPr>
        <w:t xml:space="preserve"> </w:t>
      </w:r>
      <w:r w:rsidR="00C542A1">
        <w:rPr>
          <w:color w:val="B61039"/>
        </w:rPr>
        <w:t>innerHTML</w:t>
      </w:r>
      <w:r w:rsidR="00C542A1">
        <w:t>.</w:t>
      </w:r>
    </w:p>
    <w:p w14:paraId="6BD83E0C" w14:textId="77777777" w:rsidR="005E7977" w:rsidRDefault="005E7977" w:rsidP="00253FB5">
      <w:pPr>
        <w:spacing w:line="360" w:lineRule="auto"/>
        <w:sectPr w:rsidR="005E7977" w:rsidSect="002A255F">
          <w:type w:val="nextColumn"/>
          <w:pgSz w:w="11900" w:h="16840"/>
          <w:pgMar w:top="1134" w:right="1134" w:bottom="1134" w:left="1134" w:header="720" w:footer="720" w:gutter="0"/>
          <w:cols w:space="720"/>
        </w:sectPr>
      </w:pPr>
    </w:p>
    <w:p w14:paraId="61D1455F" w14:textId="77777777" w:rsidR="0057303A" w:rsidRPr="0057303A" w:rsidRDefault="0057303A" w:rsidP="00253FB5">
      <w:pPr>
        <w:spacing w:line="360" w:lineRule="auto"/>
        <w:ind w:left="1715" w:right="1744"/>
        <w:jc w:val="center"/>
        <w:outlineLvl w:val="2"/>
        <w:rPr>
          <w:rFonts w:ascii="Georgia" w:eastAsia="Georgia" w:hAnsi="Georgia" w:cs="Georgia"/>
          <w:sz w:val="31"/>
          <w:szCs w:val="31"/>
          <w:lang w:val="uk-UA"/>
        </w:rPr>
      </w:pPr>
      <w:bookmarkStart w:id="858" w:name="Контекстные_селекторы"/>
      <w:bookmarkEnd w:id="858"/>
      <w:r w:rsidRPr="0057303A">
        <w:rPr>
          <w:rFonts w:ascii="Georgia" w:eastAsia="Georgia" w:hAnsi="Georgia" w:cs="Georgia"/>
          <w:sz w:val="31"/>
          <w:szCs w:val="31"/>
          <w:lang w:val="uk-UA"/>
        </w:rPr>
        <w:lastRenderedPageBreak/>
        <w:t>Контекстні селектори</w:t>
      </w:r>
    </w:p>
    <w:p w14:paraId="345F46D2" w14:textId="77777777" w:rsidR="0057303A" w:rsidRPr="0057303A" w:rsidRDefault="0057303A" w:rsidP="00253FB5">
      <w:pPr>
        <w:spacing w:line="360" w:lineRule="auto"/>
        <w:rPr>
          <w:sz w:val="10"/>
          <w:szCs w:val="17"/>
        </w:rPr>
      </w:pPr>
      <w:r w:rsidRPr="0057303A">
        <w:rPr>
          <w:sz w:val="17"/>
          <w:szCs w:val="17"/>
          <w:lang w:val="uk-UA"/>
        </w:rPr>
        <w:br/>
        <w:t xml:space="preserve">При створенні веб-сторінки часто доводиться вкладати одні теги всередину інших. Щоб стилі для цих тегів використовувалися коректно, допоможуть селектори, які працюють тільки в певному контексті. Наприклад, задати стиль для тега </w:t>
      </w:r>
      <w:r w:rsidRPr="0057303A">
        <w:rPr>
          <w:rFonts w:ascii="Courier New" w:hAnsi="Courier New"/>
          <w:b/>
          <w:color w:val="006699"/>
          <w:sz w:val="17"/>
          <w:szCs w:val="17"/>
        </w:rPr>
        <w:t xml:space="preserve">&lt;b&gt; </w:t>
      </w:r>
      <w:r w:rsidRPr="0057303A">
        <w:rPr>
          <w:sz w:val="17"/>
          <w:szCs w:val="17"/>
          <w:lang w:val="uk-UA"/>
        </w:rPr>
        <w:t xml:space="preserve">тільки коли він розташовується всередині контейнера </w:t>
      </w:r>
      <w:r w:rsidRPr="0057303A">
        <w:rPr>
          <w:rFonts w:ascii="Courier New" w:hAnsi="Courier New"/>
          <w:b/>
          <w:color w:val="006699"/>
          <w:sz w:val="17"/>
          <w:szCs w:val="17"/>
        </w:rPr>
        <w:t>&lt;p&gt;</w:t>
      </w:r>
      <w:r w:rsidRPr="0057303A">
        <w:rPr>
          <w:sz w:val="17"/>
          <w:szCs w:val="17"/>
        </w:rPr>
        <w:t xml:space="preserve">. </w:t>
      </w:r>
      <w:r w:rsidRPr="0057303A">
        <w:rPr>
          <w:sz w:val="17"/>
          <w:szCs w:val="17"/>
          <w:lang w:val="uk-UA"/>
        </w:rPr>
        <w:t>Таким чином можна одночасно встановити стиль для окремого тега, а також для тега, який знаходиться всередині іншого.</w:t>
      </w:r>
      <w:r w:rsidRPr="0057303A">
        <w:rPr>
          <w:sz w:val="17"/>
          <w:szCs w:val="17"/>
          <w:lang w:val="uk-UA"/>
        </w:rPr>
        <w:br/>
      </w:r>
      <w:r w:rsidRPr="0057303A">
        <w:rPr>
          <w:sz w:val="17"/>
          <w:szCs w:val="17"/>
          <w:lang w:val="uk-UA"/>
        </w:rPr>
        <w:br/>
        <w:t>Контекстний селектор складається з простих селекторів розділених пропуском. Так, для селектора тега синтаксис буде наступний.</w:t>
      </w:r>
    </w:p>
    <w:p w14:paraId="462CC30D" w14:textId="77777777" w:rsidR="0057303A" w:rsidRPr="0057303A" w:rsidRDefault="0057303A" w:rsidP="00253FB5">
      <w:pPr>
        <w:tabs>
          <w:tab w:val="left" w:pos="9634"/>
        </w:tabs>
        <w:spacing w:line="360" w:lineRule="auto"/>
        <w:ind w:left="426"/>
        <w:rPr>
          <w:rFonts w:ascii="Courier New" w:hAnsi="Courier New"/>
          <w:sz w:val="15"/>
        </w:rPr>
      </w:pPr>
      <w:r w:rsidRPr="0057303A">
        <w:rPr>
          <w:rFonts w:ascii="Times New Roman" w:hAnsi="Times New Roman"/>
          <w:sz w:val="15"/>
          <w:shd w:val="clear" w:color="auto" w:fill="F8F7F2"/>
        </w:rPr>
        <w:t xml:space="preserve"> </w:t>
      </w:r>
      <w:r w:rsidRPr="0057303A">
        <w:rPr>
          <w:rFonts w:ascii="Times New Roman" w:hAnsi="Times New Roman"/>
          <w:spacing w:val="-1"/>
          <w:sz w:val="15"/>
          <w:shd w:val="clear" w:color="auto" w:fill="F8F7F2"/>
        </w:rPr>
        <w:t xml:space="preserve"> </w:t>
      </w:r>
      <w:r w:rsidRPr="0057303A">
        <w:rPr>
          <w:rFonts w:ascii="Courier New" w:hAnsi="Courier New"/>
          <w:sz w:val="15"/>
          <w:shd w:val="clear" w:color="auto" w:fill="F8F7F2"/>
        </w:rPr>
        <w:t>Тег1 Тег2 {</w:t>
      </w:r>
      <w:r w:rsidR="00D97631">
        <w:rPr>
          <w:rFonts w:ascii="Courier New" w:hAnsi="Courier New"/>
          <w:sz w:val="15"/>
        </w:rPr>
        <w:t>...</w:t>
      </w:r>
      <w:r w:rsidRPr="0057303A">
        <w:rPr>
          <w:rFonts w:ascii="Courier New" w:hAnsi="Courier New"/>
          <w:sz w:val="15"/>
          <w:shd w:val="clear" w:color="auto" w:fill="F8F7F2"/>
        </w:rPr>
        <w:t>}</w:t>
      </w:r>
    </w:p>
    <w:p w14:paraId="3E439E9E" w14:textId="77777777" w:rsidR="0057303A" w:rsidRPr="0057303A" w:rsidRDefault="0057303A" w:rsidP="00253FB5">
      <w:pPr>
        <w:spacing w:line="360" w:lineRule="auto"/>
        <w:rPr>
          <w:rFonts w:ascii="Courier New"/>
          <w:sz w:val="13"/>
          <w:szCs w:val="17"/>
        </w:rPr>
      </w:pPr>
    </w:p>
    <w:p w14:paraId="4328E585" w14:textId="77777777" w:rsidR="0057303A" w:rsidRPr="0057303A" w:rsidRDefault="0057303A" w:rsidP="00253FB5">
      <w:pPr>
        <w:spacing w:line="360" w:lineRule="auto"/>
        <w:ind w:left="105"/>
        <w:rPr>
          <w:sz w:val="17"/>
          <w:szCs w:val="17"/>
        </w:rPr>
      </w:pPr>
      <w:r w:rsidRPr="0057303A">
        <w:rPr>
          <w:sz w:val="17"/>
          <w:szCs w:val="17"/>
          <w:lang w:val="uk-UA"/>
        </w:rPr>
        <w:t>В цьому випадку стиль буде застосовуватися до Тегу2 коли він розміщується всередині Тега1, як показано нижче.</w:t>
      </w:r>
    </w:p>
    <w:p w14:paraId="12F9FC28" w14:textId="724E1707" w:rsidR="0057303A" w:rsidRPr="0057303A" w:rsidRDefault="00767651" w:rsidP="00253FB5">
      <w:pPr>
        <w:spacing w:line="360" w:lineRule="auto"/>
        <w:rPr>
          <w:sz w:val="15"/>
          <w:szCs w:val="17"/>
        </w:rPr>
      </w:pPr>
      <w:r>
        <w:rPr>
          <w:noProof/>
          <w:sz w:val="17"/>
          <w:szCs w:val="17"/>
          <w:lang w:val="uk-UA" w:eastAsia="uk-UA" w:bidi="ar-SA"/>
        </w:rPr>
        <mc:AlternateContent>
          <mc:Choice Requires="wps">
            <w:drawing>
              <wp:anchor distT="0" distB="0" distL="0" distR="0" simplePos="0" relativeHeight="251791360" behindDoc="1" locked="0" layoutInCell="1" allowOverlap="1" wp14:anchorId="3AE9C1A8" wp14:editId="47BB2A2F">
                <wp:simplePos x="0" y="0"/>
                <wp:positionH relativeFrom="page">
                  <wp:posOffset>982345</wp:posOffset>
                </wp:positionH>
                <wp:positionV relativeFrom="paragraph">
                  <wp:posOffset>127000</wp:posOffset>
                </wp:positionV>
                <wp:extent cx="5847715" cy="381000"/>
                <wp:effectExtent l="0" t="0" r="0" b="0"/>
                <wp:wrapTopAndBottom/>
                <wp:docPr id="238"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381000"/>
                        </a:xfrm>
                        <a:prstGeom prst="rect">
                          <a:avLst/>
                        </a:prstGeom>
                        <a:solidFill>
                          <a:srgbClr val="F8F7F2"/>
                        </a:solidFill>
                        <a:ln>
                          <a:noFill/>
                        </a:ln>
                      </wps:spPr>
                      <wps:txbx>
                        <w:txbxContent>
                          <w:p w14:paraId="2AFB47B6" w14:textId="77777777" w:rsidR="000A2EAA" w:rsidRDefault="000A2EAA" w:rsidP="0057303A">
                            <w:pPr>
                              <w:spacing w:before="68" w:line="160" w:lineRule="exact"/>
                              <w:ind w:left="74"/>
                              <w:rPr>
                                <w:rFonts w:ascii="Courier New" w:hAnsi="Courier New"/>
                                <w:sz w:val="15"/>
                              </w:rPr>
                            </w:pPr>
                            <w:r>
                              <w:rPr>
                                <w:rFonts w:ascii="Courier New" w:hAnsi="Courier New"/>
                                <w:sz w:val="15"/>
                              </w:rPr>
                              <w:t>&lt;Тег1&gt;</w:t>
                            </w:r>
                          </w:p>
                          <w:p w14:paraId="04FAEC89" w14:textId="77777777" w:rsidR="000A2EAA" w:rsidRDefault="000A2EAA" w:rsidP="0057303A">
                            <w:pPr>
                              <w:spacing w:line="150" w:lineRule="exact"/>
                              <w:ind w:left="160"/>
                              <w:rPr>
                                <w:rFonts w:ascii="Courier New" w:hAnsi="Courier New"/>
                                <w:sz w:val="15"/>
                              </w:rPr>
                            </w:pPr>
                            <w:r>
                              <w:rPr>
                                <w:rFonts w:ascii="Courier New" w:hAnsi="Courier New"/>
                                <w:sz w:val="15"/>
                              </w:rPr>
                              <w:t>&lt;Тег2&gt; ... &lt;/Тег2&gt;</w:t>
                            </w:r>
                          </w:p>
                          <w:p w14:paraId="2950E7F6" w14:textId="77777777" w:rsidR="000A2EAA" w:rsidRDefault="000A2EAA" w:rsidP="0057303A">
                            <w:pPr>
                              <w:spacing w:line="160" w:lineRule="exact"/>
                              <w:ind w:left="74"/>
                              <w:rPr>
                                <w:rFonts w:ascii="Courier New" w:hAnsi="Courier New"/>
                                <w:sz w:val="15"/>
                              </w:rPr>
                            </w:pPr>
                            <w:r>
                              <w:rPr>
                                <w:rFonts w:ascii="Courier New" w:hAnsi="Courier New"/>
                                <w:sz w:val="15"/>
                              </w:rPr>
                              <w:t>&lt;/Тег1&gt;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E9C1A8" id="Text Box 367" o:spid="_x0000_s1081" type="#_x0000_t202" style="position:absolute;margin-left:77.35pt;margin-top:10pt;width:460.45pt;height:30pt;z-index:-251525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" fillcolor="#f8f7f2" stroked="f">
                <v:textbox inset="0,0,0,0">
                  <w:txbxContent>
                    <w:p w14:paraId="2AFB47B6" w14:textId="77777777" w:rsidR="000A2EAA" w:rsidRDefault="000A2EAA" w:rsidP="0057303A">
                      <w:pPr>
                        <w:spacing w:before="68" w:line="160" w:lineRule="exact"/>
                        <w:ind w:left="74"/>
                        <w:rPr>
                          <w:rFonts w:ascii="Courier New" w:hAnsi="Courier New"/>
                          <w:sz w:val="15"/>
                        </w:rPr>
                      </w:pPr>
                      <w:r>
                        <w:rPr>
                          <w:rFonts w:ascii="Courier New" w:hAnsi="Courier New"/>
                          <w:sz w:val="15"/>
                        </w:rPr>
                        <w:t>&lt;Тег1&gt;</w:t>
                      </w:r>
                    </w:p>
                    <w:p w14:paraId="04FAEC89" w14:textId="77777777" w:rsidR="000A2EAA" w:rsidRDefault="000A2EAA" w:rsidP="0057303A">
                      <w:pPr>
                        <w:spacing w:line="150" w:lineRule="exact"/>
                        <w:ind w:left="160"/>
                        <w:rPr>
                          <w:rFonts w:ascii="Courier New" w:hAnsi="Courier New"/>
                          <w:sz w:val="15"/>
                        </w:rPr>
                      </w:pPr>
                      <w:r>
                        <w:rPr>
                          <w:rFonts w:ascii="Courier New" w:hAnsi="Courier New"/>
                          <w:sz w:val="15"/>
                        </w:rPr>
                        <w:t>&lt;Тег2&gt; ... &lt;/Тег2&gt;</w:t>
                      </w:r>
                    </w:p>
                    <w:p w14:paraId="2950E7F6" w14:textId="77777777" w:rsidR="000A2EAA" w:rsidRDefault="000A2EAA" w:rsidP="0057303A">
                      <w:pPr>
                        <w:spacing w:line="160" w:lineRule="exact"/>
                        <w:ind w:left="74"/>
                        <w:rPr>
                          <w:rFonts w:ascii="Courier New" w:hAnsi="Courier New"/>
                          <w:sz w:val="15"/>
                        </w:rPr>
                      </w:pPr>
                      <w:r>
                        <w:rPr>
                          <w:rFonts w:ascii="Courier New" w:hAnsi="Courier New"/>
                          <w:sz w:val="15"/>
                        </w:rPr>
                        <w:t>&lt;/Тег1&gt;</w:t>
                      </w:r>
                    </w:p>
                  </w:txbxContent>
                </v:textbox>
                <w10:wrap type="topAndBottom" anchorx="page"/>
              </v:shape>
            </w:pict>
          </mc:Fallback>
        </mc:AlternateContent>
      </w:r>
    </w:p>
    <w:p w14:paraId="1B4B4008" w14:textId="77777777" w:rsidR="0057303A" w:rsidRPr="0057303A" w:rsidRDefault="0057303A" w:rsidP="00253FB5">
      <w:pPr>
        <w:spacing w:line="360" w:lineRule="auto"/>
        <w:rPr>
          <w:sz w:val="14"/>
          <w:szCs w:val="17"/>
        </w:rPr>
      </w:pPr>
    </w:p>
    <w:p w14:paraId="30E440E8" w14:textId="77777777" w:rsidR="0057303A" w:rsidRPr="0002681C" w:rsidRDefault="0057303A" w:rsidP="00253FB5">
      <w:pPr>
        <w:spacing w:line="360" w:lineRule="auto"/>
        <w:rPr>
          <w:sz w:val="17"/>
          <w:szCs w:val="17"/>
        </w:rPr>
      </w:pPr>
      <w:r w:rsidRPr="0057303A">
        <w:rPr>
          <w:sz w:val="17"/>
          <w:szCs w:val="17"/>
          <w:lang w:val="uk-UA"/>
        </w:rPr>
        <w:t>Використання контекстних селекторів продемонстровано в прикладі 1.35.</w:t>
      </w:r>
    </w:p>
    <w:p w14:paraId="3F9AE17E" w14:textId="77777777" w:rsidR="0057303A" w:rsidRPr="0002681C" w:rsidRDefault="0057303A" w:rsidP="00253FB5">
      <w:pPr>
        <w:spacing w:line="360" w:lineRule="auto"/>
        <w:rPr>
          <w:sz w:val="23"/>
          <w:szCs w:val="17"/>
        </w:rPr>
      </w:pPr>
    </w:p>
    <w:tbl>
      <w:tblPr>
        <w:tblStyle w:val="TableNormal"/>
        <w:tblW w:w="0" w:type="auto"/>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57303A" w:rsidRPr="0057303A" w14:paraId="23442650" w14:textId="77777777" w:rsidTr="0002681C">
        <w:trPr>
          <w:trHeight w:val="235"/>
        </w:trPr>
        <w:tc>
          <w:tcPr>
            <w:tcW w:w="5177" w:type="dxa"/>
            <w:tcBorders>
              <w:right w:val="single" w:sz="6" w:space="0" w:color="666666"/>
            </w:tcBorders>
          </w:tcPr>
          <w:p w14:paraId="33C9771D" w14:textId="77777777" w:rsidR="0057303A" w:rsidRPr="0057303A" w:rsidRDefault="0057303A" w:rsidP="00253FB5">
            <w:pPr>
              <w:spacing w:line="360" w:lineRule="auto"/>
              <w:ind w:left="-1"/>
              <w:rPr>
                <w:rFonts w:ascii="Arial Black" w:eastAsia="Courier New" w:hAnsi="Arial Black" w:cs="Courier New"/>
                <w:color w:val="4A442A" w:themeColor="background2" w:themeShade="40"/>
                <w:sz w:val="15"/>
              </w:rPr>
            </w:pPr>
            <w:r w:rsidRPr="0057303A">
              <w:rPr>
                <w:rFonts w:ascii="Arial Black" w:eastAsia="Courier New" w:hAnsi="Arial Black" w:cs="Courier New"/>
                <w:color w:val="4A442A" w:themeColor="background2" w:themeShade="40"/>
                <w:sz w:val="15"/>
                <w:szCs w:val="15"/>
                <w:lang w:val="uk-UA"/>
              </w:rPr>
              <w:t>Приклад 1.35. Контекстні селектори</w:t>
            </w:r>
            <w:r w:rsidRPr="0057303A">
              <w:rPr>
                <w:rFonts w:ascii="Arial Black" w:eastAsia="Courier New" w:hAnsi="Arial Black" w:cs="Courier New"/>
                <w:color w:val="4A442A" w:themeColor="background2" w:themeShade="40"/>
                <w:sz w:val="15"/>
              </w:rPr>
              <w:t xml:space="preserve"> </w:t>
            </w:r>
          </w:p>
        </w:tc>
        <w:tc>
          <w:tcPr>
            <w:tcW w:w="771" w:type="dxa"/>
            <w:tcBorders>
              <w:left w:val="single" w:sz="6" w:space="0" w:color="666666"/>
              <w:right w:val="double" w:sz="2" w:space="0" w:color="666666"/>
            </w:tcBorders>
            <w:shd w:val="clear" w:color="auto" w:fill="CEE2D3"/>
          </w:tcPr>
          <w:p w14:paraId="52EB734B"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XHTML 1.0</w:t>
            </w:r>
          </w:p>
        </w:tc>
        <w:tc>
          <w:tcPr>
            <w:tcW w:w="621" w:type="dxa"/>
            <w:tcBorders>
              <w:left w:val="double" w:sz="2" w:space="0" w:color="666666"/>
              <w:right w:val="double" w:sz="2" w:space="0" w:color="666666"/>
            </w:tcBorders>
            <w:shd w:val="clear" w:color="auto" w:fill="CEE2D3"/>
          </w:tcPr>
          <w:p w14:paraId="2DB2E355"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3" w:type="dxa"/>
            <w:tcBorders>
              <w:left w:val="double" w:sz="2" w:space="0" w:color="666666"/>
              <w:right w:val="single" w:sz="6" w:space="0" w:color="666666"/>
            </w:tcBorders>
            <w:shd w:val="clear" w:color="auto" w:fill="CEE2D3"/>
          </w:tcPr>
          <w:p w14:paraId="42C7FA9D"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IE 7</w:t>
            </w:r>
          </w:p>
        </w:tc>
        <w:tc>
          <w:tcPr>
            <w:tcW w:w="332" w:type="dxa"/>
            <w:tcBorders>
              <w:left w:val="single" w:sz="6" w:space="0" w:color="666666"/>
              <w:right w:val="single" w:sz="6" w:space="0" w:color="666666"/>
            </w:tcBorders>
            <w:shd w:val="clear" w:color="auto" w:fill="CEE2D3"/>
          </w:tcPr>
          <w:p w14:paraId="0CE61E7F"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2" w:type="dxa"/>
            <w:tcBorders>
              <w:left w:val="single" w:sz="6" w:space="0" w:color="666666"/>
              <w:right w:val="single" w:sz="6" w:space="0" w:color="666666"/>
            </w:tcBorders>
            <w:shd w:val="clear" w:color="auto" w:fill="CEE2D3"/>
          </w:tcPr>
          <w:p w14:paraId="732CB038"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3" w:type="dxa"/>
            <w:tcBorders>
              <w:left w:val="single" w:sz="6" w:space="0" w:color="666666"/>
              <w:right w:val="single" w:sz="6" w:space="0" w:color="666666"/>
            </w:tcBorders>
            <w:shd w:val="clear" w:color="auto" w:fill="CEE2D3"/>
          </w:tcPr>
          <w:p w14:paraId="14715C7E"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1" w:type="dxa"/>
            <w:tcBorders>
              <w:left w:val="single" w:sz="6" w:space="0" w:color="666666"/>
              <w:right w:val="single" w:sz="6" w:space="0" w:color="666666"/>
            </w:tcBorders>
            <w:shd w:val="clear" w:color="auto" w:fill="CEE2D3"/>
          </w:tcPr>
          <w:p w14:paraId="5BF602E5"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5" w:type="dxa"/>
            <w:tcBorders>
              <w:left w:val="single" w:sz="6" w:space="0" w:color="666666"/>
              <w:right w:val="single" w:sz="6" w:space="0" w:color="666666"/>
            </w:tcBorders>
            <w:shd w:val="clear" w:color="auto" w:fill="CEE2D3"/>
          </w:tcPr>
          <w:p w14:paraId="07DA0315" w14:textId="77777777" w:rsidR="0057303A" w:rsidRPr="0057303A" w:rsidRDefault="0057303A" w:rsidP="00253FB5">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6" w:type="dxa"/>
            <w:tcBorders>
              <w:left w:val="single" w:sz="6" w:space="0" w:color="666666"/>
            </w:tcBorders>
            <w:shd w:val="clear" w:color="auto" w:fill="CEE2D3"/>
          </w:tcPr>
          <w:p w14:paraId="51B4E1B8" w14:textId="77777777" w:rsidR="0057303A" w:rsidRPr="0057303A" w:rsidRDefault="0057303A" w:rsidP="00253FB5">
            <w:pPr>
              <w:spacing w:line="360" w:lineRule="auto"/>
              <w:ind w:left="38"/>
              <w:rPr>
                <w:rFonts w:eastAsia="Courier New" w:hAnsi="Courier New" w:cs="Courier New"/>
                <w:sz w:val="13"/>
              </w:rPr>
            </w:pPr>
            <w:r w:rsidRPr="0057303A">
              <w:rPr>
                <w:rFonts w:eastAsia="Courier New" w:hAnsi="Courier New" w:cs="Courier New"/>
                <w:sz w:val="13"/>
              </w:rPr>
              <w:t>Fx 3.6</w:t>
            </w:r>
          </w:p>
        </w:tc>
      </w:tr>
      <w:tr w:rsidR="0057303A" w:rsidRPr="0057303A" w14:paraId="68DA2CAE" w14:textId="77777777" w:rsidTr="0002681C">
        <w:trPr>
          <w:trHeight w:val="3147"/>
        </w:trPr>
        <w:tc>
          <w:tcPr>
            <w:tcW w:w="9211" w:type="dxa"/>
            <w:gridSpan w:val="10"/>
            <w:shd w:val="clear" w:color="auto" w:fill="F8F7F2"/>
          </w:tcPr>
          <w:p w14:paraId="087E9612" w14:textId="77777777" w:rsidR="0057303A" w:rsidRPr="0057303A" w:rsidRDefault="0057303A" w:rsidP="00E50F55">
            <w:pPr>
              <w:ind w:left="254" w:right="4061" w:hanging="180"/>
              <w:rPr>
                <w:rFonts w:ascii="Courier New" w:eastAsia="Courier New" w:hAnsi="Courier New" w:cs="Courier New"/>
                <w:sz w:val="15"/>
                <w:lang w:val="en-US"/>
              </w:rPr>
            </w:pPr>
            <w:r w:rsidRPr="0057303A">
              <w:rPr>
                <w:rFonts w:ascii="Courier New" w:eastAsia="Courier New" w:hAnsi="Courier New" w:cs="Courier New"/>
                <w:sz w:val="15"/>
                <w:lang w:val="en-US"/>
              </w:rPr>
              <w:t xml:space="preserve">&lt;!DOCTYPE html PUBLIC "-//W3C//DTD XHTML 1.0 Strict//EN" </w:t>
            </w:r>
            <w:r w:rsidR="003D6273">
              <w:fldChar w:fldCharType="begin"/>
            </w:r>
            <w:r w:rsidR="003D6273" w:rsidRPr="003D6273">
              <w:rPr>
                <w:lang w:val="en-US"/>
                <w:rPrChange w:id="859"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"http://www.w3.org/TR/xhtml1/DTD/xhtml1</w:t>
            </w:r>
            <w:r w:rsidR="003D6273">
              <w:fldChar w:fldCharType="end"/>
            </w:r>
            <w:r w:rsidRPr="0057303A">
              <w:rPr>
                <w:rFonts w:ascii="Courier New" w:eastAsia="Courier New" w:hAnsi="Courier New" w:cs="Courier New"/>
                <w:sz w:val="15"/>
                <w:lang w:val="en-US"/>
              </w:rPr>
              <w:t>-</w:t>
            </w:r>
            <w:r w:rsidR="003D6273">
              <w:fldChar w:fldCharType="begin"/>
            </w:r>
            <w:r w:rsidR="003D6273" w:rsidRPr="003D6273">
              <w:rPr>
                <w:lang w:val="en-US"/>
                <w:rPrChange w:id="860"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strict.dtd"&gt;</w:t>
            </w:r>
            <w:r w:rsidR="003D6273">
              <w:fldChar w:fldCharType="end"/>
            </w:r>
          </w:p>
          <w:p w14:paraId="7B4FDD31" w14:textId="77777777" w:rsidR="0057303A" w:rsidRPr="0057303A" w:rsidRDefault="0057303A" w:rsidP="00E50F55">
            <w:pPr>
              <w:ind w:left="74"/>
              <w:rPr>
                <w:rFonts w:ascii="Courier New" w:eastAsia="Courier New" w:hAnsi="Courier New" w:cs="Courier New"/>
                <w:sz w:val="15"/>
                <w:lang w:val="en-US"/>
              </w:rPr>
            </w:pPr>
            <w:r w:rsidRPr="0057303A">
              <w:rPr>
                <w:rFonts w:ascii="Courier New" w:eastAsia="Courier New" w:hAnsi="Courier New" w:cs="Courier New"/>
                <w:sz w:val="15"/>
                <w:lang w:val="en-US"/>
              </w:rPr>
              <w:t xml:space="preserve">&lt;html </w:t>
            </w:r>
            <w:r w:rsidR="003D6273">
              <w:fldChar w:fldCharType="begin"/>
            </w:r>
            <w:r w:rsidR="003D6273" w:rsidRPr="003D6273">
              <w:rPr>
                <w:lang w:val="en-US"/>
                <w:rPrChange w:id="861" w:author="Пользователь Windows" w:date="2019-12-19T05:26:00Z">
                  <w:rPr/>
                </w:rPrChange>
              </w:rPr>
              <w:instrText>HYPERLINK "http://www.w3.org/1999/xhtml" \h</w:instrText>
            </w:r>
            <w:r w:rsidR="003D6273">
              <w:fldChar w:fldCharType="separate"/>
            </w:r>
            <w:r w:rsidRPr="0057303A">
              <w:rPr>
                <w:rFonts w:ascii="Courier New" w:eastAsia="Courier New" w:hAnsi="Courier New" w:cs="Courier New"/>
                <w:sz w:val="15"/>
                <w:lang w:val="en-US"/>
              </w:rPr>
              <w:t>xmlns="http://www.w3.org/1999/xhtml"&gt;</w:t>
            </w:r>
            <w:r w:rsidR="003D6273">
              <w:fldChar w:fldCharType="end"/>
            </w:r>
          </w:p>
          <w:p w14:paraId="41E5AAE5" w14:textId="77777777" w:rsidR="0057303A" w:rsidRPr="0057303A" w:rsidRDefault="0057303A" w:rsidP="00E50F55">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22D9E40B" w14:textId="77777777" w:rsidR="0057303A" w:rsidRPr="0057303A" w:rsidRDefault="0057303A" w:rsidP="00E50F55">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&lt;meta http-equiv="Content-Type" content="text/html; charset=utf-8" /&gt;</w:t>
            </w:r>
          </w:p>
          <w:p w14:paraId="1C0E2D1A" w14:textId="77777777" w:rsidR="0057303A" w:rsidRPr="0057303A" w:rsidRDefault="0057303A" w:rsidP="00E50F55">
            <w:pPr>
              <w:ind w:left="246"/>
              <w:rPr>
                <w:rFonts w:ascii="Courier New" w:eastAsia="Courier New" w:hAnsi="Courier New" w:cs="Courier New"/>
                <w:sz w:val="15"/>
                <w:lang w:val="en-US"/>
              </w:rPr>
            </w:pPr>
            <w:r w:rsidRPr="0057303A">
              <w:rPr>
                <w:rFonts w:ascii="Courier New" w:eastAsia="Courier New" w:hAnsi="Courier New" w:cs="Courier New"/>
                <w:sz w:val="15"/>
                <w:lang w:val="en-US"/>
              </w:rPr>
              <w:t>&lt;title&gt;</w:t>
            </w:r>
            <w:r w:rsidRPr="0057303A">
              <w:rPr>
                <w:rFonts w:ascii="Courier New" w:eastAsia="Courier New" w:hAnsi="Courier New" w:cs="Courier New"/>
                <w:sz w:val="15"/>
              </w:rPr>
              <w:t>Контекстн</w:t>
            </w:r>
            <w:r w:rsidRPr="0057303A">
              <w:rPr>
                <w:rFonts w:ascii="Courier New" w:eastAsia="Courier New" w:hAnsi="Courier New" w:cs="Courier New"/>
                <w:sz w:val="15"/>
                <w:lang w:val="uk-UA"/>
              </w:rPr>
              <w:t>і</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селектор</w:t>
            </w:r>
            <w:r w:rsidRPr="0057303A">
              <w:rPr>
                <w:rFonts w:ascii="Courier New" w:eastAsia="Courier New" w:hAnsi="Courier New" w:cs="Courier New"/>
                <w:sz w:val="15"/>
                <w:lang w:val="uk-UA"/>
              </w:rPr>
              <w:t>и</w:t>
            </w:r>
            <w:r w:rsidRPr="0057303A">
              <w:rPr>
                <w:rFonts w:ascii="Courier New" w:eastAsia="Courier New" w:hAnsi="Courier New" w:cs="Courier New"/>
                <w:sz w:val="15"/>
                <w:lang w:val="en-US"/>
              </w:rPr>
              <w:t>&lt;/title&gt;</w:t>
            </w:r>
          </w:p>
          <w:p w14:paraId="66E4ED46" w14:textId="77777777" w:rsidR="0057303A" w:rsidRPr="0057303A" w:rsidRDefault="0057303A" w:rsidP="00E50F55">
            <w:pPr>
              <w:ind w:left="364" w:right="6849" w:hanging="110"/>
              <w:rPr>
                <w:rFonts w:ascii="Courier New" w:eastAsia="Courier New" w:hAnsi="Courier New" w:cs="Courier New"/>
                <w:sz w:val="15"/>
                <w:lang w:val="en-US"/>
              </w:rPr>
            </w:pPr>
            <w:r w:rsidRPr="0057303A">
              <w:rPr>
                <w:rFonts w:ascii="Courier New" w:eastAsia="Courier New" w:hAnsi="Courier New" w:cs="Courier New"/>
                <w:sz w:val="15"/>
                <w:lang w:val="en-US"/>
              </w:rPr>
              <w:t>&lt;style type="text/css"&gt; P B {</w:t>
            </w:r>
          </w:p>
          <w:p w14:paraId="776F846C" w14:textId="77777777" w:rsidR="00D97631" w:rsidRDefault="0057303A" w:rsidP="00E50F55">
            <w:pPr>
              <w:ind w:left="417" w:right="4372"/>
              <w:rPr>
                <w:rFonts w:ascii="Courier New" w:eastAsia="Courier New" w:hAnsi="Courier New" w:cs="Courier New"/>
                <w:sz w:val="15"/>
                <w:lang w:val="en-US"/>
              </w:rPr>
            </w:pPr>
            <w:r w:rsidRPr="0057303A">
              <w:rPr>
                <w:rFonts w:ascii="Courier New" w:eastAsia="Courier New" w:hAnsi="Courier New" w:cs="Courier New"/>
                <w:sz w:val="15"/>
                <w:lang w:val="en-US"/>
              </w:rPr>
              <w:t xml:space="preserve">font-family: Times, serif; /* </w:t>
            </w:r>
            <w:r w:rsidRPr="0057303A">
              <w:rPr>
                <w:rFonts w:ascii="Courier New" w:eastAsia="Courier New" w:hAnsi="Courier New" w:cs="Courier New"/>
                <w:sz w:val="15"/>
              </w:rPr>
              <w:t>С</w:t>
            </w:r>
            <w:r w:rsidRPr="0057303A">
              <w:rPr>
                <w:rFonts w:ascii="Courier New" w:eastAsia="Courier New" w:hAnsi="Courier New" w:cs="Courier New"/>
                <w:sz w:val="15"/>
                <w:lang w:val="uk-UA"/>
              </w:rPr>
              <w:t>і</w:t>
            </w:r>
            <w:r w:rsidRPr="0057303A">
              <w:rPr>
                <w:rFonts w:ascii="Courier New" w:eastAsia="Courier New" w:hAnsi="Courier New" w:cs="Courier New"/>
                <w:sz w:val="15"/>
              </w:rPr>
              <w:t>мейство</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шрифт</w:t>
            </w:r>
            <w:r w:rsidRPr="0057303A">
              <w:rPr>
                <w:rFonts w:ascii="Courier New" w:eastAsia="Courier New" w:hAnsi="Courier New" w:cs="Courier New"/>
                <w:sz w:val="15"/>
                <w:lang w:val="uk-UA"/>
              </w:rPr>
              <w:t>у</w:t>
            </w:r>
            <w:r w:rsidRPr="0057303A">
              <w:rPr>
                <w:rFonts w:ascii="Courier New" w:eastAsia="Courier New" w:hAnsi="Courier New" w:cs="Courier New"/>
                <w:sz w:val="15"/>
                <w:lang w:val="en-US"/>
              </w:rPr>
              <w:t xml:space="preserve"> */ font-weight: bold; /* </w:t>
            </w:r>
            <w:r w:rsidRPr="0057303A">
              <w:rPr>
                <w:rFonts w:ascii="Courier New" w:eastAsia="Courier New" w:hAnsi="Courier New" w:cs="Courier New"/>
                <w:sz w:val="15"/>
              </w:rPr>
              <w:t>Жирне</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на</w:t>
            </w:r>
            <w:r w:rsidRPr="0057303A">
              <w:rPr>
                <w:rFonts w:ascii="Courier New" w:eastAsia="Courier New" w:hAnsi="Courier New" w:cs="Courier New"/>
                <w:sz w:val="15"/>
                <w:lang w:val="uk-UA"/>
              </w:rPr>
              <w:t>креслення</w:t>
            </w:r>
            <w:r w:rsidRPr="0057303A">
              <w:rPr>
                <w:rFonts w:ascii="Courier New" w:eastAsia="Courier New" w:hAnsi="Courier New" w:cs="Courier New"/>
                <w:sz w:val="15"/>
                <w:lang w:val="en-US"/>
              </w:rPr>
              <w:t xml:space="preserve"> */ </w:t>
            </w:r>
          </w:p>
          <w:p w14:paraId="0C3815F4" w14:textId="77777777" w:rsidR="0057303A" w:rsidRPr="0057303A" w:rsidRDefault="0057303A" w:rsidP="00E50F55">
            <w:pPr>
              <w:ind w:left="417" w:right="4372"/>
              <w:rPr>
                <w:rFonts w:ascii="Courier New" w:eastAsia="Courier New" w:hAnsi="Courier New" w:cs="Courier New"/>
                <w:sz w:val="15"/>
                <w:lang w:val="en-US"/>
              </w:rPr>
            </w:pPr>
            <w:r w:rsidRPr="0057303A">
              <w:rPr>
                <w:rFonts w:ascii="Courier New" w:eastAsia="Courier New" w:hAnsi="Courier New" w:cs="Courier New"/>
                <w:sz w:val="15"/>
                <w:lang w:val="en-US"/>
              </w:rPr>
              <w:t xml:space="preserve">color: navy; /* </w:t>
            </w:r>
            <w:r w:rsidRPr="0057303A">
              <w:rPr>
                <w:rFonts w:ascii="Courier New" w:eastAsia="Courier New" w:hAnsi="Courier New" w:cs="Courier New"/>
                <w:sz w:val="15"/>
              </w:rPr>
              <w:t>Син</w:t>
            </w:r>
            <w:r w:rsidRPr="0057303A">
              <w:rPr>
                <w:rFonts w:ascii="Courier New" w:eastAsia="Courier New" w:hAnsi="Courier New" w:cs="Courier New"/>
                <w:sz w:val="15"/>
                <w:lang w:val="uk-UA"/>
              </w:rPr>
              <w:t>ій</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lang w:val="uk-UA"/>
              </w:rPr>
              <w:t>колір</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текст</w:t>
            </w:r>
            <w:r w:rsidRPr="0057303A">
              <w:rPr>
                <w:rFonts w:ascii="Courier New" w:eastAsia="Courier New" w:hAnsi="Courier New" w:cs="Courier New"/>
                <w:sz w:val="15"/>
                <w:lang w:val="uk-UA"/>
              </w:rPr>
              <w:t>у</w:t>
            </w:r>
            <w:r w:rsidRPr="0057303A">
              <w:rPr>
                <w:rFonts w:ascii="Courier New" w:eastAsia="Courier New" w:hAnsi="Courier New" w:cs="Courier New"/>
                <w:spacing w:val="4"/>
                <w:sz w:val="15"/>
                <w:lang w:val="en-US"/>
              </w:rPr>
              <w:t xml:space="preserve"> </w:t>
            </w:r>
            <w:r w:rsidRPr="0057303A">
              <w:rPr>
                <w:rFonts w:ascii="Courier New" w:eastAsia="Courier New" w:hAnsi="Courier New" w:cs="Courier New"/>
                <w:sz w:val="15"/>
                <w:lang w:val="en-US"/>
              </w:rPr>
              <w:t>*/</w:t>
            </w:r>
          </w:p>
          <w:p w14:paraId="5EAEE8B6" w14:textId="77777777" w:rsidR="0057303A" w:rsidRPr="0057303A" w:rsidRDefault="0057303A" w:rsidP="00E50F55">
            <w:pPr>
              <w:ind w:left="344"/>
              <w:rPr>
                <w:rFonts w:ascii="Courier New" w:eastAsia="Courier New" w:hAnsi="Courier New" w:cs="Courier New"/>
                <w:sz w:val="15"/>
                <w:lang w:val="en-US"/>
              </w:rPr>
            </w:pPr>
            <w:r w:rsidRPr="0057303A">
              <w:rPr>
                <w:rFonts w:ascii="Courier New" w:eastAsia="Courier New" w:hAnsi="Courier New" w:cs="Courier New"/>
                <w:sz w:val="15"/>
                <w:lang w:val="en-US"/>
              </w:rPr>
              <w:t>}</w:t>
            </w:r>
          </w:p>
          <w:p w14:paraId="77227B5C" w14:textId="77777777" w:rsidR="0057303A" w:rsidRPr="0057303A" w:rsidRDefault="0057303A" w:rsidP="00E50F55">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&lt;/style&gt;</w:t>
            </w:r>
          </w:p>
          <w:p w14:paraId="00E3722F" w14:textId="77777777" w:rsidR="0057303A" w:rsidRPr="0057303A" w:rsidRDefault="0057303A" w:rsidP="00E50F55">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30A02EFF" w14:textId="77777777" w:rsidR="0057303A" w:rsidRPr="0057303A" w:rsidRDefault="0057303A" w:rsidP="00E50F55">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&lt;body&gt;</w:t>
            </w:r>
          </w:p>
          <w:p w14:paraId="0C37AFC7" w14:textId="77777777" w:rsidR="0057303A" w:rsidRPr="0057303A" w:rsidRDefault="0057303A" w:rsidP="00E50F55">
            <w:pPr>
              <w:ind w:left="246"/>
              <w:rPr>
                <w:rFonts w:ascii="Courier New" w:eastAsia="Courier New" w:hAnsi="Courier New" w:cs="Courier New"/>
                <w:sz w:val="15"/>
                <w:lang w:val="en-US"/>
              </w:rPr>
            </w:pPr>
            <w:r w:rsidRPr="0057303A">
              <w:rPr>
                <w:rFonts w:ascii="Courier New" w:eastAsia="Courier New" w:hAnsi="Courier New" w:cs="Courier New"/>
                <w:sz w:val="15"/>
                <w:lang w:val="en-US"/>
              </w:rPr>
              <w:t>&lt;div&gt;&lt;b&gt;</w:t>
            </w:r>
            <w:r w:rsidRPr="0057303A">
              <w:rPr>
                <w:rFonts w:ascii="Courier New" w:eastAsia="Courier New" w:hAnsi="Courier New" w:cs="Courier New"/>
                <w:sz w:val="15"/>
              </w:rPr>
              <w:t>Жирн</w:t>
            </w:r>
            <w:r w:rsidRPr="0057303A">
              <w:rPr>
                <w:rFonts w:ascii="Courier New" w:eastAsia="Courier New" w:hAnsi="Courier New" w:cs="Courier New"/>
                <w:sz w:val="15"/>
                <w:lang w:val="uk-UA"/>
              </w:rPr>
              <w:t>е</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на</w:t>
            </w:r>
            <w:r w:rsidRPr="0057303A">
              <w:rPr>
                <w:rFonts w:ascii="Courier New" w:eastAsia="Courier New" w:hAnsi="Courier New" w:cs="Courier New"/>
                <w:sz w:val="15"/>
                <w:lang w:val="uk-UA"/>
              </w:rPr>
              <w:t>креслення</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текст</w:t>
            </w:r>
            <w:r w:rsidRPr="0057303A">
              <w:rPr>
                <w:rFonts w:ascii="Courier New" w:eastAsia="Courier New" w:hAnsi="Courier New" w:cs="Courier New"/>
                <w:sz w:val="15"/>
                <w:lang w:val="uk-UA"/>
              </w:rPr>
              <w:t>у</w:t>
            </w:r>
            <w:r w:rsidRPr="0057303A">
              <w:rPr>
                <w:rFonts w:ascii="Courier New" w:eastAsia="Courier New" w:hAnsi="Courier New" w:cs="Courier New"/>
                <w:sz w:val="15"/>
                <w:lang w:val="en-US"/>
              </w:rPr>
              <w:t>&lt;/b&gt;&lt;/div&gt;</w:t>
            </w:r>
          </w:p>
          <w:p w14:paraId="4F5F1AAE" w14:textId="77777777" w:rsidR="0057303A" w:rsidRPr="0057303A" w:rsidRDefault="0057303A" w:rsidP="00E50F55">
            <w:pPr>
              <w:ind w:left="246" w:right="5074"/>
              <w:rPr>
                <w:rFonts w:ascii="Courier New" w:eastAsia="Courier New" w:hAnsi="Courier New" w:cs="Courier New"/>
                <w:sz w:val="15"/>
              </w:rPr>
            </w:pPr>
            <w:r w:rsidRPr="0057303A">
              <w:rPr>
                <w:rFonts w:ascii="Courier New" w:eastAsia="Courier New" w:hAnsi="Courier New" w:cs="Courier New"/>
                <w:sz w:val="15"/>
              </w:rPr>
              <w:t>&lt;p&gt;&lt;b&gt;Одно</w:t>
            </w:r>
            <w:r w:rsidRPr="0057303A">
              <w:rPr>
                <w:rFonts w:ascii="Courier New" w:eastAsia="Courier New" w:hAnsi="Courier New" w:cs="Courier New"/>
                <w:sz w:val="15"/>
                <w:lang w:val="uk-UA"/>
              </w:rPr>
              <w:t>часне</w:t>
            </w:r>
            <w:r w:rsidRPr="0057303A">
              <w:rPr>
                <w:rFonts w:ascii="Courier New" w:eastAsia="Courier New" w:hAnsi="Courier New" w:cs="Courier New"/>
                <w:sz w:val="15"/>
              </w:rPr>
              <w:t xml:space="preserve"> жирн</w:t>
            </w:r>
            <w:r w:rsidRPr="0057303A">
              <w:rPr>
                <w:rFonts w:ascii="Courier New" w:eastAsia="Courier New" w:hAnsi="Courier New" w:cs="Courier New"/>
                <w:sz w:val="15"/>
                <w:lang w:val="uk-UA"/>
              </w:rPr>
              <w:t>е</w:t>
            </w:r>
            <w:r w:rsidRPr="0057303A">
              <w:rPr>
                <w:rFonts w:ascii="Courier New" w:eastAsia="Courier New" w:hAnsi="Courier New" w:cs="Courier New"/>
                <w:sz w:val="15"/>
              </w:rPr>
              <w:t xml:space="preserve"> на</w:t>
            </w:r>
            <w:r w:rsidRPr="0057303A">
              <w:rPr>
                <w:rFonts w:ascii="Courier New" w:eastAsia="Courier New" w:hAnsi="Courier New" w:cs="Courier New"/>
                <w:sz w:val="15"/>
                <w:lang w:val="uk-UA"/>
              </w:rPr>
              <w:t>креслення</w:t>
            </w:r>
            <w:r w:rsidRPr="0057303A">
              <w:rPr>
                <w:rFonts w:ascii="Courier New" w:eastAsia="Courier New" w:hAnsi="Courier New" w:cs="Courier New"/>
                <w:sz w:val="15"/>
              </w:rPr>
              <w:t xml:space="preserve"> текст</w:t>
            </w:r>
            <w:r w:rsidRPr="0057303A">
              <w:rPr>
                <w:rFonts w:ascii="Courier New" w:eastAsia="Courier New" w:hAnsi="Courier New" w:cs="Courier New"/>
                <w:sz w:val="15"/>
                <w:lang w:val="uk-UA"/>
              </w:rPr>
              <w:t>у і</w:t>
            </w:r>
            <w:r w:rsidRPr="0057303A">
              <w:rPr>
                <w:rFonts w:ascii="Courier New" w:eastAsia="Courier New" w:hAnsi="Courier New" w:cs="Courier New"/>
                <w:sz w:val="15"/>
              </w:rPr>
              <w:t xml:space="preserve"> в</w:t>
            </w:r>
            <w:r w:rsidRPr="0057303A">
              <w:rPr>
                <w:rFonts w:ascii="Courier New" w:eastAsia="Courier New" w:hAnsi="Courier New" w:cs="Courier New"/>
                <w:sz w:val="15"/>
                <w:lang w:val="uk-UA"/>
              </w:rPr>
              <w:t>иділення</w:t>
            </w:r>
            <w:r w:rsidRPr="0057303A">
              <w:rPr>
                <w:rFonts w:ascii="Courier New" w:eastAsia="Courier New" w:hAnsi="Courier New" w:cs="Courier New"/>
                <w:sz w:val="15"/>
              </w:rPr>
              <w:t xml:space="preserve"> </w:t>
            </w:r>
            <w:r w:rsidRPr="0057303A">
              <w:rPr>
                <w:rFonts w:ascii="Courier New" w:eastAsia="Courier New" w:hAnsi="Courier New" w:cs="Courier New"/>
                <w:sz w:val="15"/>
                <w:lang w:val="uk-UA"/>
              </w:rPr>
              <w:t>кольором</w:t>
            </w:r>
            <w:r w:rsidRPr="0057303A">
              <w:rPr>
                <w:rFonts w:ascii="Courier New" w:eastAsia="Courier New" w:hAnsi="Courier New" w:cs="Courier New"/>
                <w:sz w:val="15"/>
              </w:rPr>
              <w:t>&lt;/b&gt;&lt;/p&gt;</w:t>
            </w:r>
          </w:p>
          <w:p w14:paraId="0E8F5BF2" w14:textId="77777777" w:rsidR="0057303A" w:rsidRPr="0057303A" w:rsidRDefault="0057303A" w:rsidP="00E50F55">
            <w:pPr>
              <w:ind w:left="164"/>
              <w:rPr>
                <w:rFonts w:ascii="Courier New" w:eastAsia="Courier New" w:hAnsi="Courier New" w:cs="Courier New"/>
                <w:sz w:val="15"/>
              </w:rPr>
            </w:pPr>
            <w:r w:rsidRPr="0057303A">
              <w:rPr>
                <w:rFonts w:ascii="Courier New" w:eastAsia="Courier New" w:hAnsi="Courier New" w:cs="Courier New"/>
                <w:sz w:val="15"/>
              </w:rPr>
              <w:t>&lt;/body&gt;</w:t>
            </w:r>
          </w:p>
          <w:p w14:paraId="2CC6FCBA" w14:textId="77777777" w:rsidR="0057303A" w:rsidRPr="0057303A" w:rsidRDefault="0057303A" w:rsidP="00E50F55">
            <w:pPr>
              <w:ind w:left="74"/>
              <w:rPr>
                <w:rFonts w:ascii="Courier New" w:eastAsia="Courier New" w:hAnsi="Courier New" w:cs="Courier New"/>
                <w:sz w:val="15"/>
              </w:rPr>
            </w:pPr>
            <w:r w:rsidRPr="0057303A">
              <w:rPr>
                <w:rFonts w:ascii="Courier New" w:eastAsia="Courier New" w:hAnsi="Courier New" w:cs="Courier New"/>
                <w:sz w:val="15"/>
              </w:rPr>
              <w:t>&lt;/html&gt;</w:t>
            </w:r>
          </w:p>
        </w:tc>
      </w:tr>
    </w:tbl>
    <w:p w14:paraId="14F1097F" w14:textId="77777777" w:rsidR="0057303A" w:rsidRPr="0057303A" w:rsidRDefault="0057303A" w:rsidP="00253FB5">
      <w:pPr>
        <w:spacing w:line="360" w:lineRule="auto"/>
        <w:rPr>
          <w:sz w:val="15"/>
          <w:szCs w:val="17"/>
        </w:rPr>
      </w:pPr>
    </w:p>
    <w:p w14:paraId="7E061165" w14:textId="6472C2E2" w:rsidR="0057303A" w:rsidDel="006613B1" w:rsidRDefault="0057303A" w:rsidP="00125F07">
      <w:pPr>
        <w:spacing w:line="360" w:lineRule="auto"/>
        <w:rPr>
          <w:del w:id="862" w:author="МАРІЯ БРЕНЬ" w:date="2019-12-19T02:26:00Z"/>
          <w:rFonts w:ascii="Times New Roman" w:eastAsia="Times New Roman" w:hAnsi="Times New Roman" w:cs="Times New Roman"/>
          <w:snapToGrid w:val="0"/>
          <w:color w:val="000000"/>
          <w:w w:val="0"/>
          <w:sz w:val="0"/>
          <w:szCs w:val="0"/>
          <w:u w:color="000000"/>
          <w:bdr w:val="none" w:sz="0" w:space="0" w:color="000000"/>
          <w:shd w:val="clear" w:color="000000" w:fill="000000"/>
        </w:rPr>
      </w:pPr>
      <w:r w:rsidRPr="0057303A">
        <w:rPr>
          <w:sz w:val="17"/>
          <w:szCs w:val="17"/>
          <w:lang w:val="uk-UA"/>
        </w:rPr>
        <w:t xml:space="preserve">В даному прикладі показано звичайне застосування тега </w:t>
      </w:r>
      <w:r w:rsidRPr="0057303A">
        <w:rPr>
          <w:color w:val="1F497D" w:themeColor="text2"/>
          <w:sz w:val="17"/>
          <w:szCs w:val="17"/>
          <w:lang w:val="uk-UA"/>
        </w:rPr>
        <w:t>&lt;b&gt;</w:t>
      </w:r>
      <w:r w:rsidRPr="0057303A">
        <w:rPr>
          <w:sz w:val="17"/>
          <w:szCs w:val="17"/>
          <w:lang w:val="uk-UA"/>
        </w:rPr>
        <w:t xml:space="preserve"> і цього ж тега, коли він вкладений всередину абзацу </w:t>
      </w:r>
      <w:r w:rsidRPr="0057303A">
        <w:rPr>
          <w:color w:val="1F497D" w:themeColor="text2"/>
          <w:sz w:val="17"/>
          <w:szCs w:val="17"/>
          <w:lang w:val="uk-UA"/>
        </w:rPr>
        <w:t>&lt;p&gt;.</w:t>
      </w:r>
      <w:r w:rsidRPr="0057303A">
        <w:rPr>
          <w:sz w:val="17"/>
          <w:szCs w:val="17"/>
          <w:lang w:val="uk-UA"/>
        </w:rPr>
        <w:t xml:space="preserve"> При цьому змінюється колір і шрифт тексту, як показано на рис. 1.19.</w:t>
      </w:r>
      <w:r w:rsidRPr="0057303A">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14:paraId="21AB3D7B" w14:textId="77777777" w:rsidR="006613B1" w:rsidRPr="0057303A" w:rsidRDefault="006613B1" w:rsidP="00253FB5">
      <w:pPr>
        <w:spacing w:line="360" w:lineRule="auto"/>
        <w:rPr>
          <w:ins w:id="863" w:author="МАРІЯ БРЕНЬ" w:date="2019-12-19T09:38:00Z"/>
          <w:sz w:val="11"/>
          <w:szCs w:val="17"/>
        </w:rPr>
      </w:pPr>
    </w:p>
    <w:p w14:paraId="49D63BBD" w14:textId="77777777" w:rsidR="00125F07" w:rsidRDefault="00125F07" w:rsidP="00125F07">
      <w:pPr>
        <w:spacing w:line="360" w:lineRule="auto"/>
        <w:rPr>
          <w:ins w:id="864" w:author="МАРІЯ БРЕНЬ" w:date="2019-12-19T02:26:00Z"/>
          <w:sz w:val="11"/>
          <w:szCs w:val="17"/>
        </w:rPr>
      </w:pPr>
    </w:p>
    <w:p w14:paraId="3ABE98CD" w14:textId="77777777" w:rsidR="00125F07" w:rsidRDefault="0057303A" w:rsidP="00125F07">
      <w:pPr>
        <w:spacing w:line="360" w:lineRule="auto"/>
        <w:jc w:val="center"/>
        <w:rPr>
          <w:ins w:id="865" w:author="МАРІЯ БРЕНЬ" w:date="2019-12-19T02:26:00Z"/>
          <w:rFonts w:ascii="Georgia" w:hAnsi="Georgia"/>
          <w:i/>
          <w:color w:val="666666"/>
          <w:sz w:val="17"/>
        </w:rPr>
      </w:pPr>
      <w:r w:rsidRPr="0057303A">
        <w:rPr>
          <w:noProof/>
          <w:lang w:val="en-US" w:eastAsia="en-US" w:bidi="ar-SA"/>
        </w:rPr>
        <w:drawing>
          <wp:inline distT="0" distB="0" distL="0" distR="0" wp14:anchorId="34B70AB2" wp14:editId="6D221F22">
            <wp:extent cx="4476750" cy="1236133"/>
            <wp:effectExtent l="19050" t="19050" r="19050" b="21590"/>
            <wp:docPr id="12" name="Рисунок 19" descr="C:\Users\aser\OneDrive\Зображення\Знімки екрана\2019-1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er\OneDrive\Зображення\Знімки екрана\2019-11-21.png"/>
                    <pic:cNvPicPr>
                      <a:picLocks noChangeAspect="1" noChangeArrowheads="1"/>
                    </pic:cNvPicPr>
                  </pic:nvPicPr>
                  <pic:blipFill rotWithShape="1">
                    <a:blip r:embed="rId48" cstate="print"/>
                    <a:srcRect l="9463" t="12438" r="55010" b="70058"/>
                    <a:stretch/>
                  </pic:blipFill>
                  <pic:spPr bwMode="auto">
                    <a:xfrm>
                      <a:off x="0" y="0"/>
                      <a:ext cx="4476750" cy="1236133"/>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3CF8D3D4" w14:textId="77777777" w:rsidR="00EA4222" w:rsidRDefault="0057303A" w:rsidP="00EA4222">
      <w:pPr>
        <w:spacing w:line="360" w:lineRule="auto"/>
        <w:jc w:val="center"/>
        <w:rPr>
          <w:rFonts w:ascii="Georgia" w:hAnsi="Georgia"/>
          <w:i/>
          <w:sz w:val="17"/>
        </w:rPr>
        <w:pPrChange w:id="866" w:author="МАРІЯ БРЕНЬ" w:date="2019-12-19T02:26:00Z">
          <w:pPr>
            <w:spacing w:line="360" w:lineRule="auto"/>
            <w:ind w:left="1715" w:right="1735"/>
            <w:jc w:val="center"/>
          </w:pPr>
        </w:pPrChange>
      </w:pPr>
      <w:r w:rsidRPr="0057303A">
        <w:rPr>
          <w:rFonts w:ascii="Georgia" w:hAnsi="Georgia"/>
          <w:i/>
          <w:color w:val="666666"/>
          <w:sz w:val="17"/>
        </w:rPr>
        <w:t>Рис. 1.19. Оформл</w:t>
      </w:r>
      <w:r w:rsidRPr="0057303A">
        <w:rPr>
          <w:rFonts w:ascii="Georgia" w:hAnsi="Georgia"/>
          <w:i/>
          <w:color w:val="666666"/>
          <w:sz w:val="17"/>
          <w:lang w:val="uk-UA"/>
        </w:rPr>
        <w:t xml:space="preserve">ення </w:t>
      </w:r>
      <w:r w:rsidRPr="0057303A">
        <w:rPr>
          <w:rFonts w:ascii="Georgia" w:hAnsi="Georgia"/>
          <w:i/>
          <w:color w:val="666666"/>
          <w:sz w:val="17"/>
        </w:rPr>
        <w:t>текст</w:t>
      </w:r>
      <w:r w:rsidRPr="0057303A">
        <w:rPr>
          <w:rFonts w:ascii="Georgia" w:hAnsi="Georgia"/>
          <w:i/>
          <w:color w:val="666666"/>
          <w:sz w:val="17"/>
          <w:lang w:val="uk-UA"/>
        </w:rPr>
        <w:t>у</w:t>
      </w:r>
      <w:r w:rsidRPr="0057303A">
        <w:rPr>
          <w:rFonts w:ascii="Georgia" w:hAnsi="Georgia"/>
          <w:i/>
          <w:color w:val="666666"/>
          <w:sz w:val="17"/>
        </w:rPr>
        <w:t xml:space="preserve"> в за</w:t>
      </w:r>
      <w:r w:rsidRPr="0057303A">
        <w:rPr>
          <w:rFonts w:ascii="Georgia" w:hAnsi="Georgia"/>
          <w:i/>
          <w:color w:val="666666"/>
          <w:sz w:val="17"/>
          <w:lang w:val="uk-UA"/>
        </w:rPr>
        <w:t xml:space="preserve">лежності від </w:t>
      </w:r>
      <w:r w:rsidRPr="0057303A">
        <w:rPr>
          <w:rFonts w:ascii="Georgia" w:hAnsi="Georgia"/>
          <w:i/>
          <w:color w:val="666666"/>
          <w:sz w:val="17"/>
        </w:rPr>
        <w:t>в</w:t>
      </w:r>
      <w:r w:rsidRPr="0057303A">
        <w:rPr>
          <w:rFonts w:ascii="Georgia" w:hAnsi="Georgia"/>
          <w:i/>
          <w:color w:val="666666"/>
          <w:sz w:val="17"/>
          <w:lang w:val="uk-UA"/>
        </w:rPr>
        <w:t>кладеності тегів</w:t>
      </w:r>
    </w:p>
    <w:p w14:paraId="30E34050" w14:textId="77777777" w:rsidR="0057303A" w:rsidRPr="0057303A" w:rsidRDefault="0057303A" w:rsidP="00253FB5">
      <w:pPr>
        <w:spacing w:line="360" w:lineRule="auto"/>
        <w:rPr>
          <w:rFonts w:ascii="Georgia"/>
          <w:i/>
          <w:sz w:val="18"/>
          <w:szCs w:val="17"/>
        </w:rPr>
      </w:pPr>
    </w:p>
    <w:p w14:paraId="1926FDCE" w14:textId="77777777" w:rsidR="0057303A" w:rsidRPr="0057303A" w:rsidRDefault="0057303A" w:rsidP="00253FB5">
      <w:pPr>
        <w:spacing w:line="360" w:lineRule="auto"/>
        <w:ind w:left="641" w:right="183" w:hanging="536"/>
        <w:rPr>
          <w:sz w:val="17"/>
          <w:szCs w:val="17"/>
        </w:rPr>
      </w:pPr>
      <w:r w:rsidRPr="0057303A">
        <w:rPr>
          <w:noProof/>
          <w:position w:val="-13"/>
          <w:sz w:val="17"/>
          <w:szCs w:val="17"/>
          <w:lang w:val="en-US" w:eastAsia="en-US" w:bidi="ar-SA"/>
        </w:rPr>
        <w:drawing>
          <wp:inline distT="0" distB="0" distL="0" distR="0" wp14:anchorId="51115EB3" wp14:editId="226AE2E7">
            <wp:extent cx="217568" cy="217568"/>
            <wp:effectExtent l="0" t="0" r="0" b="0"/>
            <wp:docPr id="2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2.png"/>
                    <pic:cNvPicPr/>
                  </pic:nvPicPr>
                  <pic:blipFill>
                    <a:blip r:embed="rId14" cstate="print"/>
                    <a:stretch>
                      <a:fillRect/>
                    </a:stretch>
                  </pic:blipFill>
                  <pic:spPr>
                    <a:xfrm>
                      <a:off x="0" y="0"/>
                      <a:ext cx="217568" cy="217568"/>
                    </a:xfrm>
                    <a:prstGeom prst="rect">
                      <a:avLst/>
                    </a:prstGeom>
                  </pic:spPr>
                </pic:pic>
              </a:graphicData>
            </a:graphic>
          </wp:inline>
        </w:drawing>
      </w:r>
      <w:r w:rsidRPr="0057303A">
        <w:rPr>
          <w:rFonts w:ascii="Times New Roman" w:hAnsi="Times New Roman"/>
          <w:sz w:val="20"/>
          <w:szCs w:val="17"/>
        </w:rPr>
        <w:t xml:space="preserve">   </w:t>
      </w:r>
      <w:r w:rsidRPr="0057303A">
        <w:rPr>
          <w:rFonts w:ascii="Times New Roman" w:hAnsi="Times New Roman"/>
          <w:spacing w:val="-8"/>
          <w:sz w:val="20"/>
          <w:szCs w:val="17"/>
        </w:rPr>
        <w:t xml:space="preserve"> </w:t>
      </w:r>
      <w:r w:rsidRPr="0057303A">
        <w:rPr>
          <w:sz w:val="17"/>
          <w:szCs w:val="17"/>
          <w:lang w:val="uk-UA"/>
        </w:rPr>
        <w:t>Не обов'язково контекстні селектори містять тільки один вкладений тег. Залежно від ситуації допустимо застосовувати два і більш послідовно вкладених один в одного тегів</w:t>
      </w:r>
      <w:r w:rsidRPr="0057303A">
        <w:rPr>
          <w:sz w:val="17"/>
          <w:szCs w:val="17"/>
        </w:rPr>
        <w:t>.</w:t>
      </w:r>
    </w:p>
    <w:p w14:paraId="07E378EB" w14:textId="77777777" w:rsidR="0057303A" w:rsidRPr="0057303A" w:rsidRDefault="0057303A" w:rsidP="00253FB5">
      <w:pPr>
        <w:spacing w:line="360" w:lineRule="auto"/>
        <w:rPr>
          <w:sz w:val="18"/>
          <w:szCs w:val="17"/>
        </w:rPr>
      </w:pPr>
    </w:p>
    <w:p w14:paraId="3CA281E0" w14:textId="77777777" w:rsidR="00C6497B" w:rsidRDefault="0057303A" w:rsidP="00253FB5">
      <w:pPr>
        <w:spacing w:line="360" w:lineRule="auto"/>
        <w:ind w:left="105" w:right="183"/>
        <w:rPr>
          <w:sz w:val="17"/>
          <w:szCs w:val="17"/>
        </w:rPr>
      </w:pPr>
      <w:r w:rsidRPr="0057303A">
        <w:rPr>
          <w:sz w:val="17"/>
          <w:szCs w:val="17"/>
        </w:rPr>
        <w:t>Б</w:t>
      </w:r>
      <w:r w:rsidRPr="0057303A">
        <w:rPr>
          <w:sz w:val="17"/>
          <w:szCs w:val="17"/>
          <w:lang w:val="uk-UA"/>
        </w:rPr>
        <w:t xml:space="preserve">ільш ширші можливості контекстні селектори дають при використанні ідентифікаторів і класів. Це дозволяє </w:t>
      </w:r>
      <w:r w:rsidRPr="0057303A">
        <w:rPr>
          <w:sz w:val="17"/>
          <w:szCs w:val="17"/>
          <w:lang w:val="uk-UA"/>
        </w:rPr>
        <w:lastRenderedPageBreak/>
        <w:t>встановлювати стиль тільки для того елемента, який розташовується усередині певного класу, як показано в прикладі 10.2</w:t>
      </w:r>
      <w:r w:rsidRPr="0057303A">
        <w:rPr>
          <w:sz w:val="17"/>
          <w:szCs w:val="17"/>
        </w:rPr>
        <w:t>.</w:t>
      </w:r>
    </w:p>
    <w:tbl>
      <w:tblPr>
        <w:tblStyle w:val="TableNormal"/>
        <w:tblW w:w="9211" w:type="dxa"/>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57303A" w:rsidRPr="0057303A" w14:paraId="6421E696" w14:textId="77777777" w:rsidTr="00E50F55">
        <w:trPr>
          <w:trHeight w:val="235"/>
        </w:trPr>
        <w:tc>
          <w:tcPr>
            <w:tcW w:w="5177" w:type="dxa"/>
            <w:tcBorders>
              <w:right w:val="single" w:sz="6" w:space="0" w:color="666666"/>
            </w:tcBorders>
          </w:tcPr>
          <w:p w14:paraId="415D322F" w14:textId="77777777" w:rsidR="0057303A" w:rsidRPr="0057303A" w:rsidRDefault="0057303A" w:rsidP="00253FB5">
            <w:pPr>
              <w:spacing w:line="360" w:lineRule="auto"/>
              <w:rPr>
                <w:rFonts w:ascii="Arial Black" w:eastAsia="Courier New" w:hAnsi="Arial Black" w:cs="Courier New"/>
                <w:sz w:val="15"/>
                <w:lang w:val="uk-UA"/>
              </w:rPr>
            </w:pPr>
            <w:r w:rsidRPr="0057303A">
              <w:rPr>
                <w:rFonts w:ascii="Arial Black" w:eastAsia="Courier New" w:hAnsi="Arial Black" w:cs="Courier New"/>
                <w:color w:val="685C53"/>
                <w:sz w:val="15"/>
              </w:rPr>
              <w:t>Пр</w:t>
            </w:r>
            <w:r w:rsidRPr="0057303A">
              <w:rPr>
                <w:rFonts w:ascii="Arial Black" w:eastAsia="Courier New" w:hAnsi="Arial Black" w:cs="Courier New"/>
                <w:color w:val="685C53"/>
                <w:sz w:val="15"/>
                <w:lang w:val="uk-UA"/>
              </w:rPr>
              <w:t>иклад</w:t>
            </w:r>
            <w:r w:rsidRPr="0057303A">
              <w:rPr>
                <w:rFonts w:ascii="Arial Black" w:eastAsia="Courier New" w:hAnsi="Arial Black" w:cs="Courier New"/>
                <w:color w:val="685C53"/>
                <w:sz w:val="15"/>
              </w:rPr>
              <w:t xml:space="preserve"> 1.36. </w:t>
            </w:r>
            <w:r w:rsidRPr="0057303A">
              <w:rPr>
                <w:rFonts w:ascii="Arial Black" w:eastAsia="Courier New" w:hAnsi="Arial Black" w:cs="Courier New"/>
                <w:color w:val="685C53"/>
                <w:sz w:val="15"/>
                <w:lang w:val="uk-UA"/>
              </w:rPr>
              <w:t>Використання</w:t>
            </w:r>
            <w:r w:rsidRPr="0057303A">
              <w:rPr>
                <w:rFonts w:ascii="Arial Black" w:eastAsia="Courier New" w:hAnsi="Arial Black" w:cs="Courier New"/>
                <w:color w:val="685C53"/>
                <w:sz w:val="15"/>
              </w:rPr>
              <w:t xml:space="preserve"> клас</w:t>
            </w:r>
            <w:r w:rsidRPr="0057303A">
              <w:rPr>
                <w:rFonts w:ascii="Arial Black" w:eastAsia="Courier New" w:hAnsi="Arial Black" w:cs="Courier New"/>
                <w:color w:val="685C53"/>
                <w:sz w:val="15"/>
                <w:lang w:val="uk-UA"/>
              </w:rPr>
              <w:t>ів</w:t>
            </w:r>
          </w:p>
        </w:tc>
        <w:tc>
          <w:tcPr>
            <w:tcW w:w="771" w:type="dxa"/>
            <w:tcBorders>
              <w:left w:val="single" w:sz="6" w:space="0" w:color="666666"/>
              <w:right w:val="double" w:sz="2" w:space="0" w:color="666666"/>
            </w:tcBorders>
            <w:shd w:val="clear" w:color="auto" w:fill="CEE2D3"/>
          </w:tcPr>
          <w:p w14:paraId="2F5B1DAD"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XHTML 1.0</w:t>
            </w:r>
          </w:p>
        </w:tc>
        <w:tc>
          <w:tcPr>
            <w:tcW w:w="621" w:type="dxa"/>
            <w:tcBorders>
              <w:left w:val="double" w:sz="2" w:space="0" w:color="666666"/>
              <w:right w:val="double" w:sz="2" w:space="0" w:color="666666"/>
            </w:tcBorders>
            <w:shd w:val="clear" w:color="auto" w:fill="CEE2D3"/>
          </w:tcPr>
          <w:p w14:paraId="558E3F34"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3" w:type="dxa"/>
            <w:tcBorders>
              <w:left w:val="double" w:sz="2" w:space="0" w:color="666666"/>
              <w:right w:val="single" w:sz="6" w:space="0" w:color="666666"/>
            </w:tcBorders>
            <w:shd w:val="clear" w:color="auto" w:fill="CEE2D3"/>
          </w:tcPr>
          <w:p w14:paraId="4D1B8110"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IE 7</w:t>
            </w:r>
          </w:p>
        </w:tc>
        <w:tc>
          <w:tcPr>
            <w:tcW w:w="332" w:type="dxa"/>
            <w:tcBorders>
              <w:left w:val="single" w:sz="6" w:space="0" w:color="666666"/>
              <w:right w:val="single" w:sz="6" w:space="0" w:color="666666"/>
            </w:tcBorders>
            <w:shd w:val="clear" w:color="auto" w:fill="CEE2D3"/>
          </w:tcPr>
          <w:p w14:paraId="33330E1E"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2" w:type="dxa"/>
            <w:tcBorders>
              <w:left w:val="single" w:sz="6" w:space="0" w:color="666666"/>
              <w:right w:val="single" w:sz="6" w:space="0" w:color="666666"/>
            </w:tcBorders>
            <w:shd w:val="clear" w:color="auto" w:fill="CEE2D3"/>
          </w:tcPr>
          <w:p w14:paraId="48B15D6E"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3" w:type="dxa"/>
            <w:tcBorders>
              <w:left w:val="single" w:sz="6" w:space="0" w:color="666666"/>
              <w:right w:val="single" w:sz="6" w:space="0" w:color="666666"/>
            </w:tcBorders>
            <w:shd w:val="clear" w:color="auto" w:fill="CEE2D3"/>
          </w:tcPr>
          <w:p w14:paraId="575A1835"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1" w:type="dxa"/>
            <w:tcBorders>
              <w:left w:val="single" w:sz="6" w:space="0" w:color="666666"/>
              <w:right w:val="single" w:sz="6" w:space="0" w:color="666666"/>
            </w:tcBorders>
            <w:shd w:val="clear" w:color="auto" w:fill="CEE2D3"/>
          </w:tcPr>
          <w:p w14:paraId="365F7B87"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5" w:type="dxa"/>
            <w:tcBorders>
              <w:left w:val="single" w:sz="6" w:space="0" w:color="666666"/>
              <w:right w:val="single" w:sz="6" w:space="0" w:color="666666"/>
            </w:tcBorders>
            <w:shd w:val="clear" w:color="auto" w:fill="CEE2D3"/>
          </w:tcPr>
          <w:p w14:paraId="0812AE75" w14:textId="77777777" w:rsidR="0057303A" w:rsidRPr="0057303A" w:rsidRDefault="0057303A" w:rsidP="00253FB5">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6" w:type="dxa"/>
            <w:tcBorders>
              <w:left w:val="single" w:sz="6" w:space="0" w:color="666666"/>
            </w:tcBorders>
            <w:shd w:val="clear" w:color="auto" w:fill="CEE2D3"/>
          </w:tcPr>
          <w:p w14:paraId="4FBB6BC3" w14:textId="77777777" w:rsidR="0057303A" w:rsidRPr="0057303A" w:rsidRDefault="0057303A" w:rsidP="00253FB5">
            <w:pPr>
              <w:spacing w:line="360" w:lineRule="auto"/>
              <w:ind w:left="38"/>
              <w:rPr>
                <w:rFonts w:eastAsia="Courier New" w:hAnsi="Courier New" w:cs="Courier New"/>
                <w:sz w:val="13"/>
              </w:rPr>
            </w:pPr>
            <w:r w:rsidRPr="0057303A">
              <w:rPr>
                <w:rFonts w:eastAsia="Courier New" w:hAnsi="Courier New" w:cs="Courier New"/>
                <w:sz w:val="13"/>
              </w:rPr>
              <w:t>Fx 3.6</w:t>
            </w:r>
          </w:p>
        </w:tc>
      </w:tr>
      <w:tr w:rsidR="0057303A" w:rsidRPr="0057303A" w14:paraId="18D32ED1" w14:textId="77777777" w:rsidTr="00E50F55">
        <w:trPr>
          <w:trHeight w:val="1745"/>
        </w:trPr>
        <w:tc>
          <w:tcPr>
            <w:tcW w:w="9211" w:type="dxa"/>
            <w:gridSpan w:val="10"/>
            <w:shd w:val="clear" w:color="auto" w:fill="F8F7F2"/>
          </w:tcPr>
          <w:p w14:paraId="03980507" w14:textId="77777777" w:rsidR="0057303A" w:rsidRPr="0057303A" w:rsidRDefault="0057303A" w:rsidP="00E50F55">
            <w:pPr>
              <w:ind w:left="254" w:right="4061" w:hanging="180"/>
              <w:rPr>
                <w:rFonts w:ascii="Courier New" w:eastAsia="Courier New" w:hAnsi="Courier New" w:cs="Courier New"/>
                <w:sz w:val="15"/>
                <w:lang w:val="en-US"/>
              </w:rPr>
            </w:pPr>
            <w:r w:rsidRPr="0057303A">
              <w:rPr>
                <w:rFonts w:ascii="Courier New" w:eastAsia="Courier New" w:hAnsi="Courier New" w:cs="Courier New"/>
                <w:sz w:val="15"/>
                <w:lang w:val="en-US"/>
              </w:rPr>
              <w:t xml:space="preserve">&lt;!DOCTYPE html PUBLIC "-//W3C//DTD XHTML 1.0 Strict//EN" </w:t>
            </w:r>
            <w:r w:rsidR="003D6273">
              <w:fldChar w:fldCharType="begin"/>
            </w:r>
            <w:r w:rsidR="003D6273" w:rsidRPr="003D6273">
              <w:rPr>
                <w:lang w:val="en-US"/>
                <w:rPrChange w:id="867"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"http://www.w3.org/TR/xhtml1/DTD/xhtml1</w:t>
            </w:r>
            <w:r w:rsidR="003D6273">
              <w:fldChar w:fldCharType="end"/>
            </w:r>
            <w:r w:rsidRPr="0057303A">
              <w:rPr>
                <w:rFonts w:ascii="Courier New" w:eastAsia="Courier New" w:hAnsi="Courier New" w:cs="Courier New"/>
                <w:sz w:val="15"/>
                <w:lang w:val="en-US"/>
              </w:rPr>
              <w:t>-</w:t>
            </w:r>
            <w:r w:rsidR="003D6273">
              <w:fldChar w:fldCharType="begin"/>
            </w:r>
            <w:r w:rsidR="003D6273" w:rsidRPr="003D6273">
              <w:rPr>
                <w:lang w:val="en-US"/>
                <w:rPrChange w:id="868"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strict.dtd"&gt;</w:t>
            </w:r>
            <w:r w:rsidR="003D6273">
              <w:fldChar w:fldCharType="end"/>
            </w:r>
          </w:p>
          <w:p w14:paraId="7A058CAB" w14:textId="77777777" w:rsidR="0057303A" w:rsidRPr="0057303A" w:rsidRDefault="0057303A" w:rsidP="00E50F55">
            <w:pPr>
              <w:ind w:left="74"/>
              <w:rPr>
                <w:rFonts w:ascii="Courier New" w:eastAsia="Courier New" w:hAnsi="Courier New" w:cs="Courier New"/>
                <w:sz w:val="15"/>
                <w:lang w:val="en-US"/>
              </w:rPr>
            </w:pPr>
            <w:r w:rsidRPr="0057303A">
              <w:rPr>
                <w:rFonts w:ascii="Courier New" w:eastAsia="Courier New" w:hAnsi="Courier New" w:cs="Courier New"/>
                <w:sz w:val="15"/>
                <w:lang w:val="en-US"/>
              </w:rPr>
              <w:t xml:space="preserve">&lt;html </w:t>
            </w:r>
            <w:r w:rsidR="003D6273">
              <w:fldChar w:fldCharType="begin"/>
            </w:r>
            <w:r w:rsidR="003D6273" w:rsidRPr="003D6273">
              <w:rPr>
                <w:lang w:val="en-US"/>
                <w:rPrChange w:id="869" w:author="Пользователь Windows" w:date="2019-12-19T05:26:00Z">
                  <w:rPr/>
                </w:rPrChange>
              </w:rPr>
              <w:instrText>HYPERLINK "http://www.w3.org/1999/xhtml" \h</w:instrText>
            </w:r>
            <w:r w:rsidR="003D6273">
              <w:fldChar w:fldCharType="separate"/>
            </w:r>
            <w:r w:rsidRPr="0057303A">
              <w:rPr>
                <w:rFonts w:ascii="Courier New" w:eastAsia="Courier New" w:hAnsi="Courier New" w:cs="Courier New"/>
                <w:sz w:val="15"/>
                <w:lang w:val="en-US"/>
              </w:rPr>
              <w:t>xmlns="http://www.w3.org/1999/xhtml"&gt;</w:t>
            </w:r>
            <w:r w:rsidR="003D6273">
              <w:fldChar w:fldCharType="end"/>
            </w:r>
          </w:p>
          <w:p w14:paraId="41F285FD" w14:textId="77777777" w:rsidR="0057303A" w:rsidRPr="0057303A" w:rsidRDefault="0057303A" w:rsidP="00E50F55">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100B1D25" w14:textId="77777777" w:rsidR="0057303A" w:rsidRPr="0057303A" w:rsidRDefault="0057303A" w:rsidP="00E50F55">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&lt;meta http-equiv="Content-Type" content="text/html; charset=utf-8" /&gt;</w:t>
            </w:r>
          </w:p>
          <w:p w14:paraId="1569CCF1" w14:textId="77777777" w:rsidR="0057303A" w:rsidRPr="0057303A" w:rsidRDefault="0057303A" w:rsidP="00E50F55">
            <w:pPr>
              <w:ind w:left="246"/>
              <w:rPr>
                <w:rFonts w:ascii="Courier New" w:eastAsia="Courier New" w:hAnsi="Courier New" w:cs="Courier New"/>
                <w:sz w:val="15"/>
                <w:lang w:val="en-US"/>
              </w:rPr>
            </w:pPr>
            <w:r w:rsidRPr="0057303A">
              <w:rPr>
                <w:rFonts w:ascii="Courier New" w:eastAsia="Courier New" w:hAnsi="Courier New" w:cs="Courier New"/>
                <w:sz w:val="15"/>
                <w:lang w:val="en-US"/>
              </w:rPr>
              <w:t>&lt;title&gt;</w:t>
            </w:r>
            <w:r w:rsidRPr="0057303A">
              <w:rPr>
                <w:rFonts w:ascii="Courier New" w:eastAsia="Courier New" w:hAnsi="Courier New" w:cs="Courier New"/>
                <w:sz w:val="15"/>
              </w:rPr>
              <w:t>Контекстн</w:t>
            </w:r>
            <w:r w:rsidRPr="0057303A">
              <w:rPr>
                <w:rFonts w:ascii="Courier New" w:eastAsia="Courier New" w:hAnsi="Courier New" w:cs="Courier New"/>
                <w:sz w:val="15"/>
                <w:lang w:val="uk-UA"/>
              </w:rPr>
              <w:t>і</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селектор</w:t>
            </w:r>
            <w:r w:rsidRPr="0057303A">
              <w:rPr>
                <w:rFonts w:ascii="Courier New" w:eastAsia="Courier New" w:hAnsi="Courier New" w:cs="Courier New"/>
                <w:sz w:val="15"/>
                <w:lang w:val="uk-UA"/>
              </w:rPr>
              <w:t>и</w:t>
            </w:r>
            <w:r w:rsidRPr="0057303A">
              <w:rPr>
                <w:rFonts w:ascii="Courier New" w:eastAsia="Courier New" w:hAnsi="Courier New" w:cs="Courier New"/>
                <w:sz w:val="15"/>
                <w:lang w:val="en-US"/>
              </w:rPr>
              <w:t>&lt;/title&gt;</w:t>
            </w:r>
          </w:p>
          <w:p w14:paraId="16E7EB62" w14:textId="77777777" w:rsidR="0057303A" w:rsidRPr="002C57A6" w:rsidRDefault="0057303A" w:rsidP="00E50F55">
            <w:pPr>
              <w:ind w:left="364" w:right="4683" w:hanging="110"/>
              <w:rPr>
                <w:rFonts w:ascii="Courier New" w:eastAsia="Courier New" w:hAnsi="Courier New" w:cs="Courier New"/>
                <w:sz w:val="15"/>
                <w:lang w:val="en-US"/>
                <w:rPrChange w:id="870" w:author="Пользователь Windows" w:date="2019-12-19T05:26:00Z">
                  <w:rPr>
                    <w:rFonts w:ascii="Courier New" w:eastAsia="Courier New" w:hAnsi="Courier New" w:cs="Courier New"/>
                    <w:sz w:val="15"/>
                  </w:rPr>
                </w:rPrChange>
              </w:rPr>
            </w:pPr>
            <w:r w:rsidRPr="0057303A">
              <w:rPr>
                <w:rFonts w:ascii="Courier New" w:eastAsia="Courier New" w:hAnsi="Courier New" w:cs="Courier New"/>
                <w:sz w:val="15"/>
                <w:lang w:val="en-US"/>
              </w:rPr>
              <w:t>&lt;style type="text/css"&gt; A {</w:t>
            </w:r>
            <w:r w:rsidR="003D6273" w:rsidRPr="003D6273">
              <w:rPr>
                <w:rFonts w:ascii="Courier New" w:eastAsia="Courier New" w:hAnsi="Courier New" w:cs="Courier New"/>
                <w:sz w:val="15"/>
                <w:lang w:val="en-US"/>
                <w:rPrChange w:id="871" w:author="Пользователь Windows" w:date="2019-12-19T05:26:00Z">
                  <w:rPr>
                    <w:rFonts w:ascii="Courier New" w:eastAsia="Courier New" w:hAnsi="Courier New" w:cs="Courier New"/>
                    <w:sz w:val="15"/>
                  </w:rPr>
                </w:rPrChange>
              </w:rPr>
              <w:t xml:space="preserve">color: green; /* </w:t>
            </w:r>
            <w:r w:rsidRPr="0057303A">
              <w:rPr>
                <w:rFonts w:ascii="Courier New" w:eastAsia="Courier New" w:hAnsi="Courier New" w:cs="Courier New"/>
                <w:sz w:val="15"/>
              </w:rPr>
              <w:t>Зелен</w:t>
            </w:r>
            <w:r w:rsidRPr="0057303A">
              <w:rPr>
                <w:rFonts w:ascii="Courier New" w:eastAsia="Courier New" w:hAnsi="Courier New" w:cs="Courier New"/>
                <w:sz w:val="15"/>
                <w:lang w:val="uk-UA"/>
              </w:rPr>
              <w:t>ий</w:t>
            </w:r>
            <w:r w:rsidR="003D6273" w:rsidRPr="003D6273">
              <w:rPr>
                <w:rFonts w:ascii="Courier New" w:eastAsia="Courier New" w:hAnsi="Courier New" w:cs="Courier New"/>
                <w:sz w:val="15"/>
                <w:lang w:val="en-US"/>
                <w:rPrChange w:id="872" w:author="Пользователь Windows" w:date="2019-12-19T05:26:00Z">
                  <w:rPr>
                    <w:rFonts w:ascii="Courier New" w:eastAsia="Courier New" w:hAnsi="Courier New" w:cs="Courier New"/>
                    <w:sz w:val="15"/>
                  </w:rPr>
                </w:rPrChange>
              </w:rPr>
              <w:t xml:space="preserve"> </w:t>
            </w:r>
            <w:r w:rsidRPr="0057303A">
              <w:rPr>
                <w:rFonts w:ascii="Courier New" w:eastAsia="Courier New" w:hAnsi="Courier New" w:cs="Courier New"/>
                <w:sz w:val="15"/>
                <w:lang w:val="uk-UA"/>
              </w:rPr>
              <w:t>колір</w:t>
            </w:r>
            <w:r w:rsidR="003D6273" w:rsidRPr="003D6273">
              <w:rPr>
                <w:rFonts w:ascii="Courier New" w:eastAsia="Courier New" w:hAnsi="Courier New" w:cs="Courier New"/>
                <w:sz w:val="15"/>
                <w:lang w:val="en-US"/>
                <w:rPrChange w:id="873" w:author="Пользователь Windows" w:date="2019-12-19T05:26:00Z">
                  <w:rPr>
                    <w:rFonts w:ascii="Courier New" w:eastAsia="Courier New" w:hAnsi="Courier New" w:cs="Courier New"/>
                    <w:sz w:val="15"/>
                  </w:rPr>
                </w:rPrChange>
              </w:rPr>
              <w:t xml:space="preserve"> </w:t>
            </w:r>
            <w:r w:rsidRPr="0057303A">
              <w:rPr>
                <w:rFonts w:ascii="Courier New" w:eastAsia="Courier New" w:hAnsi="Courier New" w:cs="Courier New"/>
                <w:sz w:val="15"/>
              </w:rPr>
              <w:t>текст</w:t>
            </w:r>
            <w:r w:rsidRPr="0057303A">
              <w:rPr>
                <w:rFonts w:ascii="Courier New" w:eastAsia="Courier New" w:hAnsi="Courier New" w:cs="Courier New"/>
                <w:sz w:val="15"/>
                <w:lang w:val="uk-UA"/>
              </w:rPr>
              <w:t>у</w:t>
            </w:r>
            <w:r w:rsidR="003D6273" w:rsidRPr="003D6273">
              <w:rPr>
                <w:rFonts w:ascii="Courier New" w:eastAsia="Courier New" w:hAnsi="Courier New" w:cs="Courier New"/>
                <w:sz w:val="15"/>
                <w:lang w:val="en-US"/>
                <w:rPrChange w:id="874" w:author="Пользователь Windows" w:date="2019-12-19T05:26:00Z">
                  <w:rPr>
                    <w:rFonts w:ascii="Courier New" w:eastAsia="Courier New" w:hAnsi="Courier New" w:cs="Courier New"/>
                    <w:sz w:val="15"/>
                  </w:rPr>
                </w:rPrChange>
              </w:rPr>
              <w:t xml:space="preserve"> </w:t>
            </w:r>
            <w:r w:rsidRPr="0057303A">
              <w:rPr>
                <w:rFonts w:ascii="Courier New" w:eastAsia="Courier New" w:hAnsi="Courier New" w:cs="Courier New"/>
                <w:sz w:val="15"/>
              </w:rPr>
              <w:t>для</w:t>
            </w:r>
            <w:r w:rsidR="003D6273" w:rsidRPr="003D6273">
              <w:rPr>
                <w:rFonts w:ascii="Courier New" w:eastAsia="Courier New" w:hAnsi="Courier New" w:cs="Courier New"/>
                <w:sz w:val="15"/>
                <w:lang w:val="en-US"/>
                <w:rPrChange w:id="875" w:author="Пользователь Windows" w:date="2019-12-19T05:26:00Z">
                  <w:rPr>
                    <w:rFonts w:ascii="Courier New" w:eastAsia="Courier New" w:hAnsi="Courier New" w:cs="Courier New"/>
                    <w:sz w:val="15"/>
                  </w:rPr>
                </w:rPrChange>
              </w:rPr>
              <w:t xml:space="preserve"> </w:t>
            </w:r>
            <w:r w:rsidRPr="0057303A">
              <w:rPr>
                <w:rFonts w:ascii="Courier New" w:eastAsia="Courier New" w:hAnsi="Courier New" w:cs="Courier New"/>
                <w:sz w:val="15"/>
              </w:rPr>
              <w:t>вс</w:t>
            </w:r>
            <w:r w:rsidRPr="0057303A">
              <w:rPr>
                <w:rFonts w:ascii="Courier New" w:eastAsia="Courier New" w:hAnsi="Courier New" w:cs="Courier New"/>
                <w:sz w:val="15"/>
                <w:lang w:val="uk-UA"/>
              </w:rPr>
              <w:t>іх</w:t>
            </w:r>
            <w:r w:rsidR="003D6273" w:rsidRPr="003D6273">
              <w:rPr>
                <w:rFonts w:ascii="Courier New" w:eastAsia="Courier New" w:hAnsi="Courier New" w:cs="Courier New"/>
                <w:sz w:val="15"/>
                <w:lang w:val="en-US"/>
                <w:rPrChange w:id="876" w:author="Пользователь Windows" w:date="2019-12-19T05:26:00Z">
                  <w:rPr>
                    <w:rFonts w:ascii="Courier New" w:eastAsia="Courier New" w:hAnsi="Courier New" w:cs="Courier New"/>
                    <w:sz w:val="15"/>
                  </w:rPr>
                </w:rPrChange>
              </w:rPr>
              <w:t xml:space="preserve"> </w:t>
            </w:r>
            <w:r w:rsidRPr="0057303A">
              <w:rPr>
                <w:rFonts w:ascii="Courier New" w:eastAsia="Courier New" w:hAnsi="Courier New" w:cs="Courier New"/>
                <w:sz w:val="15"/>
                <w:lang w:val="uk-UA"/>
              </w:rPr>
              <w:t>посилань</w:t>
            </w:r>
            <w:r w:rsidR="003D6273" w:rsidRPr="003D6273">
              <w:rPr>
                <w:rFonts w:ascii="Courier New" w:eastAsia="Courier New" w:hAnsi="Courier New" w:cs="Courier New"/>
                <w:sz w:val="15"/>
                <w:lang w:val="en-US"/>
                <w:rPrChange w:id="877" w:author="Пользователь Windows" w:date="2019-12-19T05:26:00Z">
                  <w:rPr>
                    <w:rFonts w:ascii="Courier New" w:eastAsia="Courier New" w:hAnsi="Courier New" w:cs="Courier New"/>
                    <w:sz w:val="15"/>
                  </w:rPr>
                </w:rPrChange>
              </w:rPr>
              <w:t xml:space="preserve"> */}</w:t>
            </w:r>
          </w:p>
          <w:p w14:paraId="5A3DBA0F" w14:textId="77777777" w:rsidR="0057303A" w:rsidRPr="002C57A6" w:rsidRDefault="003D6273" w:rsidP="00E50F55">
            <w:pPr>
              <w:ind w:left="344"/>
              <w:rPr>
                <w:rFonts w:ascii="Courier New" w:eastAsia="Courier New" w:hAnsi="Courier New" w:cs="Courier New"/>
                <w:sz w:val="15"/>
                <w:lang w:val="en-US"/>
                <w:rPrChange w:id="878" w:author="Пользователь Windows" w:date="2019-12-19T05:26:00Z">
                  <w:rPr>
                    <w:rFonts w:ascii="Courier New" w:eastAsia="Courier New" w:hAnsi="Courier New" w:cs="Courier New"/>
                    <w:sz w:val="15"/>
                  </w:rPr>
                </w:rPrChange>
              </w:rPr>
            </w:pPr>
            <w:r w:rsidRPr="003D6273">
              <w:rPr>
                <w:rFonts w:ascii="Courier New" w:eastAsia="Courier New" w:hAnsi="Courier New" w:cs="Courier New"/>
                <w:sz w:val="15"/>
                <w:lang w:val="en-US"/>
                <w:rPrChange w:id="879" w:author="Пользователь Windows" w:date="2019-12-19T05:26:00Z">
                  <w:rPr>
                    <w:rFonts w:ascii="Courier New" w:eastAsia="Courier New" w:hAnsi="Courier New" w:cs="Courier New"/>
                    <w:sz w:val="15"/>
                  </w:rPr>
                </w:rPrChange>
              </w:rPr>
              <w:t>.menu {</w:t>
            </w:r>
          </w:p>
          <w:p w14:paraId="0D17B8C7" w14:textId="77777777" w:rsidR="00C6497B" w:rsidRPr="002C57A6" w:rsidRDefault="003D6273" w:rsidP="00E50F55">
            <w:pPr>
              <w:ind w:left="417" w:right="4722"/>
              <w:rPr>
                <w:rFonts w:ascii="Courier New" w:hAnsi="Courier New"/>
                <w:sz w:val="15"/>
                <w:lang w:val="en-US"/>
                <w:rPrChange w:id="880" w:author="Пользователь Windows" w:date="2019-12-19T05:26:00Z">
                  <w:rPr>
                    <w:rFonts w:ascii="Courier New" w:hAnsi="Courier New"/>
                    <w:sz w:val="15"/>
                  </w:rPr>
                </w:rPrChange>
              </w:rPr>
            </w:pPr>
            <w:r w:rsidRPr="003D6273">
              <w:rPr>
                <w:rFonts w:ascii="Courier New" w:hAnsi="Courier New"/>
                <w:sz w:val="15"/>
                <w:lang w:val="en-US"/>
                <w:rPrChange w:id="881" w:author="Пользователь Windows" w:date="2019-12-19T05:26:00Z">
                  <w:rPr>
                    <w:rFonts w:ascii="Courier New" w:hAnsi="Courier New"/>
                    <w:sz w:val="15"/>
                  </w:rPr>
                </w:rPrChange>
              </w:rPr>
              <w:t xml:space="preserve">padding: 7px; /* </w:t>
            </w:r>
            <w:r w:rsidR="00C6497B">
              <w:rPr>
                <w:rFonts w:ascii="Courier New" w:hAnsi="Courier New"/>
                <w:sz w:val="15"/>
              </w:rPr>
              <w:t>Поля</w:t>
            </w:r>
            <w:r w:rsidRPr="003D6273">
              <w:rPr>
                <w:rFonts w:ascii="Courier New" w:hAnsi="Courier New"/>
                <w:sz w:val="15"/>
                <w:lang w:val="en-US"/>
                <w:rPrChange w:id="882" w:author="Пользователь Windows" w:date="2019-12-19T05:26:00Z">
                  <w:rPr>
                    <w:rFonts w:ascii="Courier New" w:hAnsi="Courier New"/>
                    <w:sz w:val="15"/>
                  </w:rPr>
                </w:rPrChange>
              </w:rPr>
              <w:t xml:space="preserve"> </w:t>
            </w:r>
            <w:r w:rsidR="00C6497B">
              <w:rPr>
                <w:rFonts w:ascii="Courier New" w:hAnsi="Courier New"/>
                <w:sz w:val="15"/>
                <w:lang w:val="uk-UA"/>
              </w:rPr>
              <w:t>навколо</w:t>
            </w:r>
            <w:r w:rsidRPr="003D6273">
              <w:rPr>
                <w:rFonts w:ascii="Courier New" w:hAnsi="Courier New"/>
                <w:sz w:val="15"/>
                <w:lang w:val="en-US"/>
                <w:rPrChange w:id="883" w:author="Пользователь Windows" w:date="2019-12-19T05:26:00Z">
                  <w:rPr>
                    <w:rFonts w:ascii="Courier New" w:hAnsi="Courier New"/>
                    <w:sz w:val="15"/>
                  </w:rPr>
                </w:rPrChange>
              </w:rPr>
              <w:t xml:space="preserve"> </w:t>
            </w:r>
            <w:r w:rsidR="00C6497B">
              <w:rPr>
                <w:rFonts w:ascii="Courier New" w:hAnsi="Courier New"/>
                <w:sz w:val="15"/>
              </w:rPr>
              <w:t>текст</w:t>
            </w:r>
            <w:r w:rsidR="00C6497B">
              <w:rPr>
                <w:rFonts w:ascii="Courier New" w:hAnsi="Courier New"/>
                <w:sz w:val="15"/>
                <w:lang w:val="uk-UA"/>
              </w:rPr>
              <w:t>у</w:t>
            </w:r>
            <w:r w:rsidRPr="003D6273">
              <w:rPr>
                <w:rFonts w:ascii="Courier New" w:hAnsi="Courier New"/>
                <w:sz w:val="15"/>
                <w:lang w:val="en-US"/>
                <w:rPrChange w:id="884" w:author="Пользователь Windows" w:date="2019-12-19T05:26:00Z">
                  <w:rPr>
                    <w:rFonts w:ascii="Courier New" w:hAnsi="Courier New"/>
                    <w:sz w:val="15"/>
                  </w:rPr>
                </w:rPrChange>
              </w:rPr>
              <w:t xml:space="preserve"> */ border: 1px solid #333; /* </w:t>
            </w:r>
            <w:r w:rsidR="00C6497B">
              <w:rPr>
                <w:rFonts w:ascii="Courier New" w:hAnsi="Courier New"/>
                <w:sz w:val="15"/>
              </w:rPr>
              <w:t>Параметр</w:t>
            </w:r>
            <w:r w:rsidR="00C6497B">
              <w:rPr>
                <w:rFonts w:ascii="Courier New" w:hAnsi="Courier New"/>
                <w:sz w:val="15"/>
                <w:lang w:val="uk-UA"/>
              </w:rPr>
              <w:t>и</w:t>
            </w:r>
            <w:r w:rsidRPr="003D6273">
              <w:rPr>
                <w:rFonts w:ascii="Courier New" w:hAnsi="Courier New"/>
                <w:sz w:val="15"/>
                <w:lang w:val="en-US"/>
                <w:rPrChange w:id="885" w:author="Пользователь Windows" w:date="2019-12-19T05:26:00Z">
                  <w:rPr>
                    <w:rFonts w:ascii="Courier New" w:hAnsi="Courier New"/>
                    <w:sz w:val="15"/>
                  </w:rPr>
                </w:rPrChange>
              </w:rPr>
              <w:t xml:space="preserve"> </w:t>
            </w:r>
            <w:r w:rsidR="00C6497B">
              <w:rPr>
                <w:rFonts w:ascii="Courier New" w:hAnsi="Courier New"/>
                <w:sz w:val="15"/>
              </w:rPr>
              <w:t>рамки</w:t>
            </w:r>
            <w:r w:rsidRPr="003D6273">
              <w:rPr>
                <w:rFonts w:ascii="Courier New" w:hAnsi="Courier New"/>
                <w:sz w:val="15"/>
                <w:lang w:val="en-US"/>
                <w:rPrChange w:id="886" w:author="Пользователь Windows" w:date="2019-12-19T05:26:00Z">
                  <w:rPr>
                    <w:rFonts w:ascii="Courier New" w:hAnsi="Courier New"/>
                    <w:sz w:val="15"/>
                  </w:rPr>
                </w:rPrChange>
              </w:rPr>
              <w:t xml:space="preserve"> */ background: #fc0; /* </w:t>
            </w:r>
            <w:r w:rsidR="00C6497B">
              <w:rPr>
                <w:rFonts w:ascii="Courier New" w:hAnsi="Courier New"/>
                <w:sz w:val="15"/>
                <w:lang w:val="uk-UA"/>
              </w:rPr>
              <w:t>Колір</w:t>
            </w:r>
            <w:r w:rsidRPr="003D6273">
              <w:rPr>
                <w:rFonts w:ascii="Courier New" w:hAnsi="Courier New"/>
                <w:sz w:val="15"/>
                <w:lang w:val="en-US"/>
                <w:rPrChange w:id="887" w:author="Пользователь Windows" w:date="2019-12-19T05:26:00Z">
                  <w:rPr>
                    <w:rFonts w:ascii="Courier New" w:hAnsi="Courier New"/>
                    <w:sz w:val="15"/>
                  </w:rPr>
                </w:rPrChange>
              </w:rPr>
              <w:t xml:space="preserve"> </w:t>
            </w:r>
            <w:r w:rsidR="00C6497B">
              <w:rPr>
                <w:rFonts w:ascii="Courier New" w:hAnsi="Courier New"/>
                <w:sz w:val="15"/>
              </w:rPr>
              <w:t>фон</w:t>
            </w:r>
            <w:r w:rsidR="00C6497B">
              <w:rPr>
                <w:rFonts w:ascii="Courier New" w:hAnsi="Courier New"/>
                <w:sz w:val="15"/>
                <w:lang w:val="uk-UA"/>
              </w:rPr>
              <w:t>у</w:t>
            </w:r>
            <w:r w:rsidRPr="003D6273">
              <w:rPr>
                <w:rFonts w:ascii="Courier New" w:hAnsi="Courier New"/>
                <w:spacing w:val="-4"/>
                <w:sz w:val="15"/>
                <w:lang w:val="en-US"/>
                <w:rPrChange w:id="888" w:author="Пользователь Windows" w:date="2019-12-19T05:26:00Z">
                  <w:rPr>
                    <w:rFonts w:ascii="Courier New" w:hAnsi="Courier New"/>
                    <w:spacing w:val="-4"/>
                    <w:sz w:val="15"/>
                  </w:rPr>
                </w:rPrChange>
              </w:rPr>
              <w:t xml:space="preserve"> </w:t>
            </w:r>
            <w:r w:rsidRPr="003D6273">
              <w:rPr>
                <w:rFonts w:ascii="Courier New" w:hAnsi="Courier New"/>
                <w:sz w:val="15"/>
                <w:lang w:val="en-US"/>
                <w:rPrChange w:id="889" w:author="Пользователь Windows" w:date="2019-12-19T05:26:00Z">
                  <w:rPr>
                    <w:rFonts w:ascii="Courier New" w:hAnsi="Courier New"/>
                    <w:sz w:val="15"/>
                  </w:rPr>
                </w:rPrChange>
              </w:rPr>
              <w:t>*/</w:t>
            </w:r>
          </w:p>
          <w:p w14:paraId="62187046" w14:textId="77777777" w:rsidR="00C6497B" w:rsidRPr="002C57A6" w:rsidRDefault="003D6273" w:rsidP="00E50F55">
            <w:pPr>
              <w:ind w:left="344"/>
              <w:rPr>
                <w:rFonts w:ascii="Courier New"/>
                <w:sz w:val="15"/>
                <w:lang w:val="en-US"/>
                <w:rPrChange w:id="890" w:author="Пользователь Windows" w:date="2019-12-19T05:26:00Z">
                  <w:rPr>
                    <w:rFonts w:ascii="Courier New"/>
                    <w:sz w:val="15"/>
                  </w:rPr>
                </w:rPrChange>
              </w:rPr>
            </w:pPr>
            <w:r w:rsidRPr="003D6273">
              <w:rPr>
                <w:rFonts w:ascii="Courier New"/>
                <w:sz w:val="15"/>
                <w:lang w:val="en-US"/>
                <w:rPrChange w:id="891" w:author="Пользователь Windows" w:date="2019-12-19T05:26:00Z">
                  <w:rPr>
                    <w:rFonts w:ascii="Courier New"/>
                    <w:sz w:val="15"/>
                  </w:rPr>
                </w:rPrChange>
              </w:rPr>
              <w:t>}</w:t>
            </w:r>
          </w:p>
          <w:p w14:paraId="5E98204B" w14:textId="77777777" w:rsidR="00C6497B" w:rsidRPr="002C57A6" w:rsidRDefault="003D6273" w:rsidP="00E50F55">
            <w:pPr>
              <w:ind w:left="344"/>
              <w:rPr>
                <w:rFonts w:ascii="Courier New"/>
                <w:sz w:val="15"/>
                <w:lang w:val="en-US"/>
                <w:rPrChange w:id="892" w:author="Пользователь Windows" w:date="2019-12-19T05:26:00Z">
                  <w:rPr>
                    <w:rFonts w:ascii="Courier New"/>
                    <w:sz w:val="15"/>
                  </w:rPr>
                </w:rPrChange>
              </w:rPr>
            </w:pPr>
            <w:r w:rsidRPr="003D6273">
              <w:rPr>
                <w:rFonts w:ascii="Courier New"/>
                <w:sz w:val="15"/>
                <w:lang w:val="en-US"/>
                <w:rPrChange w:id="893" w:author="Пользователь Windows" w:date="2019-12-19T05:26:00Z">
                  <w:rPr>
                    <w:rFonts w:ascii="Courier New"/>
                    <w:sz w:val="15"/>
                  </w:rPr>
                </w:rPrChange>
              </w:rPr>
              <w:t>.menu A {</w:t>
            </w:r>
          </w:p>
          <w:p w14:paraId="0D1BC88C" w14:textId="77777777" w:rsidR="00C6497B" w:rsidRPr="00EB5600" w:rsidRDefault="003D6273" w:rsidP="00E50F55">
            <w:pPr>
              <w:ind w:left="417"/>
              <w:rPr>
                <w:rFonts w:ascii="Courier New"/>
                <w:sz w:val="15"/>
                <w:lang w:val="en-US"/>
              </w:rPr>
            </w:pPr>
            <w:r w:rsidRPr="003D6273">
              <w:rPr>
                <w:rFonts w:ascii="Courier New" w:hAnsi="Courier New"/>
                <w:sz w:val="15"/>
                <w:lang w:val="en-US"/>
                <w:rPrChange w:id="894" w:author="Пользователь Windows" w:date="2019-12-19T05:26:00Z">
                  <w:rPr>
                    <w:rFonts w:ascii="Courier New" w:hAnsi="Courier New"/>
                    <w:sz w:val="15"/>
                  </w:rPr>
                </w:rPrChange>
              </w:rPr>
              <w:t xml:space="preserve">color: navy; /* </w:t>
            </w:r>
            <w:r w:rsidR="00C6497B">
              <w:rPr>
                <w:rFonts w:ascii="Courier New" w:hAnsi="Courier New"/>
                <w:sz w:val="15"/>
              </w:rPr>
              <w:t>Темно</w:t>
            </w:r>
            <w:r w:rsidRPr="003D6273">
              <w:rPr>
                <w:rFonts w:ascii="Courier New" w:hAnsi="Courier New"/>
                <w:sz w:val="15"/>
                <w:lang w:val="en-US"/>
                <w:rPrChange w:id="895" w:author="Пользователь Windows" w:date="2019-12-19T05:26:00Z">
                  <w:rPr>
                    <w:rFonts w:ascii="Courier New" w:hAnsi="Courier New"/>
                    <w:sz w:val="15"/>
                  </w:rPr>
                </w:rPrChange>
              </w:rPr>
              <w:t>-</w:t>
            </w:r>
            <w:r w:rsidR="00C6497B">
              <w:rPr>
                <w:rFonts w:ascii="Courier New" w:hAnsi="Courier New"/>
                <w:sz w:val="15"/>
              </w:rPr>
              <w:t>син</w:t>
            </w:r>
            <w:r w:rsidR="00C6497B">
              <w:rPr>
                <w:rFonts w:ascii="Courier New" w:hAnsi="Courier New"/>
                <w:sz w:val="15"/>
                <w:lang w:val="uk-UA"/>
              </w:rPr>
              <w:t>і</w:t>
            </w:r>
            <w:r w:rsidR="00C6497B">
              <w:rPr>
                <w:rFonts w:ascii="Courier New" w:hAnsi="Courier New"/>
                <w:sz w:val="15"/>
              </w:rPr>
              <w:t>й</w:t>
            </w:r>
            <w:r w:rsidRPr="003D6273">
              <w:rPr>
                <w:rFonts w:ascii="Courier New" w:hAnsi="Courier New"/>
                <w:sz w:val="15"/>
                <w:lang w:val="en-US"/>
                <w:rPrChange w:id="896" w:author="Пользователь Windows" w:date="2019-12-19T05:26:00Z">
                  <w:rPr>
                    <w:rFonts w:ascii="Courier New" w:hAnsi="Courier New"/>
                    <w:sz w:val="15"/>
                  </w:rPr>
                </w:rPrChange>
              </w:rPr>
              <w:t xml:space="preserve"> </w:t>
            </w:r>
            <w:r w:rsidR="00C6497B">
              <w:rPr>
                <w:rFonts w:ascii="Courier New" w:hAnsi="Courier New"/>
                <w:sz w:val="15"/>
                <w:lang w:val="uk-UA"/>
              </w:rPr>
              <w:t>колір</w:t>
            </w:r>
            <w:r w:rsidRPr="003D6273">
              <w:rPr>
                <w:rFonts w:ascii="Courier New" w:hAnsi="Courier New"/>
                <w:sz w:val="15"/>
                <w:lang w:val="en-US"/>
                <w:rPrChange w:id="897" w:author="Пользователь Windows" w:date="2019-12-19T05:26:00Z">
                  <w:rPr>
                    <w:rFonts w:ascii="Courier New" w:hAnsi="Courier New"/>
                    <w:sz w:val="15"/>
                  </w:rPr>
                </w:rPrChange>
              </w:rPr>
              <w:t xml:space="preserve"> </w:t>
            </w:r>
            <w:r w:rsidR="00C6497B">
              <w:rPr>
                <w:rFonts w:ascii="Courier New" w:hAnsi="Courier New"/>
                <w:sz w:val="15"/>
                <w:lang w:val="uk-UA"/>
              </w:rPr>
              <w:t>посилання</w:t>
            </w:r>
            <w:r w:rsidRPr="003D6273">
              <w:rPr>
                <w:rFonts w:ascii="Courier New" w:hAnsi="Courier New"/>
                <w:sz w:val="15"/>
                <w:lang w:val="en-US"/>
                <w:rPrChange w:id="898" w:author="Пользователь Windows" w:date="2019-12-19T05:26:00Z">
                  <w:rPr>
                    <w:rFonts w:ascii="Courier New" w:hAnsi="Courier New"/>
                    <w:sz w:val="15"/>
                  </w:rPr>
                </w:rPrChange>
              </w:rPr>
              <w:t xml:space="preserve"> */</w:t>
            </w:r>
            <w:r w:rsidR="00C6497B" w:rsidRPr="00EB5600">
              <w:rPr>
                <w:rFonts w:ascii="Courier New"/>
                <w:sz w:val="15"/>
                <w:lang w:val="en-US"/>
              </w:rPr>
              <w:t>}</w:t>
            </w:r>
          </w:p>
          <w:p w14:paraId="7DE95A87" w14:textId="77777777" w:rsidR="00C6497B" w:rsidRPr="00EB5600" w:rsidRDefault="00C6497B" w:rsidP="00E50F55">
            <w:pPr>
              <w:ind w:left="254"/>
              <w:rPr>
                <w:rFonts w:ascii="Courier New"/>
                <w:sz w:val="15"/>
                <w:lang w:val="en-US"/>
              </w:rPr>
            </w:pPr>
            <w:r w:rsidRPr="00EB5600">
              <w:rPr>
                <w:rFonts w:ascii="Courier New"/>
                <w:sz w:val="15"/>
                <w:lang w:val="en-US"/>
              </w:rPr>
              <w:t>&lt;/style&gt;</w:t>
            </w:r>
          </w:p>
          <w:p w14:paraId="7C42EBAB" w14:textId="77777777" w:rsidR="00C6497B" w:rsidRPr="00EB5600" w:rsidRDefault="00C6497B" w:rsidP="00E50F55">
            <w:pPr>
              <w:ind w:left="164"/>
              <w:rPr>
                <w:rFonts w:ascii="Courier New"/>
                <w:sz w:val="15"/>
                <w:lang w:val="en-US"/>
              </w:rPr>
            </w:pPr>
            <w:r w:rsidRPr="00EB5600">
              <w:rPr>
                <w:rFonts w:ascii="Courier New"/>
                <w:sz w:val="15"/>
                <w:lang w:val="en-US"/>
              </w:rPr>
              <w:t>&lt;/head&gt;</w:t>
            </w:r>
          </w:p>
          <w:p w14:paraId="2E57FE6D" w14:textId="77777777" w:rsidR="00C6497B" w:rsidRPr="00EB5600" w:rsidRDefault="00C6497B" w:rsidP="00E50F55">
            <w:pPr>
              <w:ind w:left="164"/>
              <w:rPr>
                <w:rFonts w:ascii="Courier New"/>
                <w:sz w:val="15"/>
                <w:lang w:val="en-US"/>
              </w:rPr>
            </w:pPr>
            <w:r w:rsidRPr="00EB5600">
              <w:rPr>
                <w:rFonts w:ascii="Courier New"/>
                <w:sz w:val="15"/>
                <w:lang w:val="en-US"/>
              </w:rPr>
              <w:t>&lt;body&gt;</w:t>
            </w:r>
          </w:p>
          <w:p w14:paraId="00C86675" w14:textId="77777777" w:rsidR="00C6497B" w:rsidRPr="00EB5600" w:rsidRDefault="00C6497B" w:rsidP="00E50F55">
            <w:pPr>
              <w:ind w:left="254"/>
              <w:rPr>
                <w:rFonts w:ascii="Courier New"/>
                <w:sz w:val="15"/>
                <w:lang w:val="en-US"/>
              </w:rPr>
            </w:pPr>
            <w:r w:rsidRPr="00EB5600">
              <w:rPr>
                <w:rFonts w:ascii="Courier New"/>
                <w:sz w:val="15"/>
                <w:lang w:val="en-US"/>
              </w:rPr>
              <w:t>&lt;div class="menu"&gt;</w:t>
            </w:r>
          </w:p>
          <w:p w14:paraId="230F353A" w14:textId="77777777" w:rsidR="00C6497B" w:rsidRPr="00EB5600" w:rsidRDefault="00C6497B" w:rsidP="00E50F55">
            <w:pPr>
              <w:ind w:left="417"/>
              <w:rPr>
                <w:rFonts w:ascii="Courier New" w:hAnsi="Courier New"/>
                <w:sz w:val="15"/>
                <w:lang w:val="en-US"/>
              </w:rPr>
            </w:pPr>
            <w:r w:rsidRPr="00EB5600">
              <w:rPr>
                <w:rFonts w:ascii="Courier New" w:hAnsi="Courier New"/>
                <w:sz w:val="15"/>
                <w:lang w:val="en-US"/>
              </w:rPr>
              <w:t>&lt;a href="1.html"&gt;</w:t>
            </w:r>
            <w:r>
              <w:rPr>
                <w:rFonts w:ascii="Courier New" w:hAnsi="Courier New"/>
                <w:sz w:val="15"/>
              </w:rPr>
              <w:t>Р</w:t>
            </w:r>
            <w:r>
              <w:rPr>
                <w:rFonts w:ascii="Courier New" w:hAnsi="Courier New"/>
                <w:sz w:val="15"/>
                <w:lang w:val="uk-UA"/>
              </w:rPr>
              <w:t>осійська</w:t>
            </w:r>
            <w:r w:rsidRPr="00EB5600">
              <w:rPr>
                <w:rFonts w:ascii="Courier New" w:hAnsi="Courier New"/>
                <w:sz w:val="15"/>
                <w:lang w:val="en-US"/>
              </w:rPr>
              <w:t xml:space="preserve"> </w:t>
            </w:r>
            <w:r>
              <w:rPr>
                <w:rFonts w:ascii="Courier New" w:hAnsi="Courier New"/>
                <w:sz w:val="15"/>
              </w:rPr>
              <w:t>кухня</w:t>
            </w:r>
            <w:r w:rsidRPr="00EB5600">
              <w:rPr>
                <w:rFonts w:ascii="Courier New" w:hAnsi="Courier New"/>
                <w:sz w:val="15"/>
                <w:lang w:val="en-US"/>
              </w:rPr>
              <w:t>&lt;/a&gt; |</w:t>
            </w:r>
          </w:p>
          <w:p w14:paraId="1979B7AF" w14:textId="77777777" w:rsidR="00C6497B" w:rsidRPr="00EB5600" w:rsidRDefault="00C6497B" w:rsidP="00E50F55">
            <w:pPr>
              <w:ind w:left="417"/>
              <w:rPr>
                <w:rFonts w:ascii="Courier New" w:hAnsi="Courier New"/>
                <w:sz w:val="15"/>
                <w:lang w:val="en-US"/>
              </w:rPr>
            </w:pPr>
            <w:r w:rsidRPr="00EB5600">
              <w:rPr>
                <w:rFonts w:ascii="Courier New" w:hAnsi="Courier New"/>
                <w:sz w:val="15"/>
                <w:lang w:val="en-US"/>
              </w:rPr>
              <w:t>&lt;a href="2.html"&gt;</w:t>
            </w:r>
            <w:r>
              <w:rPr>
                <w:rFonts w:ascii="Courier New" w:hAnsi="Courier New"/>
                <w:sz w:val="15"/>
              </w:rPr>
              <w:t>Укра</w:t>
            </w:r>
            <w:r>
              <w:rPr>
                <w:rFonts w:ascii="Courier New" w:hAnsi="Courier New"/>
                <w:sz w:val="15"/>
                <w:lang w:val="uk-UA"/>
              </w:rPr>
              <w:t>їнська</w:t>
            </w:r>
            <w:r w:rsidRPr="00EB5600">
              <w:rPr>
                <w:rFonts w:ascii="Courier New" w:hAnsi="Courier New"/>
                <w:sz w:val="15"/>
                <w:lang w:val="en-US"/>
              </w:rPr>
              <w:t xml:space="preserve"> </w:t>
            </w:r>
            <w:r>
              <w:rPr>
                <w:rFonts w:ascii="Courier New" w:hAnsi="Courier New"/>
                <w:sz w:val="15"/>
              </w:rPr>
              <w:t>кухня</w:t>
            </w:r>
            <w:r w:rsidRPr="00EB5600">
              <w:rPr>
                <w:rFonts w:ascii="Courier New" w:hAnsi="Courier New"/>
                <w:sz w:val="15"/>
                <w:lang w:val="en-US"/>
              </w:rPr>
              <w:t>&lt;/a&gt; |</w:t>
            </w:r>
          </w:p>
          <w:p w14:paraId="6D8869BC" w14:textId="77777777" w:rsidR="00C6497B" w:rsidRPr="00EB5600" w:rsidRDefault="00C6497B" w:rsidP="00E50F55">
            <w:pPr>
              <w:ind w:left="417"/>
              <w:rPr>
                <w:rFonts w:ascii="Courier New" w:hAnsi="Courier New"/>
                <w:sz w:val="15"/>
                <w:lang w:val="en-US"/>
              </w:rPr>
            </w:pPr>
            <w:r w:rsidRPr="00EB5600">
              <w:rPr>
                <w:rFonts w:ascii="Courier New" w:hAnsi="Courier New"/>
                <w:sz w:val="15"/>
                <w:lang w:val="en-US"/>
              </w:rPr>
              <w:t>&lt;a href="3.html"&gt;</w:t>
            </w:r>
            <w:r>
              <w:rPr>
                <w:rFonts w:ascii="Courier New" w:hAnsi="Courier New"/>
                <w:sz w:val="15"/>
              </w:rPr>
              <w:t>Кавказ</w:t>
            </w:r>
            <w:r>
              <w:rPr>
                <w:rFonts w:ascii="Courier New" w:hAnsi="Courier New"/>
                <w:sz w:val="15"/>
                <w:lang w:val="uk-UA"/>
              </w:rPr>
              <w:t>ька</w:t>
            </w:r>
            <w:r w:rsidRPr="00EB5600">
              <w:rPr>
                <w:rFonts w:ascii="Courier New" w:hAnsi="Courier New"/>
                <w:sz w:val="15"/>
                <w:lang w:val="en-US"/>
              </w:rPr>
              <w:t xml:space="preserve"> </w:t>
            </w:r>
            <w:r>
              <w:rPr>
                <w:rFonts w:ascii="Courier New" w:hAnsi="Courier New"/>
                <w:sz w:val="15"/>
              </w:rPr>
              <w:t>кухня</w:t>
            </w:r>
            <w:r w:rsidRPr="00EB5600">
              <w:rPr>
                <w:rFonts w:ascii="Courier New" w:hAnsi="Courier New"/>
                <w:sz w:val="15"/>
                <w:lang w:val="en-US"/>
              </w:rPr>
              <w:t>&lt;/a&gt;</w:t>
            </w:r>
          </w:p>
          <w:p w14:paraId="254D397D" w14:textId="77777777" w:rsidR="00C6497B" w:rsidRPr="00AD6B7F" w:rsidRDefault="00C6497B" w:rsidP="00E50F55">
            <w:pPr>
              <w:ind w:left="254"/>
              <w:rPr>
                <w:rFonts w:ascii="Courier New"/>
                <w:sz w:val="15"/>
                <w:lang w:val="en-US"/>
              </w:rPr>
            </w:pPr>
            <w:r w:rsidRPr="00AD6B7F">
              <w:rPr>
                <w:rFonts w:ascii="Courier New"/>
                <w:sz w:val="15"/>
                <w:lang w:val="en-US"/>
              </w:rPr>
              <w:t>&lt;/div&gt;</w:t>
            </w:r>
          </w:p>
          <w:p w14:paraId="1EA326BC" w14:textId="77777777" w:rsidR="00C6497B" w:rsidRPr="00AD6B7F" w:rsidRDefault="00C6497B" w:rsidP="00E50F55">
            <w:pPr>
              <w:ind w:left="246"/>
              <w:rPr>
                <w:rFonts w:ascii="Courier New" w:hAnsi="Courier New"/>
                <w:sz w:val="15"/>
                <w:lang w:val="en-US"/>
              </w:rPr>
            </w:pPr>
            <w:r w:rsidRPr="00AD6B7F">
              <w:rPr>
                <w:rFonts w:ascii="Courier New" w:hAnsi="Courier New"/>
                <w:sz w:val="15"/>
                <w:lang w:val="en-US"/>
              </w:rPr>
              <w:t>&lt;p&gt;&lt;a href="text.html"&gt;</w:t>
            </w:r>
            <w:r>
              <w:rPr>
                <w:rFonts w:ascii="Courier New" w:hAnsi="Courier New"/>
                <w:sz w:val="15"/>
                <w:lang w:val="uk-UA"/>
              </w:rPr>
              <w:t>Інші</w:t>
            </w:r>
            <w:r w:rsidRPr="00AD6B7F">
              <w:rPr>
                <w:rFonts w:ascii="Courier New" w:hAnsi="Courier New"/>
                <w:sz w:val="15"/>
                <w:lang w:val="en-US"/>
              </w:rPr>
              <w:t xml:space="preserve"> </w:t>
            </w:r>
            <w:r>
              <w:rPr>
                <w:rFonts w:ascii="Courier New" w:hAnsi="Courier New"/>
                <w:sz w:val="15"/>
              </w:rPr>
              <w:t>матер</w:t>
            </w:r>
            <w:r>
              <w:rPr>
                <w:rFonts w:ascii="Courier New" w:hAnsi="Courier New"/>
                <w:sz w:val="15"/>
                <w:lang w:val="uk-UA"/>
              </w:rPr>
              <w:t>іали</w:t>
            </w:r>
            <w:r w:rsidRPr="00AD6B7F">
              <w:rPr>
                <w:rFonts w:ascii="Courier New" w:hAnsi="Courier New"/>
                <w:sz w:val="15"/>
                <w:lang w:val="en-US"/>
              </w:rPr>
              <w:t xml:space="preserve"> </w:t>
            </w:r>
            <w:r>
              <w:rPr>
                <w:rFonts w:ascii="Courier New" w:hAnsi="Courier New"/>
                <w:sz w:val="15"/>
              </w:rPr>
              <w:t>по</w:t>
            </w:r>
            <w:r w:rsidRPr="00AD6B7F">
              <w:rPr>
                <w:rFonts w:ascii="Courier New" w:hAnsi="Courier New"/>
                <w:sz w:val="15"/>
                <w:lang w:val="en-US"/>
              </w:rPr>
              <w:t xml:space="preserve"> </w:t>
            </w:r>
            <w:r>
              <w:rPr>
                <w:rFonts w:ascii="Courier New" w:hAnsi="Courier New"/>
                <w:sz w:val="15"/>
              </w:rPr>
              <w:t>тем</w:t>
            </w:r>
            <w:r>
              <w:rPr>
                <w:rFonts w:ascii="Courier New" w:hAnsi="Courier New"/>
                <w:sz w:val="15"/>
                <w:lang w:val="uk-UA"/>
              </w:rPr>
              <w:t>і</w:t>
            </w:r>
            <w:r w:rsidRPr="00AD6B7F">
              <w:rPr>
                <w:rFonts w:ascii="Courier New" w:hAnsi="Courier New"/>
                <w:sz w:val="15"/>
                <w:lang w:val="en-US"/>
              </w:rPr>
              <w:t>&lt;/a&gt;&lt;/p&gt;</w:t>
            </w:r>
          </w:p>
          <w:p w14:paraId="7411C838" w14:textId="77777777" w:rsidR="00C6497B" w:rsidRDefault="00C6497B" w:rsidP="00E50F55">
            <w:pPr>
              <w:ind w:left="164"/>
              <w:rPr>
                <w:rFonts w:ascii="Courier New"/>
                <w:sz w:val="15"/>
              </w:rPr>
            </w:pPr>
            <w:r>
              <w:rPr>
                <w:rFonts w:ascii="Courier New"/>
                <w:sz w:val="15"/>
              </w:rPr>
              <w:t>&lt;/body&gt;</w:t>
            </w:r>
          </w:p>
          <w:p w14:paraId="693B08F3" w14:textId="77777777" w:rsidR="00C6497B" w:rsidRPr="0057303A" w:rsidRDefault="00C6497B" w:rsidP="00E50F55">
            <w:pPr>
              <w:ind w:left="74"/>
              <w:rPr>
                <w:rFonts w:ascii="Courier New" w:eastAsia="Courier New" w:hAnsi="Courier New" w:cs="Courier New"/>
                <w:sz w:val="15"/>
              </w:rPr>
            </w:pPr>
            <w:r>
              <w:rPr>
                <w:rFonts w:ascii="Courier New"/>
                <w:sz w:val="15"/>
              </w:rPr>
              <w:t>&lt;/html&gt;</w:t>
            </w:r>
          </w:p>
        </w:tc>
      </w:tr>
    </w:tbl>
    <w:p w14:paraId="78B7C7E9" w14:textId="77777777" w:rsidR="00D308CB" w:rsidRDefault="00D308CB" w:rsidP="00253FB5">
      <w:pPr>
        <w:spacing w:line="360" w:lineRule="auto"/>
        <w:ind w:left="105"/>
        <w:rPr>
          <w:sz w:val="17"/>
          <w:szCs w:val="17"/>
        </w:rPr>
      </w:pPr>
    </w:p>
    <w:p w14:paraId="3D7D3A7E" w14:textId="77777777" w:rsidR="0057303A" w:rsidRPr="0057303A" w:rsidRDefault="0057303A" w:rsidP="00253FB5">
      <w:pPr>
        <w:spacing w:line="360" w:lineRule="auto"/>
        <w:ind w:left="105"/>
        <w:rPr>
          <w:sz w:val="17"/>
          <w:szCs w:val="17"/>
          <w:lang w:val="uk-UA"/>
        </w:rPr>
      </w:pPr>
      <w:r w:rsidRPr="0057303A">
        <w:rPr>
          <w:sz w:val="17"/>
          <w:szCs w:val="17"/>
        </w:rPr>
        <w:t>Результат даного пр</w:t>
      </w:r>
      <w:r w:rsidRPr="0057303A">
        <w:rPr>
          <w:sz w:val="17"/>
          <w:szCs w:val="17"/>
          <w:lang w:val="uk-UA"/>
        </w:rPr>
        <w:t>икладу</w:t>
      </w:r>
      <w:r w:rsidRPr="0057303A">
        <w:rPr>
          <w:sz w:val="17"/>
          <w:szCs w:val="17"/>
        </w:rPr>
        <w:t xml:space="preserve"> показан</w:t>
      </w:r>
      <w:r w:rsidRPr="0057303A">
        <w:rPr>
          <w:sz w:val="17"/>
          <w:szCs w:val="17"/>
          <w:lang w:val="uk-UA"/>
        </w:rPr>
        <w:t>о</w:t>
      </w:r>
      <w:r w:rsidRPr="0057303A">
        <w:rPr>
          <w:sz w:val="17"/>
          <w:szCs w:val="17"/>
        </w:rPr>
        <w:t xml:space="preserve"> на рис. 1.20.</w:t>
      </w:r>
    </w:p>
    <w:p w14:paraId="0839CF90" w14:textId="77777777" w:rsidR="0057303A" w:rsidRPr="0057303A" w:rsidRDefault="0057303A" w:rsidP="00253FB5">
      <w:pPr>
        <w:spacing w:line="360" w:lineRule="auto"/>
        <w:ind w:left="105"/>
        <w:rPr>
          <w:sz w:val="17"/>
          <w:szCs w:val="17"/>
          <w:lang w:val="uk-UA"/>
        </w:rPr>
      </w:pPr>
    </w:p>
    <w:p w14:paraId="2CDC8E59" w14:textId="77777777" w:rsidR="0057303A" w:rsidRPr="0057303A" w:rsidRDefault="0057303A" w:rsidP="00253FB5">
      <w:pPr>
        <w:spacing w:line="360" w:lineRule="auto"/>
        <w:ind w:left="105"/>
        <w:jc w:val="center"/>
        <w:rPr>
          <w:sz w:val="17"/>
          <w:szCs w:val="17"/>
          <w:lang w:val="uk-UA"/>
        </w:rPr>
      </w:pPr>
      <w:r w:rsidRPr="0057303A">
        <w:rPr>
          <w:noProof/>
          <w:sz w:val="17"/>
          <w:szCs w:val="17"/>
          <w:lang w:val="en-US" w:eastAsia="en-US" w:bidi="ar-SA"/>
        </w:rPr>
        <w:drawing>
          <wp:inline distT="0" distB="0" distL="0" distR="0" wp14:anchorId="798F84A4" wp14:editId="11E087C9">
            <wp:extent cx="3467100" cy="1203960"/>
            <wp:effectExtent l="19050" t="19050" r="19050" b="15240"/>
            <wp:docPr id="20" name="Рисунок 20" descr="C:\Users\aser\OneDrive\Зображення\Знімки екрана\2019-1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er\OneDrive\Зображення\Знімки екрана\2019-11-22.png"/>
                    <pic:cNvPicPr>
                      <a:picLocks noChangeAspect="1" noChangeArrowheads="1"/>
                    </pic:cNvPicPr>
                  </pic:nvPicPr>
                  <pic:blipFill>
                    <a:blip r:embed="rId49" cstate="print"/>
                    <a:srcRect l="9233" t="12305" r="52551" b="64204"/>
                    <a:stretch>
                      <a:fillRect/>
                    </a:stretch>
                  </pic:blipFill>
                  <pic:spPr bwMode="auto">
                    <a:xfrm>
                      <a:off x="0" y="0"/>
                      <a:ext cx="3467100" cy="1203960"/>
                    </a:xfrm>
                    <a:prstGeom prst="rect">
                      <a:avLst/>
                    </a:prstGeom>
                    <a:noFill/>
                    <a:ln w="3175">
                      <a:solidFill>
                        <a:schemeClr val="tx1"/>
                      </a:solidFill>
                      <a:miter lim="800000"/>
                      <a:headEnd/>
                      <a:tailEnd/>
                    </a:ln>
                  </pic:spPr>
                </pic:pic>
              </a:graphicData>
            </a:graphic>
          </wp:inline>
        </w:drawing>
      </w:r>
    </w:p>
    <w:p w14:paraId="244DA74D" w14:textId="77777777" w:rsidR="0057303A" w:rsidRPr="0057303A" w:rsidRDefault="0057303A" w:rsidP="00253FB5">
      <w:pPr>
        <w:spacing w:line="360" w:lineRule="auto"/>
        <w:ind w:left="1715" w:right="1745"/>
        <w:jc w:val="center"/>
        <w:rPr>
          <w:rFonts w:ascii="Georgia" w:hAnsi="Georgia"/>
          <w:i/>
          <w:sz w:val="17"/>
        </w:rPr>
      </w:pPr>
      <w:r w:rsidRPr="0057303A">
        <w:rPr>
          <w:rFonts w:ascii="Georgia" w:hAnsi="Georgia"/>
          <w:i/>
          <w:color w:val="666666"/>
          <w:sz w:val="17"/>
        </w:rPr>
        <w:t xml:space="preserve">Рис. 1.20. </w:t>
      </w:r>
      <w:r w:rsidRPr="0057303A">
        <w:rPr>
          <w:rFonts w:ascii="Georgia" w:hAnsi="Georgia"/>
          <w:i/>
          <w:color w:val="666666"/>
          <w:sz w:val="17"/>
          <w:lang w:val="uk-UA"/>
        </w:rPr>
        <w:t>Посилання різних кольорів</w:t>
      </w:r>
    </w:p>
    <w:p w14:paraId="52180CF0" w14:textId="77777777" w:rsidR="0057303A" w:rsidRPr="0057303A" w:rsidRDefault="0057303A" w:rsidP="00253FB5">
      <w:pPr>
        <w:spacing w:line="360" w:lineRule="auto"/>
        <w:rPr>
          <w:rFonts w:ascii="Georgia"/>
          <w:i/>
          <w:sz w:val="20"/>
          <w:szCs w:val="17"/>
        </w:rPr>
      </w:pPr>
    </w:p>
    <w:p w14:paraId="7FB53677" w14:textId="77777777" w:rsidR="00602581" w:rsidRDefault="0057303A" w:rsidP="00602581">
      <w:pPr>
        <w:spacing w:line="360" w:lineRule="auto"/>
        <w:ind w:left="105" w:right="257"/>
        <w:rPr>
          <w:sz w:val="17"/>
          <w:szCs w:val="17"/>
          <w:lang w:val="uk-UA"/>
        </w:rPr>
      </w:pPr>
      <w:r w:rsidRPr="0057303A">
        <w:rPr>
          <w:sz w:val="17"/>
          <w:szCs w:val="17"/>
          <w:lang w:val="uk-UA"/>
        </w:rPr>
        <w:t>В даному прикладі використовується два типи посилань. Перше посилання, стиль якої задається за допомогою селектора A, буде діяти на всій сторінці, а стиль друг</w:t>
      </w:r>
      <w:r w:rsidR="00DF271F">
        <w:rPr>
          <w:sz w:val="17"/>
          <w:szCs w:val="17"/>
          <w:lang w:val="uk-UA"/>
        </w:rPr>
        <w:t>ого</w:t>
      </w:r>
      <w:r w:rsidRPr="0057303A">
        <w:rPr>
          <w:sz w:val="17"/>
          <w:szCs w:val="17"/>
          <w:lang w:val="uk-UA"/>
        </w:rPr>
        <w:t xml:space="preserve"> посилання (.</w:t>
      </w:r>
      <w:r w:rsidRPr="0057303A">
        <w:rPr>
          <w:color w:val="C00000"/>
          <w:sz w:val="17"/>
          <w:szCs w:val="17"/>
          <w:lang w:val="uk-UA"/>
        </w:rPr>
        <w:t>menu A</w:t>
      </w:r>
      <w:r w:rsidRPr="0057303A">
        <w:rPr>
          <w:sz w:val="17"/>
          <w:szCs w:val="17"/>
          <w:lang w:val="uk-UA"/>
        </w:rPr>
        <w:t>) застосовується тільки до посилань всередині елемента з класом menu.</w:t>
      </w:r>
    </w:p>
    <w:p w14:paraId="65F766EB" w14:textId="77777777" w:rsidR="0057303A" w:rsidRPr="0057303A" w:rsidRDefault="0057303A" w:rsidP="00602581">
      <w:pPr>
        <w:spacing w:line="360" w:lineRule="auto"/>
        <w:ind w:left="105" w:right="257"/>
        <w:rPr>
          <w:sz w:val="17"/>
          <w:szCs w:val="17"/>
        </w:rPr>
      </w:pPr>
      <w:r w:rsidRPr="0057303A">
        <w:rPr>
          <w:sz w:val="17"/>
          <w:szCs w:val="17"/>
          <w:lang w:val="uk-UA"/>
        </w:rPr>
        <w:t>При такому підході легко керувати стилем однакових елементів, на зразок зображень і посилань, оформлення яких має відрізнятися в різних областях веб-сторінки.</w:t>
      </w:r>
    </w:p>
    <w:p w14:paraId="5F343098" w14:textId="77777777" w:rsidR="0057303A" w:rsidRPr="0057303A" w:rsidRDefault="0057303A" w:rsidP="00253FB5">
      <w:pPr>
        <w:spacing w:line="360" w:lineRule="auto"/>
        <w:sectPr w:rsidR="0057303A" w:rsidRPr="0057303A" w:rsidSect="002A255F">
          <w:type w:val="nextColumn"/>
          <w:pgSz w:w="11900" w:h="16840"/>
          <w:pgMar w:top="1134" w:right="1134" w:bottom="1134" w:left="1134" w:header="720" w:footer="720" w:gutter="0"/>
          <w:cols w:space="720"/>
        </w:sectPr>
      </w:pPr>
    </w:p>
    <w:p w14:paraId="70390E48" w14:textId="77777777" w:rsidR="0057303A" w:rsidRPr="0057303A" w:rsidRDefault="0057303A" w:rsidP="00253FB5">
      <w:pPr>
        <w:spacing w:line="360" w:lineRule="auto"/>
        <w:ind w:left="1715" w:right="1744"/>
        <w:jc w:val="center"/>
        <w:outlineLvl w:val="2"/>
        <w:rPr>
          <w:rFonts w:ascii="Georgia" w:eastAsia="Georgia" w:hAnsi="Georgia" w:cs="Georgia"/>
          <w:sz w:val="31"/>
          <w:szCs w:val="31"/>
        </w:rPr>
      </w:pPr>
      <w:bookmarkStart w:id="899" w:name="Соседние_селекторы"/>
      <w:bookmarkEnd w:id="899"/>
      <w:r w:rsidRPr="0057303A">
        <w:rPr>
          <w:rFonts w:ascii="Georgia" w:eastAsia="Georgia" w:hAnsi="Georgia" w:cs="Georgia"/>
          <w:sz w:val="31"/>
          <w:szCs w:val="31"/>
          <w:lang w:val="uk-UA"/>
        </w:rPr>
        <w:lastRenderedPageBreak/>
        <w:t>Сусідні селектори</w:t>
      </w:r>
    </w:p>
    <w:p w14:paraId="57E5E2E8" w14:textId="77777777" w:rsidR="0057303A" w:rsidRPr="0057303A" w:rsidRDefault="0057303A" w:rsidP="00253FB5">
      <w:pPr>
        <w:spacing w:line="360" w:lineRule="auto"/>
        <w:ind w:left="105" w:right="183"/>
        <w:rPr>
          <w:sz w:val="17"/>
          <w:szCs w:val="17"/>
          <w:lang w:val="uk-UA"/>
        </w:rPr>
      </w:pPr>
      <w:r w:rsidRPr="0057303A">
        <w:rPr>
          <w:sz w:val="17"/>
          <w:szCs w:val="17"/>
          <w:lang w:val="uk-UA"/>
        </w:rPr>
        <w:t>Сусідніми називаються елементи веб-сторінки, коли вони йдуть безпосередньо один за одним в коді документа. Розглянемо кілька прикладів відносин елементів.</w:t>
      </w:r>
    </w:p>
    <w:p w14:paraId="293EB6C6" w14:textId="77777777" w:rsidR="0057303A" w:rsidRPr="00097C12" w:rsidRDefault="0057303A" w:rsidP="00253FB5">
      <w:pPr>
        <w:spacing w:line="360" w:lineRule="auto"/>
        <w:rPr>
          <w:sz w:val="19"/>
          <w:szCs w:val="17"/>
          <w:lang w:val="uk-UA"/>
        </w:rPr>
      </w:pPr>
    </w:p>
    <w:p w14:paraId="65F69142" w14:textId="77777777" w:rsidR="0057303A" w:rsidRPr="00097C12" w:rsidRDefault="0057303A" w:rsidP="00253FB5">
      <w:pPr>
        <w:tabs>
          <w:tab w:val="left" w:pos="9634"/>
        </w:tabs>
        <w:spacing w:line="360" w:lineRule="auto"/>
        <w:ind w:left="426"/>
        <w:rPr>
          <w:rFonts w:ascii="Courier New"/>
          <w:sz w:val="15"/>
          <w:lang w:val="uk-UA"/>
        </w:rPr>
      </w:pPr>
      <w:r w:rsidRPr="00097C12">
        <w:rPr>
          <w:rFonts w:ascii="Times New Roman"/>
          <w:sz w:val="15"/>
          <w:shd w:val="clear" w:color="auto" w:fill="F8F7F2"/>
          <w:lang w:val="uk-UA"/>
        </w:rPr>
        <w:t xml:space="preserve"> </w:t>
      </w:r>
      <w:r w:rsidRPr="00097C12">
        <w:rPr>
          <w:rFonts w:ascii="Times New Roman"/>
          <w:spacing w:val="-1"/>
          <w:sz w:val="15"/>
          <w:shd w:val="clear" w:color="auto" w:fill="F8F7F2"/>
          <w:lang w:val="uk-UA"/>
        </w:rPr>
        <w:t xml:space="preserve"> </w:t>
      </w:r>
      <w:r w:rsidRPr="00097C12">
        <w:rPr>
          <w:rFonts w:ascii="Courier New"/>
          <w:sz w:val="15"/>
          <w:shd w:val="clear" w:color="auto" w:fill="F8F7F2"/>
          <w:lang w:val="uk-UA"/>
        </w:rPr>
        <w:t>&lt;</w:t>
      </w:r>
      <w:r w:rsidRPr="0057303A">
        <w:rPr>
          <w:rFonts w:ascii="Courier New"/>
          <w:sz w:val="15"/>
          <w:shd w:val="clear" w:color="auto" w:fill="F8F7F2"/>
          <w:lang w:val="en-US"/>
        </w:rPr>
        <w:t>p</w:t>
      </w:r>
      <w:r w:rsidRPr="00097C12">
        <w:rPr>
          <w:rFonts w:ascii="Courier New"/>
          <w:sz w:val="15"/>
          <w:shd w:val="clear" w:color="auto" w:fill="F8F7F2"/>
          <w:lang w:val="uk-UA"/>
        </w:rPr>
        <w:t>&gt;</w:t>
      </w:r>
      <w:r w:rsidRPr="0057303A">
        <w:rPr>
          <w:rFonts w:ascii="Courier New"/>
          <w:sz w:val="15"/>
          <w:shd w:val="clear" w:color="auto" w:fill="F8F7F2"/>
          <w:lang w:val="en-US"/>
        </w:rPr>
        <w:t>Lorem</w:t>
      </w:r>
      <w:r w:rsidRPr="00097C12">
        <w:rPr>
          <w:rFonts w:ascii="Courier New"/>
          <w:sz w:val="15"/>
          <w:shd w:val="clear" w:color="auto" w:fill="F8F7F2"/>
          <w:lang w:val="uk-UA"/>
        </w:rPr>
        <w:t xml:space="preserve"> </w:t>
      </w:r>
      <w:r w:rsidRPr="0057303A">
        <w:rPr>
          <w:rFonts w:ascii="Courier New"/>
          <w:sz w:val="15"/>
          <w:shd w:val="clear" w:color="auto" w:fill="F8F7F2"/>
          <w:lang w:val="en-US"/>
        </w:rPr>
        <w:t>ipsum</w:t>
      </w:r>
      <w:r w:rsidRPr="00097C12">
        <w:rPr>
          <w:rFonts w:ascii="Courier New"/>
          <w:sz w:val="15"/>
          <w:shd w:val="clear" w:color="auto" w:fill="F8F7F2"/>
          <w:lang w:val="uk-UA"/>
        </w:rPr>
        <w:t xml:space="preserve"> &lt;</w:t>
      </w:r>
      <w:r w:rsidRPr="0057303A">
        <w:rPr>
          <w:rFonts w:ascii="Courier New"/>
          <w:sz w:val="15"/>
          <w:shd w:val="clear" w:color="auto" w:fill="F8F7F2"/>
          <w:lang w:val="en-US"/>
        </w:rPr>
        <w:t>b</w:t>
      </w:r>
      <w:r w:rsidRPr="00097C12">
        <w:rPr>
          <w:rFonts w:ascii="Courier New"/>
          <w:sz w:val="15"/>
          <w:shd w:val="clear" w:color="auto" w:fill="F8F7F2"/>
          <w:lang w:val="uk-UA"/>
        </w:rPr>
        <w:t>&gt;</w:t>
      </w:r>
      <w:r w:rsidRPr="0057303A">
        <w:rPr>
          <w:rFonts w:ascii="Courier New"/>
          <w:sz w:val="15"/>
          <w:shd w:val="clear" w:color="auto" w:fill="F8F7F2"/>
          <w:lang w:val="en-US"/>
        </w:rPr>
        <w:t>dolor</w:t>
      </w:r>
      <w:r w:rsidRPr="00097C12">
        <w:rPr>
          <w:rFonts w:ascii="Courier New"/>
          <w:sz w:val="15"/>
          <w:shd w:val="clear" w:color="auto" w:fill="F8F7F2"/>
          <w:lang w:val="uk-UA"/>
        </w:rPr>
        <w:t>&lt;/</w:t>
      </w:r>
      <w:r w:rsidRPr="0057303A">
        <w:rPr>
          <w:rFonts w:ascii="Courier New"/>
          <w:sz w:val="15"/>
          <w:shd w:val="clear" w:color="auto" w:fill="F8F7F2"/>
          <w:lang w:val="en-US"/>
        </w:rPr>
        <w:t>b</w:t>
      </w:r>
      <w:r w:rsidRPr="00097C12">
        <w:rPr>
          <w:rFonts w:ascii="Courier New"/>
          <w:sz w:val="15"/>
          <w:shd w:val="clear" w:color="auto" w:fill="F8F7F2"/>
          <w:lang w:val="uk-UA"/>
        </w:rPr>
        <w:t xml:space="preserve">&gt; </w:t>
      </w:r>
      <w:r w:rsidRPr="0057303A">
        <w:rPr>
          <w:rFonts w:ascii="Courier New"/>
          <w:sz w:val="15"/>
          <w:shd w:val="clear" w:color="auto" w:fill="F8F7F2"/>
          <w:lang w:val="en-US"/>
        </w:rPr>
        <w:t>sit</w:t>
      </w:r>
      <w:r w:rsidRPr="00097C12">
        <w:rPr>
          <w:rFonts w:ascii="Courier New"/>
          <w:spacing w:val="-17"/>
          <w:sz w:val="15"/>
          <w:shd w:val="clear" w:color="auto" w:fill="F8F7F2"/>
          <w:lang w:val="uk-UA"/>
        </w:rPr>
        <w:t xml:space="preserve"> </w:t>
      </w:r>
      <w:r w:rsidRPr="0057303A">
        <w:rPr>
          <w:rFonts w:ascii="Courier New"/>
          <w:sz w:val="15"/>
          <w:shd w:val="clear" w:color="auto" w:fill="F8F7F2"/>
          <w:lang w:val="en-US"/>
        </w:rPr>
        <w:t>amet</w:t>
      </w:r>
      <w:r w:rsidRPr="00097C12">
        <w:rPr>
          <w:rFonts w:ascii="Courier New"/>
          <w:sz w:val="15"/>
          <w:shd w:val="clear" w:color="auto" w:fill="F8F7F2"/>
          <w:lang w:val="uk-UA"/>
        </w:rPr>
        <w:t>.&lt;/</w:t>
      </w:r>
      <w:r w:rsidRPr="0057303A">
        <w:rPr>
          <w:rFonts w:ascii="Courier New"/>
          <w:sz w:val="15"/>
          <w:shd w:val="clear" w:color="auto" w:fill="F8F7F2"/>
          <w:lang w:val="en-US"/>
        </w:rPr>
        <w:t>p</w:t>
      </w:r>
      <w:r w:rsidRPr="00097C12">
        <w:rPr>
          <w:rFonts w:ascii="Courier New"/>
          <w:sz w:val="15"/>
          <w:shd w:val="clear" w:color="auto" w:fill="F8F7F2"/>
          <w:lang w:val="uk-UA"/>
        </w:rPr>
        <w:t>&gt;</w:t>
      </w:r>
    </w:p>
    <w:p w14:paraId="3F2F8E2F" w14:textId="77777777" w:rsidR="0057303A" w:rsidRPr="00097C12" w:rsidRDefault="0057303A" w:rsidP="00253FB5">
      <w:pPr>
        <w:spacing w:line="360" w:lineRule="auto"/>
        <w:rPr>
          <w:rFonts w:ascii="Courier New"/>
          <w:sz w:val="21"/>
          <w:szCs w:val="17"/>
          <w:lang w:val="uk-UA"/>
        </w:rPr>
      </w:pPr>
    </w:p>
    <w:p w14:paraId="1E6E688F" w14:textId="77777777" w:rsidR="0057303A" w:rsidRPr="00097C12" w:rsidRDefault="0057303A" w:rsidP="00253FB5">
      <w:pPr>
        <w:spacing w:line="360" w:lineRule="auto"/>
        <w:ind w:left="105" w:right="183"/>
        <w:rPr>
          <w:sz w:val="17"/>
          <w:szCs w:val="17"/>
          <w:lang w:val="uk-UA"/>
        </w:rPr>
      </w:pPr>
      <w:r w:rsidRPr="0057303A">
        <w:rPr>
          <w:sz w:val="17"/>
          <w:szCs w:val="17"/>
          <w:lang w:val="uk-UA"/>
        </w:rPr>
        <w:t xml:space="preserve">У цьому прикладі тег </w:t>
      </w:r>
      <w:r w:rsidRPr="0002681C">
        <w:rPr>
          <w:rFonts w:ascii="Courier New" w:hAnsi="Courier New"/>
          <w:b/>
          <w:color w:val="006699"/>
          <w:sz w:val="17"/>
          <w:szCs w:val="17"/>
        </w:rPr>
        <w:t>&lt;</w:t>
      </w:r>
      <w:r w:rsidRPr="0057303A">
        <w:rPr>
          <w:rFonts w:ascii="Courier New" w:hAnsi="Courier New"/>
          <w:b/>
          <w:color w:val="006699"/>
          <w:sz w:val="17"/>
          <w:szCs w:val="17"/>
          <w:lang w:val="en-US"/>
        </w:rPr>
        <w:t>b</w:t>
      </w:r>
      <w:r w:rsidRPr="0002681C">
        <w:rPr>
          <w:rFonts w:ascii="Courier New" w:hAnsi="Courier New"/>
          <w:b/>
          <w:color w:val="006699"/>
          <w:sz w:val="17"/>
          <w:szCs w:val="17"/>
        </w:rPr>
        <w:t xml:space="preserve">&gt; </w:t>
      </w:r>
      <w:r w:rsidRPr="0057303A">
        <w:rPr>
          <w:sz w:val="17"/>
          <w:szCs w:val="17"/>
          <w:lang w:val="uk-UA"/>
        </w:rPr>
        <w:t xml:space="preserve">є дочірнім по відношенню до тегу </w:t>
      </w:r>
      <w:r w:rsidRPr="0002681C">
        <w:rPr>
          <w:rFonts w:ascii="Courier New" w:hAnsi="Courier New"/>
          <w:b/>
          <w:color w:val="006699"/>
          <w:sz w:val="17"/>
          <w:szCs w:val="17"/>
        </w:rPr>
        <w:t>&lt;</w:t>
      </w:r>
      <w:r w:rsidRPr="0057303A">
        <w:rPr>
          <w:rFonts w:ascii="Courier New" w:hAnsi="Courier New"/>
          <w:b/>
          <w:color w:val="006699"/>
          <w:sz w:val="17"/>
          <w:szCs w:val="17"/>
          <w:lang w:val="en-US"/>
        </w:rPr>
        <w:t>p</w:t>
      </w:r>
      <w:r w:rsidRPr="0002681C">
        <w:rPr>
          <w:rFonts w:ascii="Courier New" w:hAnsi="Courier New"/>
          <w:b/>
          <w:color w:val="006699"/>
          <w:sz w:val="17"/>
          <w:szCs w:val="17"/>
        </w:rPr>
        <w:t>&gt;</w:t>
      </w:r>
      <w:r w:rsidRPr="0057303A">
        <w:rPr>
          <w:sz w:val="17"/>
          <w:szCs w:val="17"/>
          <w:lang w:val="uk-UA"/>
        </w:rPr>
        <w:t xml:space="preserve">, оскільки він знаходиться всередині цього контейнера. Відповідно </w:t>
      </w:r>
      <w:r w:rsidRPr="00097C12">
        <w:rPr>
          <w:rFonts w:ascii="Courier New" w:hAnsi="Courier New"/>
          <w:b/>
          <w:color w:val="006699"/>
          <w:sz w:val="17"/>
          <w:szCs w:val="17"/>
          <w:lang w:val="uk-UA"/>
        </w:rPr>
        <w:t>&lt;</w:t>
      </w:r>
      <w:r w:rsidRPr="0057303A">
        <w:rPr>
          <w:rFonts w:ascii="Courier New" w:hAnsi="Courier New"/>
          <w:b/>
          <w:color w:val="006699"/>
          <w:sz w:val="17"/>
          <w:szCs w:val="17"/>
          <w:lang w:val="en-US"/>
        </w:rPr>
        <w:t>p</w:t>
      </w:r>
      <w:r w:rsidRPr="00097C12">
        <w:rPr>
          <w:rFonts w:ascii="Courier New" w:hAnsi="Courier New"/>
          <w:b/>
          <w:color w:val="006699"/>
          <w:sz w:val="17"/>
          <w:szCs w:val="17"/>
          <w:lang w:val="uk-UA"/>
        </w:rPr>
        <w:t xml:space="preserve">&gt; </w:t>
      </w:r>
      <w:r w:rsidRPr="0057303A">
        <w:rPr>
          <w:sz w:val="17"/>
          <w:szCs w:val="17"/>
          <w:lang w:val="uk-UA"/>
        </w:rPr>
        <w:t xml:space="preserve">виступає в якості батька </w:t>
      </w:r>
      <w:r w:rsidRPr="00097C12">
        <w:rPr>
          <w:rFonts w:ascii="Courier New" w:hAnsi="Courier New"/>
          <w:b/>
          <w:color w:val="006699"/>
          <w:sz w:val="17"/>
          <w:szCs w:val="17"/>
          <w:lang w:val="uk-UA"/>
        </w:rPr>
        <w:t>&lt;</w:t>
      </w:r>
      <w:r w:rsidRPr="0057303A">
        <w:rPr>
          <w:rFonts w:ascii="Courier New" w:hAnsi="Courier New"/>
          <w:b/>
          <w:color w:val="006699"/>
          <w:sz w:val="17"/>
          <w:szCs w:val="17"/>
        </w:rPr>
        <w:t>b</w:t>
      </w:r>
      <w:r w:rsidRPr="00097C12">
        <w:rPr>
          <w:rFonts w:ascii="Courier New" w:hAnsi="Courier New"/>
          <w:b/>
          <w:color w:val="006699"/>
          <w:sz w:val="17"/>
          <w:szCs w:val="17"/>
          <w:lang w:val="uk-UA"/>
        </w:rPr>
        <w:t>&gt; .</w:t>
      </w:r>
    </w:p>
    <w:p w14:paraId="0CADF45E" w14:textId="77777777" w:rsidR="0057303A" w:rsidRPr="00097C12" w:rsidRDefault="0057303A" w:rsidP="00253FB5">
      <w:pPr>
        <w:spacing w:line="360" w:lineRule="auto"/>
        <w:rPr>
          <w:sz w:val="20"/>
          <w:szCs w:val="17"/>
          <w:lang w:val="uk-UA"/>
        </w:rPr>
      </w:pPr>
    </w:p>
    <w:p w14:paraId="08847964" w14:textId="77777777" w:rsidR="0057303A" w:rsidRPr="00097C12" w:rsidRDefault="0057303A" w:rsidP="00253FB5">
      <w:pPr>
        <w:tabs>
          <w:tab w:val="left" w:pos="9634"/>
        </w:tabs>
        <w:spacing w:line="360" w:lineRule="auto"/>
        <w:ind w:left="426"/>
        <w:rPr>
          <w:rFonts w:ascii="Courier New"/>
          <w:sz w:val="15"/>
          <w:lang w:val="uk-UA"/>
        </w:rPr>
      </w:pPr>
      <w:r w:rsidRPr="00097C12">
        <w:rPr>
          <w:rFonts w:ascii="Times New Roman"/>
          <w:sz w:val="15"/>
          <w:shd w:val="clear" w:color="auto" w:fill="F8F7F2"/>
          <w:lang w:val="uk-UA"/>
        </w:rPr>
        <w:t xml:space="preserve"> </w:t>
      </w:r>
      <w:r w:rsidRPr="00097C12">
        <w:rPr>
          <w:rFonts w:ascii="Times New Roman"/>
          <w:spacing w:val="-1"/>
          <w:sz w:val="15"/>
          <w:shd w:val="clear" w:color="auto" w:fill="F8F7F2"/>
          <w:lang w:val="uk-UA"/>
        </w:rPr>
        <w:t xml:space="preserve"> </w:t>
      </w:r>
      <w:r w:rsidRPr="00097C12">
        <w:rPr>
          <w:rFonts w:ascii="Courier New"/>
          <w:sz w:val="15"/>
          <w:shd w:val="clear" w:color="auto" w:fill="F8F7F2"/>
          <w:lang w:val="uk-UA"/>
        </w:rPr>
        <w:t>&lt;</w:t>
      </w:r>
      <w:r w:rsidRPr="0057303A">
        <w:rPr>
          <w:rFonts w:ascii="Courier New"/>
          <w:sz w:val="15"/>
          <w:shd w:val="clear" w:color="auto" w:fill="F8F7F2"/>
          <w:lang w:val="en-US"/>
        </w:rPr>
        <w:t>p</w:t>
      </w:r>
      <w:r w:rsidRPr="00097C12">
        <w:rPr>
          <w:rFonts w:ascii="Courier New"/>
          <w:sz w:val="15"/>
          <w:shd w:val="clear" w:color="auto" w:fill="F8F7F2"/>
          <w:lang w:val="uk-UA"/>
        </w:rPr>
        <w:t>&gt;</w:t>
      </w:r>
      <w:r w:rsidRPr="0057303A">
        <w:rPr>
          <w:rFonts w:ascii="Courier New"/>
          <w:sz w:val="15"/>
          <w:shd w:val="clear" w:color="auto" w:fill="F8F7F2"/>
          <w:lang w:val="en-US"/>
        </w:rPr>
        <w:t>Lorem</w:t>
      </w:r>
      <w:r w:rsidRPr="00097C12">
        <w:rPr>
          <w:rFonts w:ascii="Courier New"/>
          <w:sz w:val="15"/>
          <w:shd w:val="clear" w:color="auto" w:fill="F8F7F2"/>
          <w:lang w:val="uk-UA"/>
        </w:rPr>
        <w:t xml:space="preserve"> </w:t>
      </w:r>
      <w:r w:rsidRPr="0057303A">
        <w:rPr>
          <w:rFonts w:ascii="Courier New"/>
          <w:sz w:val="15"/>
          <w:shd w:val="clear" w:color="auto" w:fill="F8F7F2"/>
          <w:lang w:val="en-US"/>
        </w:rPr>
        <w:t>ipsum</w:t>
      </w:r>
      <w:r w:rsidRPr="00097C12">
        <w:rPr>
          <w:rFonts w:ascii="Courier New"/>
          <w:sz w:val="15"/>
          <w:shd w:val="clear" w:color="auto" w:fill="F8F7F2"/>
          <w:lang w:val="uk-UA"/>
        </w:rPr>
        <w:t xml:space="preserve"> &lt;</w:t>
      </w:r>
      <w:r w:rsidRPr="0057303A">
        <w:rPr>
          <w:rFonts w:ascii="Courier New"/>
          <w:sz w:val="15"/>
          <w:shd w:val="clear" w:color="auto" w:fill="F8F7F2"/>
          <w:lang w:val="en-US"/>
        </w:rPr>
        <w:t>b</w:t>
      </w:r>
      <w:r w:rsidRPr="00097C12">
        <w:rPr>
          <w:rFonts w:ascii="Courier New"/>
          <w:sz w:val="15"/>
          <w:shd w:val="clear" w:color="auto" w:fill="F8F7F2"/>
          <w:lang w:val="uk-UA"/>
        </w:rPr>
        <w:t>&gt;</w:t>
      </w:r>
      <w:r w:rsidRPr="0057303A">
        <w:rPr>
          <w:rFonts w:ascii="Courier New"/>
          <w:sz w:val="15"/>
          <w:shd w:val="clear" w:color="auto" w:fill="F8F7F2"/>
          <w:lang w:val="en-US"/>
        </w:rPr>
        <w:t>dolor</w:t>
      </w:r>
      <w:r w:rsidRPr="00097C12">
        <w:rPr>
          <w:rFonts w:ascii="Courier New"/>
          <w:sz w:val="15"/>
          <w:shd w:val="clear" w:color="auto" w:fill="F8F7F2"/>
          <w:lang w:val="uk-UA"/>
        </w:rPr>
        <w:t>&lt;/</w:t>
      </w:r>
      <w:r w:rsidRPr="0057303A">
        <w:rPr>
          <w:rFonts w:ascii="Courier New"/>
          <w:sz w:val="15"/>
          <w:shd w:val="clear" w:color="auto" w:fill="F8F7F2"/>
          <w:lang w:val="en-US"/>
        </w:rPr>
        <w:t>b</w:t>
      </w:r>
      <w:r w:rsidRPr="00097C12">
        <w:rPr>
          <w:rFonts w:ascii="Courier New"/>
          <w:sz w:val="15"/>
          <w:shd w:val="clear" w:color="auto" w:fill="F8F7F2"/>
          <w:lang w:val="uk-UA"/>
        </w:rPr>
        <w:t>&gt; &lt;</w:t>
      </w:r>
      <w:r w:rsidRPr="0057303A">
        <w:rPr>
          <w:rFonts w:ascii="Courier New"/>
          <w:sz w:val="15"/>
          <w:shd w:val="clear" w:color="auto" w:fill="F8F7F2"/>
          <w:lang w:val="en-US"/>
        </w:rPr>
        <w:t>var</w:t>
      </w:r>
      <w:r w:rsidRPr="00097C12">
        <w:rPr>
          <w:rFonts w:ascii="Courier New"/>
          <w:sz w:val="15"/>
          <w:shd w:val="clear" w:color="auto" w:fill="F8F7F2"/>
          <w:lang w:val="uk-UA"/>
        </w:rPr>
        <w:t>&gt;</w:t>
      </w:r>
      <w:r w:rsidRPr="0057303A">
        <w:rPr>
          <w:rFonts w:ascii="Courier New"/>
          <w:sz w:val="15"/>
          <w:shd w:val="clear" w:color="auto" w:fill="F8F7F2"/>
          <w:lang w:val="en-US"/>
        </w:rPr>
        <w:t>sit</w:t>
      </w:r>
      <w:r w:rsidRPr="00097C12">
        <w:rPr>
          <w:rFonts w:ascii="Courier New"/>
          <w:sz w:val="15"/>
          <w:shd w:val="clear" w:color="auto" w:fill="F8F7F2"/>
          <w:lang w:val="uk-UA"/>
        </w:rPr>
        <w:t>&lt;/</w:t>
      </w:r>
      <w:r w:rsidRPr="0057303A">
        <w:rPr>
          <w:rFonts w:ascii="Courier New"/>
          <w:sz w:val="15"/>
          <w:shd w:val="clear" w:color="auto" w:fill="F8F7F2"/>
          <w:lang w:val="en-US"/>
        </w:rPr>
        <w:t>var</w:t>
      </w:r>
      <w:r w:rsidRPr="00097C12">
        <w:rPr>
          <w:rFonts w:ascii="Courier New"/>
          <w:sz w:val="15"/>
          <w:shd w:val="clear" w:color="auto" w:fill="F8F7F2"/>
          <w:lang w:val="uk-UA"/>
        </w:rPr>
        <w:t>&gt;</w:t>
      </w:r>
      <w:r w:rsidRPr="00097C12">
        <w:rPr>
          <w:rFonts w:ascii="Courier New"/>
          <w:spacing w:val="-33"/>
          <w:sz w:val="15"/>
          <w:shd w:val="clear" w:color="auto" w:fill="F8F7F2"/>
          <w:lang w:val="uk-UA"/>
        </w:rPr>
        <w:t xml:space="preserve"> </w:t>
      </w:r>
      <w:r w:rsidRPr="0057303A">
        <w:rPr>
          <w:rFonts w:ascii="Courier New"/>
          <w:sz w:val="15"/>
          <w:shd w:val="clear" w:color="auto" w:fill="F8F7F2"/>
          <w:lang w:val="en-US"/>
        </w:rPr>
        <w:t>amet</w:t>
      </w:r>
      <w:r w:rsidRPr="00097C12">
        <w:rPr>
          <w:rFonts w:ascii="Courier New"/>
          <w:sz w:val="15"/>
          <w:shd w:val="clear" w:color="auto" w:fill="F8F7F2"/>
          <w:lang w:val="uk-UA"/>
        </w:rPr>
        <w:t>.&lt;/</w:t>
      </w:r>
      <w:r w:rsidRPr="0057303A">
        <w:rPr>
          <w:rFonts w:ascii="Courier New"/>
          <w:sz w:val="15"/>
          <w:shd w:val="clear" w:color="auto" w:fill="F8F7F2"/>
          <w:lang w:val="en-US"/>
        </w:rPr>
        <w:t>p</w:t>
      </w:r>
      <w:r w:rsidRPr="00097C12">
        <w:rPr>
          <w:rFonts w:ascii="Courier New"/>
          <w:sz w:val="15"/>
          <w:shd w:val="clear" w:color="auto" w:fill="F8F7F2"/>
          <w:lang w:val="uk-UA"/>
        </w:rPr>
        <w:t>&gt;</w:t>
      </w:r>
    </w:p>
    <w:p w14:paraId="5D31B07E" w14:textId="77777777" w:rsidR="0057303A" w:rsidRPr="00097C12" w:rsidRDefault="0057303A" w:rsidP="00253FB5">
      <w:pPr>
        <w:spacing w:line="360" w:lineRule="auto"/>
        <w:rPr>
          <w:rFonts w:ascii="Courier New"/>
          <w:sz w:val="21"/>
          <w:szCs w:val="17"/>
          <w:lang w:val="uk-UA"/>
        </w:rPr>
      </w:pPr>
    </w:p>
    <w:p w14:paraId="564CB055" w14:textId="77777777" w:rsidR="0057303A" w:rsidRPr="0057303A" w:rsidRDefault="0057303A" w:rsidP="00253FB5">
      <w:pPr>
        <w:spacing w:line="360" w:lineRule="auto"/>
        <w:ind w:left="105"/>
        <w:rPr>
          <w:sz w:val="17"/>
          <w:szCs w:val="17"/>
          <w:lang w:val="uk-UA"/>
        </w:rPr>
      </w:pPr>
      <w:r w:rsidRPr="0057303A">
        <w:rPr>
          <w:sz w:val="17"/>
          <w:szCs w:val="17"/>
          <w:lang w:val="uk-UA"/>
        </w:rPr>
        <w:t xml:space="preserve">Тут теги </w:t>
      </w:r>
      <w:r w:rsidRPr="0057303A">
        <w:rPr>
          <w:rFonts w:ascii="Courier New" w:hAnsi="Courier New"/>
          <w:b/>
          <w:color w:val="006699"/>
          <w:sz w:val="17"/>
          <w:szCs w:val="17"/>
        </w:rPr>
        <w:t xml:space="preserve">&lt;var&gt; </w:t>
      </w:r>
      <w:r w:rsidRPr="0057303A">
        <w:rPr>
          <w:sz w:val="17"/>
          <w:szCs w:val="17"/>
          <w:lang w:val="uk-UA"/>
        </w:rPr>
        <w:t xml:space="preserve">і </w:t>
      </w:r>
      <w:r w:rsidRPr="0057303A">
        <w:rPr>
          <w:rFonts w:ascii="Courier New" w:hAnsi="Courier New"/>
          <w:b/>
          <w:color w:val="006699"/>
          <w:sz w:val="17"/>
          <w:szCs w:val="17"/>
        </w:rPr>
        <w:t>&lt;b&gt;</w:t>
      </w:r>
      <w:r w:rsidRPr="0057303A">
        <w:rPr>
          <w:rFonts w:ascii="Courier New" w:hAnsi="Courier New"/>
          <w:b/>
          <w:color w:val="006699"/>
          <w:spacing w:val="-82"/>
          <w:sz w:val="17"/>
          <w:szCs w:val="17"/>
        </w:rPr>
        <w:t xml:space="preserve"> </w:t>
      </w:r>
      <w:r w:rsidRPr="0057303A">
        <w:rPr>
          <w:sz w:val="17"/>
          <w:szCs w:val="17"/>
          <w:lang w:val="uk-UA"/>
        </w:rPr>
        <w:t xml:space="preserve">ніяк не перекриваються і являють собою сусідні елементи. Те, що вони розташовані всередині контейнера </w:t>
      </w:r>
      <w:r w:rsidRPr="0057303A">
        <w:rPr>
          <w:rFonts w:ascii="Courier New" w:hAnsi="Courier New"/>
          <w:b/>
          <w:color w:val="006699"/>
          <w:sz w:val="17"/>
          <w:szCs w:val="17"/>
        </w:rPr>
        <w:t>&lt;p&gt;</w:t>
      </w:r>
      <w:r w:rsidRPr="0057303A">
        <w:rPr>
          <w:sz w:val="17"/>
          <w:szCs w:val="17"/>
        </w:rPr>
        <w:t>,</w:t>
      </w:r>
      <w:r w:rsidRPr="0057303A">
        <w:rPr>
          <w:sz w:val="17"/>
          <w:szCs w:val="17"/>
          <w:lang w:val="uk-UA"/>
        </w:rPr>
        <w:t xml:space="preserve"> ніяк не впливає на їхнє ставлення</w:t>
      </w:r>
      <w:r w:rsidRPr="0057303A">
        <w:rPr>
          <w:sz w:val="17"/>
          <w:szCs w:val="17"/>
        </w:rPr>
        <w:t>.</w:t>
      </w:r>
    </w:p>
    <w:p w14:paraId="57158F8F" w14:textId="77777777" w:rsidR="0057303A" w:rsidRPr="0057303A" w:rsidRDefault="0057303A" w:rsidP="00253FB5">
      <w:pPr>
        <w:spacing w:line="360" w:lineRule="auto"/>
        <w:rPr>
          <w:sz w:val="20"/>
          <w:szCs w:val="17"/>
        </w:rPr>
      </w:pPr>
    </w:p>
    <w:p w14:paraId="71314341" w14:textId="77777777" w:rsidR="0057303A" w:rsidRPr="0057303A" w:rsidRDefault="0057303A" w:rsidP="00253FB5">
      <w:pPr>
        <w:tabs>
          <w:tab w:val="left" w:pos="9634"/>
        </w:tabs>
        <w:spacing w:line="360" w:lineRule="auto"/>
        <w:ind w:left="426"/>
        <w:rPr>
          <w:rFonts w:ascii="Courier New"/>
          <w:sz w:val="15"/>
          <w:lang w:val="en-US"/>
        </w:rPr>
      </w:pPr>
      <w:r w:rsidRPr="0057303A">
        <w:rPr>
          <w:rFonts w:ascii="Times New Roman"/>
          <w:sz w:val="15"/>
          <w:shd w:val="clear" w:color="auto" w:fill="F8F7F2"/>
        </w:rPr>
        <w:t xml:space="preserve"> </w:t>
      </w:r>
      <w:r w:rsidRPr="0057303A">
        <w:rPr>
          <w:rFonts w:ascii="Times New Roman"/>
          <w:spacing w:val="-1"/>
          <w:sz w:val="15"/>
          <w:shd w:val="clear" w:color="auto" w:fill="F8F7F2"/>
        </w:rPr>
        <w:t xml:space="preserve"> </w:t>
      </w:r>
      <w:r w:rsidRPr="0057303A">
        <w:rPr>
          <w:rFonts w:ascii="Courier New"/>
          <w:sz w:val="15"/>
          <w:shd w:val="clear" w:color="auto" w:fill="F8F7F2"/>
          <w:lang w:val="en-US"/>
        </w:rPr>
        <w:t>&lt;p&gt;Lorem &lt;b&gt;ipsum &lt;/b&gt; dolor sit amet, &lt;i&gt;consectetuer&lt;/i&gt; adipiscing</w:t>
      </w:r>
      <w:r w:rsidRPr="0057303A">
        <w:rPr>
          <w:rFonts w:ascii="Courier New"/>
          <w:spacing w:val="-39"/>
          <w:sz w:val="15"/>
          <w:shd w:val="clear" w:color="auto" w:fill="F8F7F2"/>
          <w:lang w:val="en-US"/>
        </w:rPr>
        <w:t xml:space="preserve"> </w:t>
      </w:r>
      <w:r w:rsidRPr="0057303A">
        <w:rPr>
          <w:rFonts w:ascii="Courier New"/>
          <w:sz w:val="15"/>
          <w:shd w:val="clear" w:color="auto" w:fill="F8F7F2"/>
          <w:lang w:val="en-US"/>
        </w:rPr>
        <w:t>&lt;tt&gt;elit&lt;/tt&gt;.&lt;/p&gt;</w:t>
      </w:r>
    </w:p>
    <w:p w14:paraId="09EDFA72" w14:textId="77777777" w:rsidR="0057303A" w:rsidRPr="0057303A" w:rsidRDefault="0057303A" w:rsidP="00253FB5">
      <w:pPr>
        <w:spacing w:line="360" w:lineRule="auto"/>
        <w:rPr>
          <w:rFonts w:ascii="Courier New"/>
          <w:sz w:val="21"/>
          <w:szCs w:val="17"/>
          <w:lang w:val="en-US"/>
        </w:rPr>
      </w:pPr>
    </w:p>
    <w:p w14:paraId="09AD9533" w14:textId="77777777" w:rsidR="0057303A" w:rsidRPr="0057303A" w:rsidRDefault="0057303A" w:rsidP="00253FB5">
      <w:pPr>
        <w:spacing w:line="360" w:lineRule="auto"/>
        <w:rPr>
          <w:sz w:val="17"/>
          <w:szCs w:val="17"/>
          <w:lang w:val="uk-UA"/>
        </w:rPr>
      </w:pPr>
      <w:r w:rsidRPr="0057303A">
        <w:rPr>
          <w:sz w:val="17"/>
          <w:szCs w:val="17"/>
          <w:lang w:val="uk-UA"/>
        </w:rPr>
        <w:t xml:space="preserve">Сусідніми тут є теги </w:t>
      </w:r>
      <w:r w:rsidRPr="0057303A">
        <w:rPr>
          <w:rFonts w:ascii="Courier New" w:hAnsi="Courier New"/>
          <w:b/>
          <w:color w:val="006699"/>
          <w:sz w:val="17"/>
          <w:szCs w:val="17"/>
        </w:rPr>
        <w:t>&lt;b&gt;</w:t>
      </w:r>
      <w:r w:rsidRPr="0057303A">
        <w:rPr>
          <w:rFonts w:ascii="Courier New" w:hAnsi="Courier New"/>
          <w:b/>
          <w:color w:val="006699"/>
          <w:spacing w:val="-56"/>
          <w:sz w:val="17"/>
          <w:szCs w:val="17"/>
        </w:rPr>
        <w:t xml:space="preserve"> </w:t>
      </w:r>
      <w:r w:rsidRPr="0057303A">
        <w:rPr>
          <w:sz w:val="17"/>
          <w:szCs w:val="17"/>
          <w:lang w:val="uk-UA"/>
        </w:rPr>
        <w:t>і</w:t>
      </w:r>
      <w:r w:rsidRPr="0057303A">
        <w:rPr>
          <w:sz w:val="17"/>
          <w:szCs w:val="17"/>
        </w:rPr>
        <w:t xml:space="preserve"> </w:t>
      </w:r>
      <w:r w:rsidRPr="0057303A">
        <w:rPr>
          <w:rFonts w:ascii="Courier New" w:hAnsi="Courier New"/>
          <w:b/>
          <w:color w:val="006699"/>
          <w:sz w:val="17"/>
          <w:szCs w:val="17"/>
        </w:rPr>
        <w:t>&lt;i&gt;</w:t>
      </w:r>
      <w:r w:rsidRPr="0057303A">
        <w:rPr>
          <w:sz w:val="17"/>
          <w:szCs w:val="17"/>
        </w:rPr>
        <w:t xml:space="preserve">, </w:t>
      </w:r>
      <w:r w:rsidRPr="0057303A">
        <w:rPr>
          <w:sz w:val="17"/>
          <w:szCs w:val="17"/>
          <w:lang w:val="uk-UA"/>
        </w:rPr>
        <w:t xml:space="preserve">а також </w:t>
      </w:r>
      <w:r w:rsidRPr="0057303A">
        <w:rPr>
          <w:rFonts w:ascii="Courier New" w:hAnsi="Courier New"/>
          <w:b/>
          <w:color w:val="006699"/>
          <w:sz w:val="17"/>
          <w:szCs w:val="17"/>
        </w:rPr>
        <w:t>&lt;i&gt;</w:t>
      </w:r>
      <w:r w:rsidRPr="0057303A">
        <w:rPr>
          <w:rFonts w:ascii="Courier New" w:hAnsi="Courier New"/>
          <w:b/>
          <w:color w:val="006699"/>
          <w:spacing w:val="-56"/>
          <w:sz w:val="17"/>
          <w:szCs w:val="17"/>
        </w:rPr>
        <w:t xml:space="preserve"> </w:t>
      </w:r>
      <w:r w:rsidRPr="0057303A">
        <w:rPr>
          <w:sz w:val="17"/>
          <w:szCs w:val="17"/>
          <w:lang w:val="uk-UA"/>
        </w:rPr>
        <w:t>і</w:t>
      </w:r>
      <w:r w:rsidRPr="0057303A">
        <w:rPr>
          <w:sz w:val="17"/>
          <w:szCs w:val="17"/>
        </w:rPr>
        <w:t xml:space="preserve"> </w:t>
      </w:r>
      <w:r w:rsidRPr="0057303A">
        <w:rPr>
          <w:rFonts w:ascii="Courier New" w:hAnsi="Courier New"/>
          <w:b/>
          <w:color w:val="006699"/>
          <w:sz w:val="17"/>
          <w:szCs w:val="17"/>
        </w:rPr>
        <w:t>&lt;tt&gt;</w:t>
      </w:r>
      <w:r w:rsidRPr="0057303A">
        <w:rPr>
          <w:sz w:val="17"/>
          <w:szCs w:val="17"/>
        </w:rPr>
        <w:t xml:space="preserve">. </w:t>
      </w:r>
      <w:r w:rsidRPr="0057303A">
        <w:rPr>
          <w:sz w:val="17"/>
          <w:szCs w:val="17"/>
          <w:lang w:val="uk-UA"/>
        </w:rPr>
        <w:t xml:space="preserve">При цьому </w:t>
      </w:r>
      <w:r w:rsidRPr="0057303A">
        <w:rPr>
          <w:rFonts w:ascii="Courier New" w:hAnsi="Courier New"/>
          <w:b/>
          <w:color w:val="006699"/>
          <w:sz w:val="17"/>
          <w:szCs w:val="17"/>
        </w:rPr>
        <w:t>&lt;b&gt;</w:t>
      </w:r>
      <w:r w:rsidRPr="0057303A">
        <w:rPr>
          <w:rFonts w:ascii="Courier New" w:hAnsi="Courier New"/>
          <w:b/>
          <w:color w:val="006699"/>
          <w:spacing w:val="-56"/>
          <w:sz w:val="17"/>
          <w:szCs w:val="17"/>
        </w:rPr>
        <w:t xml:space="preserve"> </w:t>
      </w:r>
      <w:r w:rsidRPr="0057303A">
        <w:rPr>
          <w:sz w:val="17"/>
          <w:szCs w:val="17"/>
          <w:lang w:val="uk-UA"/>
        </w:rPr>
        <w:t>і</w:t>
      </w:r>
      <w:r w:rsidRPr="0057303A">
        <w:rPr>
          <w:sz w:val="17"/>
          <w:szCs w:val="17"/>
        </w:rPr>
        <w:t xml:space="preserve"> </w:t>
      </w:r>
      <w:r w:rsidRPr="0057303A">
        <w:rPr>
          <w:rFonts w:ascii="Courier New" w:hAnsi="Courier New"/>
          <w:b/>
          <w:color w:val="006699"/>
          <w:sz w:val="17"/>
          <w:szCs w:val="17"/>
        </w:rPr>
        <w:t>&lt;tt&gt;</w:t>
      </w:r>
      <w:r w:rsidRPr="0057303A">
        <w:rPr>
          <w:rFonts w:ascii="Courier New" w:hAnsi="Courier New"/>
          <w:b/>
          <w:color w:val="006699"/>
          <w:spacing w:val="-51"/>
          <w:sz w:val="17"/>
          <w:szCs w:val="17"/>
        </w:rPr>
        <w:t xml:space="preserve"> </w:t>
      </w:r>
      <w:r w:rsidRPr="0057303A">
        <w:rPr>
          <w:sz w:val="17"/>
          <w:szCs w:val="17"/>
          <w:lang w:val="uk-UA"/>
        </w:rPr>
        <w:t xml:space="preserve">до сусідніх елементів не належать через те, що між ними розташований контейнер </w:t>
      </w:r>
      <w:r w:rsidRPr="0057303A">
        <w:rPr>
          <w:rFonts w:ascii="Courier New" w:hAnsi="Courier New"/>
          <w:b/>
          <w:color w:val="006699"/>
          <w:sz w:val="17"/>
          <w:szCs w:val="17"/>
        </w:rPr>
        <w:t>&lt;i&gt;</w:t>
      </w:r>
      <w:r w:rsidRPr="0057303A">
        <w:rPr>
          <w:sz w:val="17"/>
          <w:szCs w:val="17"/>
        </w:rPr>
        <w:t>.</w:t>
      </w:r>
    </w:p>
    <w:p w14:paraId="63417854" w14:textId="77777777" w:rsidR="0057303A" w:rsidRPr="0057303A" w:rsidRDefault="0057303A" w:rsidP="00253FB5">
      <w:pPr>
        <w:spacing w:line="360" w:lineRule="auto"/>
        <w:rPr>
          <w:sz w:val="17"/>
          <w:szCs w:val="17"/>
          <w:lang w:val="uk-UA"/>
        </w:rPr>
      </w:pPr>
      <w:r w:rsidRPr="0057303A">
        <w:rPr>
          <w:sz w:val="17"/>
          <w:szCs w:val="17"/>
          <w:lang w:val="uk-UA"/>
        </w:rPr>
        <w:br/>
        <w:t>Для управління стилем сусідніх елементів використовується символ плюса (+), який встановлюється між двома селекторами. Загальний синтаксис наступний.</w:t>
      </w:r>
    </w:p>
    <w:p w14:paraId="61B20E33" w14:textId="77777777" w:rsidR="0057303A" w:rsidRPr="0057303A" w:rsidRDefault="0057303A" w:rsidP="00253FB5">
      <w:pPr>
        <w:spacing w:line="360" w:lineRule="auto"/>
        <w:rPr>
          <w:sz w:val="19"/>
          <w:szCs w:val="17"/>
        </w:rPr>
      </w:pPr>
    </w:p>
    <w:p w14:paraId="06D792A6" w14:textId="77777777" w:rsidR="0057303A" w:rsidRPr="0057303A" w:rsidRDefault="0057303A" w:rsidP="00253FB5">
      <w:pPr>
        <w:tabs>
          <w:tab w:val="left" w:pos="9634"/>
        </w:tabs>
        <w:spacing w:line="360" w:lineRule="auto"/>
        <w:ind w:left="426"/>
        <w:rPr>
          <w:rFonts w:ascii="Courier New" w:hAnsi="Courier New"/>
          <w:sz w:val="15"/>
        </w:rPr>
      </w:pPr>
      <w:r w:rsidRPr="0057303A">
        <w:rPr>
          <w:rFonts w:ascii="Times New Roman" w:hAnsi="Times New Roman"/>
          <w:sz w:val="15"/>
          <w:shd w:val="clear" w:color="auto" w:fill="F8F7F2"/>
        </w:rPr>
        <w:t xml:space="preserve"> </w:t>
      </w:r>
      <w:r w:rsidRPr="0057303A">
        <w:rPr>
          <w:rFonts w:ascii="Times New Roman" w:hAnsi="Times New Roman"/>
          <w:spacing w:val="-1"/>
          <w:sz w:val="15"/>
          <w:shd w:val="clear" w:color="auto" w:fill="F8F7F2"/>
        </w:rPr>
        <w:t xml:space="preserve"> </w:t>
      </w:r>
      <w:r w:rsidRPr="0057303A">
        <w:rPr>
          <w:rFonts w:ascii="Courier New" w:hAnsi="Courier New"/>
          <w:sz w:val="15"/>
          <w:shd w:val="clear" w:color="auto" w:fill="F8F7F2"/>
        </w:rPr>
        <w:t>Селектор 1 + Селектор 2 { Опис правил стил</w:t>
      </w:r>
      <w:r w:rsidRPr="0057303A">
        <w:rPr>
          <w:rFonts w:ascii="Courier New" w:hAnsi="Courier New"/>
          <w:sz w:val="15"/>
          <w:shd w:val="clear" w:color="auto" w:fill="F8F7F2"/>
          <w:lang w:val="uk-UA"/>
        </w:rPr>
        <w:t>ю</w:t>
      </w:r>
      <w:r w:rsidRPr="0057303A">
        <w:rPr>
          <w:rFonts w:ascii="Courier New" w:hAnsi="Courier New"/>
          <w:spacing w:val="-2"/>
          <w:sz w:val="15"/>
          <w:shd w:val="clear" w:color="auto" w:fill="F8F7F2"/>
        </w:rPr>
        <w:t xml:space="preserve"> </w:t>
      </w:r>
      <w:r w:rsidRPr="0057303A">
        <w:rPr>
          <w:rFonts w:ascii="Courier New" w:hAnsi="Courier New"/>
          <w:sz w:val="15"/>
          <w:shd w:val="clear" w:color="auto" w:fill="F8F7F2"/>
        </w:rPr>
        <w:t>}</w:t>
      </w:r>
    </w:p>
    <w:p w14:paraId="17218ECC" w14:textId="77777777" w:rsidR="0057303A" w:rsidRPr="0057303A" w:rsidRDefault="0057303A" w:rsidP="00253FB5">
      <w:pPr>
        <w:spacing w:line="360" w:lineRule="auto"/>
        <w:rPr>
          <w:rFonts w:ascii="Courier New"/>
          <w:sz w:val="21"/>
          <w:szCs w:val="17"/>
        </w:rPr>
      </w:pPr>
    </w:p>
    <w:p w14:paraId="7D6FED31" w14:textId="77777777" w:rsidR="0057303A" w:rsidRPr="0057303A" w:rsidRDefault="0057303A" w:rsidP="00253FB5">
      <w:pPr>
        <w:spacing w:line="360" w:lineRule="auto"/>
        <w:rPr>
          <w:sz w:val="17"/>
          <w:szCs w:val="17"/>
          <w:lang w:val="uk-UA"/>
        </w:rPr>
      </w:pPr>
      <w:r w:rsidRPr="0057303A">
        <w:rPr>
          <w:sz w:val="17"/>
          <w:szCs w:val="17"/>
          <w:lang w:val="uk-UA"/>
        </w:rPr>
        <w:t>Прогалини навколо плюса не обов'язкові, стиль при такому записі застосовується до селектора 2, але тільки в тому випадку, якщо він є сусіднім для селектора 1 і слідує відразу після нього.</w:t>
      </w:r>
    </w:p>
    <w:p w14:paraId="49EB5CC6" w14:textId="77777777" w:rsidR="0057303A" w:rsidRPr="0057303A" w:rsidRDefault="0057303A" w:rsidP="00253FB5">
      <w:pPr>
        <w:spacing w:line="360" w:lineRule="auto"/>
        <w:rPr>
          <w:sz w:val="15"/>
          <w:szCs w:val="17"/>
        </w:rPr>
      </w:pPr>
    </w:p>
    <w:p w14:paraId="6552E807" w14:textId="77777777" w:rsidR="0057303A" w:rsidRPr="0057303A" w:rsidRDefault="0057303A" w:rsidP="00253FB5">
      <w:pPr>
        <w:spacing w:line="360" w:lineRule="auto"/>
        <w:ind w:left="105"/>
        <w:rPr>
          <w:sz w:val="17"/>
          <w:szCs w:val="17"/>
        </w:rPr>
      </w:pPr>
      <w:r w:rsidRPr="0057303A">
        <w:rPr>
          <w:sz w:val="17"/>
          <w:szCs w:val="17"/>
          <w:lang w:val="uk-UA"/>
        </w:rPr>
        <w:t>У прикладі 1.37 показана структура взаємодії тегів між собою</w:t>
      </w:r>
      <w:r w:rsidRPr="0057303A">
        <w:rPr>
          <w:sz w:val="17"/>
          <w:szCs w:val="17"/>
        </w:rPr>
        <w:t>.</w:t>
      </w:r>
    </w:p>
    <w:p w14:paraId="03B3586E" w14:textId="77777777" w:rsidR="006613B1" w:rsidRDefault="006613B1" w:rsidP="006613B1">
      <w:pPr>
        <w:spacing w:line="360" w:lineRule="auto"/>
        <w:ind w:left="105" w:right="183"/>
        <w:rPr>
          <w:ins w:id="900" w:author="МАРІЯ БРЕНЬ" w:date="2019-12-19T09:39:00Z"/>
          <w:sz w:val="17"/>
          <w:szCs w:val="17"/>
        </w:rPr>
      </w:pPr>
    </w:p>
    <w:tbl>
      <w:tblPr>
        <w:tblStyle w:val="TableNormal"/>
        <w:tblW w:w="9211" w:type="dxa"/>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6613B1" w:rsidRPr="0057303A" w14:paraId="0DCA53CD" w14:textId="77777777" w:rsidTr="007D360C">
        <w:trPr>
          <w:trHeight w:val="235"/>
          <w:ins w:id="901" w:author="МАРІЯ БРЕНЬ" w:date="2019-12-19T09:39:00Z"/>
        </w:trPr>
        <w:tc>
          <w:tcPr>
            <w:tcW w:w="5177" w:type="dxa"/>
            <w:tcBorders>
              <w:right w:val="single" w:sz="6" w:space="0" w:color="666666"/>
            </w:tcBorders>
          </w:tcPr>
          <w:p w14:paraId="12541AA1" w14:textId="217F5E21" w:rsidR="006613B1" w:rsidRPr="0057303A" w:rsidRDefault="006613B1" w:rsidP="007D360C">
            <w:pPr>
              <w:spacing w:line="360" w:lineRule="auto"/>
              <w:rPr>
                <w:ins w:id="902" w:author="МАРІЯ БРЕНЬ" w:date="2019-12-19T09:39:00Z"/>
                <w:rFonts w:ascii="Arial Black" w:eastAsia="Courier New" w:hAnsi="Arial Black" w:cs="Courier New"/>
                <w:sz w:val="15"/>
                <w:lang w:val="uk-UA"/>
              </w:rPr>
            </w:pPr>
            <w:ins w:id="903" w:author="МАРІЯ БРЕНЬ" w:date="2019-12-19T09:39:00Z">
              <w:r w:rsidRPr="0057303A">
                <w:rPr>
                  <w:rFonts w:ascii="Arial Black" w:eastAsia="Courier New" w:hAnsi="Arial Black" w:cs="Courier New"/>
                  <w:color w:val="685C53"/>
                  <w:sz w:val="15"/>
                </w:rPr>
                <w:t>Пр</w:t>
              </w:r>
              <w:r w:rsidRPr="0057303A">
                <w:rPr>
                  <w:rFonts w:ascii="Arial Black" w:eastAsia="Courier New" w:hAnsi="Arial Black" w:cs="Courier New"/>
                  <w:color w:val="685C53"/>
                  <w:sz w:val="15"/>
                  <w:lang w:val="uk-UA"/>
                </w:rPr>
                <w:t>иклад</w:t>
              </w:r>
              <w:r w:rsidRPr="0057303A">
                <w:rPr>
                  <w:rFonts w:ascii="Arial Black" w:eastAsia="Courier New" w:hAnsi="Arial Black" w:cs="Courier New"/>
                  <w:color w:val="685C53"/>
                  <w:sz w:val="15"/>
                </w:rPr>
                <w:t xml:space="preserve"> 1.</w:t>
              </w:r>
              <w:r w:rsidRPr="0057303A">
                <w:rPr>
                  <w:rFonts w:ascii="Arial Black" w:hAnsi="Arial Black"/>
                  <w:color w:val="685C53"/>
                  <w:sz w:val="15"/>
                </w:rPr>
                <w:t xml:space="preserve">37. </w:t>
              </w:r>
              <w:r w:rsidRPr="0057303A">
                <w:rPr>
                  <w:rFonts w:ascii="Arial Black" w:hAnsi="Arial Black"/>
                  <w:color w:val="685C53"/>
                  <w:sz w:val="15"/>
                  <w:lang w:val="uk-UA"/>
                </w:rPr>
                <w:t>Використання сусідніх селекторів</w:t>
              </w:r>
            </w:ins>
          </w:p>
        </w:tc>
        <w:tc>
          <w:tcPr>
            <w:tcW w:w="771" w:type="dxa"/>
            <w:tcBorders>
              <w:left w:val="single" w:sz="6" w:space="0" w:color="666666"/>
              <w:right w:val="double" w:sz="2" w:space="0" w:color="666666"/>
            </w:tcBorders>
            <w:shd w:val="clear" w:color="auto" w:fill="CEE2D3"/>
          </w:tcPr>
          <w:p w14:paraId="3F8E3B79" w14:textId="77777777" w:rsidR="006613B1" w:rsidRPr="0057303A" w:rsidRDefault="006613B1" w:rsidP="007D360C">
            <w:pPr>
              <w:spacing w:line="360" w:lineRule="auto"/>
              <w:ind w:left="40"/>
              <w:rPr>
                <w:ins w:id="904" w:author="МАРІЯ БРЕНЬ" w:date="2019-12-19T09:39:00Z"/>
                <w:rFonts w:eastAsia="Courier New" w:hAnsi="Courier New" w:cs="Courier New"/>
                <w:sz w:val="13"/>
              </w:rPr>
            </w:pPr>
            <w:ins w:id="905" w:author="МАРІЯ БРЕНЬ" w:date="2019-12-19T09:39:00Z">
              <w:r w:rsidRPr="0057303A">
                <w:rPr>
                  <w:rFonts w:eastAsia="Courier New" w:hAnsi="Courier New" w:cs="Courier New"/>
                  <w:sz w:val="13"/>
                </w:rPr>
                <w:t>XHTML 1.0</w:t>
              </w:r>
            </w:ins>
          </w:p>
        </w:tc>
        <w:tc>
          <w:tcPr>
            <w:tcW w:w="621" w:type="dxa"/>
            <w:tcBorders>
              <w:left w:val="double" w:sz="2" w:space="0" w:color="666666"/>
              <w:right w:val="double" w:sz="2" w:space="0" w:color="666666"/>
            </w:tcBorders>
            <w:shd w:val="clear" w:color="auto" w:fill="CEE2D3"/>
          </w:tcPr>
          <w:p w14:paraId="4E8C7882" w14:textId="77777777" w:rsidR="006613B1" w:rsidRPr="0057303A" w:rsidRDefault="006613B1" w:rsidP="007D360C">
            <w:pPr>
              <w:spacing w:line="360" w:lineRule="auto"/>
              <w:ind w:left="46"/>
              <w:rPr>
                <w:ins w:id="906" w:author="МАРІЯ БРЕНЬ" w:date="2019-12-19T09:39:00Z"/>
                <w:rFonts w:eastAsia="Courier New" w:hAnsi="Courier New" w:cs="Courier New"/>
                <w:sz w:val="13"/>
              </w:rPr>
            </w:pPr>
            <w:ins w:id="907" w:author="МАРІЯ БРЕНЬ" w:date="2019-12-19T09:39:00Z">
              <w:r w:rsidRPr="0057303A">
                <w:rPr>
                  <w:rFonts w:eastAsia="Courier New" w:hAnsi="Courier New" w:cs="Courier New"/>
                  <w:sz w:val="13"/>
                </w:rPr>
                <w:t>CSS 2.1</w:t>
              </w:r>
            </w:ins>
          </w:p>
        </w:tc>
        <w:tc>
          <w:tcPr>
            <w:tcW w:w="353" w:type="dxa"/>
            <w:tcBorders>
              <w:left w:val="double" w:sz="2" w:space="0" w:color="666666"/>
              <w:right w:val="single" w:sz="6" w:space="0" w:color="666666"/>
            </w:tcBorders>
            <w:shd w:val="clear" w:color="auto" w:fill="CEE2D3"/>
          </w:tcPr>
          <w:p w14:paraId="7DF7EE1C" w14:textId="77777777" w:rsidR="006613B1" w:rsidRPr="0057303A" w:rsidRDefault="006613B1" w:rsidP="007D360C">
            <w:pPr>
              <w:spacing w:line="360" w:lineRule="auto"/>
              <w:ind w:left="46"/>
              <w:rPr>
                <w:ins w:id="908" w:author="МАРІЯ БРЕНЬ" w:date="2019-12-19T09:39:00Z"/>
                <w:rFonts w:eastAsia="Courier New" w:hAnsi="Courier New" w:cs="Courier New"/>
                <w:sz w:val="13"/>
              </w:rPr>
            </w:pPr>
            <w:ins w:id="909" w:author="МАРІЯ БРЕНЬ" w:date="2019-12-19T09:39:00Z">
              <w:r w:rsidRPr="0057303A">
                <w:rPr>
                  <w:rFonts w:eastAsia="Courier New" w:hAnsi="Courier New" w:cs="Courier New"/>
                  <w:sz w:val="13"/>
                </w:rPr>
                <w:t>IE 7</w:t>
              </w:r>
            </w:ins>
          </w:p>
        </w:tc>
        <w:tc>
          <w:tcPr>
            <w:tcW w:w="332" w:type="dxa"/>
            <w:tcBorders>
              <w:left w:val="single" w:sz="6" w:space="0" w:color="666666"/>
              <w:right w:val="single" w:sz="6" w:space="0" w:color="666666"/>
            </w:tcBorders>
            <w:shd w:val="clear" w:color="auto" w:fill="CEE2D3"/>
          </w:tcPr>
          <w:p w14:paraId="2B76B50A" w14:textId="77777777" w:rsidR="006613B1" w:rsidRPr="0057303A" w:rsidRDefault="006613B1" w:rsidP="007D360C">
            <w:pPr>
              <w:spacing w:line="360" w:lineRule="auto"/>
              <w:ind w:left="40"/>
              <w:rPr>
                <w:ins w:id="910" w:author="МАРІЯ БРЕНЬ" w:date="2019-12-19T09:39:00Z"/>
                <w:rFonts w:eastAsia="Courier New" w:hAnsi="Courier New" w:cs="Courier New"/>
                <w:sz w:val="13"/>
              </w:rPr>
            </w:pPr>
            <w:ins w:id="911" w:author="МАРІЯ БРЕНЬ" w:date="2019-12-19T09:39:00Z">
              <w:r w:rsidRPr="0057303A">
                <w:rPr>
                  <w:rFonts w:eastAsia="Courier New" w:hAnsi="Courier New" w:cs="Courier New"/>
                  <w:sz w:val="13"/>
                </w:rPr>
                <w:t>IE 8</w:t>
              </w:r>
            </w:ins>
          </w:p>
        </w:tc>
        <w:tc>
          <w:tcPr>
            <w:tcW w:w="332" w:type="dxa"/>
            <w:tcBorders>
              <w:left w:val="single" w:sz="6" w:space="0" w:color="666666"/>
              <w:right w:val="single" w:sz="6" w:space="0" w:color="666666"/>
            </w:tcBorders>
            <w:shd w:val="clear" w:color="auto" w:fill="CEE2D3"/>
          </w:tcPr>
          <w:p w14:paraId="040C06B2" w14:textId="77777777" w:rsidR="006613B1" w:rsidRPr="0057303A" w:rsidRDefault="006613B1" w:rsidP="007D360C">
            <w:pPr>
              <w:spacing w:line="360" w:lineRule="auto"/>
              <w:ind w:left="40"/>
              <w:rPr>
                <w:ins w:id="912" w:author="МАРІЯ БРЕНЬ" w:date="2019-12-19T09:39:00Z"/>
                <w:rFonts w:eastAsia="Courier New" w:hAnsi="Courier New" w:cs="Courier New"/>
                <w:sz w:val="13"/>
              </w:rPr>
            </w:pPr>
            <w:ins w:id="913" w:author="МАРІЯ БРЕНЬ" w:date="2019-12-19T09:39:00Z">
              <w:r w:rsidRPr="0057303A">
                <w:rPr>
                  <w:rFonts w:eastAsia="Courier New" w:hAnsi="Courier New" w:cs="Courier New"/>
                  <w:sz w:val="13"/>
                </w:rPr>
                <w:t>IE 9</w:t>
              </w:r>
            </w:ins>
          </w:p>
        </w:tc>
        <w:tc>
          <w:tcPr>
            <w:tcW w:w="343" w:type="dxa"/>
            <w:tcBorders>
              <w:left w:val="single" w:sz="6" w:space="0" w:color="666666"/>
              <w:right w:val="single" w:sz="6" w:space="0" w:color="666666"/>
            </w:tcBorders>
            <w:shd w:val="clear" w:color="auto" w:fill="CEE2D3"/>
          </w:tcPr>
          <w:p w14:paraId="5C6987C5" w14:textId="77777777" w:rsidR="006613B1" w:rsidRPr="0057303A" w:rsidRDefault="006613B1" w:rsidP="007D360C">
            <w:pPr>
              <w:spacing w:line="360" w:lineRule="auto"/>
              <w:ind w:left="40"/>
              <w:rPr>
                <w:ins w:id="914" w:author="МАРІЯ БРЕНЬ" w:date="2019-12-19T09:39:00Z"/>
                <w:rFonts w:eastAsia="Courier New" w:hAnsi="Courier New" w:cs="Courier New"/>
                <w:sz w:val="13"/>
              </w:rPr>
            </w:pPr>
            <w:ins w:id="915" w:author="МАРІЯ БРЕНЬ" w:date="2019-12-19T09:39:00Z">
              <w:r w:rsidRPr="0057303A">
                <w:rPr>
                  <w:rFonts w:eastAsia="Courier New" w:hAnsi="Courier New" w:cs="Courier New"/>
                  <w:sz w:val="13"/>
                </w:rPr>
                <w:t>Cr 8</w:t>
              </w:r>
            </w:ins>
          </w:p>
        </w:tc>
        <w:tc>
          <w:tcPr>
            <w:tcW w:w="461" w:type="dxa"/>
            <w:tcBorders>
              <w:left w:val="single" w:sz="6" w:space="0" w:color="666666"/>
              <w:right w:val="single" w:sz="6" w:space="0" w:color="666666"/>
            </w:tcBorders>
            <w:shd w:val="clear" w:color="auto" w:fill="CEE2D3"/>
          </w:tcPr>
          <w:p w14:paraId="578A77BE" w14:textId="77777777" w:rsidR="006613B1" w:rsidRPr="0057303A" w:rsidRDefault="006613B1" w:rsidP="007D360C">
            <w:pPr>
              <w:spacing w:line="360" w:lineRule="auto"/>
              <w:ind w:left="40"/>
              <w:rPr>
                <w:ins w:id="916" w:author="МАРІЯ БРЕНЬ" w:date="2019-12-19T09:39:00Z"/>
                <w:rFonts w:eastAsia="Courier New" w:hAnsi="Courier New" w:cs="Courier New"/>
                <w:sz w:val="13"/>
              </w:rPr>
            </w:pPr>
            <w:ins w:id="917" w:author="МАРІЯ БРЕНЬ" w:date="2019-12-19T09:39:00Z">
              <w:r w:rsidRPr="0057303A">
                <w:rPr>
                  <w:rFonts w:eastAsia="Courier New" w:hAnsi="Courier New" w:cs="Courier New"/>
                  <w:sz w:val="13"/>
                </w:rPr>
                <w:t>Op 11</w:t>
              </w:r>
            </w:ins>
          </w:p>
        </w:tc>
        <w:tc>
          <w:tcPr>
            <w:tcW w:w="365" w:type="dxa"/>
            <w:tcBorders>
              <w:left w:val="single" w:sz="6" w:space="0" w:color="666666"/>
              <w:right w:val="single" w:sz="6" w:space="0" w:color="666666"/>
            </w:tcBorders>
            <w:shd w:val="clear" w:color="auto" w:fill="CEE2D3"/>
          </w:tcPr>
          <w:p w14:paraId="7620926E" w14:textId="77777777" w:rsidR="006613B1" w:rsidRPr="0057303A" w:rsidRDefault="006613B1" w:rsidP="007D360C">
            <w:pPr>
              <w:spacing w:line="360" w:lineRule="auto"/>
              <w:ind w:left="39"/>
              <w:rPr>
                <w:ins w:id="918" w:author="МАРІЯ БРЕНЬ" w:date="2019-12-19T09:39:00Z"/>
                <w:rFonts w:eastAsia="Courier New" w:hAnsi="Courier New" w:cs="Courier New"/>
                <w:sz w:val="13"/>
              </w:rPr>
            </w:pPr>
            <w:ins w:id="919" w:author="МАРІЯ БРЕНЬ" w:date="2019-12-19T09:39:00Z">
              <w:r w:rsidRPr="0057303A">
                <w:rPr>
                  <w:rFonts w:eastAsia="Courier New" w:hAnsi="Courier New" w:cs="Courier New"/>
                  <w:sz w:val="13"/>
                </w:rPr>
                <w:t>Sa 5</w:t>
              </w:r>
            </w:ins>
          </w:p>
        </w:tc>
        <w:tc>
          <w:tcPr>
            <w:tcW w:w="456" w:type="dxa"/>
            <w:tcBorders>
              <w:left w:val="single" w:sz="6" w:space="0" w:color="666666"/>
            </w:tcBorders>
            <w:shd w:val="clear" w:color="auto" w:fill="CEE2D3"/>
          </w:tcPr>
          <w:p w14:paraId="5A9E8111" w14:textId="77777777" w:rsidR="006613B1" w:rsidRPr="0057303A" w:rsidRDefault="006613B1" w:rsidP="007D360C">
            <w:pPr>
              <w:spacing w:line="360" w:lineRule="auto"/>
              <w:ind w:left="38"/>
              <w:rPr>
                <w:ins w:id="920" w:author="МАРІЯ БРЕНЬ" w:date="2019-12-19T09:39:00Z"/>
                <w:rFonts w:eastAsia="Courier New" w:hAnsi="Courier New" w:cs="Courier New"/>
                <w:sz w:val="13"/>
              </w:rPr>
            </w:pPr>
            <w:ins w:id="921" w:author="МАРІЯ БРЕНЬ" w:date="2019-12-19T09:39:00Z">
              <w:r w:rsidRPr="0057303A">
                <w:rPr>
                  <w:rFonts w:eastAsia="Courier New" w:hAnsi="Courier New" w:cs="Courier New"/>
                  <w:sz w:val="13"/>
                </w:rPr>
                <w:t>Fx 3.6</w:t>
              </w:r>
            </w:ins>
          </w:p>
        </w:tc>
      </w:tr>
      <w:tr w:rsidR="006613B1" w:rsidRPr="0057303A" w14:paraId="67F1C470" w14:textId="77777777" w:rsidTr="007D360C">
        <w:trPr>
          <w:trHeight w:val="1745"/>
          <w:ins w:id="922" w:author="МАРІЯ БРЕНЬ" w:date="2019-12-19T09:39:00Z"/>
        </w:trPr>
        <w:tc>
          <w:tcPr>
            <w:tcW w:w="9211" w:type="dxa"/>
            <w:gridSpan w:val="10"/>
            <w:shd w:val="clear" w:color="auto" w:fill="F8F7F2"/>
          </w:tcPr>
          <w:p w14:paraId="1A988C0B" w14:textId="77777777" w:rsidR="006613B1" w:rsidRPr="00EB5600" w:rsidRDefault="006613B1" w:rsidP="006613B1">
            <w:pPr>
              <w:spacing w:before="83" w:line="211" w:lineRule="auto"/>
              <w:ind w:left="254" w:right="4058" w:hanging="180"/>
              <w:rPr>
                <w:ins w:id="923" w:author="МАРІЯ БРЕНЬ" w:date="2019-12-19T09:39:00Z"/>
                <w:rFonts w:ascii="Courier New"/>
                <w:sz w:val="15"/>
                <w:lang w:val="en-US"/>
              </w:rPr>
            </w:pPr>
            <w:ins w:id="924" w:author="МАРІЯ БРЕНЬ" w:date="2019-12-19T09:39:00Z">
              <w:r w:rsidRPr="00EB5600">
                <w:rPr>
                  <w:rFonts w:ascii="Courier New"/>
                  <w:sz w:val="15"/>
                  <w:lang w:val="en-US"/>
                </w:rPr>
                <w:t xml:space="preserve">&lt;!DOCTYPE html PUBLIC "-//W3C//DTD XHTML 1.0 Strict//EN" </w:t>
              </w:r>
              <w:r>
                <w:fldChar w:fldCharType="begin"/>
              </w:r>
              <w:r w:rsidRPr="007D360C">
                <w:rPr>
                  <w:lang w:val="en-US"/>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7D360C">
                <w:rPr>
                  <w:lang w:val="en-US"/>
                </w:rPr>
                <w:instrText>HYPERLINK "http://www.w3.org/TR/xhtml1/DTD/xhtml1-strict.dtd" \h</w:instrText>
              </w:r>
              <w:r>
                <w:fldChar w:fldCharType="separate"/>
              </w:r>
              <w:r w:rsidRPr="00EB5600">
                <w:rPr>
                  <w:rFonts w:ascii="Courier New"/>
                  <w:sz w:val="15"/>
                  <w:lang w:val="en-US"/>
                </w:rPr>
                <w:t>strict.dtd"&gt;</w:t>
              </w:r>
              <w:r>
                <w:fldChar w:fldCharType="end"/>
              </w:r>
            </w:ins>
          </w:p>
          <w:p w14:paraId="69413F5C" w14:textId="77777777" w:rsidR="006613B1" w:rsidRPr="00EB5600" w:rsidRDefault="006613B1" w:rsidP="006613B1">
            <w:pPr>
              <w:spacing w:line="146" w:lineRule="exact"/>
              <w:ind w:left="74"/>
              <w:rPr>
                <w:ins w:id="925" w:author="МАРІЯ БРЕНЬ" w:date="2019-12-19T09:39:00Z"/>
                <w:rFonts w:ascii="Courier New"/>
                <w:sz w:val="15"/>
                <w:lang w:val="en-US"/>
              </w:rPr>
            </w:pPr>
            <w:ins w:id="926" w:author="МАРІЯ БРЕНЬ" w:date="2019-12-19T09:39:00Z">
              <w:r w:rsidRPr="00EB5600">
                <w:rPr>
                  <w:rFonts w:ascii="Courier New"/>
                  <w:sz w:val="15"/>
                  <w:lang w:val="en-US"/>
                </w:rPr>
                <w:t xml:space="preserve">&lt;html </w:t>
              </w:r>
              <w:r>
                <w:fldChar w:fldCharType="begin"/>
              </w:r>
              <w:r w:rsidRPr="007D360C">
                <w:rPr>
                  <w:lang w:val="en-US"/>
                </w:rPr>
                <w:instrText>HYPERLINK "http://www.w3.org/1999/xhtml" \h</w:instrText>
              </w:r>
              <w:r>
                <w:fldChar w:fldCharType="separate"/>
              </w:r>
              <w:r w:rsidRPr="00EB5600">
                <w:rPr>
                  <w:rFonts w:ascii="Courier New"/>
                  <w:sz w:val="15"/>
                  <w:lang w:val="en-US"/>
                </w:rPr>
                <w:t>xmlns="http://www.w3.org/1999/xhtml"&gt;</w:t>
              </w:r>
              <w:r>
                <w:fldChar w:fldCharType="end"/>
              </w:r>
            </w:ins>
          </w:p>
          <w:p w14:paraId="0728A390" w14:textId="77777777" w:rsidR="006613B1" w:rsidRPr="00EB5600" w:rsidRDefault="006613B1" w:rsidP="006613B1">
            <w:pPr>
              <w:spacing w:line="150" w:lineRule="exact"/>
              <w:ind w:left="164"/>
              <w:rPr>
                <w:ins w:id="927" w:author="МАРІЯ БРЕНЬ" w:date="2019-12-19T09:39:00Z"/>
                <w:rFonts w:ascii="Courier New"/>
                <w:sz w:val="15"/>
                <w:lang w:val="en-US"/>
              </w:rPr>
            </w:pPr>
            <w:ins w:id="928" w:author="МАРІЯ БРЕНЬ" w:date="2019-12-19T09:39:00Z">
              <w:r w:rsidRPr="00EB5600">
                <w:rPr>
                  <w:rFonts w:ascii="Courier New"/>
                  <w:sz w:val="15"/>
                  <w:lang w:val="en-US"/>
                </w:rPr>
                <w:t>&lt;head&gt;</w:t>
              </w:r>
            </w:ins>
          </w:p>
          <w:p w14:paraId="3D177772" w14:textId="77777777" w:rsidR="006613B1" w:rsidRPr="00EB5600" w:rsidRDefault="006613B1" w:rsidP="006613B1">
            <w:pPr>
              <w:spacing w:line="150" w:lineRule="exact"/>
              <w:ind w:left="254"/>
              <w:rPr>
                <w:ins w:id="929" w:author="МАРІЯ БРЕНЬ" w:date="2019-12-19T09:39:00Z"/>
                <w:rFonts w:ascii="Courier New"/>
                <w:sz w:val="15"/>
                <w:lang w:val="en-US"/>
              </w:rPr>
            </w:pPr>
            <w:ins w:id="930" w:author="МАРІЯ БРЕНЬ" w:date="2019-12-19T09:39:00Z">
              <w:r w:rsidRPr="00EB5600">
                <w:rPr>
                  <w:rFonts w:ascii="Courier New"/>
                  <w:sz w:val="15"/>
                  <w:lang w:val="en-US"/>
                </w:rPr>
                <w:t>&lt;meta http-equiv="Content-Type" content="text/html; charset=utf-8" /&gt;</w:t>
              </w:r>
            </w:ins>
          </w:p>
          <w:p w14:paraId="484E29BA" w14:textId="77777777" w:rsidR="006613B1" w:rsidRPr="00EB5600" w:rsidRDefault="006613B1" w:rsidP="006613B1">
            <w:pPr>
              <w:spacing w:line="150" w:lineRule="exact"/>
              <w:ind w:left="246"/>
              <w:rPr>
                <w:ins w:id="931" w:author="МАРІЯ БРЕНЬ" w:date="2019-12-19T09:39:00Z"/>
                <w:rFonts w:ascii="Courier New" w:hAnsi="Courier New"/>
                <w:sz w:val="15"/>
                <w:lang w:val="en-US"/>
              </w:rPr>
            </w:pPr>
            <w:ins w:id="932" w:author="МАРІЯ БРЕНЬ" w:date="2019-12-19T09:39:00Z">
              <w:r w:rsidRPr="00EB5600">
                <w:rPr>
                  <w:rFonts w:ascii="Courier New" w:hAnsi="Courier New"/>
                  <w:sz w:val="15"/>
                  <w:lang w:val="en-US"/>
                </w:rPr>
                <w:t>&lt;title&gt;</w:t>
              </w:r>
              <w:r>
                <w:rPr>
                  <w:rFonts w:ascii="Courier New" w:hAnsi="Courier New"/>
                  <w:sz w:val="15"/>
                  <w:lang w:val="uk-UA"/>
                </w:rPr>
                <w:t>Сусідні селектори</w:t>
              </w:r>
              <w:r w:rsidRPr="00EB5600">
                <w:rPr>
                  <w:rFonts w:ascii="Courier New" w:hAnsi="Courier New"/>
                  <w:sz w:val="15"/>
                  <w:lang w:val="en-US"/>
                </w:rPr>
                <w:t>&lt;/title&gt;</w:t>
              </w:r>
            </w:ins>
          </w:p>
          <w:p w14:paraId="79A3B230" w14:textId="77777777" w:rsidR="006613B1" w:rsidRPr="00EB5600" w:rsidRDefault="006613B1" w:rsidP="006613B1">
            <w:pPr>
              <w:spacing w:before="5" w:line="211" w:lineRule="auto"/>
              <w:ind w:left="364" w:right="6814" w:hanging="110"/>
              <w:rPr>
                <w:ins w:id="933" w:author="МАРІЯ БРЕНЬ" w:date="2019-12-19T09:39:00Z"/>
                <w:rFonts w:ascii="Courier New"/>
                <w:sz w:val="15"/>
                <w:lang w:val="en-US"/>
              </w:rPr>
            </w:pPr>
            <w:ins w:id="934" w:author="МАРІЯ БРЕНЬ" w:date="2019-12-19T09:39:00Z">
              <w:r w:rsidRPr="00EB5600">
                <w:rPr>
                  <w:rFonts w:ascii="Courier New"/>
                  <w:sz w:val="15"/>
                  <w:lang w:val="en-US"/>
                </w:rPr>
                <w:t>&lt;style type="text/css"&gt; B + I {</w:t>
              </w:r>
            </w:ins>
          </w:p>
          <w:p w14:paraId="17F7D1AD" w14:textId="77777777" w:rsidR="006613B1" w:rsidRDefault="006613B1" w:rsidP="006613B1">
            <w:pPr>
              <w:spacing w:line="146" w:lineRule="exact"/>
              <w:ind w:left="417"/>
              <w:rPr>
                <w:ins w:id="935" w:author="МАРІЯ БРЕНЬ" w:date="2019-12-19T09:39:00Z"/>
                <w:rFonts w:ascii="Courier New" w:hAnsi="Courier New"/>
                <w:sz w:val="15"/>
              </w:rPr>
            </w:pPr>
            <w:ins w:id="936" w:author="МАРІЯ БРЕНЬ" w:date="2019-12-19T09:39:00Z">
              <w:r>
                <w:rPr>
                  <w:rFonts w:ascii="Courier New" w:hAnsi="Courier New"/>
                  <w:sz w:val="15"/>
                </w:rPr>
                <w:t xml:space="preserve">color: red; /* </w:t>
              </w:r>
              <w:r>
                <w:rPr>
                  <w:rFonts w:ascii="Courier New" w:hAnsi="Courier New"/>
                  <w:sz w:val="15"/>
                  <w:lang w:val="uk-UA"/>
                </w:rPr>
                <w:t>Червоний колір тексту</w:t>
              </w:r>
              <w:r>
                <w:rPr>
                  <w:rFonts w:ascii="Courier New" w:hAnsi="Courier New"/>
                  <w:sz w:val="15"/>
                </w:rPr>
                <w:t xml:space="preserve"> */</w:t>
              </w:r>
            </w:ins>
          </w:p>
          <w:p w14:paraId="1933A59A" w14:textId="77777777" w:rsidR="006613B1" w:rsidRPr="00EB5600" w:rsidRDefault="006613B1" w:rsidP="006613B1">
            <w:pPr>
              <w:spacing w:line="150" w:lineRule="exact"/>
              <w:ind w:left="344"/>
              <w:rPr>
                <w:ins w:id="937" w:author="МАРІЯ БРЕНЬ" w:date="2019-12-19T09:39:00Z"/>
                <w:rFonts w:ascii="Courier New"/>
                <w:sz w:val="15"/>
                <w:lang w:val="en-US"/>
              </w:rPr>
            </w:pPr>
            <w:ins w:id="938" w:author="МАРІЯ БРЕНЬ" w:date="2019-12-19T09:39:00Z">
              <w:r w:rsidRPr="00EB5600">
                <w:rPr>
                  <w:rFonts w:ascii="Courier New"/>
                  <w:sz w:val="15"/>
                  <w:lang w:val="en-US"/>
                </w:rPr>
                <w:t>}</w:t>
              </w:r>
            </w:ins>
          </w:p>
          <w:p w14:paraId="6D64D0EC" w14:textId="77777777" w:rsidR="006613B1" w:rsidRPr="00EB5600" w:rsidRDefault="006613B1" w:rsidP="006613B1">
            <w:pPr>
              <w:spacing w:line="150" w:lineRule="exact"/>
              <w:ind w:left="254"/>
              <w:rPr>
                <w:ins w:id="939" w:author="МАРІЯ БРЕНЬ" w:date="2019-12-19T09:39:00Z"/>
                <w:rFonts w:ascii="Courier New"/>
                <w:sz w:val="15"/>
                <w:lang w:val="en-US"/>
              </w:rPr>
            </w:pPr>
            <w:ins w:id="940" w:author="МАРІЯ БРЕНЬ" w:date="2019-12-19T09:39:00Z">
              <w:r w:rsidRPr="00EB5600">
                <w:rPr>
                  <w:rFonts w:ascii="Courier New"/>
                  <w:sz w:val="15"/>
                  <w:lang w:val="en-US"/>
                </w:rPr>
                <w:t>&lt;/style&gt;</w:t>
              </w:r>
            </w:ins>
          </w:p>
          <w:p w14:paraId="4FAFCE9E" w14:textId="77777777" w:rsidR="006613B1" w:rsidRPr="00EB5600" w:rsidRDefault="006613B1" w:rsidP="006613B1">
            <w:pPr>
              <w:spacing w:line="150" w:lineRule="exact"/>
              <w:ind w:left="164"/>
              <w:rPr>
                <w:ins w:id="941" w:author="МАРІЯ БРЕНЬ" w:date="2019-12-19T09:39:00Z"/>
                <w:rFonts w:ascii="Courier New"/>
                <w:sz w:val="15"/>
                <w:lang w:val="en-US"/>
              </w:rPr>
            </w:pPr>
            <w:ins w:id="942" w:author="МАРІЯ БРЕНЬ" w:date="2019-12-19T09:39:00Z">
              <w:r w:rsidRPr="00EB5600">
                <w:rPr>
                  <w:rFonts w:ascii="Courier New"/>
                  <w:sz w:val="15"/>
                  <w:lang w:val="en-US"/>
                </w:rPr>
                <w:t>&lt;/head&gt;</w:t>
              </w:r>
            </w:ins>
          </w:p>
          <w:p w14:paraId="269657FF" w14:textId="77777777" w:rsidR="006613B1" w:rsidRPr="00EB5600" w:rsidRDefault="006613B1" w:rsidP="006613B1">
            <w:pPr>
              <w:spacing w:line="150" w:lineRule="exact"/>
              <w:ind w:left="164"/>
              <w:rPr>
                <w:ins w:id="943" w:author="МАРІЯ БРЕНЬ" w:date="2019-12-19T09:39:00Z"/>
                <w:rFonts w:ascii="Courier New"/>
                <w:sz w:val="15"/>
                <w:lang w:val="en-US"/>
              </w:rPr>
            </w:pPr>
            <w:ins w:id="944" w:author="МАРІЯ БРЕНЬ" w:date="2019-12-19T09:39:00Z">
              <w:r w:rsidRPr="00EB5600">
                <w:rPr>
                  <w:rFonts w:ascii="Courier New"/>
                  <w:sz w:val="15"/>
                  <w:lang w:val="en-US"/>
                </w:rPr>
                <w:t>&lt;body&gt;</w:t>
              </w:r>
            </w:ins>
          </w:p>
          <w:p w14:paraId="70BA87E2" w14:textId="77777777" w:rsidR="006613B1" w:rsidRPr="00EB5600" w:rsidRDefault="006613B1" w:rsidP="006613B1">
            <w:pPr>
              <w:spacing w:line="150" w:lineRule="exact"/>
              <w:ind w:left="344"/>
              <w:rPr>
                <w:ins w:id="945" w:author="МАРІЯ БРЕНЬ" w:date="2019-12-19T09:39:00Z"/>
                <w:rFonts w:ascii="Courier New"/>
                <w:sz w:val="15"/>
                <w:lang w:val="en-US"/>
              </w:rPr>
            </w:pPr>
            <w:ins w:id="946" w:author="МАРІЯ БРЕНЬ" w:date="2019-12-19T09:39:00Z">
              <w:r w:rsidRPr="00EB5600">
                <w:rPr>
                  <w:rFonts w:ascii="Courier New"/>
                  <w:sz w:val="15"/>
                  <w:lang w:val="en-US"/>
                </w:rPr>
                <w:t>&lt;p&gt;Lorem &lt;b&gt;ipsum &lt;/b&gt; dolor sit amet, &lt;i&gt;consectetuer&lt;/i&gt; adipiscing elit.&lt;/p&gt;</w:t>
              </w:r>
            </w:ins>
          </w:p>
          <w:p w14:paraId="3EFBD66C" w14:textId="77777777" w:rsidR="006613B1" w:rsidRPr="00EB5600" w:rsidRDefault="006613B1" w:rsidP="006613B1">
            <w:pPr>
              <w:spacing w:line="150" w:lineRule="exact"/>
              <w:ind w:left="344"/>
              <w:rPr>
                <w:ins w:id="947" w:author="МАРІЯ БРЕНЬ" w:date="2019-12-19T09:39:00Z"/>
                <w:rFonts w:ascii="Courier New"/>
                <w:sz w:val="15"/>
                <w:lang w:val="en-US"/>
              </w:rPr>
            </w:pPr>
            <w:ins w:id="948" w:author="МАРІЯ БРЕНЬ" w:date="2019-12-19T09:39:00Z">
              <w:r w:rsidRPr="00EB5600">
                <w:rPr>
                  <w:rFonts w:ascii="Courier New"/>
                  <w:sz w:val="15"/>
                  <w:lang w:val="en-US"/>
                </w:rPr>
                <w:t>&lt;p&gt;Lorem ipsum dolor sit amet, &lt;i&gt;consectetuer&lt;/i&gt; adipiscing elit.&lt;/p&gt;</w:t>
              </w:r>
            </w:ins>
          </w:p>
          <w:p w14:paraId="5E5DC7AC" w14:textId="77777777" w:rsidR="006613B1" w:rsidRDefault="006613B1" w:rsidP="006613B1">
            <w:pPr>
              <w:spacing w:line="150" w:lineRule="exact"/>
              <w:ind w:left="164"/>
              <w:rPr>
                <w:ins w:id="949" w:author="МАРІЯ БРЕНЬ" w:date="2019-12-19T09:39:00Z"/>
                <w:rFonts w:ascii="Courier New"/>
                <w:sz w:val="15"/>
              </w:rPr>
            </w:pPr>
            <w:ins w:id="950" w:author="МАРІЯ БРЕНЬ" w:date="2019-12-19T09:39:00Z">
              <w:r>
                <w:rPr>
                  <w:rFonts w:ascii="Courier New"/>
                  <w:sz w:val="15"/>
                </w:rPr>
                <w:t>&lt;/body&gt;</w:t>
              </w:r>
            </w:ins>
          </w:p>
          <w:p w14:paraId="4EC1F48A" w14:textId="77777777" w:rsidR="006613B1" w:rsidRDefault="006613B1" w:rsidP="006613B1">
            <w:pPr>
              <w:spacing w:line="160" w:lineRule="exact"/>
              <w:ind w:left="74"/>
              <w:rPr>
                <w:ins w:id="951" w:author="МАРІЯ БРЕНЬ" w:date="2019-12-19T09:39:00Z"/>
                <w:rFonts w:ascii="Courier New"/>
                <w:sz w:val="15"/>
              </w:rPr>
            </w:pPr>
            <w:ins w:id="952" w:author="МАРІЯ БРЕНЬ" w:date="2019-12-19T09:39:00Z">
              <w:r>
                <w:rPr>
                  <w:rFonts w:ascii="Courier New"/>
                  <w:sz w:val="15"/>
                </w:rPr>
                <w:t>&lt;/html&gt;</w:t>
              </w:r>
            </w:ins>
          </w:p>
          <w:p w14:paraId="267EC253" w14:textId="6BD662C8" w:rsidR="006613B1" w:rsidRPr="0057303A" w:rsidRDefault="006613B1" w:rsidP="007D360C">
            <w:pPr>
              <w:ind w:left="74"/>
              <w:rPr>
                <w:ins w:id="953" w:author="МАРІЯ БРЕНЬ" w:date="2019-12-19T09:39:00Z"/>
                <w:rFonts w:ascii="Courier New" w:eastAsia="Courier New" w:hAnsi="Courier New" w:cs="Courier New"/>
                <w:sz w:val="15"/>
              </w:rPr>
            </w:pPr>
          </w:p>
        </w:tc>
      </w:tr>
    </w:tbl>
    <w:p w14:paraId="389C350D" w14:textId="217B4A45" w:rsidR="0057303A" w:rsidDel="006613B1" w:rsidRDefault="0057303A" w:rsidP="00253FB5">
      <w:pPr>
        <w:spacing w:line="360" w:lineRule="auto"/>
        <w:ind w:left="105"/>
        <w:rPr>
          <w:del w:id="954" w:author="МАРІЯ БРЕНЬ" w:date="2019-12-19T09:40:00Z"/>
          <w:sz w:val="20"/>
          <w:szCs w:val="17"/>
        </w:rPr>
      </w:pPr>
    </w:p>
    <w:p w14:paraId="11DD0CD7" w14:textId="77777777" w:rsidR="006613B1" w:rsidRPr="0057303A" w:rsidRDefault="006613B1" w:rsidP="00253FB5">
      <w:pPr>
        <w:spacing w:line="360" w:lineRule="auto"/>
        <w:rPr>
          <w:ins w:id="955" w:author="МАРІЯ БРЕНЬ" w:date="2019-12-19T09:40:00Z"/>
          <w:sz w:val="20"/>
          <w:szCs w:val="17"/>
        </w:rPr>
      </w:pPr>
    </w:p>
    <w:p w14:paraId="5BAC0BC3" w14:textId="5A078EA2" w:rsidR="0057303A" w:rsidRPr="0057303A" w:rsidDel="006613B1" w:rsidRDefault="00767651" w:rsidP="00253FB5">
      <w:pPr>
        <w:spacing w:line="360" w:lineRule="auto"/>
        <w:ind w:left="426"/>
        <w:rPr>
          <w:del w:id="956" w:author="МАРІЯ БРЕНЬ" w:date="2019-12-19T09:40:00Z"/>
          <w:rFonts w:ascii="Arial Black" w:hAnsi="Arial Black"/>
          <w:sz w:val="15"/>
        </w:rPr>
      </w:pPr>
      <w:del w:id="957" w:author="МАРІЯ БРЕНЬ" w:date="2019-12-19T09:40:00Z">
        <w:r w:rsidDel="006613B1">
          <w:rPr>
            <w:noProof/>
            <w:lang w:val="uk-UA" w:eastAsia="uk-UA" w:bidi="ar-SA"/>
          </w:rPr>
          <mc:AlternateContent>
            <mc:Choice Requires="wps">
              <w:drawing>
                <wp:anchor distT="0" distB="0" distL="0" distR="0" simplePos="0" relativeHeight="251792384" behindDoc="1" locked="0" layoutInCell="1" allowOverlap="1" wp14:anchorId="6DC5D567" wp14:editId="61356F9C">
                  <wp:simplePos x="0" y="0"/>
                  <wp:positionH relativeFrom="page">
                    <wp:posOffset>982345</wp:posOffset>
                  </wp:positionH>
                  <wp:positionV relativeFrom="paragraph">
                    <wp:posOffset>172720</wp:posOffset>
                  </wp:positionV>
                  <wp:extent cx="5847715" cy="1713865"/>
                  <wp:effectExtent l="0" t="0" r="0" b="0"/>
                  <wp:wrapTopAndBottom/>
                  <wp:docPr id="235"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1713865"/>
                          </a:xfrm>
                          <a:prstGeom prst="rect">
                            <a:avLst/>
                          </a:prstGeom>
                          <a:solidFill>
                            <a:srgbClr val="F8F7F2"/>
                          </a:solidFill>
                          <a:ln>
                            <a:noFill/>
                          </a:ln>
                        </wps:spPr>
                        <wps:txbx>
                          <w:txbxContent>
                            <w:p w14:paraId="5FD4CEA4" w14:textId="77777777" w:rsidR="000A2EAA" w:rsidRPr="00EB5600" w:rsidRDefault="000A2EAA" w:rsidP="0057303A">
                              <w:pPr>
                                <w:spacing w:before="83" w:line="211" w:lineRule="auto"/>
                                <w:ind w:left="254" w:right="4058" w:hanging="180"/>
                                <w:rPr>
                                  <w:rFonts w:ascii="Courier New"/>
                                  <w:sz w:val="15"/>
                                  <w:lang w:val="en-US"/>
                                </w:rPr>
                              </w:pPr>
                              <w:r w:rsidRPr="00EB5600">
                                <w:rPr>
                                  <w:rFonts w:ascii="Courier New"/>
                                  <w:sz w:val="15"/>
                                  <w:lang w:val="en-US"/>
                                </w:rPr>
                                <w:t xml:space="preserve">&lt;!DOCTYPE html PUBLIC "-//W3C//DTD XHTML 1.0 Strict//EN" </w:t>
                              </w:r>
                              <w:r>
                                <w:fldChar w:fldCharType="begin"/>
                              </w:r>
                              <w:r w:rsidRPr="003D6273">
                                <w:rPr>
                                  <w:lang w:val="en-US"/>
                                  <w:rPrChange w:id="958" w:author="Пользователь Windows" w:date="2019-12-19T05:26:00Z">
                                    <w:rPr/>
                                  </w:rPrChange>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3D6273">
                                <w:rPr>
                                  <w:lang w:val="en-US"/>
                                  <w:rPrChange w:id="959" w:author="Пользователь Windows" w:date="2019-12-19T05:26:00Z">
                                    <w:rPr/>
                                  </w:rPrChange>
                                </w:rPr>
                                <w:instrText>HYPERLINK "http://www.w3.org/TR/xhtml1/DTD/xhtml1-strict.dtd" \h</w:instrText>
                              </w:r>
                              <w:r>
                                <w:fldChar w:fldCharType="separate"/>
                              </w:r>
                              <w:r w:rsidRPr="00EB5600">
                                <w:rPr>
                                  <w:rFonts w:ascii="Courier New"/>
                                  <w:sz w:val="15"/>
                                  <w:lang w:val="en-US"/>
                                </w:rPr>
                                <w:t>strict.dtd"&gt;</w:t>
                              </w:r>
                              <w:r>
                                <w:fldChar w:fldCharType="end"/>
                              </w:r>
                            </w:p>
                            <w:p w14:paraId="02085E78" w14:textId="77777777" w:rsidR="000A2EAA" w:rsidRPr="00EB5600" w:rsidRDefault="000A2EAA" w:rsidP="0057303A">
                              <w:pPr>
                                <w:spacing w:line="146" w:lineRule="exact"/>
                                <w:ind w:left="74"/>
                                <w:rPr>
                                  <w:rFonts w:ascii="Courier New"/>
                                  <w:sz w:val="15"/>
                                  <w:lang w:val="en-US"/>
                                </w:rPr>
                              </w:pPr>
                              <w:r w:rsidRPr="00EB5600">
                                <w:rPr>
                                  <w:rFonts w:ascii="Courier New"/>
                                  <w:sz w:val="15"/>
                                  <w:lang w:val="en-US"/>
                                </w:rPr>
                                <w:t xml:space="preserve">&lt;html </w:t>
                              </w:r>
                              <w:r>
                                <w:fldChar w:fldCharType="begin"/>
                              </w:r>
                              <w:r w:rsidRPr="003D6273">
                                <w:rPr>
                                  <w:lang w:val="en-US"/>
                                  <w:rPrChange w:id="960" w:author="Пользователь Windows" w:date="2019-12-19T05:26:00Z">
                                    <w:rPr/>
                                  </w:rPrChange>
                                </w:rPr>
                                <w:instrText>HYPERLINK "http://www.w3.org/1999/xhtml" \h</w:instrText>
                              </w:r>
                              <w:r>
                                <w:fldChar w:fldCharType="separate"/>
                              </w:r>
                              <w:r w:rsidRPr="00EB5600">
                                <w:rPr>
                                  <w:rFonts w:ascii="Courier New"/>
                                  <w:sz w:val="15"/>
                                  <w:lang w:val="en-US"/>
                                </w:rPr>
                                <w:t>xmlns="http://www.w3.org/1999/xhtml"&gt;</w:t>
                              </w:r>
                              <w:r>
                                <w:fldChar w:fldCharType="end"/>
                              </w:r>
                            </w:p>
                            <w:p w14:paraId="161CE2DC"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&lt;head&gt;</w:t>
                              </w:r>
                            </w:p>
                            <w:p w14:paraId="6D37CD6A"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&lt;meta http-equiv="Content-Type" content="text/html; charset=utf-8" /&gt;</w:t>
                              </w:r>
                            </w:p>
                            <w:p w14:paraId="10D054E5" w14:textId="77777777" w:rsidR="000A2EAA" w:rsidRPr="00EB5600" w:rsidRDefault="000A2EAA" w:rsidP="0057303A">
                              <w:pPr>
                                <w:spacing w:line="150" w:lineRule="exact"/>
                                <w:ind w:left="246"/>
                                <w:rPr>
                                  <w:rFonts w:ascii="Courier New" w:hAnsi="Courier New"/>
                                  <w:sz w:val="15"/>
                                  <w:lang w:val="en-US"/>
                                </w:rPr>
                              </w:pPr>
                              <w:r w:rsidRPr="00EB5600">
                                <w:rPr>
                                  <w:rFonts w:ascii="Courier New" w:hAnsi="Courier New"/>
                                  <w:sz w:val="15"/>
                                  <w:lang w:val="en-US"/>
                                </w:rPr>
                                <w:t>&lt;title&gt;</w:t>
                              </w:r>
                              <w:r>
                                <w:rPr>
                                  <w:rFonts w:ascii="Courier New" w:hAnsi="Courier New"/>
                                  <w:sz w:val="15"/>
                                  <w:lang w:val="uk-UA"/>
                                </w:rPr>
                                <w:t>Сусідні селектори</w:t>
                              </w:r>
                              <w:r w:rsidRPr="00EB5600">
                                <w:rPr>
                                  <w:rFonts w:ascii="Courier New" w:hAnsi="Courier New"/>
                                  <w:sz w:val="15"/>
                                  <w:lang w:val="en-US"/>
                                </w:rPr>
                                <w:t>&lt;/title&gt;</w:t>
                              </w:r>
                            </w:p>
                            <w:p w14:paraId="2355928F" w14:textId="77777777" w:rsidR="000A2EAA" w:rsidRPr="00EB5600" w:rsidRDefault="000A2EAA" w:rsidP="0057303A">
                              <w:pPr>
                                <w:spacing w:before="5" w:line="211" w:lineRule="auto"/>
                                <w:ind w:left="364" w:right="6814" w:hanging="110"/>
                                <w:rPr>
                                  <w:rFonts w:ascii="Courier New"/>
                                  <w:sz w:val="15"/>
                                  <w:lang w:val="en-US"/>
                                </w:rPr>
                              </w:pPr>
                              <w:r w:rsidRPr="00EB5600">
                                <w:rPr>
                                  <w:rFonts w:ascii="Courier New"/>
                                  <w:sz w:val="15"/>
                                  <w:lang w:val="en-US"/>
                                </w:rPr>
                                <w:t>&lt;style type="text/css"&gt; B + I {</w:t>
                              </w:r>
                            </w:p>
                            <w:p w14:paraId="24E448B9" w14:textId="77777777" w:rsidR="000A2EAA" w:rsidRDefault="000A2EAA" w:rsidP="0057303A">
                              <w:pPr>
                                <w:spacing w:line="146" w:lineRule="exact"/>
                                <w:ind w:left="417"/>
                                <w:rPr>
                                  <w:rFonts w:ascii="Courier New" w:hAnsi="Courier New"/>
                                  <w:sz w:val="15"/>
                                </w:rPr>
                              </w:pPr>
                              <w:r>
                                <w:rPr>
                                  <w:rFonts w:ascii="Courier New" w:hAnsi="Courier New"/>
                                  <w:sz w:val="15"/>
                                </w:rPr>
                                <w:t xml:space="preserve">color: red; /* </w:t>
                              </w:r>
                              <w:r>
                                <w:rPr>
                                  <w:rFonts w:ascii="Courier New" w:hAnsi="Courier New"/>
                                  <w:sz w:val="15"/>
                                  <w:lang w:val="uk-UA"/>
                                </w:rPr>
                                <w:t>Червоний колір тексту</w:t>
                              </w:r>
                              <w:r>
                                <w:rPr>
                                  <w:rFonts w:ascii="Courier New" w:hAnsi="Courier New"/>
                                  <w:sz w:val="15"/>
                                </w:rPr>
                                <w:t xml:space="preserve"> */</w:t>
                              </w:r>
                            </w:p>
                            <w:p w14:paraId="64C6B3B3" w14:textId="77777777" w:rsidR="000A2EAA" w:rsidRPr="00EB5600" w:rsidRDefault="000A2EAA" w:rsidP="0057303A">
                              <w:pPr>
                                <w:spacing w:line="150" w:lineRule="exact"/>
                                <w:ind w:left="344"/>
                                <w:rPr>
                                  <w:rFonts w:ascii="Courier New"/>
                                  <w:sz w:val="15"/>
                                  <w:lang w:val="en-US"/>
                                </w:rPr>
                              </w:pPr>
                              <w:r w:rsidRPr="00EB5600">
                                <w:rPr>
                                  <w:rFonts w:ascii="Courier New"/>
                                  <w:sz w:val="15"/>
                                  <w:lang w:val="en-US"/>
                                </w:rPr>
                                <w:t>}</w:t>
                              </w:r>
                            </w:p>
                            <w:p w14:paraId="35E8D9B5"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&lt;/style&gt;</w:t>
                              </w:r>
                            </w:p>
                            <w:p w14:paraId="40F4BC03"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&lt;/head&gt;</w:t>
                              </w:r>
                            </w:p>
                            <w:p w14:paraId="07DD8EF8"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&lt;body&gt;</w:t>
                              </w:r>
                            </w:p>
                            <w:p w14:paraId="59C26555" w14:textId="77777777" w:rsidR="000A2EAA" w:rsidRPr="00EB5600" w:rsidRDefault="000A2EAA" w:rsidP="0057303A">
                              <w:pPr>
                                <w:spacing w:line="150" w:lineRule="exact"/>
                                <w:ind w:left="344"/>
                                <w:rPr>
                                  <w:rFonts w:ascii="Courier New"/>
                                  <w:sz w:val="15"/>
                                  <w:lang w:val="en-US"/>
                                </w:rPr>
                              </w:pPr>
                              <w:r w:rsidRPr="00EB5600">
                                <w:rPr>
                                  <w:rFonts w:ascii="Courier New"/>
                                  <w:sz w:val="15"/>
                                  <w:lang w:val="en-US"/>
                                </w:rPr>
                                <w:t>&lt;p&gt;Lorem &lt;b&gt;ipsum &lt;/b&gt; dolor sit amet, &lt;i&gt;consectetuer&lt;/i&gt; adipiscing elit.&lt;/p&gt;</w:t>
                              </w:r>
                            </w:p>
                            <w:p w14:paraId="11B65249" w14:textId="77777777" w:rsidR="000A2EAA" w:rsidRPr="00EB5600" w:rsidRDefault="000A2EAA" w:rsidP="0057303A">
                              <w:pPr>
                                <w:spacing w:line="150" w:lineRule="exact"/>
                                <w:ind w:left="344"/>
                                <w:rPr>
                                  <w:rFonts w:ascii="Courier New"/>
                                  <w:sz w:val="15"/>
                                  <w:lang w:val="en-US"/>
                                </w:rPr>
                              </w:pPr>
                              <w:r w:rsidRPr="00EB5600">
                                <w:rPr>
                                  <w:rFonts w:ascii="Courier New"/>
                                  <w:sz w:val="15"/>
                                  <w:lang w:val="en-US"/>
                                </w:rPr>
                                <w:t>&lt;p&gt;Lorem ipsum dolor sit amet, &lt;i&gt;consectetuer&lt;/i&gt; adipiscing elit.&lt;/p&gt;</w:t>
                              </w:r>
                            </w:p>
                            <w:p w14:paraId="1A7F7D49" w14:textId="77777777" w:rsidR="000A2EAA" w:rsidRDefault="000A2EAA" w:rsidP="0057303A">
                              <w:pPr>
                                <w:spacing w:line="150" w:lineRule="exact"/>
                                <w:ind w:left="164"/>
                                <w:rPr>
                                  <w:rFonts w:ascii="Courier New"/>
                                  <w:sz w:val="15"/>
                                </w:rPr>
                              </w:pPr>
                              <w:r>
                                <w:rPr>
                                  <w:rFonts w:ascii="Courier New"/>
                                  <w:sz w:val="15"/>
                                </w:rPr>
                                <w:t>&lt;/body&gt;</w:t>
                              </w:r>
                            </w:p>
                            <w:p w14:paraId="27F606EE" w14:textId="77777777" w:rsidR="000A2EAA" w:rsidRDefault="000A2EAA" w:rsidP="0057303A">
                              <w:pPr>
                                <w:spacing w:line="160" w:lineRule="exact"/>
                                <w:ind w:left="74"/>
                                <w:rPr>
                                  <w:rFonts w:ascii="Courier New"/>
                                  <w:sz w:val="15"/>
                                </w:rPr>
                              </w:pPr>
                              <w:r>
                                <w:rPr>
                                  <w:rFonts w:ascii="Courier New"/>
                                  <w:sz w:val="15"/>
                                </w:rPr>
                                <w:t>&lt;/html&gt;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C5D567" id="Text Box 368" o:spid="_x0000_s1082" type="#_x0000_t202" style="position:absolute;left:0;text-align:left;margin-left:77.35pt;margin-top:13.6pt;width:460.45pt;height:134.95pt;z-index:-251524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" fillcolor="#f8f7f2" stroked="f">
                  <v:textbox inset="0,0,0,0">
                    <w:txbxContent>
                      <w:p w14:paraId="5FD4CEA4" w14:textId="77777777" w:rsidR="000A2EAA" w:rsidRPr="00EB5600" w:rsidRDefault="000A2EAA" w:rsidP="0057303A">
                        <w:pPr>
                          <w:spacing w:before="83" w:line="211" w:lineRule="auto"/>
                          <w:ind w:left="254" w:right="4058" w:hanging="180"/>
                          <w:rPr>
                            <w:rFonts w:ascii="Courier New"/>
                            <w:sz w:val="15"/>
                            <w:lang w:val="en-US"/>
                          </w:rPr>
                        </w:pPr>
                        <w:r w:rsidRPr="00EB5600">
                          <w:rPr>
                            <w:rFonts w:ascii="Courier New"/>
                            <w:sz w:val="15"/>
                            <w:lang w:val="en-US"/>
                          </w:rPr>
                          <w:t xml:space="preserve">&lt;!DOCTYPE html PUBLIC "-//W3C//DTD XHTML 1.0 Strict//EN" </w:t>
                        </w:r>
                        <w:r>
                          <w:fldChar w:fldCharType="begin"/>
                        </w:r>
                        <w:r w:rsidRPr="003D6273">
                          <w:rPr>
                            <w:lang w:val="en-US"/>
                            <w:rPrChange w:id="961" w:author="Пользователь Windows" w:date="2019-12-19T05:26:00Z">
                              <w:rPr/>
                            </w:rPrChange>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3D6273">
                          <w:rPr>
                            <w:lang w:val="en-US"/>
                            <w:rPrChange w:id="962" w:author="Пользователь Windows" w:date="2019-12-19T05:26:00Z">
                              <w:rPr/>
                            </w:rPrChange>
                          </w:rPr>
                          <w:instrText>HYPERLINK "http://www.w3.org/TR/xhtml1/DTD/xhtml1-strict.dtd" \h</w:instrText>
                        </w:r>
                        <w:r>
                          <w:fldChar w:fldCharType="separate"/>
                        </w:r>
                        <w:r w:rsidRPr="00EB5600">
                          <w:rPr>
                            <w:rFonts w:ascii="Courier New"/>
                            <w:sz w:val="15"/>
                            <w:lang w:val="en-US"/>
                          </w:rPr>
                          <w:t>strict.dtd"&gt;</w:t>
                        </w:r>
                        <w:r>
                          <w:fldChar w:fldCharType="end"/>
                        </w:r>
                      </w:p>
                      <w:p w14:paraId="02085E78" w14:textId="77777777" w:rsidR="000A2EAA" w:rsidRPr="00EB5600" w:rsidRDefault="000A2EAA" w:rsidP="0057303A">
                        <w:pPr>
                          <w:spacing w:line="146" w:lineRule="exact"/>
                          <w:ind w:left="74"/>
                          <w:rPr>
                            <w:rFonts w:ascii="Courier New"/>
                            <w:sz w:val="15"/>
                            <w:lang w:val="en-US"/>
                          </w:rPr>
                        </w:pPr>
                        <w:r w:rsidRPr="00EB5600">
                          <w:rPr>
                            <w:rFonts w:ascii="Courier New"/>
                            <w:sz w:val="15"/>
                            <w:lang w:val="en-US"/>
                          </w:rPr>
                          <w:t xml:space="preserve">&lt;html </w:t>
                        </w:r>
                        <w:r>
                          <w:fldChar w:fldCharType="begin"/>
                        </w:r>
                        <w:r w:rsidRPr="003D6273">
                          <w:rPr>
                            <w:lang w:val="en-US"/>
                            <w:rPrChange w:id="963" w:author="Пользователь Windows" w:date="2019-12-19T05:26:00Z">
                              <w:rPr/>
                            </w:rPrChange>
                          </w:rPr>
                          <w:instrText>HYPERLINK "http://www.w3.org/1999/xhtml" \h</w:instrText>
                        </w:r>
                        <w:r>
                          <w:fldChar w:fldCharType="separate"/>
                        </w:r>
                        <w:r w:rsidRPr="00EB5600">
                          <w:rPr>
                            <w:rFonts w:ascii="Courier New"/>
                            <w:sz w:val="15"/>
                            <w:lang w:val="en-US"/>
                          </w:rPr>
                          <w:t>xmlns="http://www.w3.org/1999/xhtml"&gt;</w:t>
                        </w:r>
                        <w:r>
                          <w:fldChar w:fldCharType="end"/>
                        </w:r>
                      </w:p>
                      <w:p w14:paraId="161CE2DC"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&lt;head&gt;</w:t>
                        </w:r>
                      </w:p>
                      <w:p w14:paraId="6D37CD6A"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&lt;meta http-equiv="Content-Type" content="text/html; charset=utf-8" /&gt;</w:t>
                        </w:r>
                      </w:p>
                      <w:p w14:paraId="10D054E5" w14:textId="77777777" w:rsidR="000A2EAA" w:rsidRPr="00EB5600" w:rsidRDefault="000A2EAA" w:rsidP="0057303A">
                        <w:pPr>
                          <w:spacing w:line="150" w:lineRule="exact"/>
                          <w:ind w:left="246"/>
                          <w:rPr>
                            <w:rFonts w:ascii="Courier New" w:hAnsi="Courier New"/>
                            <w:sz w:val="15"/>
                            <w:lang w:val="en-US"/>
                          </w:rPr>
                        </w:pPr>
                        <w:r w:rsidRPr="00EB5600">
                          <w:rPr>
                            <w:rFonts w:ascii="Courier New" w:hAnsi="Courier New"/>
                            <w:sz w:val="15"/>
                            <w:lang w:val="en-US"/>
                          </w:rPr>
                          <w:t>&lt;title&gt;</w:t>
                        </w:r>
                        <w:r>
                          <w:rPr>
                            <w:rFonts w:ascii="Courier New" w:hAnsi="Courier New"/>
                            <w:sz w:val="15"/>
                            <w:lang w:val="uk-UA"/>
                          </w:rPr>
                          <w:t>Сусідні селектори</w:t>
                        </w:r>
                        <w:r w:rsidRPr="00EB5600">
                          <w:rPr>
                            <w:rFonts w:ascii="Courier New" w:hAnsi="Courier New"/>
                            <w:sz w:val="15"/>
                            <w:lang w:val="en-US"/>
                          </w:rPr>
                          <w:t>&lt;/title&gt;</w:t>
                        </w:r>
                      </w:p>
                      <w:p w14:paraId="2355928F" w14:textId="77777777" w:rsidR="000A2EAA" w:rsidRPr="00EB5600" w:rsidRDefault="000A2EAA" w:rsidP="0057303A">
                        <w:pPr>
                          <w:spacing w:before="5" w:line="211" w:lineRule="auto"/>
                          <w:ind w:left="364" w:right="6814" w:hanging="110"/>
                          <w:rPr>
                            <w:rFonts w:ascii="Courier New"/>
                            <w:sz w:val="15"/>
                            <w:lang w:val="en-US"/>
                          </w:rPr>
                        </w:pPr>
                        <w:r w:rsidRPr="00EB5600">
                          <w:rPr>
                            <w:rFonts w:ascii="Courier New"/>
                            <w:sz w:val="15"/>
                            <w:lang w:val="en-US"/>
                          </w:rPr>
                          <w:t>&lt;style type="text/css"&gt; B + I {</w:t>
                        </w:r>
                      </w:p>
                      <w:p w14:paraId="24E448B9" w14:textId="77777777" w:rsidR="000A2EAA" w:rsidRDefault="000A2EAA" w:rsidP="0057303A">
                        <w:pPr>
                          <w:spacing w:line="146" w:lineRule="exact"/>
                          <w:ind w:left="417"/>
                          <w:rPr>
                            <w:rFonts w:ascii="Courier New" w:hAnsi="Courier New"/>
                            <w:sz w:val="15"/>
                          </w:rPr>
                        </w:pPr>
                        <w:r>
                          <w:rPr>
                            <w:rFonts w:ascii="Courier New" w:hAnsi="Courier New"/>
                            <w:sz w:val="15"/>
                          </w:rPr>
                          <w:t xml:space="preserve">color: red; /* </w:t>
                        </w:r>
                        <w:r>
                          <w:rPr>
                            <w:rFonts w:ascii="Courier New" w:hAnsi="Courier New"/>
                            <w:sz w:val="15"/>
                            <w:lang w:val="uk-UA"/>
                          </w:rPr>
                          <w:t>Червоний колір тексту</w:t>
                        </w:r>
                        <w:r>
                          <w:rPr>
                            <w:rFonts w:ascii="Courier New" w:hAnsi="Courier New"/>
                            <w:sz w:val="15"/>
                          </w:rPr>
                          <w:t xml:space="preserve"> */</w:t>
                        </w:r>
                      </w:p>
                      <w:p w14:paraId="64C6B3B3" w14:textId="77777777" w:rsidR="000A2EAA" w:rsidRPr="00EB5600" w:rsidRDefault="000A2EAA" w:rsidP="0057303A">
                        <w:pPr>
                          <w:spacing w:line="150" w:lineRule="exact"/>
                          <w:ind w:left="344"/>
                          <w:rPr>
                            <w:rFonts w:ascii="Courier New"/>
                            <w:sz w:val="15"/>
                            <w:lang w:val="en-US"/>
                          </w:rPr>
                        </w:pPr>
                        <w:r w:rsidRPr="00EB5600">
                          <w:rPr>
                            <w:rFonts w:ascii="Courier New"/>
                            <w:sz w:val="15"/>
                            <w:lang w:val="en-US"/>
                          </w:rPr>
                          <w:t>}</w:t>
                        </w:r>
                      </w:p>
                      <w:p w14:paraId="35E8D9B5"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&lt;/style&gt;</w:t>
                        </w:r>
                      </w:p>
                      <w:p w14:paraId="40F4BC03"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&lt;/head&gt;</w:t>
                        </w:r>
                      </w:p>
                      <w:p w14:paraId="07DD8EF8"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&lt;body&gt;</w:t>
                        </w:r>
                      </w:p>
                      <w:p w14:paraId="59C26555" w14:textId="77777777" w:rsidR="000A2EAA" w:rsidRPr="00EB5600" w:rsidRDefault="000A2EAA" w:rsidP="0057303A">
                        <w:pPr>
                          <w:spacing w:line="150" w:lineRule="exact"/>
                          <w:ind w:left="344"/>
                          <w:rPr>
                            <w:rFonts w:ascii="Courier New"/>
                            <w:sz w:val="15"/>
                            <w:lang w:val="en-US"/>
                          </w:rPr>
                        </w:pPr>
                        <w:r w:rsidRPr="00EB5600">
                          <w:rPr>
                            <w:rFonts w:ascii="Courier New"/>
                            <w:sz w:val="15"/>
                            <w:lang w:val="en-US"/>
                          </w:rPr>
                          <w:t>&lt;p&gt;Lorem &lt;b&gt;ipsum &lt;/b&gt; dolor sit amet, &lt;i&gt;consectetuer&lt;/i&gt; adipiscing elit.&lt;/p&gt;</w:t>
                        </w:r>
                      </w:p>
                      <w:p w14:paraId="11B65249" w14:textId="77777777" w:rsidR="000A2EAA" w:rsidRPr="00EB5600" w:rsidRDefault="000A2EAA" w:rsidP="0057303A">
                        <w:pPr>
                          <w:spacing w:line="150" w:lineRule="exact"/>
                          <w:ind w:left="344"/>
                          <w:rPr>
                            <w:rFonts w:ascii="Courier New"/>
                            <w:sz w:val="15"/>
                            <w:lang w:val="en-US"/>
                          </w:rPr>
                        </w:pPr>
                        <w:r w:rsidRPr="00EB5600">
                          <w:rPr>
                            <w:rFonts w:ascii="Courier New"/>
                            <w:sz w:val="15"/>
                            <w:lang w:val="en-US"/>
                          </w:rPr>
                          <w:t>&lt;p&gt;Lorem ipsum dolor sit amet, &lt;i&gt;consectetuer&lt;/i&gt; adipiscing elit.&lt;/p&gt;</w:t>
                        </w:r>
                      </w:p>
                      <w:p w14:paraId="1A7F7D49" w14:textId="77777777" w:rsidR="000A2EAA" w:rsidRDefault="000A2EAA" w:rsidP="0057303A">
                        <w:pPr>
                          <w:spacing w:line="150" w:lineRule="exact"/>
                          <w:ind w:left="164"/>
                          <w:rPr>
                            <w:rFonts w:ascii="Courier New"/>
                            <w:sz w:val="15"/>
                          </w:rPr>
                        </w:pPr>
                        <w:r>
                          <w:rPr>
                            <w:rFonts w:ascii="Courier New"/>
                            <w:sz w:val="15"/>
                          </w:rPr>
                          <w:t>&lt;/body&gt;</w:t>
                        </w:r>
                      </w:p>
                      <w:p w14:paraId="27F606EE" w14:textId="77777777" w:rsidR="000A2EAA" w:rsidRDefault="000A2EAA" w:rsidP="0057303A">
                        <w:pPr>
                          <w:spacing w:line="160" w:lineRule="exact"/>
                          <w:ind w:left="74"/>
                          <w:rPr>
                            <w:rFonts w:ascii="Courier New"/>
                            <w:sz w:val="15"/>
                          </w:rPr>
                        </w:pPr>
                        <w:r>
                          <w:rPr>
                            <w:rFonts w:ascii="Courier New"/>
                            <w:sz w:val="15"/>
                          </w:rPr>
                          <w:t>&lt;/html&gt;</w:t>
                        </w:r>
                      </w:p>
                    </w:txbxContent>
                  </v:textbox>
                  <w10:wrap type="topAndBottom" anchorx="page"/>
                </v:shape>
              </w:pict>
            </mc:Fallback>
          </mc:AlternateContent>
        </w:r>
        <w:r w:rsidDel="006613B1">
          <w:rPr>
            <w:noProof/>
            <w:lang w:val="uk-UA" w:eastAsia="uk-UA" w:bidi="ar-SA"/>
          </w:rPr>
          <mc:AlternateContent>
            <mc:Choice Requires="wps">
              <w:drawing>
                <wp:anchor distT="0" distB="0" distL="114298" distR="114298" simplePos="0" relativeHeight="251793408" behindDoc="0" locked="0" layoutInCell="1" allowOverlap="1" wp14:anchorId="5998B0C6" wp14:editId="43DE0D5B">
                  <wp:simplePos x="0" y="0"/>
                  <wp:positionH relativeFrom="page">
                    <wp:posOffset>4058919</wp:posOffset>
                  </wp:positionH>
                  <wp:positionV relativeFrom="paragraph">
                    <wp:posOffset>23495</wp:posOffset>
                  </wp:positionV>
                  <wp:extent cx="0" cy="149225"/>
                  <wp:effectExtent l="0" t="0" r="19050" b="3175"/>
                  <wp:wrapNone/>
                  <wp:docPr id="234" name="Lin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63F08F40" id="Line 369" o:spid="_x0000_s1026" style="position:absolute;z-index:251793408;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319.6pt,1.85pt" to="319.6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" strokecolor="#666" strokeweight=".18875mm">
                  <w10:wrap anchorx="page"/>
                </v:line>
              </w:pict>
            </mc:Fallback>
          </mc:AlternateContent>
        </w:r>
        <w:r w:rsidDel="006613B1">
          <w:rPr>
            <w:noProof/>
            <w:lang w:val="uk-UA" w:eastAsia="uk-UA" w:bidi="ar-SA"/>
          </w:rPr>
          <mc:AlternateContent>
            <mc:Choice Requires="wps">
              <w:drawing>
                <wp:anchor distT="0" distB="0" distL="114300" distR="114300" simplePos="0" relativeHeight="251794432" behindDoc="0" locked="0" layoutInCell="1" allowOverlap="1" wp14:anchorId="51C28C8C" wp14:editId="4E200EB7">
                  <wp:simplePos x="0" y="0"/>
                  <wp:positionH relativeFrom="page">
                    <wp:posOffset>4534535</wp:posOffset>
                  </wp:positionH>
                  <wp:positionV relativeFrom="paragraph">
                    <wp:posOffset>23495</wp:posOffset>
                  </wp:positionV>
                  <wp:extent cx="27305" cy="149860"/>
                  <wp:effectExtent l="10160" t="13970" r="10160" b="7620"/>
                  <wp:wrapNone/>
                  <wp:docPr id="38" name="AutoShape 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05" cy="149860"/>
                          </a:xfrm>
                          <a:custGeom>
                            <a:avLst/>
                            <a:gdLst>
                              <a:gd name="T0" fmla="*/ 0 w 43"/>
                              <a:gd name="T1" fmla="*/ 14919325 h 236"/>
                              <a:gd name="T2" fmla="*/ 0 w 43"/>
                              <a:gd name="T3" fmla="*/ 109677200 h 236"/>
                              <a:gd name="T4" fmla="*/ 17338675 w 43"/>
                              <a:gd name="T5" fmla="*/ 14919325 h 236"/>
                              <a:gd name="T6" fmla="*/ 17338675 w 43"/>
                              <a:gd name="T7" fmla="*/ 109677200 h 23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3" h="236">
                                <a:moveTo>
                                  <a:pt x="0" y="0"/>
                                </a:moveTo>
                                <a:lnTo>
                                  <a:pt x="0" y="235"/>
                                </a:lnTo>
                                <a:moveTo>
                                  <a:pt x="43" y="0"/>
                                </a:moveTo>
                                <a:lnTo>
                                  <a:pt x="43" y="235"/>
                                </a:lnTo>
                              </a:path>
                            </a:pathLst>
                          </a:custGeom>
                          <a:noFill/>
                          <a:ln w="6795">
                            <a:solidFill>
                              <a:srgbClr val="66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BF970E" id="AutoShape 370" o:spid="_x0000_s1026" style="position:absolute;margin-left:357.05pt;margin-top:1.85pt;width:2.15pt;height:11.8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" path="m,l,235m43,r,235e" filled="f" strokecolor="#666" strokeweight=".18875mm">
                  <v:path arrowok="t" o:connecttype="custom" o:connectlocs="0,2147483646;0,2147483646;2147483646,2147483646;2147483646,2147483646" o:connectangles="0,0,0,0"/>
                  <w10:wrap anchorx="page"/>
                </v:shape>
              </w:pict>
            </mc:Fallback>
          </mc:AlternateContent>
        </w:r>
        <w:r w:rsidDel="006613B1">
          <w:rPr>
            <w:noProof/>
            <w:lang w:val="uk-UA" w:eastAsia="uk-UA" w:bidi="ar-SA"/>
          </w:rPr>
          <mc:AlternateContent>
            <mc:Choice Requires="wps">
              <w:drawing>
                <wp:anchor distT="0" distB="0" distL="114300" distR="114300" simplePos="0" relativeHeight="251795456" behindDoc="0" locked="0" layoutInCell="1" allowOverlap="1" wp14:anchorId="2F96B0ED" wp14:editId="3A173BD7">
                  <wp:simplePos x="0" y="0"/>
                  <wp:positionH relativeFrom="page">
                    <wp:posOffset>4551680</wp:posOffset>
                  </wp:positionH>
                  <wp:positionV relativeFrom="paragraph">
                    <wp:posOffset>23495</wp:posOffset>
                  </wp:positionV>
                  <wp:extent cx="381000" cy="149860"/>
                  <wp:effectExtent l="0" t="0" r="0" b="0"/>
                  <wp:wrapNone/>
                  <wp:docPr id="232" name="Text Box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49860"/>
                          </a:xfrm>
                          <a:prstGeom prst="rect">
                            <a:avLst/>
                          </a:prstGeom>
                          <a:solidFill>
                            <a:srgbClr val="CEE2D3"/>
                          </a:solidFill>
                          <a:ln>
                            <a:noFill/>
                          </a:ln>
                        </wps:spPr>
                        <wps:txbx>
                          <w:txbxContent>
                            <w:p w14:paraId="269682F2" w14:textId="77777777" w:rsidR="000A2EAA" w:rsidRDefault="000A2EAA" w:rsidP="0057303A">
                              <w:pPr>
                                <w:spacing w:before="38"/>
                                <w:ind w:left="64"/>
                                <w:rPr>
                                  <w:sz w:val="13"/>
                                </w:rPr>
                              </w:pPr>
                              <w:r>
                                <w:rPr>
                                  <w:sz w:val="13"/>
                                </w:rPr>
                                <w:t>CSS 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96B0ED" id="Text Box 371" o:spid="_x0000_s1083" type="#_x0000_t202" style="position:absolute;left:0;text-align:left;margin-left:358.4pt;margin-top:1.85pt;width:30pt;height:11.8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" fillcolor="#cee2d3" stroked="f">
                  <v:textbox inset="0,0,0,0">
                    <w:txbxContent>
                      <w:p w14:paraId="269682F2" w14:textId="77777777" w:rsidR="000A2EAA" w:rsidRDefault="000A2EAA" w:rsidP="0057303A">
                        <w:pPr>
                          <w:spacing w:before="38"/>
                          <w:ind w:left="64"/>
                          <w:rPr>
                            <w:sz w:val="13"/>
                          </w:rPr>
                        </w:pPr>
                        <w:r>
                          <w:rPr>
                            <w:sz w:val="13"/>
                          </w:rPr>
                          <w:t>CSS 2.1</w:t>
                        </w:r>
                      </w:p>
                    </w:txbxContent>
                  </v:textbox>
                  <w10:wrap anchorx="page"/>
                </v:shape>
              </w:pict>
            </mc:Fallback>
          </mc:AlternateContent>
        </w:r>
        <w:r w:rsidDel="006613B1">
          <w:rPr>
            <w:noProof/>
            <w:lang w:val="uk-UA" w:eastAsia="uk-UA" w:bidi="ar-SA"/>
          </w:rPr>
          <mc:AlternateContent>
            <mc:Choice Requires="wps">
              <w:drawing>
                <wp:anchor distT="0" distB="0" distL="114300" distR="114300" simplePos="0" relativeHeight="251796480" behindDoc="0" locked="0" layoutInCell="1" allowOverlap="1" wp14:anchorId="430E3450" wp14:editId="73F44C99">
                  <wp:simplePos x="0" y="0"/>
                  <wp:positionH relativeFrom="page">
                    <wp:posOffset>4062095</wp:posOffset>
                  </wp:positionH>
                  <wp:positionV relativeFrom="paragraph">
                    <wp:posOffset>23495</wp:posOffset>
                  </wp:positionV>
                  <wp:extent cx="483235" cy="149860"/>
                  <wp:effectExtent l="0" t="0" r="0" b="0"/>
                  <wp:wrapNone/>
                  <wp:docPr id="230" name="Text 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235" cy="149860"/>
                          </a:xfrm>
                          <a:prstGeom prst="rect">
                            <a:avLst/>
                          </a:prstGeom>
                          <a:solidFill>
                            <a:srgbClr val="CEE2D3"/>
                          </a:solidFill>
                          <a:ln>
                            <a:noFill/>
                          </a:ln>
                        </wps:spPr>
                        <wps:txbx>
                          <w:txbxContent>
                            <w:p w14:paraId="2DEB5EFF" w14:textId="77777777" w:rsidR="000A2EAA" w:rsidRDefault="000A2EAA" w:rsidP="0057303A">
                              <w:pPr>
                                <w:spacing w:before="38"/>
                                <w:ind w:left="42"/>
                                <w:rPr>
                                  <w:sz w:val="13"/>
                                </w:rPr>
                              </w:pPr>
                              <w:r>
                                <w:rPr>
                                  <w:sz w:val="13"/>
                                </w:rPr>
                                <w:t>XHTML 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0E3450" id="Text Box 372" o:spid="_x0000_s1084" type="#_x0000_t202" style="position:absolute;left:0;text-align:left;margin-left:319.85pt;margin-top:1.85pt;width:38.05pt;height:11.8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" fillcolor="#cee2d3" stroked="f">
                  <v:textbox inset="0,0,0,0">
                    <w:txbxContent>
                      <w:p w14:paraId="2DEB5EFF" w14:textId="77777777" w:rsidR="000A2EAA" w:rsidRDefault="000A2EAA" w:rsidP="0057303A">
                        <w:pPr>
                          <w:spacing w:before="38"/>
                          <w:ind w:left="42"/>
                          <w:rPr>
                            <w:sz w:val="13"/>
                          </w:rPr>
                        </w:pPr>
                        <w:r>
                          <w:rPr>
                            <w:sz w:val="13"/>
                          </w:rPr>
                          <w:t>XHTML 1.0</w:t>
                        </w:r>
                      </w:p>
                    </w:txbxContent>
                  </v:textbox>
                  <w10:wrap anchorx="page"/>
                </v:shape>
              </w:pict>
            </mc:Fallback>
          </mc:AlternateContent>
        </w:r>
        <w:r w:rsidDel="006613B1">
          <w:rPr>
            <w:noProof/>
            <w:lang w:val="uk-UA" w:eastAsia="uk-UA" w:bidi="ar-SA"/>
          </w:rPr>
          <mc:AlternateContent>
            <mc:Choice Requires="wps">
              <w:drawing>
                <wp:anchor distT="0" distB="0" distL="114300" distR="114300" simplePos="0" relativeHeight="251797504" behindDoc="0" locked="0" layoutInCell="1" allowOverlap="1" wp14:anchorId="12F9AE18" wp14:editId="68CAD489">
                  <wp:simplePos x="0" y="0"/>
                  <wp:positionH relativeFrom="page">
                    <wp:posOffset>4939030</wp:posOffset>
                  </wp:positionH>
                  <wp:positionV relativeFrom="paragraph">
                    <wp:posOffset>23495</wp:posOffset>
                  </wp:positionV>
                  <wp:extent cx="1890395" cy="149860"/>
                  <wp:effectExtent l="0" t="0" r="0" b="0"/>
                  <wp:wrapNone/>
                  <wp:docPr id="229" name="Text Box 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0395" cy="149860"/>
                          </a:xfrm>
                          <a:prstGeom prst="rect">
                            <a:avLst/>
                          </a:prstGeom>
                          <a:noFill/>
                          <a:ln>
                            <a:noFill/>
                          </a:ln>
                        </wps:spPr>
                        <wps:txbx>
                          <w:txbxContent>
                            <w:tbl>
                              <w:tblPr>
                                <w:tblStyle w:val="TableNormal"/>
                                <w:tblW w:w="0" w:type="auto"/>
                                <w:tblInd w:w="7" w:type="dxa"/>
                                <w:tblLayout w:type="fixed"/>
                                <w:tblLook w:val="01E0" w:firstRow="1" w:lastRow="1" w:firstColumn="1" w:lastColumn="1" w:noHBand="0" w:noVBand="0"/>
                              </w:tblPr>
                              <w:tblGrid>
                                <w:gridCol w:w="353"/>
                                <w:gridCol w:w="332"/>
                                <w:gridCol w:w="332"/>
                                <w:gridCol w:w="332"/>
                                <w:gridCol w:w="343"/>
                                <w:gridCol w:w="461"/>
                                <w:gridCol w:w="365"/>
                                <w:gridCol w:w="456"/>
                              </w:tblGrid>
                              <w:tr w:rsidR="000A2EAA" w14:paraId="6AD2D861" w14:textId="77777777">
                                <w:trPr>
                                  <w:trHeight w:val="235"/>
                                </w:trPr>
                                <w:tc>
                                  <w:tcPr>
                                    <w:tcW w:w="353" w:type="dxa"/>
                                    <w:tcBorders>
                                      <w:left w:val="double" w:sz="2" w:space="0" w:color="666666"/>
                                      <w:right w:val="single" w:sz="6" w:space="0" w:color="666666"/>
                                    </w:tcBorders>
                                    <w:shd w:val="clear" w:color="auto" w:fill="F2C8C8"/>
                                  </w:tcPr>
                                  <w:p w14:paraId="00597062" w14:textId="77777777" w:rsidR="000A2EAA" w:rsidRDefault="000A2EAA">
                                    <w:pPr>
                                      <w:pStyle w:val="TableParagraph"/>
                                      <w:spacing w:before="38"/>
                                      <w:ind w:left="52"/>
                                      <w:rPr>
                                        <w:rFonts w:ascii="Arial"/>
                                        <w:sz w:val="13"/>
                                      </w:rPr>
                                    </w:pPr>
                                    <w:r>
                                      <w:rPr>
                                        <w:rFonts w:ascii="Arial"/>
                                        <w:sz w:val="13"/>
                                      </w:rPr>
                                      <w:t>IE 6</w:t>
                                    </w:r>
                                  </w:p>
                                </w:tc>
                                <w:tc>
                                  <w:tcPr>
                                    <w:tcW w:w="332" w:type="dxa"/>
                                    <w:tcBorders>
                                      <w:left w:val="single" w:sz="6" w:space="0" w:color="666666"/>
                                      <w:right w:val="single" w:sz="6" w:space="0" w:color="666666"/>
                                    </w:tcBorders>
                                    <w:shd w:val="clear" w:color="auto" w:fill="CEE2D3"/>
                                  </w:tcPr>
                                  <w:p w14:paraId="02390C56" w14:textId="77777777" w:rsidR="000A2EAA" w:rsidRDefault="000A2EAA">
                                    <w:pPr>
                                      <w:pStyle w:val="TableParagraph"/>
                                      <w:spacing w:before="38"/>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619B0394" w14:textId="77777777" w:rsidR="000A2EAA" w:rsidRDefault="000A2EAA">
                                    <w:pPr>
                                      <w:pStyle w:val="TableParagraph"/>
                                      <w:spacing w:before="38"/>
                                      <w:ind w:left="46"/>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12E51FCB" w14:textId="77777777" w:rsidR="000A2EAA" w:rsidRDefault="000A2EAA">
                                    <w:pPr>
                                      <w:pStyle w:val="TableParagraph"/>
                                      <w:spacing w:before="38"/>
                                      <w:ind w:left="46"/>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7B017CE5" w14:textId="77777777" w:rsidR="000A2EAA" w:rsidRDefault="000A2EAA">
                                    <w:pPr>
                                      <w:pStyle w:val="TableParagraph"/>
                                      <w:spacing w:before="38"/>
                                      <w:ind w:left="46"/>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03214858" w14:textId="77777777" w:rsidR="000A2EAA" w:rsidRDefault="000A2EAA">
                                    <w:pPr>
                                      <w:pStyle w:val="TableParagraph"/>
                                      <w:spacing w:before="38"/>
                                      <w:ind w:left="45"/>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2EE101DB" w14:textId="77777777" w:rsidR="000A2EAA" w:rsidRDefault="000A2EAA">
                                    <w:pPr>
                                      <w:pStyle w:val="TableParagraph"/>
                                      <w:spacing w:before="38"/>
                                      <w:ind w:left="45"/>
                                      <w:rPr>
                                        <w:rFonts w:ascii="Arial"/>
                                        <w:sz w:val="13"/>
                                      </w:rPr>
                                    </w:pPr>
                                    <w:r>
                                      <w:rPr>
                                        <w:rFonts w:ascii="Arial"/>
                                        <w:sz w:val="13"/>
                                      </w:rPr>
                                      <w:t>Sa 5</w:t>
                                    </w:r>
                                  </w:p>
                                </w:tc>
                                <w:tc>
                                  <w:tcPr>
                                    <w:tcW w:w="456" w:type="dxa"/>
                                    <w:tcBorders>
                                      <w:left w:val="single" w:sz="6" w:space="0" w:color="666666"/>
                                    </w:tcBorders>
                                    <w:shd w:val="clear" w:color="auto" w:fill="CEE2D3"/>
                                  </w:tcPr>
                                  <w:p w14:paraId="0910F6A5" w14:textId="77777777" w:rsidR="000A2EAA" w:rsidRDefault="000A2EAA">
                                    <w:pPr>
                                      <w:pStyle w:val="TableParagraph"/>
                                      <w:spacing w:before="38"/>
                                      <w:ind w:left="44"/>
                                      <w:rPr>
                                        <w:rFonts w:ascii="Arial"/>
                                        <w:sz w:val="13"/>
                                      </w:rPr>
                                    </w:pPr>
                                    <w:r>
                                      <w:rPr>
                                        <w:rFonts w:ascii="Arial"/>
                                        <w:sz w:val="13"/>
                                      </w:rPr>
                                      <w:t>Fx 3.6</w:t>
                                    </w:r>
                                  </w:p>
                                </w:tc>
                              </w:tr>
                            </w:tbl>
                            <w:p w14:paraId="35C3E32C" w14:textId="77777777" w:rsidR="000A2EAA" w:rsidRDefault="000A2EAA" w:rsidP="0057303A">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F9AE18" id="Text Box 373" o:spid="_x0000_s1085" type="#_x0000_t202" style="position:absolute;left:0;text-align:left;margin-left:388.9pt;margin-top:1.85pt;width:148.85pt;height:11.8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" filled="f" stroked="f">
                  <v:textbox inset="0,0,0,0">
                    <w:txbxContent>
                      <w:tbl>
                        <w:tblPr>
                          <w:tblStyle w:val="TableNormal"/>
                          <w:tblW w:w="0" w:type="auto"/>
                          <w:tblInd w:w="7" w:type="dxa"/>
                          <w:tblLayout w:type="fixed"/>
                          <w:tblLook w:val="01E0" w:firstRow="1" w:lastRow="1" w:firstColumn="1" w:lastColumn="1" w:noHBand="0" w:noVBand="0"/>
                        </w:tblPr>
                        <w:tblGrid>
                          <w:gridCol w:w="353"/>
                          <w:gridCol w:w="332"/>
                          <w:gridCol w:w="332"/>
                          <w:gridCol w:w="332"/>
                          <w:gridCol w:w="343"/>
                          <w:gridCol w:w="461"/>
                          <w:gridCol w:w="365"/>
                          <w:gridCol w:w="456"/>
                        </w:tblGrid>
                        <w:tr w:rsidR="000A2EAA" w14:paraId="6AD2D861" w14:textId="77777777">
                          <w:trPr>
                            <w:trHeight w:val="235"/>
                          </w:trPr>
                          <w:tc>
                            <w:tcPr>
                              <w:tcW w:w="353" w:type="dxa"/>
                              <w:tcBorders>
                                <w:left w:val="double" w:sz="2" w:space="0" w:color="666666"/>
                                <w:right w:val="single" w:sz="6" w:space="0" w:color="666666"/>
                              </w:tcBorders>
                              <w:shd w:val="clear" w:color="auto" w:fill="F2C8C8"/>
                            </w:tcPr>
                            <w:p w14:paraId="00597062" w14:textId="77777777" w:rsidR="000A2EAA" w:rsidRDefault="000A2EAA">
                              <w:pPr>
                                <w:pStyle w:val="TableParagraph"/>
                                <w:spacing w:before="38"/>
                                <w:ind w:left="52"/>
                                <w:rPr>
                                  <w:rFonts w:ascii="Arial"/>
                                  <w:sz w:val="13"/>
                                </w:rPr>
                              </w:pPr>
                              <w:r>
                                <w:rPr>
                                  <w:rFonts w:ascii="Arial"/>
                                  <w:sz w:val="13"/>
                                </w:rPr>
                                <w:t>IE 6</w:t>
                              </w:r>
                            </w:p>
                          </w:tc>
                          <w:tc>
                            <w:tcPr>
                              <w:tcW w:w="332" w:type="dxa"/>
                              <w:tcBorders>
                                <w:left w:val="single" w:sz="6" w:space="0" w:color="666666"/>
                                <w:right w:val="single" w:sz="6" w:space="0" w:color="666666"/>
                              </w:tcBorders>
                              <w:shd w:val="clear" w:color="auto" w:fill="CEE2D3"/>
                            </w:tcPr>
                            <w:p w14:paraId="02390C56" w14:textId="77777777" w:rsidR="000A2EAA" w:rsidRDefault="000A2EAA">
                              <w:pPr>
                                <w:pStyle w:val="TableParagraph"/>
                                <w:spacing w:before="38"/>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619B0394" w14:textId="77777777" w:rsidR="000A2EAA" w:rsidRDefault="000A2EAA">
                              <w:pPr>
                                <w:pStyle w:val="TableParagraph"/>
                                <w:spacing w:before="38"/>
                                <w:ind w:left="46"/>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12E51FCB" w14:textId="77777777" w:rsidR="000A2EAA" w:rsidRDefault="000A2EAA">
                              <w:pPr>
                                <w:pStyle w:val="TableParagraph"/>
                                <w:spacing w:before="38"/>
                                <w:ind w:left="46"/>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7B017CE5" w14:textId="77777777" w:rsidR="000A2EAA" w:rsidRDefault="000A2EAA">
                              <w:pPr>
                                <w:pStyle w:val="TableParagraph"/>
                                <w:spacing w:before="38"/>
                                <w:ind w:left="46"/>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03214858" w14:textId="77777777" w:rsidR="000A2EAA" w:rsidRDefault="000A2EAA">
                              <w:pPr>
                                <w:pStyle w:val="TableParagraph"/>
                                <w:spacing w:before="38"/>
                                <w:ind w:left="45"/>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2EE101DB" w14:textId="77777777" w:rsidR="000A2EAA" w:rsidRDefault="000A2EAA">
                              <w:pPr>
                                <w:pStyle w:val="TableParagraph"/>
                                <w:spacing w:before="38"/>
                                <w:ind w:left="45"/>
                                <w:rPr>
                                  <w:rFonts w:ascii="Arial"/>
                                  <w:sz w:val="13"/>
                                </w:rPr>
                              </w:pPr>
                              <w:r>
                                <w:rPr>
                                  <w:rFonts w:ascii="Arial"/>
                                  <w:sz w:val="13"/>
                                </w:rPr>
                                <w:t>Sa 5</w:t>
                              </w:r>
                            </w:p>
                          </w:tc>
                          <w:tc>
                            <w:tcPr>
                              <w:tcW w:w="456" w:type="dxa"/>
                              <w:tcBorders>
                                <w:left w:val="single" w:sz="6" w:space="0" w:color="666666"/>
                              </w:tcBorders>
                              <w:shd w:val="clear" w:color="auto" w:fill="CEE2D3"/>
                            </w:tcPr>
                            <w:p w14:paraId="0910F6A5" w14:textId="77777777" w:rsidR="000A2EAA" w:rsidRDefault="000A2EAA">
                              <w:pPr>
                                <w:pStyle w:val="TableParagraph"/>
                                <w:spacing w:before="38"/>
                                <w:ind w:left="44"/>
                                <w:rPr>
                                  <w:rFonts w:ascii="Arial"/>
                                  <w:sz w:val="13"/>
                                </w:rPr>
                              </w:pPr>
                              <w:r>
                                <w:rPr>
                                  <w:rFonts w:ascii="Arial"/>
                                  <w:sz w:val="13"/>
                                </w:rPr>
                                <w:t>Fx 3.6</w:t>
                              </w:r>
                            </w:p>
                          </w:tc>
                        </w:tr>
                      </w:tbl>
                      <w:p w14:paraId="35C3E32C" w14:textId="77777777" w:rsidR="000A2EAA" w:rsidRDefault="000A2EAA" w:rsidP="0057303A">
                        <w:pPr>
                          <w:pStyle w:val="a3"/>
                        </w:pPr>
                      </w:p>
                    </w:txbxContent>
                  </v:textbox>
                  <w10:wrap anchorx="page"/>
                </v:shape>
              </w:pict>
            </mc:Fallback>
          </mc:AlternateContent>
        </w:r>
        <w:r w:rsidR="0057303A" w:rsidRPr="0057303A" w:rsidDel="006613B1">
          <w:rPr>
            <w:rFonts w:ascii="Arial Black" w:hAnsi="Arial Black"/>
            <w:color w:val="685C53"/>
            <w:sz w:val="15"/>
          </w:rPr>
          <w:delText>При</w:delText>
        </w:r>
        <w:r w:rsidR="0057303A" w:rsidRPr="0057303A" w:rsidDel="006613B1">
          <w:rPr>
            <w:rFonts w:ascii="Arial Black" w:hAnsi="Arial Black"/>
            <w:color w:val="685C53"/>
            <w:sz w:val="15"/>
            <w:lang w:val="uk-UA"/>
          </w:rPr>
          <w:delText>клад</w:delText>
        </w:r>
        <w:r w:rsidR="0057303A" w:rsidRPr="0057303A" w:rsidDel="006613B1">
          <w:rPr>
            <w:rFonts w:ascii="Arial Black" w:hAnsi="Arial Black"/>
            <w:color w:val="685C53"/>
            <w:sz w:val="15"/>
          </w:rPr>
          <w:delText xml:space="preserve"> 1.37. </w:delText>
        </w:r>
        <w:r w:rsidR="0057303A" w:rsidRPr="0057303A" w:rsidDel="006613B1">
          <w:rPr>
            <w:rFonts w:ascii="Arial Black" w:hAnsi="Arial Black"/>
            <w:color w:val="685C53"/>
            <w:sz w:val="15"/>
            <w:lang w:val="uk-UA"/>
          </w:rPr>
          <w:delText>Використання сусідніх селекторів</w:delText>
        </w:r>
      </w:del>
    </w:p>
    <w:p w14:paraId="724C2216" w14:textId="68424A6D" w:rsidR="0057303A" w:rsidRDefault="0057303A" w:rsidP="00253FB5">
      <w:pPr>
        <w:spacing w:line="360" w:lineRule="auto"/>
        <w:ind w:left="105"/>
        <w:rPr>
          <w:ins w:id="964" w:author="МАРІЯ БРЕНЬ" w:date="2019-12-19T09:40:00Z"/>
          <w:sz w:val="17"/>
          <w:szCs w:val="17"/>
        </w:rPr>
      </w:pPr>
      <w:r w:rsidRPr="0057303A">
        <w:rPr>
          <w:sz w:val="17"/>
          <w:szCs w:val="17"/>
        </w:rPr>
        <w:t>Результат при</w:t>
      </w:r>
      <w:r w:rsidRPr="0057303A">
        <w:rPr>
          <w:sz w:val="17"/>
          <w:szCs w:val="17"/>
          <w:lang w:val="uk-UA"/>
        </w:rPr>
        <w:t>кладу</w:t>
      </w:r>
      <w:r w:rsidRPr="0057303A">
        <w:rPr>
          <w:sz w:val="17"/>
          <w:szCs w:val="17"/>
        </w:rPr>
        <w:t xml:space="preserve"> показан</w:t>
      </w:r>
      <w:r w:rsidRPr="0057303A">
        <w:rPr>
          <w:sz w:val="17"/>
          <w:szCs w:val="17"/>
          <w:lang w:val="uk-UA"/>
        </w:rPr>
        <w:t>о</w:t>
      </w:r>
      <w:r w:rsidRPr="0057303A">
        <w:rPr>
          <w:sz w:val="17"/>
          <w:szCs w:val="17"/>
        </w:rPr>
        <w:t xml:space="preserve"> на рис. 1.22.</w:t>
      </w:r>
    </w:p>
    <w:p w14:paraId="522E2BE3" w14:textId="77777777" w:rsidR="006613B1" w:rsidRPr="0057303A" w:rsidRDefault="006613B1" w:rsidP="00253FB5">
      <w:pPr>
        <w:spacing w:line="360" w:lineRule="auto"/>
        <w:ind w:left="105"/>
        <w:rPr>
          <w:sz w:val="17"/>
          <w:szCs w:val="17"/>
          <w:lang w:val="uk-UA"/>
        </w:rPr>
      </w:pPr>
    </w:p>
    <w:p w14:paraId="6DC4958F" w14:textId="77777777" w:rsidR="00EA4222" w:rsidRDefault="0057303A" w:rsidP="00EA4222">
      <w:pPr>
        <w:spacing w:line="360" w:lineRule="auto"/>
        <w:ind w:left="105"/>
        <w:jc w:val="center"/>
        <w:rPr>
          <w:del w:id="965" w:author="Пользователь Windows" w:date="2019-12-19T06:30:00Z"/>
          <w:rFonts w:ascii="Georgia" w:hAnsi="Georgia"/>
          <w:i/>
          <w:color w:val="666666"/>
          <w:sz w:val="17"/>
          <w:lang w:val="uk-UA"/>
        </w:rPr>
        <w:pPrChange w:id="966" w:author="Пользователь Windows" w:date="2019-12-19T06:30:00Z">
          <w:pPr>
            <w:spacing w:line="360" w:lineRule="auto"/>
            <w:ind w:left="1715" w:right="1744"/>
            <w:jc w:val="center"/>
          </w:pPr>
        </w:pPrChange>
      </w:pPr>
      <w:r w:rsidRPr="0057303A">
        <w:rPr>
          <w:noProof/>
          <w:sz w:val="17"/>
          <w:szCs w:val="17"/>
          <w:lang w:val="en-US" w:eastAsia="en-US" w:bidi="ar-SA"/>
        </w:rPr>
        <w:lastRenderedPageBreak/>
        <w:drawing>
          <wp:inline distT="0" distB="0" distL="0" distR="0" wp14:anchorId="0F9877B5" wp14:editId="67351BF1">
            <wp:extent cx="3317864" cy="937260"/>
            <wp:effectExtent l="19050" t="19050" r="16510" b="15240"/>
            <wp:docPr id="22" name="Рисунок 19" descr="C:\Users\aser\OneDrive\Зображення\Знімки екрана\2019-11-2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er\OneDrive\Зображення\Знімки екрана\2019-11-22 (1).png"/>
                    <pic:cNvPicPr>
                      <a:picLocks noChangeAspect="1" noChangeArrowheads="1"/>
                    </pic:cNvPicPr>
                  </pic:nvPicPr>
                  <pic:blipFill rotWithShape="1">
                    <a:blip r:embed="rId50" cstate="print"/>
                    <a:srcRect l="9269" t="12303" r="52563" b="68552"/>
                    <a:stretch/>
                  </pic:blipFill>
                  <pic:spPr bwMode="auto">
                    <a:xfrm>
                      <a:off x="0" y="0"/>
                      <a:ext cx="3317608" cy="937188"/>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29AA7A9F" w14:textId="77777777" w:rsidR="004D01C4" w:rsidRPr="0057303A" w:rsidRDefault="004D01C4" w:rsidP="00253FB5">
      <w:pPr>
        <w:spacing w:line="360" w:lineRule="auto"/>
        <w:ind w:left="105"/>
        <w:jc w:val="center"/>
        <w:rPr>
          <w:ins w:id="967" w:author="Пользователь Windows" w:date="2019-12-19T06:30:00Z"/>
          <w:sz w:val="17"/>
          <w:szCs w:val="17"/>
          <w:lang w:val="uk-UA"/>
        </w:rPr>
      </w:pPr>
    </w:p>
    <w:p w14:paraId="0C2F005A" w14:textId="77777777" w:rsidR="0057303A" w:rsidRPr="0057303A" w:rsidDel="004D01C4" w:rsidRDefault="0057303A" w:rsidP="00253FB5">
      <w:pPr>
        <w:spacing w:line="360" w:lineRule="auto"/>
        <w:jc w:val="center"/>
        <w:rPr>
          <w:del w:id="968" w:author="Пользователь Windows" w:date="2019-12-19T06:30:00Z"/>
          <w:sz w:val="13"/>
          <w:szCs w:val="17"/>
        </w:rPr>
      </w:pPr>
    </w:p>
    <w:p w14:paraId="022D4754" w14:textId="77777777" w:rsidR="00EA4222" w:rsidRDefault="0057303A" w:rsidP="00EA4222">
      <w:pPr>
        <w:spacing w:line="360" w:lineRule="auto"/>
        <w:ind w:left="105"/>
        <w:jc w:val="center"/>
        <w:rPr>
          <w:rFonts w:ascii="Georgia" w:hAnsi="Georgia"/>
          <w:i/>
          <w:sz w:val="17"/>
        </w:rPr>
        <w:pPrChange w:id="969" w:author="Пользователь Windows" w:date="2019-12-19T06:30:00Z">
          <w:pPr>
            <w:spacing w:line="360" w:lineRule="auto"/>
            <w:ind w:left="1715" w:right="1744"/>
            <w:jc w:val="center"/>
          </w:pPr>
        </w:pPrChange>
      </w:pPr>
      <w:r w:rsidRPr="0057303A">
        <w:rPr>
          <w:rFonts w:ascii="Georgia" w:hAnsi="Georgia"/>
          <w:i/>
          <w:color w:val="666666"/>
          <w:sz w:val="17"/>
        </w:rPr>
        <w:t>Рис. 1.22. В</w:t>
      </w:r>
      <w:r w:rsidRPr="0057303A">
        <w:rPr>
          <w:rFonts w:ascii="Georgia" w:hAnsi="Georgia"/>
          <w:i/>
          <w:color w:val="666666"/>
          <w:sz w:val="17"/>
          <w:lang w:val="uk-UA"/>
        </w:rPr>
        <w:t>иділення тексту кольором за допомогою сусідніх селекторів</w:t>
      </w:r>
      <w:r w:rsidRPr="0057303A">
        <w:rPr>
          <w:rFonts w:ascii="Georgia" w:hAnsi="Georgia"/>
          <w:i/>
          <w:color w:val="666666"/>
          <w:sz w:val="17"/>
        </w:rPr>
        <w:t xml:space="preserve"> </w:t>
      </w:r>
    </w:p>
    <w:p w14:paraId="1E1611B2" w14:textId="77777777" w:rsidR="0057303A" w:rsidRPr="0057303A" w:rsidRDefault="0057303A" w:rsidP="00253FB5">
      <w:pPr>
        <w:spacing w:line="360" w:lineRule="auto"/>
        <w:rPr>
          <w:sz w:val="17"/>
          <w:szCs w:val="17"/>
          <w:lang w:val="uk-UA"/>
        </w:rPr>
      </w:pPr>
      <w:r w:rsidRPr="0057303A">
        <w:rPr>
          <w:sz w:val="17"/>
          <w:szCs w:val="17"/>
          <w:lang w:val="uk-UA"/>
        </w:rPr>
        <w:t xml:space="preserve">В даному прикладі відбувається зміна кольору тексту для вмісту контейнера </w:t>
      </w:r>
      <w:r w:rsidRPr="0057303A">
        <w:rPr>
          <w:rFonts w:ascii="Courier New" w:hAnsi="Courier New"/>
          <w:b/>
          <w:color w:val="006699"/>
          <w:sz w:val="17"/>
          <w:szCs w:val="17"/>
        </w:rPr>
        <w:t>&lt;i&gt;</w:t>
      </w:r>
      <w:r w:rsidRPr="0057303A">
        <w:rPr>
          <w:sz w:val="17"/>
          <w:szCs w:val="17"/>
        </w:rPr>
        <w:t xml:space="preserve">, </w:t>
      </w:r>
      <w:r w:rsidRPr="0057303A">
        <w:rPr>
          <w:sz w:val="17"/>
          <w:szCs w:val="17"/>
          <w:lang w:val="uk-UA"/>
        </w:rPr>
        <w:t xml:space="preserve">коли він розташовується відразу після контейнера </w:t>
      </w:r>
      <w:r w:rsidRPr="0057303A">
        <w:rPr>
          <w:rFonts w:ascii="Courier New" w:hAnsi="Courier New"/>
          <w:b/>
          <w:color w:val="006699"/>
          <w:sz w:val="17"/>
          <w:szCs w:val="17"/>
        </w:rPr>
        <w:t>&lt;b&gt;</w:t>
      </w:r>
      <w:r w:rsidRPr="0057303A">
        <w:rPr>
          <w:rFonts w:ascii="Courier New" w:hAnsi="Courier New"/>
          <w:b/>
          <w:color w:val="006699"/>
          <w:sz w:val="17"/>
          <w:szCs w:val="17"/>
          <w:lang w:val="uk-UA"/>
        </w:rPr>
        <w:t>.</w:t>
      </w:r>
      <w:r w:rsidRPr="0057303A">
        <w:rPr>
          <w:sz w:val="17"/>
          <w:szCs w:val="17"/>
          <w:lang w:val="uk-UA"/>
        </w:rPr>
        <w:t xml:space="preserve">У першому абзаці така ситуація реалізована, тому слово «consectetuer» в браузері відображається червоним кольором. У другому абзаці, хоча і присутній тег </w:t>
      </w:r>
      <w:r w:rsidRPr="0057303A">
        <w:rPr>
          <w:rFonts w:ascii="Courier New" w:hAnsi="Courier New"/>
          <w:b/>
          <w:color w:val="006699"/>
          <w:sz w:val="17"/>
          <w:szCs w:val="17"/>
        </w:rPr>
        <w:t>&lt;i&gt;</w:t>
      </w:r>
      <w:r w:rsidRPr="0057303A">
        <w:rPr>
          <w:sz w:val="17"/>
          <w:szCs w:val="17"/>
        </w:rPr>
        <w:t xml:space="preserve">, </w:t>
      </w:r>
      <w:r w:rsidRPr="0057303A">
        <w:rPr>
          <w:sz w:val="17"/>
          <w:szCs w:val="17"/>
          <w:lang w:val="uk-UA"/>
        </w:rPr>
        <w:t xml:space="preserve">але по сусідству ніякого тега </w:t>
      </w:r>
      <w:r w:rsidRPr="0057303A">
        <w:rPr>
          <w:rFonts w:ascii="Courier New" w:hAnsi="Courier New"/>
          <w:b/>
          <w:color w:val="006699"/>
          <w:sz w:val="17"/>
          <w:szCs w:val="17"/>
        </w:rPr>
        <w:t xml:space="preserve">&lt;b&gt; </w:t>
      </w:r>
      <w:r w:rsidRPr="0057303A">
        <w:rPr>
          <w:sz w:val="17"/>
          <w:szCs w:val="17"/>
          <w:lang w:val="uk-UA"/>
        </w:rPr>
        <w:t>немає, так що стиль до цього контейнеру не застосовується.</w:t>
      </w:r>
    </w:p>
    <w:p w14:paraId="4FB1ABA3" w14:textId="77777777" w:rsidR="0057303A" w:rsidRPr="0057303A" w:rsidRDefault="0057303A" w:rsidP="00253FB5">
      <w:pPr>
        <w:spacing w:line="360" w:lineRule="auto"/>
        <w:rPr>
          <w:sz w:val="16"/>
          <w:szCs w:val="17"/>
        </w:rPr>
      </w:pPr>
    </w:p>
    <w:p w14:paraId="6E12721D" w14:textId="77777777" w:rsidR="0057303A" w:rsidRDefault="0057303A" w:rsidP="00253FB5">
      <w:pPr>
        <w:spacing w:line="360" w:lineRule="auto"/>
        <w:rPr>
          <w:sz w:val="17"/>
          <w:szCs w:val="17"/>
          <w:lang w:val="uk-UA"/>
        </w:rPr>
      </w:pPr>
      <w:r w:rsidRPr="0057303A">
        <w:rPr>
          <w:sz w:val="17"/>
          <w:szCs w:val="17"/>
          <w:lang w:val="uk-UA"/>
        </w:rPr>
        <w:t>Розберемо більш практичний приклад. Часто виникає необхідність в текст</w:t>
      </w:r>
      <w:ins w:id="970" w:author="Пользователь Windows" w:date="2019-12-19T06:31:00Z">
        <w:r w:rsidR="004D01C4">
          <w:rPr>
            <w:sz w:val="17"/>
            <w:szCs w:val="17"/>
            <w:lang w:val="uk-UA"/>
          </w:rPr>
          <w:t>і</w:t>
        </w:r>
      </w:ins>
      <w:r w:rsidRPr="0057303A">
        <w:rPr>
          <w:sz w:val="17"/>
          <w:szCs w:val="17"/>
          <w:lang w:val="uk-UA"/>
        </w:rPr>
        <w:t xml:space="preserve"> статті включати різні виноски та примітки. Зазвичай для цієї мети створюють новий стильовий клас і застосовують його до абзацу, таким способом можна легко змінити вигляд тексту. Але ми підемо іншим шляхом і скористаємося сусідніми селекторами. Для виділення зауважень створимо новий клас, назвемо його </w:t>
      </w:r>
      <w:r w:rsidRPr="0057303A">
        <w:rPr>
          <w:rFonts w:ascii="Courier New" w:hAnsi="Courier New"/>
          <w:sz w:val="17"/>
          <w:szCs w:val="17"/>
        </w:rPr>
        <w:t>sic</w:t>
      </w:r>
      <w:r w:rsidRPr="0057303A">
        <w:rPr>
          <w:sz w:val="17"/>
          <w:szCs w:val="17"/>
          <w:lang w:val="uk-UA"/>
        </w:rPr>
        <w:t xml:space="preserve">, і будемо використовувати його до тегу </w:t>
      </w:r>
      <w:r w:rsidRPr="0057303A">
        <w:rPr>
          <w:rFonts w:ascii="Courier New" w:hAnsi="Courier New"/>
          <w:b/>
          <w:color w:val="006699"/>
          <w:sz w:val="17"/>
          <w:szCs w:val="17"/>
        </w:rPr>
        <w:t>&lt;h2&gt;</w:t>
      </w:r>
      <w:r w:rsidRPr="0057303A">
        <w:rPr>
          <w:sz w:val="17"/>
          <w:szCs w:val="17"/>
        </w:rPr>
        <w:t>.</w:t>
      </w:r>
      <w:r w:rsidRPr="0057303A">
        <w:t xml:space="preserve"> </w:t>
      </w:r>
      <w:r w:rsidRPr="0057303A">
        <w:rPr>
          <w:sz w:val="17"/>
          <w:szCs w:val="17"/>
          <w:lang w:val="uk-UA"/>
        </w:rPr>
        <w:t>Перший абзац після такого</w:t>
      </w:r>
      <w:r w:rsidR="00D308CB">
        <w:rPr>
          <w:sz w:val="17"/>
          <w:szCs w:val="17"/>
          <w:lang w:val="uk-UA"/>
        </w:rPr>
        <w:t xml:space="preserve"> </w:t>
      </w:r>
      <w:r w:rsidRPr="0057303A">
        <w:rPr>
          <w:sz w:val="17"/>
          <w:szCs w:val="17"/>
          <w:lang w:val="uk-UA"/>
        </w:rPr>
        <w:t>заголовк</w:t>
      </w:r>
      <w:ins w:id="971" w:author="Пользователь Windows" w:date="2019-12-19T06:32:00Z">
        <w:r w:rsidR="004D01C4">
          <w:rPr>
            <w:sz w:val="17"/>
            <w:szCs w:val="17"/>
            <w:lang w:val="uk-UA"/>
          </w:rPr>
          <w:t>у</w:t>
        </w:r>
      </w:ins>
      <w:del w:id="972" w:author="Пользователь Windows" w:date="2019-12-19T06:32:00Z">
        <w:r w:rsidRPr="0057303A" w:rsidDel="004D01C4">
          <w:rPr>
            <w:sz w:val="17"/>
            <w:szCs w:val="17"/>
            <w:lang w:val="uk-UA"/>
          </w:rPr>
          <w:delText>а</w:delText>
        </w:r>
      </w:del>
      <w:r w:rsidRPr="0057303A">
        <w:rPr>
          <w:sz w:val="17"/>
          <w:szCs w:val="17"/>
          <w:lang w:val="uk-UA"/>
        </w:rPr>
        <w:t xml:space="preserve"> виділяється кольором фону і відступом (приклад 1.38). Вид інших абзаців залишиться незмінним.</w:t>
      </w:r>
    </w:p>
    <w:p w14:paraId="14E3CD5A" w14:textId="77777777" w:rsidR="006613B1" w:rsidRDefault="006613B1" w:rsidP="006613B1">
      <w:pPr>
        <w:spacing w:line="360" w:lineRule="auto"/>
        <w:ind w:left="105" w:right="183"/>
        <w:rPr>
          <w:ins w:id="973" w:author="МАРІЯ БРЕНЬ" w:date="2019-12-19T09:41:00Z"/>
          <w:sz w:val="17"/>
          <w:szCs w:val="17"/>
        </w:rPr>
      </w:pPr>
    </w:p>
    <w:tbl>
      <w:tblPr>
        <w:tblStyle w:val="TableNormal"/>
        <w:tblW w:w="9211" w:type="dxa"/>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6613B1" w:rsidRPr="0057303A" w14:paraId="3BF570E5" w14:textId="77777777" w:rsidTr="007D360C">
        <w:trPr>
          <w:trHeight w:val="235"/>
          <w:ins w:id="974" w:author="МАРІЯ БРЕНЬ" w:date="2019-12-19T09:41:00Z"/>
        </w:trPr>
        <w:tc>
          <w:tcPr>
            <w:tcW w:w="5177" w:type="dxa"/>
            <w:tcBorders>
              <w:right w:val="single" w:sz="6" w:space="0" w:color="666666"/>
            </w:tcBorders>
          </w:tcPr>
          <w:p w14:paraId="0249A6C7" w14:textId="3DFBA058" w:rsidR="006613B1" w:rsidRPr="0057303A" w:rsidRDefault="006613B1" w:rsidP="007D360C">
            <w:pPr>
              <w:spacing w:line="360" w:lineRule="auto"/>
              <w:rPr>
                <w:ins w:id="975" w:author="МАРІЯ БРЕНЬ" w:date="2019-12-19T09:41:00Z"/>
                <w:rFonts w:ascii="Arial Black" w:eastAsia="Courier New" w:hAnsi="Arial Black" w:cs="Courier New"/>
                <w:sz w:val="15"/>
                <w:lang w:val="uk-UA"/>
              </w:rPr>
            </w:pPr>
            <w:ins w:id="976" w:author="МАРІЯ БРЕНЬ" w:date="2019-12-19T09:41:00Z">
              <w:r w:rsidRPr="0057303A">
                <w:rPr>
                  <w:rFonts w:ascii="Arial Black" w:eastAsia="Courier New" w:hAnsi="Arial Black" w:cs="Courier New"/>
                  <w:color w:val="685C53"/>
                  <w:sz w:val="15"/>
                </w:rPr>
                <w:t>Пр</w:t>
              </w:r>
              <w:r w:rsidRPr="0057303A">
                <w:rPr>
                  <w:rFonts w:ascii="Arial Black" w:eastAsia="Courier New" w:hAnsi="Arial Black" w:cs="Courier New"/>
                  <w:color w:val="685C53"/>
                  <w:sz w:val="15"/>
                  <w:lang w:val="uk-UA"/>
                </w:rPr>
                <w:t>иклад</w:t>
              </w:r>
              <w:r w:rsidRPr="0057303A">
                <w:rPr>
                  <w:rFonts w:ascii="Arial Black" w:eastAsia="Courier New" w:hAnsi="Arial Black" w:cs="Courier New"/>
                  <w:color w:val="685C53"/>
                  <w:sz w:val="15"/>
                </w:rPr>
                <w:t xml:space="preserve"> 1.</w:t>
              </w:r>
            </w:ins>
            <w:ins w:id="977" w:author="МАРІЯ БРЕНЬ" w:date="2019-12-19T09:42:00Z">
              <w:r w:rsidRPr="0057303A">
                <w:rPr>
                  <w:rFonts w:ascii="Arial Black" w:hAnsi="Arial Black"/>
                  <w:color w:val="685C53"/>
                  <w:sz w:val="15"/>
                </w:rPr>
                <w:t xml:space="preserve"> </w:t>
              </w:r>
              <w:r w:rsidRPr="0057303A">
                <w:rPr>
                  <w:rFonts w:ascii="Arial Black" w:hAnsi="Arial Black"/>
                  <w:color w:val="685C53"/>
                  <w:sz w:val="15"/>
                </w:rPr>
                <w:t xml:space="preserve">38. </w:t>
              </w:r>
              <w:r w:rsidRPr="0057303A">
                <w:rPr>
                  <w:rFonts w:ascii="Arial Black" w:hAnsi="Arial Black"/>
                  <w:color w:val="685C53"/>
                  <w:sz w:val="15"/>
                  <w:lang w:val="uk-UA"/>
                </w:rPr>
                <w:t>Зміна</w:t>
              </w:r>
              <w:r w:rsidRPr="0057303A">
                <w:rPr>
                  <w:rFonts w:ascii="Arial Black" w:hAnsi="Arial Black"/>
                  <w:color w:val="685C53"/>
                  <w:sz w:val="15"/>
                </w:rPr>
                <w:t xml:space="preserve"> стил</w:t>
              </w:r>
              <w:r w:rsidRPr="0057303A">
                <w:rPr>
                  <w:rFonts w:ascii="Arial Black" w:hAnsi="Arial Black"/>
                  <w:color w:val="685C53"/>
                  <w:sz w:val="15"/>
                  <w:lang w:val="uk-UA"/>
                </w:rPr>
                <w:t>ю</w:t>
              </w:r>
              <w:r w:rsidRPr="0057303A">
                <w:rPr>
                  <w:rFonts w:ascii="Arial Black" w:hAnsi="Arial Black"/>
                  <w:color w:val="685C53"/>
                  <w:sz w:val="15"/>
                </w:rPr>
                <w:t xml:space="preserve"> абзац</w:t>
              </w:r>
              <w:r w:rsidRPr="0057303A">
                <w:rPr>
                  <w:rFonts w:ascii="Arial Black" w:hAnsi="Arial Black"/>
                  <w:color w:val="685C53"/>
                  <w:sz w:val="15"/>
                  <w:lang w:val="uk-UA"/>
                </w:rPr>
                <w:t>у</w:t>
              </w:r>
            </w:ins>
          </w:p>
        </w:tc>
        <w:tc>
          <w:tcPr>
            <w:tcW w:w="771" w:type="dxa"/>
            <w:tcBorders>
              <w:left w:val="single" w:sz="6" w:space="0" w:color="666666"/>
              <w:right w:val="double" w:sz="2" w:space="0" w:color="666666"/>
            </w:tcBorders>
            <w:shd w:val="clear" w:color="auto" w:fill="CEE2D3"/>
          </w:tcPr>
          <w:p w14:paraId="5E8FD2CB" w14:textId="77777777" w:rsidR="006613B1" w:rsidRPr="0057303A" w:rsidRDefault="006613B1" w:rsidP="007D360C">
            <w:pPr>
              <w:spacing w:line="360" w:lineRule="auto"/>
              <w:ind w:left="40"/>
              <w:rPr>
                <w:ins w:id="978" w:author="МАРІЯ БРЕНЬ" w:date="2019-12-19T09:41:00Z"/>
                <w:rFonts w:eastAsia="Courier New" w:hAnsi="Courier New" w:cs="Courier New"/>
                <w:sz w:val="13"/>
              </w:rPr>
            </w:pPr>
            <w:ins w:id="979" w:author="МАРІЯ БРЕНЬ" w:date="2019-12-19T09:41:00Z">
              <w:r w:rsidRPr="0057303A">
                <w:rPr>
                  <w:rFonts w:eastAsia="Courier New" w:hAnsi="Courier New" w:cs="Courier New"/>
                  <w:sz w:val="13"/>
                </w:rPr>
                <w:t>XHTML 1.0</w:t>
              </w:r>
            </w:ins>
          </w:p>
        </w:tc>
        <w:tc>
          <w:tcPr>
            <w:tcW w:w="621" w:type="dxa"/>
            <w:tcBorders>
              <w:left w:val="double" w:sz="2" w:space="0" w:color="666666"/>
              <w:right w:val="double" w:sz="2" w:space="0" w:color="666666"/>
            </w:tcBorders>
            <w:shd w:val="clear" w:color="auto" w:fill="CEE2D3"/>
          </w:tcPr>
          <w:p w14:paraId="4E969FEC" w14:textId="77777777" w:rsidR="006613B1" w:rsidRPr="0057303A" w:rsidRDefault="006613B1" w:rsidP="007D360C">
            <w:pPr>
              <w:spacing w:line="360" w:lineRule="auto"/>
              <w:ind w:left="46"/>
              <w:rPr>
                <w:ins w:id="980" w:author="МАРІЯ БРЕНЬ" w:date="2019-12-19T09:41:00Z"/>
                <w:rFonts w:eastAsia="Courier New" w:hAnsi="Courier New" w:cs="Courier New"/>
                <w:sz w:val="13"/>
              </w:rPr>
            </w:pPr>
            <w:ins w:id="981" w:author="МАРІЯ БРЕНЬ" w:date="2019-12-19T09:41:00Z">
              <w:r w:rsidRPr="0057303A">
                <w:rPr>
                  <w:rFonts w:eastAsia="Courier New" w:hAnsi="Courier New" w:cs="Courier New"/>
                  <w:sz w:val="13"/>
                </w:rPr>
                <w:t>CSS 2.1</w:t>
              </w:r>
            </w:ins>
          </w:p>
        </w:tc>
        <w:tc>
          <w:tcPr>
            <w:tcW w:w="353" w:type="dxa"/>
            <w:tcBorders>
              <w:left w:val="double" w:sz="2" w:space="0" w:color="666666"/>
              <w:right w:val="single" w:sz="6" w:space="0" w:color="666666"/>
            </w:tcBorders>
            <w:shd w:val="clear" w:color="auto" w:fill="CEE2D3"/>
          </w:tcPr>
          <w:p w14:paraId="0381F9FA" w14:textId="77777777" w:rsidR="006613B1" w:rsidRPr="0057303A" w:rsidRDefault="006613B1" w:rsidP="007D360C">
            <w:pPr>
              <w:spacing w:line="360" w:lineRule="auto"/>
              <w:ind w:left="46"/>
              <w:rPr>
                <w:ins w:id="982" w:author="МАРІЯ БРЕНЬ" w:date="2019-12-19T09:41:00Z"/>
                <w:rFonts w:eastAsia="Courier New" w:hAnsi="Courier New" w:cs="Courier New"/>
                <w:sz w:val="13"/>
              </w:rPr>
            </w:pPr>
            <w:ins w:id="983" w:author="МАРІЯ БРЕНЬ" w:date="2019-12-19T09:41:00Z">
              <w:r w:rsidRPr="0057303A">
                <w:rPr>
                  <w:rFonts w:eastAsia="Courier New" w:hAnsi="Courier New" w:cs="Courier New"/>
                  <w:sz w:val="13"/>
                </w:rPr>
                <w:t>IE 7</w:t>
              </w:r>
            </w:ins>
          </w:p>
        </w:tc>
        <w:tc>
          <w:tcPr>
            <w:tcW w:w="332" w:type="dxa"/>
            <w:tcBorders>
              <w:left w:val="single" w:sz="6" w:space="0" w:color="666666"/>
              <w:right w:val="single" w:sz="6" w:space="0" w:color="666666"/>
            </w:tcBorders>
            <w:shd w:val="clear" w:color="auto" w:fill="CEE2D3"/>
          </w:tcPr>
          <w:p w14:paraId="2C5FAC1C" w14:textId="77777777" w:rsidR="006613B1" w:rsidRPr="0057303A" w:rsidRDefault="006613B1" w:rsidP="007D360C">
            <w:pPr>
              <w:spacing w:line="360" w:lineRule="auto"/>
              <w:ind w:left="40"/>
              <w:rPr>
                <w:ins w:id="984" w:author="МАРІЯ БРЕНЬ" w:date="2019-12-19T09:41:00Z"/>
                <w:rFonts w:eastAsia="Courier New" w:hAnsi="Courier New" w:cs="Courier New"/>
                <w:sz w:val="13"/>
              </w:rPr>
            </w:pPr>
            <w:ins w:id="985" w:author="МАРІЯ БРЕНЬ" w:date="2019-12-19T09:41:00Z">
              <w:r w:rsidRPr="0057303A">
                <w:rPr>
                  <w:rFonts w:eastAsia="Courier New" w:hAnsi="Courier New" w:cs="Courier New"/>
                  <w:sz w:val="13"/>
                </w:rPr>
                <w:t>IE 8</w:t>
              </w:r>
            </w:ins>
          </w:p>
        </w:tc>
        <w:tc>
          <w:tcPr>
            <w:tcW w:w="332" w:type="dxa"/>
            <w:tcBorders>
              <w:left w:val="single" w:sz="6" w:space="0" w:color="666666"/>
              <w:right w:val="single" w:sz="6" w:space="0" w:color="666666"/>
            </w:tcBorders>
            <w:shd w:val="clear" w:color="auto" w:fill="CEE2D3"/>
          </w:tcPr>
          <w:p w14:paraId="6D5A822A" w14:textId="77777777" w:rsidR="006613B1" w:rsidRPr="0057303A" w:rsidRDefault="006613B1" w:rsidP="007D360C">
            <w:pPr>
              <w:spacing w:line="360" w:lineRule="auto"/>
              <w:ind w:left="40"/>
              <w:rPr>
                <w:ins w:id="986" w:author="МАРІЯ БРЕНЬ" w:date="2019-12-19T09:41:00Z"/>
                <w:rFonts w:eastAsia="Courier New" w:hAnsi="Courier New" w:cs="Courier New"/>
                <w:sz w:val="13"/>
              </w:rPr>
            </w:pPr>
            <w:ins w:id="987" w:author="МАРІЯ БРЕНЬ" w:date="2019-12-19T09:41:00Z">
              <w:r w:rsidRPr="0057303A">
                <w:rPr>
                  <w:rFonts w:eastAsia="Courier New" w:hAnsi="Courier New" w:cs="Courier New"/>
                  <w:sz w:val="13"/>
                </w:rPr>
                <w:t>IE 9</w:t>
              </w:r>
            </w:ins>
          </w:p>
        </w:tc>
        <w:tc>
          <w:tcPr>
            <w:tcW w:w="343" w:type="dxa"/>
            <w:tcBorders>
              <w:left w:val="single" w:sz="6" w:space="0" w:color="666666"/>
              <w:right w:val="single" w:sz="6" w:space="0" w:color="666666"/>
            </w:tcBorders>
            <w:shd w:val="clear" w:color="auto" w:fill="CEE2D3"/>
          </w:tcPr>
          <w:p w14:paraId="444076D9" w14:textId="77777777" w:rsidR="006613B1" w:rsidRPr="0057303A" w:rsidRDefault="006613B1" w:rsidP="007D360C">
            <w:pPr>
              <w:spacing w:line="360" w:lineRule="auto"/>
              <w:ind w:left="40"/>
              <w:rPr>
                <w:ins w:id="988" w:author="МАРІЯ БРЕНЬ" w:date="2019-12-19T09:41:00Z"/>
                <w:rFonts w:eastAsia="Courier New" w:hAnsi="Courier New" w:cs="Courier New"/>
                <w:sz w:val="13"/>
              </w:rPr>
            </w:pPr>
            <w:ins w:id="989" w:author="МАРІЯ БРЕНЬ" w:date="2019-12-19T09:41:00Z">
              <w:r w:rsidRPr="0057303A">
                <w:rPr>
                  <w:rFonts w:eastAsia="Courier New" w:hAnsi="Courier New" w:cs="Courier New"/>
                  <w:sz w:val="13"/>
                </w:rPr>
                <w:t>Cr 8</w:t>
              </w:r>
            </w:ins>
          </w:p>
        </w:tc>
        <w:tc>
          <w:tcPr>
            <w:tcW w:w="461" w:type="dxa"/>
            <w:tcBorders>
              <w:left w:val="single" w:sz="6" w:space="0" w:color="666666"/>
              <w:right w:val="single" w:sz="6" w:space="0" w:color="666666"/>
            </w:tcBorders>
            <w:shd w:val="clear" w:color="auto" w:fill="CEE2D3"/>
          </w:tcPr>
          <w:p w14:paraId="781C4AC1" w14:textId="77777777" w:rsidR="006613B1" w:rsidRPr="0057303A" w:rsidRDefault="006613B1" w:rsidP="007D360C">
            <w:pPr>
              <w:spacing w:line="360" w:lineRule="auto"/>
              <w:ind w:left="40"/>
              <w:rPr>
                <w:ins w:id="990" w:author="МАРІЯ БРЕНЬ" w:date="2019-12-19T09:41:00Z"/>
                <w:rFonts w:eastAsia="Courier New" w:hAnsi="Courier New" w:cs="Courier New"/>
                <w:sz w:val="13"/>
              </w:rPr>
            </w:pPr>
            <w:ins w:id="991" w:author="МАРІЯ БРЕНЬ" w:date="2019-12-19T09:41:00Z">
              <w:r w:rsidRPr="0057303A">
                <w:rPr>
                  <w:rFonts w:eastAsia="Courier New" w:hAnsi="Courier New" w:cs="Courier New"/>
                  <w:sz w:val="13"/>
                </w:rPr>
                <w:t>Op 11</w:t>
              </w:r>
            </w:ins>
          </w:p>
        </w:tc>
        <w:tc>
          <w:tcPr>
            <w:tcW w:w="365" w:type="dxa"/>
            <w:tcBorders>
              <w:left w:val="single" w:sz="6" w:space="0" w:color="666666"/>
              <w:right w:val="single" w:sz="6" w:space="0" w:color="666666"/>
            </w:tcBorders>
            <w:shd w:val="clear" w:color="auto" w:fill="CEE2D3"/>
          </w:tcPr>
          <w:p w14:paraId="706CCBD7" w14:textId="77777777" w:rsidR="006613B1" w:rsidRPr="0057303A" w:rsidRDefault="006613B1" w:rsidP="007D360C">
            <w:pPr>
              <w:spacing w:line="360" w:lineRule="auto"/>
              <w:ind w:left="39"/>
              <w:rPr>
                <w:ins w:id="992" w:author="МАРІЯ БРЕНЬ" w:date="2019-12-19T09:41:00Z"/>
                <w:rFonts w:eastAsia="Courier New" w:hAnsi="Courier New" w:cs="Courier New"/>
                <w:sz w:val="13"/>
              </w:rPr>
            </w:pPr>
            <w:ins w:id="993" w:author="МАРІЯ БРЕНЬ" w:date="2019-12-19T09:41:00Z">
              <w:r w:rsidRPr="0057303A">
                <w:rPr>
                  <w:rFonts w:eastAsia="Courier New" w:hAnsi="Courier New" w:cs="Courier New"/>
                  <w:sz w:val="13"/>
                </w:rPr>
                <w:t>Sa 5</w:t>
              </w:r>
            </w:ins>
          </w:p>
        </w:tc>
        <w:tc>
          <w:tcPr>
            <w:tcW w:w="456" w:type="dxa"/>
            <w:tcBorders>
              <w:left w:val="single" w:sz="6" w:space="0" w:color="666666"/>
            </w:tcBorders>
            <w:shd w:val="clear" w:color="auto" w:fill="CEE2D3"/>
          </w:tcPr>
          <w:p w14:paraId="18D4EF85" w14:textId="77777777" w:rsidR="006613B1" w:rsidRPr="0057303A" w:rsidRDefault="006613B1" w:rsidP="007D360C">
            <w:pPr>
              <w:spacing w:line="360" w:lineRule="auto"/>
              <w:ind w:left="38"/>
              <w:rPr>
                <w:ins w:id="994" w:author="МАРІЯ БРЕНЬ" w:date="2019-12-19T09:41:00Z"/>
                <w:rFonts w:eastAsia="Courier New" w:hAnsi="Courier New" w:cs="Courier New"/>
                <w:sz w:val="13"/>
              </w:rPr>
            </w:pPr>
            <w:ins w:id="995" w:author="МАРІЯ БРЕНЬ" w:date="2019-12-19T09:41:00Z">
              <w:r w:rsidRPr="0057303A">
                <w:rPr>
                  <w:rFonts w:eastAsia="Courier New" w:hAnsi="Courier New" w:cs="Courier New"/>
                  <w:sz w:val="13"/>
                </w:rPr>
                <w:t>Fx 3.6</w:t>
              </w:r>
            </w:ins>
          </w:p>
        </w:tc>
      </w:tr>
      <w:tr w:rsidR="006613B1" w:rsidRPr="0057303A" w14:paraId="731B1C58" w14:textId="77777777" w:rsidTr="007D360C">
        <w:trPr>
          <w:trHeight w:val="1745"/>
          <w:ins w:id="996" w:author="МАРІЯ БРЕНЬ" w:date="2019-12-19T09:41:00Z"/>
        </w:trPr>
        <w:tc>
          <w:tcPr>
            <w:tcW w:w="9211" w:type="dxa"/>
            <w:gridSpan w:val="10"/>
            <w:shd w:val="clear" w:color="auto" w:fill="F8F7F2"/>
          </w:tcPr>
          <w:p w14:paraId="570534AE" w14:textId="77777777" w:rsidR="006613B1" w:rsidRPr="00EB5600" w:rsidRDefault="006613B1" w:rsidP="006613B1">
            <w:pPr>
              <w:spacing w:before="83" w:line="211" w:lineRule="auto"/>
              <w:ind w:left="254" w:right="4058" w:hanging="180"/>
              <w:rPr>
                <w:ins w:id="997" w:author="МАРІЯ БРЕНЬ" w:date="2019-12-19T09:42:00Z"/>
                <w:rFonts w:ascii="Courier New"/>
                <w:sz w:val="15"/>
                <w:lang w:val="en-US"/>
              </w:rPr>
            </w:pPr>
            <w:ins w:id="998" w:author="МАРІЯ БРЕНЬ" w:date="2019-12-19T09:42:00Z">
              <w:r w:rsidRPr="00EB5600">
                <w:rPr>
                  <w:rFonts w:ascii="Courier New"/>
                  <w:sz w:val="15"/>
                  <w:lang w:val="en-US"/>
                </w:rPr>
                <w:t xml:space="preserve">&lt;!DOCTYPE html PUBLIC "-//W3C//DTD XHTML 1.0 Strict//EN" </w:t>
              </w:r>
              <w:r>
                <w:fldChar w:fldCharType="begin"/>
              </w:r>
              <w:r w:rsidRPr="007D360C">
                <w:rPr>
                  <w:lang w:val="en-US"/>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7D360C">
                <w:rPr>
                  <w:lang w:val="en-US"/>
                </w:rPr>
                <w:instrText>HYPERLINK "http://www.w3.org/TR/xhtml1/DTD/xhtml1-strict.dtd" \h</w:instrText>
              </w:r>
              <w:r>
                <w:fldChar w:fldCharType="separate"/>
              </w:r>
              <w:r w:rsidRPr="00EB5600">
                <w:rPr>
                  <w:rFonts w:ascii="Courier New"/>
                  <w:sz w:val="15"/>
                  <w:lang w:val="en-US"/>
                </w:rPr>
                <w:t>strict.dtd"&gt;</w:t>
              </w:r>
              <w:r>
                <w:fldChar w:fldCharType="end"/>
              </w:r>
            </w:ins>
          </w:p>
          <w:p w14:paraId="7DC2D611" w14:textId="77777777" w:rsidR="006613B1" w:rsidRPr="00EB5600" w:rsidRDefault="006613B1" w:rsidP="006613B1">
            <w:pPr>
              <w:spacing w:line="146" w:lineRule="exact"/>
              <w:ind w:left="74"/>
              <w:rPr>
                <w:ins w:id="999" w:author="МАРІЯ БРЕНЬ" w:date="2019-12-19T09:42:00Z"/>
                <w:rFonts w:ascii="Courier New"/>
                <w:sz w:val="15"/>
                <w:lang w:val="en-US"/>
              </w:rPr>
            </w:pPr>
            <w:ins w:id="1000" w:author="МАРІЯ БРЕНЬ" w:date="2019-12-19T09:42:00Z">
              <w:r w:rsidRPr="00EB5600">
                <w:rPr>
                  <w:rFonts w:ascii="Courier New"/>
                  <w:sz w:val="15"/>
                  <w:lang w:val="en-US"/>
                </w:rPr>
                <w:t xml:space="preserve">&lt;html </w:t>
              </w:r>
              <w:r>
                <w:fldChar w:fldCharType="begin"/>
              </w:r>
              <w:r w:rsidRPr="007D360C">
                <w:rPr>
                  <w:lang w:val="en-US"/>
                </w:rPr>
                <w:instrText>HYPERLINK "http://www.w3.org/1999/xhtml" \h</w:instrText>
              </w:r>
              <w:r>
                <w:fldChar w:fldCharType="separate"/>
              </w:r>
              <w:r w:rsidRPr="00EB5600">
                <w:rPr>
                  <w:rFonts w:ascii="Courier New"/>
                  <w:sz w:val="15"/>
                  <w:lang w:val="en-US"/>
                </w:rPr>
                <w:t>xmlns="http://www.w3.org/1999/xhtml"&gt;</w:t>
              </w:r>
              <w:r>
                <w:fldChar w:fldCharType="end"/>
              </w:r>
            </w:ins>
          </w:p>
          <w:p w14:paraId="369B48BB" w14:textId="77777777" w:rsidR="006613B1" w:rsidRPr="00EB5600" w:rsidRDefault="006613B1" w:rsidP="006613B1">
            <w:pPr>
              <w:spacing w:line="150" w:lineRule="exact"/>
              <w:ind w:left="164"/>
              <w:rPr>
                <w:ins w:id="1001" w:author="МАРІЯ БРЕНЬ" w:date="2019-12-19T09:42:00Z"/>
                <w:rFonts w:ascii="Courier New"/>
                <w:sz w:val="15"/>
                <w:lang w:val="en-US"/>
              </w:rPr>
            </w:pPr>
            <w:ins w:id="1002" w:author="МАРІЯ БРЕНЬ" w:date="2019-12-19T09:42:00Z">
              <w:r w:rsidRPr="00EB5600">
                <w:rPr>
                  <w:rFonts w:ascii="Courier New"/>
                  <w:sz w:val="15"/>
                  <w:lang w:val="en-US"/>
                </w:rPr>
                <w:t>&lt;head&gt;</w:t>
              </w:r>
            </w:ins>
          </w:p>
          <w:p w14:paraId="7E41FFD4" w14:textId="77777777" w:rsidR="006613B1" w:rsidRPr="00EB5600" w:rsidRDefault="006613B1" w:rsidP="006613B1">
            <w:pPr>
              <w:spacing w:line="150" w:lineRule="exact"/>
              <w:ind w:left="254"/>
              <w:rPr>
                <w:ins w:id="1003" w:author="МАРІЯ БРЕНЬ" w:date="2019-12-19T09:42:00Z"/>
                <w:rFonts w:ascii="Courier New"/>
                <w:sz w:val="15"/>
                <w:lang w:val="en-US"/>
              </w:rPr>
            </w:pPr>
            <w:ins w:id="1004" w:author="МАРІЯ БРЕНЬ" w:date="2019-12-19T09:42:00Z">
              <w:r w:rsidRPr="00EB5600">
                <w:rPr>
                  <w:rFonts w:ascii="Courier New"/>
                  <w:sz w:val="15"/>
                  <w:lang w:val="en-US"/>
                </w:rPr>
                <w:t>&lt;meta http-equiv="Content-Type" content="text/html; charset=utf-8" /&gt;</w:t>
              </w:r>
            </w:ins>
          </w:p>
          <w:p w14:paraId="4500564F" w14:textId="77777777" w:rsidR="006613B1" w:rsidRPr="008B0164" w:rsidRDefault="006613B1" w:rsidP="006613B1">
            <w:pPr>
              <w:spacing w:line="150" w:lineRule="exact"/>
              <w:ind w:left="246"/>
              <w:rPr>
                <w:ins w:id="1005" w:author="МАРІЯ БРЕНЬ" w:date="2019-12-19T09:42:00Z"/>
                <w:rFonts w:ascii="Courier New" w:hAnsi="Courier New"/>
                <w:sz w:val="15"/>
                <w:lang w:val="en-US"/>
              </w:rPr>
            </w:pPr>
            <w:ins w:id="1006" w:author="МАРІЯ БРЕНЬ" w:date="2019-12-19T09:42:00Z">
              <w:r w:rsidRPr="008B0164">
                <w:rPr>
                  <w:rFonts w:ascii="Courier New" w:hAnsi="Courier New"/>
                  <w:sz w:val="15"/>
                  <w:lang w:val="en-US"/>
                </w:rPr>
                <w:t>&lt;title&gt;</w:t>
              </w:r>
              <w:r>
                <w:rPr>
                  <w:rFonts w:ascii="Courier New" w:hAnsi="Courier New"/>
                  <w:sz w:val="15"/>
                  <w:lang w:val="uk-UA"/>
                </w:rPr>
                <w:t>Зміна стилю абзацу</w:t>
              </w:r>
              <w:r w:rsidRPr="008B0164">
                <w:rPr>
                  <w:rFonts w:ascii="Courier New" w:hAnsi="Courier New"/>
                  <w:sz w:val="15"/>
                  <w:lang w:val="en-US"/>
                </w:rPr>
                <w:t>&lt;/title&gt;</w:t>
              </w:r>
            </w:ins>
          </w:p>
          <w:p w14:paraId="38FBFCED" w14:textId="77777777" w:rsidR="006613B1" w:rsidRPr="00EB5600" w:rsidRDefault="006613B1" w:rsidP="006613B1">
            <w:pPr>
              <w:spacing w:before="4" w:line="211" w:lineRule="auto"/>
              <w:ind w:left="344" w:right="6684" w:hanging="90"/>
              <w:rPr>
                <w:ins w:id="1007" w:author="МАРІЯ БРЕНЬ" w:date="2019-12-19T09:42:00Z"/>
                <w:rFonts w:ascii="Courier New"/>
                <w:sz w:val="15"/>
                <w:lang w:val="en-US"/>
              </w:rPr>
            </w:pPr>
            <w:ins w:id="1008" w:author="МАРІЯ БРЕНЬ" w:date="2019-12-19T09:42:00Z">
              <w:r w:rsidRPr="00EB5600">
                <w:rPr>
                  <w:rFonts w:ascii="Courier New"/>
                  <w:sz w:val="15"/>
                  <w:lang w:val="en-US"/>
                </w:rPr>
                <w:t>&lt;style type="text/css"&gt; H2.sic {</w:t>
              </w:r>
            </w:ins>
          </w:p>
          <w:p w14:paraId="3622DCFA" w14:textId="77777777" w:rsidR="006613B1" w:rsidRPr="00EB5600" w:rsidRDefault="006613B1" w:rsidP="006613B1">
            <w:pPr>
              <w:spacing w:before="1" w:line="211" w:lineRule="auto"/>
              <w:ind w:left="417" w:right="5514"/>
              <w:rPr>
                <w:ins w:id="1009" w:author="МАРІЯ БРЕНЬ" w:date="2019-12-19T09:42:00Z"/>
                <w:rFonts w:ascii="Courier New" w:hAnsi="Courier New"/>
                <w:sz w:val="15"/>
                <w:lang w:val="en-US"/>
              </w:rPr>
            </w:pPr>
            <w:ins w:id="1010" w:author="МАРІЯ БРЕНЬ" w:date="2019-12-19T09:42:00Z">
              <w:r w:rsidRPr="00EB5600">
                <w:rPr>
                  <w:rFonts w:ascii="Courier New" w:hAnsi="Courier New"/>
                  <w:sz w:val="15"/>
                  <w:lang w:val="en-US"/>
                </w:rPr>
                <w:t xml:space="preserve">font-size: 140%; /* </w:t>
              </w:r>
              <w:r>
                <w:rPr>
                  <w:rFonts w:ascii="Courier New" w:hAnsi="Courier New"/>
                  <w:sz w:val="15"/>
                </w:rPr>
                <w:t>Разм</w:t>
              </w:r>
              <w:r>
                <w:rPr>
                  <w:rFonts w:ascii="Courier New" w:hAnsi="Courier New"/>
                  <w:sz w:val="15"/>
                  <w:lang w:val="uk-UA"/>
                </w:rPr>
                <w:t>ір</w:t>
              </w:r>
              <w:r w:rsidRPr="00EB5600">
                <w:rPr>
                  <w:rFonts w:ascii="Courier New" w:hAnsi="Courier New"/>
                  <w:sz w:val="15"/>
                  <w:lang w:val="en-US"/>
                </w:rPr>
                <w:t xml:space="preserve"> </w:t>
              </w:r>
              <w:r>
                <w:rPr>
                  <w:rFonts w:ascii="Courier New" w:hAnsi="Courier New"/>
                  <w:sz w:val="15"/>
                </w:rPr>
                <w:t>шрифт</w:t>
              </w:r>
              <w:r>
                <w:rPr>
                  <w:rFonts w:ascii="Courier New" w:hAnsi="Courier New"/>
                  <w:sz w:val="15"/>
                  <w:lang w:val="uk-UA"/>
                </w:rPr>
                <w:t>у</w:t>
              </w:r>
              <w:r w:rsidRPr="00EB5600">
                <w:rPr>
                  <w:rFonts w:ascii="Courier New" w:hAnsi="Courier New"/>
                  <w:sz w:val="15"/>
                  <w:lang w:val="en-US"/>
                </w:rPr>
                <w:t xml:space="preserve"> */ color: maroon; /* </w:t>
              </w:r>
              <w:r>
                <w:rPr>
                  <w:rFonts w:ascii="Courier New" w:hAnsi="Courier New"/>
                  <w:sz w:val="15"/>
                  <w:lang w:val="uk-UA"/>
                </w:rPr>
                <w:t>Колір тексту</w:t>
              </w:r>
              <w:r w:rsidRPr="00EB5600">
                <w:rPr>
                  <w:rFonts w:ascii="Courier New" w:hAnsi="Courier New"/>
                  <w:sz w:val="15"/>
                  <w:lang w:val="en-US"/>
                </w:rPr>
                <w:t xml:space="preserve"> */</w:t>
              </w:r>
            </w:ins>
          </w:p>
          <w:p w14:paraId="7284243B" w14:textId="77777777" w:rsidR="006613B1" w:rsidRPr="00EB5600" w:rsidRDefault="006613B1" w:rsidP="006613B1">
            <w:pPr>
              <w:spacing w:before="1" w:line="211" w:lineRule="auto"/>
              <w:ind w:left="417" w:right="3823"/>
              <w:rPr>
                <w:ins w:id="1011" w:author="МАРІЯ БРЕНЬ" w:date="2019-12-19T09:42:00Z"/>
                <w:rFonts w:ascii="Courier New" w:hAnsi="Courier New"/>
                <w:sz w:val="15"/>
                <w:lang w:val="en-US"/>
              </w:rPr>
            </w:pPr>
            <w:ins w:id="1012" w:author="МАРІЯ БРЕНЬ" w:date="2019-12-19T09:42:00Z">
              <w:r w:rsidRPr="00EB5600">
                <w:rPr>
                  <w:rFonts w:ascii="Courier New" w:hAnsi="Courier New"/>
                  <w:sz w:val="15"/>
                  <w:lang w:val="en-US"/>
                </w:rPr>
                <w:t xml:space="preserve">font-weight: normal; /* </w:t>
              </w:r>
              <w:r>
                <w:rPr>
                  <w:rFonts w:ascii="Courier New" w:hAnsi="Courier New"/>
                  <w:sz w:val="15"/>
                </w:rPr>
                <w:t>Нормальне</w:t>
              </w:r>
              <w:r w:rsidRPr="00EB5600">
                <w:rPr>
                  <w:rFonts w:ascii="Courier New" w:hAnsi="Courier New"/>
                  <w:sz w:val="15"/>
                  <w:lang w:val="en-US"/>
                </w:rPr>
                <w:t xml:space="preserve"> </w:t>
              </w:r>
              <w:r>
                <w:rPr>
                  <w:rFonts w:ascii="Courier New" w:hAnsi="Courier New"/>
                  <w:sz w:val="15"/>
                  <w:lang w:val="uk-UA"/>
                </w:rPr>
                <w:t>накреслення</w:t>
              </w:r>
              <w:r w:rsidRPr="00EB5600">
                <w:rPr>
                  <w:rFonts w:ascii="Courier New" w:hAnsi="Courier New"/>
                  <w:sz w:val="15"/>
                  <w:lang w:val="en-US"/>
                </w:rPr>
                <w:t xml:space="preserve"> </w:t>
              </w:r>
              <w:r>
                <w:rPr>
                  <w:rFonts w:ascii="Courier New" w:hAnsi="Courier New"/>
                  <w:sz w:val="15"/>
                </w:rPr>
                <w:t>текст</w:t>
              </w:r>
              <w:r>
                <w:rPr>
                  <w:rFonts w:ascii="Courier New" w:hAnsi="Courier New"/>
                  <w:sz w:val="15"/>
                  <w:lang w:val="uk-UA"/>
                </w:rPr>
                <w:t>у</w:t>
              </w:r>
              <w:r w:rsidRPr="00EB5600">
                <w:rPr>
                  <w:rFonts w:ascii="Courier New" w:hAnsi="Courier New"/>
                  <w:sz w:val="15"/>
                  <w:lang w:val="en-US"/>
                </w:rPr>
                <w:t xml:space="preserve"> */ margin-left: 30px; /* </w:t>
              </w:r>
              <w:r>
                <w:rPr>
                  <w:rFonts w:ascii="Courier New" w:hAnsi="Courier New"/>
                  <w:sz w:val="15"/>
                  <w:lang w:val="uk-UA"/>
                </w:rPr>
                <w:t>Відступ зліва</w:t>
              </w:r>
              <w:r w:rsidRPr="00EB5600">
                <w:rPr>
                  <w:rFonts w:ascii="Courier New" w:hAnsi="Courier New"/>
                  <w:sz w:val="15"/>
                  <w:lang w:val="en-US"/>
                </w:rPr>
                <w:t xml:space="preserve"> */</w:t>
              </w:r>
            </w:ins>
          </w:p>
          <w:p w14:paraId="526EDB3A" w14:textId="77777777" w:rsidR="006613B1" w:rsidRPr="00EB5600" w:rsidRDefault="006613B1" w:rsidP="006613B1">
            <w:pPr>
              <w:spacing w:line="146" w:lineRule="exact"/>
              <w:ind w:left="417"/>
              <w:rPr>
                <w:ins w:id="1013" w:author="МАРІЯ БРЕНЬ" w:date="2019-12-19T09:42:00Z"/>
                <w:rFonts w:ascii="Courier New" w:hAnsi="Courier New"/>
                <w:sz w:val="15"/>
                <w:lang w:val="en-US"/>
              </w:rPr>
            </w:pPr>
            <w:ins w:id="1014" w:author="МАРІЯ БРЕНЬ" w:date="2019-12-19T09:42:00Z">
              <w:r w:rsidRPr="00EB5600">
                <w:rPr>
                  <w:rFonts w:ascii="Courier New" w:hAnsi="Courier New"/>
                  <w:sz w:val="15"/>
                  <w:lang w:val="en-US"/>
                </w:rPr>
                <w:t xml:space="preserve">margin-bottom: 0px; /* </w:t>
              </w:r>
              <w:r>
                <w:rPr>
                  <w:rFonts w:ascii="Courier New" w:hAnsi="Courier New"/>
                  <w:sz w:val="15"/>
                  <w:lang w:val="uk-UA"/>
                </w:rPr>
                <w:t>Відступ справа</w:t>
              </w:r>
              <w:r w:rsidRPr="00EB5600">
                <w:rPr>
                  <w:rFonts w:ascii="Courier New" w:hAnsi="Courier New"/>
                  <w:sz w:val="15"/>
                  <w:lang w:val="en-US"/>
                </w:rPr>
                <w:t xml:space="preserve"> */</w:t>
              </w:r>
            </w:ins>
          </w:p>
          <w:p w14:paraId="01DD1A37" w14:textId="77777777" w:rsidR="006613B1" w:rsidRPr="00EB5600" w:rsidRDefault="006613B1" w:rsidP="006613B1">
            <w:pPr>
              <w:spacing w:line="150" w:lineRule="exact"/>
              <w:ind w:left="344"/>
              <w:rPr>
                <w:ins w:id="1015" w:author="МАРІЯ БРЕНЬ" w:date="2019-12-19T09:42:00Z"/>
                <w:rFonts w:ascii="Courier New"/>
                <w:sz w:val="15"/>
                <w:lang w:val="en-US"/>
              </w:rPr>
            </w:pPr>
            <w:ins w:id="1016" w:author="МАРІЯ БРЕНЬ" w:date="2019-12-19T09:42:00Z">
              <w:r w:rsidRPr="00EB5600">
                <w:rPr>
                  <w:rFonts w:ascii="Courier New"/>
                  <w:sz w:val="15"/>
                  <w:lang w:val="en-US"/>
                </w:rPr>
                <w:t>}</w:t>
              </w:r>
            </w:ins>
          </w:p>
          <w:p w14:paraId="1A4350CD" w14:textId="77777777" w:rsidR="006613B1" w:rsidRPr="00EB5600" w:rsidRDefault="006613B1" w:rsidP="006613B1">
            <w:pPr>
              <w:spacing w:line="150" w:lineRule="exact"/>
              <w:ind w:left="344"/>
              <w:rPr>
                <w:ins w:id="1017" w:author="МАРІЯ БРЕНЬ" w:date="2019-12-19T09:42:00Z"/>
                <w:rFonts w:ascii="Courier New"/>
                <w:sz w:val="15"/>
                <w:lang w:val="en-US"/>
              </w:rPr>
            </w:pPr>
            <w:ins w:id="1018" w:author="МАРІЯ БРЕНЬ" w:date="2019-12-19T09:42:00Z">
              <w:r w:rsidRPr="00EB5600">
                <w:rPr>
                  <w:rFonts w:ascii="Courier New"/>
                  <w:sz w:val="15"/>
                  <w:lang w:val="en-US"/>
                </w:rPr>
                <w:t>H2.sic + P {</w:t>
              </w:r>
            </w:ins>
          </w:p>
          <w:p w14:paraId="237F9162" w14:textId="77777777" w:rsidR="006613B1" w:rsidRPr="00EB5600" w:rsidRDefault="006613B1" w:rsidP="006613B1">
            <w:pPr>
              <w:spacing w:before="5" w:line="211" w:lineRule="auto"/>
              <w:ind w:left="331" w:right="5439"/>
              <w:rPr>
                <w:ins w:id="1019" w:author="МАРІЯ БРЕНЬ" w:date="2019-12-19T09:42:00Z"/>
                <w:rFonts w:ascii="Courier New"/>
                <w:sz w:val="15"/>
                <w:lang w:val="en-US"/>
              </w:rPr>
            </w:pPr>
            <w:ins w:id="1020" w:author="МАРІЯ БРЕНЬ" w:date="2019-12-19T09:42:00Z">
              <w:r w:rsidRPr="00EB5600">
                <w:rPr>
                  <w:rFonts w:ascii="Courier New" w:hAnsi="Courier New"/>
                  <w:sz w:val="15"/>
                  <w:lang w:val="en-US"/>
                </w:rPr>
                <w:t xml:space="preserve">background: #ddd; /* </w:t>
              </w:r>
              <w:r>
                <w:rPr>
                  <w:rFonts w:ascii="Courier New" w:hAnsi="Courier New"/>
                  <w:sz w:val="15"/>
                  <w:lang w:val="uk-UA"/>
                </w:rPr>
                <w:t>Колір фону</w:t>
              </w:r>
              <w:r w:rsidRPr="00EB5600">
                <w:rPr>
                  <w:rFonts w:ascii="Courier New" w:hAnsi="Courier New"/>
                  <w:sz w:val="15"/>
                  <w:lang w:val="en-US"/>
                </w:rPr>
                <w:t xml:space="preserve"> */ margin-left: 30px; /* </w:t>
              </w:r>
              <w:r>
                <w:rPr>
                  <w:rFonts w:ascii="Courier New" w:hAnsi="Courier New"/>
                  <w:sz w:val="15"/>
                  <w:lang w:val="uk-UA"/>
                </w:rPr>
                <w:t>Відступ зліва</w:t>
              </w:r>
              <w:r w:rsidRPr="00EB5600">
                <w:rPr>
                  <w:rFonts w:ascii="Courier New" w:hAnsi="Courier New"/>
                  <w:sz w:val="15"/>
                  <w:lang w:val="en-US"/>
                </w:rPr>
                <w:t xml:space="preserve"> */ margin-top: 0.5em; /* </w:t>
              </w:r>
              <w:r>
                <w:rPr>
                  <w:rFonts w:ascii="Courier New" w:hAnsi="Courier New"/>
                  <w:sz w:val="15"/>
                  <w:lang w:val="uk-UA"/>
                </w:rPr>
                <w:t>Відступ</w:t>
              </w:r>
              <w:r w:rsidRPr="00EB5600">
                <w:rPr>
                  <w:rFonts w:ascii="Courier New" w:hAnsi="Courier New"/>
                  <w:sz w:val="15"/>
                  <w:lang w:val="en-US"/>
                </w:rPr>
                <w:t xml:space="preserve"> </w:t>
              </w:r>
              <w:r>
                <w:rPr>
                  <w:rFonts w:ascii="Courier New" w:hAnsi="Courier New"/>
                  <w:sz w:val="15"/>
                  <w:lang w:val="uk-UA"/>
                </w:rPr>
                <w:t>зверху</w:t>
              </w:r>
              <w:r w:rsidRPr="00EB5600">
                <w:rPr>
                  <w:rFonts w:ascii="Courier New" w:hAnsi="Courier New"/>
                  <w:sz w:val="15"/>
                  <w:lang w:val="en-US"/>
                </w:rPr>
                <w:t xml:space="preserve"> */ padding: 7px; /* </w:t>
              </w:r>
              <w:r>
                <w:rPr>
                  <w:rFonts w:ascii="Courier New" w:hAnsi="Courier New"/>
                  <w:sz w:val="15"/>
                </w:rPr>
                <w:t>Поля</w:t>
              </w:r>
              <w:r w:rsidRPr="00EB5600">
                <w:rPr>
                  <w:rFonts w:ascii="Courier New" w:hAnsi="Courier New"/>
                  <w:sz w:val="15"/>
                  <w:lang w:val="en-US"/>
                </w:rPr>
                <w:t xml:space="preserve"> </w:t>
              </w:r>
              <w:r>
                <w:rPr>
                  <w:rFonts w:ascii="Courier New" w:hAnsi="Courier New"/>
                  <w:sz w:val="15"/>
                  <w:lang w:val="uk-UA"/>
                </w:rPr>
                <w:t>навколо тексту</w:t>
              </w:r>
              <w:r w:rsidRPr="00EB5600">
                <w:rPr>
                  <w:rFonts w:ascii="Courier New" w:hAnsi="Courier New"/>
                  <w:sz w:val="15"/>
                  <w:lang w:val="en-US"/>
                </w:rPr>
                <w:t>*/</w:t>
              </w:r>
              <w:r w:rsidRPr="00EB5600">
                <w:rPr>
                  <w:rFonts w:ascii="Courier New"/>
                  <w:sz w:val="15"/>
                  <w:lang w:val="en-US"/>
                </w:rPr>
                <w:t>}</w:t>
              </w:r>
            </w:ins>
          </w:p>
          <w:p w14:paraId="6FF91CF6" w14:textId="77777777" w:rsidR="006613B1" w:rsidRPr="007D360C" w:rsidRDefault="006613B1" w:rsidP="006613B1">
            <w:pPr>
              <w:spacing w:line="150" w:lineRule="exact"/>
              <w:ind w:left="254"/>
              <w:rPr>
                <w:ins w:id="1021" w:author="МАРІЯ БРЕНЬ" w:date="2019-12-19T09:42:00Z"/>
                <w:rFonts w:ascii="Courier New"/>
                <w:sz w:val="15"/>
              </w:rPr>
            </w:pPr>
            <w:ins w:id="1022" w:author="МАРІЯ БРЕНЬ" w:date="2019-12-19T09:42:00Z">
              <w:r w:rsidRPr="007D360C">
                <w:rPr>
                  <w:rFonts w:ascii="Courier New"/>
                  <w:sz w:val="15"/>
                </w:rPr>
                <w:t>&lt;/</w:t>
              </w:r>
              <w:r w:rsidRPr="00EB5600">
                <w:rPr>
                  <w:rFonts w:ascii="Courier New"/>
                  <w:sz w:val="15"/>
                  <w:lang w:val="en-US"/>
                </w:rPr>
                <w:t>style</w:t>
              </w:r>
              <w:r w:rsidRPr="007D360C">
                <w:rPr>
                  <w:rFonts w:ascii="Courier New"/>
                  <w:sz w:val="15"/>
                </w:rPr>
                <w:t>&gt;</w:t>
              </w:r>
            </w:ins>
          </w:p>
          <w:p w14:paraId="42D90AB2" w14:textId="77777777" w:rsidR="006613B1" w:rsidRPr="007D360C" w:rsidRDefault="006613B1" w:rsidP="006613B1">
            <w:pPr>
              <w:spacing w:line="150" w:lineRule="exact"/>
              <w:ind w:left="164"/>
              <w:rPr>
                <w:ins w:id="1023" w:author="МАРІЯ БРЕНЬ" w:date="2019-12-19T09:42:00Z"/>
                <w:rFonts w:ascii="Courier New"/>
                <w:sz w:val="15"/>
              </w:rPr>
            </w:pPr>
            <w:ins w:id="1024" w:author="МАРІЯ БРЕНЬ" w:date="2019-12-19T09:42:00Z">
              <w:r w:rsidRPr="007D360C">
                <w:rPr>
                  <w:rFonts w:ascii="Courier New"/>
                  <w:sz w:val="15"/>
                </w:rPr>
                <w:t>&lt;/</w:t>
              </w:r>
              <w:r w:rsidRPr="00EB5600">
                <w:rPr>
                  <w:rFonts w:ascii="Courier New"/>
                  <w:sz w:val="15"/>
                  <w:lang w:val="en-US"/>
                </w:rPr>
                <w:t>head</w:t>
              </w:r>
              <w:r w:rsidRPr="007D360C">
                <w:rPr>
                  <w:rFonts w:ascii="Courier New"/>
                  <w:sz w:val="15"/>
                </w:rPr>
                <w:t>&gt;</w:t>
              </w:r>
            </w:ins>
          </w:p>
          <w:p w14:paraId="1B7C15EC" w14:textId="77777777" w:rsidR="006613B1" w:rsidRPr="007D360C" w:rsidRDefault="006613B1" w:rsidP="006613B1">
            <w:pPr>
              <w:spacing w:line="150" w:lineRule="exact"/>
              <w:ind w:left="164"/>
              <w:rPr>
                <w:ins w:id="1025" w:author="МАРІЯ БРЕНЬ" w:date="2019-12-19T09:42:00Z"/>
                <w:rFonts w:ascii="Courier New"/>
                <w:sz w:val="15"/>
              </w:rPr>
            </w:pPr>
            <w:ins w:id="1026" w:author="МАРІЯ БРЕНЬ" w:date="2019-12-19T09:42:00Z">
              <w:r w:rsidRPr="007D360C">
                <w:rPr>
                  <w:rFonts w:ascii="Courier New"/>
                  <w:sz w:val="15"/>
                </w:rPr>
                <w:t>&lt;</w:t>
              </w:r>
              <w:r w:rsidRPr="00EB5600">
                <w:rPr>
                  <w:rFonts w:ascii="Courier New"/>
                  <w:sz w:val="15"/>
                  <w:lang w:val="en-US"/>
                </w:rPr>
                <w:t>body</w:t>
              </w:r>
              <w:r w:rsidRPr="007D360C">
                <w:rPr>
                  <w:rFonts w:ascii="Courier New"/>
                  <w:sz w:val="15"/>
                </w:rPr>
                <w:t>&gt;</w:t>
              </w:r>
            </w:ins>
          </w:p>
          <w:p w14:paraId="0261CE9D" w14:textId="77777777" w:rsidR="006613B1" w:rsidRPr="007D360C" w:rsidRDefault="006613B1" w:rsidP="006613B1">
            <w:pPr>
              <w:spacing w:line="150" w:lineRule="exact"/>
              <w:ind w:left="246"/>
              <w:rPr>
                <w:ins w:id="1027" w:author="МАРІЯ БРЕНЬ" w:date="2019-12-19T09:42:00Z"/>
                <w:rFonts w:ascii="Courier New" w:hAnsi="Courier New"/>
                <w:sz w:val="15"/>
              </w:rPr>
            </w:pPr>
            <w:ins w:id="1028" w:author="МАРІЯ БРЕНЬ" w:date="2019-12-19T09:42:00Z">
              <w:r w:rsidRPr="007D360C">
                <w:rPr>
                  <w:rFonts w:ascii="Courier New" w:hAnsi="Courier New"/>
                  <w:sz w:val="15"/>
                </w:rPr>
                <w:t>&lt;</w:t>
              </w:r>
              <w:r w:rsidRPr="00EB5600">
                <w:rPr>
                  <w:rFonts w:ascii="Courier New" w:hAnsi="Courier New"/>
                  <w:sz w:val="15"/>
                  <w:lang w:val="en-US"/>
                </w:rPr>
                <w:t>h</w:t>
              </w:r>
              <w:r w:rsidRPr="007D360C">
                <w:rPr>
                  <w:rFonts w:ascii="Courier New" w:hAnsi="Courier New"/>
                  <w:sz w:val="15"/>
                </w:rPr>
                <w:t>1&gt;</w:t>
              </w:r>
              <w:r w:rsidRPr="00D45B6B">
                <w:rPr>
                  <w:lang w:val="uk-UA"/>
                </w:rPr>
                <w:t xml:space="preserve"> </w:t>
              </w:r>
              <w:r>
                <w:rPr>
                  <w:rFonts w:ascii="Courier New" w:hAnsi="Courier New"/>
                  <w:sz w:val="15"/>
                </w:rPr>
                <w:t>Метод</w:t>
              </w:r>
              <w:r>
                <w:rPr>
                  <w:rFonts w:ascii="Courier New" w:hAnsi="Courier New"/>
                  <w:sz w:val="15"/>
                  <w:lang w:val="uk-UA"/>
                </w:rPr>
                <w:t>и лову лева в пустелі</w:t>
              </w:r>
              <w:r w:rsidRPr="007D360C">
                <w:rPr>
                  <w:rFonts w:ascii="Courier New" w:hAnsi="Courier New"/>
                  <w:sz w:val="15"/>
                </w:rPr>
                <w:t>&lt;/</w:t>
              </w:r>
              <w:r w:rsidRPr="00EB5600">
                <w:rPr>
                  <w:rFonts w:ascii="Courier New" w:hAnsi="Courier New"/>
                  <w:sz w:val="15"/>
                  <w:lang w:val="en-US"/>
                </w:rPr>
                <w:t>h</w:t>
              </w:r>
              <w:r w:rsidRPr="007D360C">
                <w:rPr>
                  <w:rFonts w:ascii="Courier New" w:hAnsi="Courier New"/>
                  <w:sz w:val="15"/>
                </w:rPr>
                <w:t>1&gt;</w:t>
              </w:r>
            </w:ins>
          </w:p>
          <w:p w14:paraId="7D400245" w14:textId="77777777" w:rsidR="006613B1" w:rsidRDefault="006613B1" w:rsidP="006613B1">
            <w:pPr>
              <w:spacing w:line="150" w:lineRule="exact"/>
              <w:ind w:left="246"/>
              <w:rPr>
                <w:ins w:id="1029" w:author="МАРІЯ БРЕНЬ" w:date="2019-12-19T09:42:00Z"/>
                <w:rFonts w:ascii="Courier New" w:hAnsi="Courier New"/>
                <w:sz w:val="15"/>
              </w:rPr>
            </w:pPr>
            <w:ins w:id="1030" w:author="МАРІЯ БРЕНЬ" w:date="2019-12-19T09:42:00Z">
              <w:r>
                <w:rPr>
                  <w:rFonts w:ascii="Courier New" w:hAnsi="Courier New"/>
                  <w:sz w:val="15"/>
                </w:rPr>
                <w:t>&lt;h2&gt;Метод</w:t>
              </w:r>
              <w:r>
                <w:rPr>
                  <w:rFonts w:ascii="Courier New" w:hAnsi="Courier New"/>
                  <w:sz w:val="15"/>
                  <w:lang w:val="uk-UA"/>
                </w:rPr>
                <w:t>и</w:t>
              </w:r>
              <w:r>
                <w:rPr>
                  <w:rFonts w:ascii="Courier New" w:hAnsi="Courier New"/>
                  <w:sz w:val="15"/>
                </w:rPr>
                <w:t xml:space="preserve"> посл</w:t>
              </w:r>
              <w:r>
                <w:rPr>
                  <w:rFonts w:ascii="Courier New" w:hAnsi="Courier New"/>
                  <w:sz w:val="15"/>
                  <w:lang w:val="uk-UA"/>
                </w:rPr>
                <w:t>ідовного перебору</w:t>
              </w:r>
              <w:r>
                <w:rPr>
                  <w:rFonts w:ascii="Courier New" w:hAnsi="Courier New"/>
                  <w:sz w:val="15"/>
                </w:rPr>
                <w:t>&lt;/h2&gt;</w:t>
              </w:r>
            </w:ins>
          </w:p>
          <w:p w14:paraId="1BA41BD7" w14:textId="77777777" w:rsidR="006613B1" w:rsidRDefault="006613B1" w:rsidP="006613B1">
            <w:pPr>
              <w:spacing w:before="5" w:line="211" w:lineRule="auto"/>
              <w:ind w:left="246" w:right="1920"/>
              <w:rPr>
                <w:ins w:id="1031" w:author="МАРІЯ БРЕНЬ" w:date="2019-12-19T09:42:00Z"/>
                <w:rFonts w:ascii="Courier New" w:hAnsi="Courier New"/>
                <w:sz w:val="15"/>
              </w:rPr>
            </w:pPr>
            <w:ins w:id="1032" w:author="МАРІЯ БРЕНЬ" w:date="2019-12-19T09:42:00Z">
              <w:r>
                <w:rPr>
                  <w:rFonts w:ascii="Courier New" w:hAnsi="Courier New"/>
                  <w:sz w:val="15"/>
                </w:rPr>
                <w:t>&lt;p&gt;</w:t>
              </w:r>
              <w:r w:rsidRPr="007D4C17">
                <w:rPr>
                  <w:rStyle w:val="tlid-translation"/>
                  <w:rFonts w:ascii="Courier New" w:hAnsi="Courier New" w:cs="Courier New"/>
                  <w:sz w:val="15"/>
                  <w:szCs w:val="15"/>
                  <w:lang w:val="uk-UA"/>
                </w:rPr>
                <w:t>Нехай лев має габаритні розміри L x W x H, де L - д</w:t>
              </w:r>
              <w:r>
                <w:rPr>
                  <w:rStyle w:val="tlid-translation"/>
                  <w:rFonts w:ascii="Courier New" w:hAnsi="Courier New" w:cs="Courier New"/>
                  <w:sz w:val="15"/>
                  <w:szCs w:val="15"/>
                  <w:lang w:val="uk-UA"/>
                </w:rPr>
                <w:t xml:space="preserve">овжина лева від кінчика носа до </w:t>
              </w:r>
              <w:r w:rsidRPr="007D4C17">
                <w:rPr>
                  <w:rStyle w:val="tlid-translation"/>
                  <w:rFonts w:ascii="Courier New" w:hAnsi="Courier New" w:cs="Courier New"/>
                  <w:sz w:val="15"/>
                  <w:szCs w:val="15"/>
                  <w:lang w:val="uk-UA"/>
                </w:rPr>
                <w:t>хвоста, W - ширина лева, а H - його висота. Після чого</w:t>
              </w:r>
              <w:r w:rsidRPr="007D4C17">
                <w:rPr>
                  <w:rFonts w:ascii="Courier New" w:hAnsi="Courier New" w:cs="Courier New"/>
                  <w:sz w:val="15"/>
                  <w:szCs w:val="15"/>
                  <w:lang w:val="uk-UA"/>
                </w:rPr>
                <w:br/>
              </w:r>
              <w:r w:rsidRPr="007D4C17">
                <w:rPr>
                  <w:rStyle w:val="tlid-translation"/>
                  <w:rFonts w:ascii="Courier New" w:hAnsi="Courier New" w:cs="Courier New"/>
                  <w:sz w:val="15"/>
                  <w:szCs w:val="15"/>
                  <w:lang w:val="uk-UA"/>
                </w:rPr>
                <w:t>пустелю розбиваємо на ряд елементарних прямокутників, розмір яких збігається</w:t>
              </w:r>
              <w:r w:rsidRPr="007D4C17">
                <w:rPr>
                  <w:rFonts w:ascii="Courier New" w:hAnsi="Courier New" w:cs="Courier New"/>
                  <w:sz w:val="15"/>
                  <w:szCs w:val="15"/>
                  <w:lang w:val="uk-UA"/>
                </w:rPr>
                <w:br/>
              </w:r>
              <w:r w:rsidRPr="007D4C17">
                <w:rPr>
                  <w:rStyle w:val="tlid-translation"/>
                  <w:rFonts w:ascii="Courier New" w:hAnsi="Courier New" w:cs="Courier New"/>
                  <w:sz w:val="15"/>
                  <w:szCs w:val="15"/>
                  <w:lang w:val="uk-UA"/>
                </w:rPr>
                <w:t>з шириною і довжиною лева. З огляду на, що лев може перебувати не строго на заданій ділянці, а одночасно на двох з них, клітку для лову слід робити підвищеної площі, а саме 2L x 2W. Завдяки цьому ми уникнемо помилки, коли в клітці виявиться спійманим лише половина лева або, що гірше, тільки його хвіст</w:t>
              </w:r>
              <w:r>
                <w:rPr>
                  <w:rStyle w:val="tlid-translation"/>
                  <w:lang w:val="uk-UA"/>
                </w:rPr>
                <w:t>.</w:t>
              </w:r>
              <w:r>
                <w:rPr>
                  <w:rFonts w:ascii="Courier New" w:hAnsi="Courier New"/>
                  <w:sz w:val="15"/>
                </w:rPr>
                <w:t>&lt;/p&gt;</w:t>
              </w:r>
            </w:ins>
          </w:p>
          <w:p w14:paraId="01CCBA96" w14:textId="77777777" w:rsidR="006613B1" w:rsidRDefault="006613B1" w:rsidP="006613B1">
            <w:pPr>
              <w:spacing w:line="146" w:lineRule="exact"/>
              <w:ind w:left="246"/>
              <w:rPr>
                <w:ins w:id="1033" w:author="МАРІЯ БРЕНЬ" w:date="2019-12-19T09:42:00Z"/>
                <w:rFonts w:ascii="Courier New" w:hAnsi="Courier New"/>
                <w:sz w:val="15"/>
              </w:rPr>
            </w:pPr>
            <w:ins w:id="1034" w:author="МАРІЯ БРЕНЬ" w:date="2019-12-19T09:42:00Z">
              <w:r>
                <w:rPr>
                  <w:rFonts w:ascii="Courier New" w:hAnsi="Courier New"/>
                  <w:sz w:val="15"/>
                </w:rPr>
                <w:t>&lt;h2 class="sic"&gt;Важ</w:t>
              </w:r>
              <w:r>
                <w:rPr>
                  <w:rFonts w:ascii="Courier New" w:hAnsi="Courier New"/>
                  <w:sz w:val="15"/>
                  <w:lang w:val="uk-UA"/>
                </w:rPr>
                <w:t>ливе</w:t>
              </w:r>
              <w:r>
                <w:rPr>
                  <w:rFonts w:ascii="Courier New" w:hAnsi="Courier New"/>
                  <w:sz w:val="15"/>
                </w:rPr>
                <w:t xml:space="preserve"> за</w:t>
              </w:r>
              <w:r>
                <w:rPr>
                  <w:rFonts w:ascii="Courier New" w:hAnsi="Courier New"/>
                  <w:sz w:val="15"/>
                  <w:lang w:val="uk-UA"/>
                </w:rPr>
                <w:t>уваження</w:t>
              </w:r>
              <w:r>
                <w:rPr>
                  <w:rFonts w:ascii="Courier New" w:hAnsi="Courier New"/>
                  <w:sz w:val="15"/>
                </w:rPr>
                <w:t>&lt;/h2&gt;</w:t>
              </w:r>
            </w:ins>
          </w:p>
          <w:p w14:paraId="261EB7CD" w14:textId="77777777" w:rsidR="006613B1" w:rsidRDefault="006613B1" w:rsidP="006613B1">
            <w:pPr>
              <w:spacing w:before="5" w:line="211" w:lineRule="auto"/>
              <w:ind w:left="246" w:right="2641"/>
              <w:rPr>
                <w:ins w:id="1035" w:author="МАРІЯ БРЕНЬ" w:date="2019-12-19T09:42:00Z"/>
                <w:rFonts w:ascii="Courier New" w:hAnsi="Courier New"/>
                <w:sz w:val="15"/>
              </w:rPr>
            </w:pPr>
            <w:ins w:id="1036" w:author="МАРІЯ БРЕНЬ" w:date="2019-12-19T09:42:00Z">
              <w:r>
                <w:rPr>
                  <w:rFonts w:ascii="Courier New" w:hAnsi="Courier New"/>
                  <w:sz w:val="15"/>
                </w:rPr>
                <w:t>&lt;p&gt;</w:t>
              </w:r>
              <w:r w:rsidRPr="001401A9">
                <w:rPr>
                  <w:lang w:val="uk-UA"/>
                </w:rPr>
                <w:t xml:space="preserve"> </w:t>
              </w:r>
              <w:r w:rsidRPr="001401A9">
                <w:rPr>
                  <w:rStyle w:val="tlid-translation"/>
                  <w:rFonts w:ascii="Courier New" w:hAnsi="Courier New" w:cs="Courier New"/>
                  <w:sz w:val="15"/>
                  <w:szCs w:val="15"/>
                  <w:lang w:val="uk-UA"/>
                </w:rPr>
                <w:t>Для спрощення розрахунків хвіст в якості похибки вимірювання можна відкинути і не брати до уваги</w:t>
              </w:r>
              <w:r w:rsidRPr="001401A9">
                <w:rPr>
                  <w:rFonts w:ascii="Courier New" w:hAnsi="Courier New" w:cs="Courier New"/>
                  <w:sz w:val="15"/>
                  <w:szCs w:val="15"/>
                </w:rPr>
                <w:t>.&lt;/</w:t>
              </w:r>
              <w:r>
                <w:rPr>
                  <w:rFonts w:ascii="Courier New" w:hAnsi="Courier New"/>
                  <w:sz w:val="15"/>
                </w:rPr>
                <w:t>p&gt;</w:t>
              </w:r>
            </w:ins>
          </w:p>
          <w:p w14:paraId="037E0CDE" w14:textId="77777777" w:rsidR="006613B1" w:rsidRDefault="006613B1" w:rsidP="006613B1">
            <w:pPr>
              <w:spacing w:line="146" w:lineRule="exact"/>
              <w:ind w:left="246"/>
              <w:rPr>
                <w:ins w:id="1037" w:author="МАРІЯ БРЕНЬ" w:date="2019-12-19T09:42:00Z"/>
                <w:rFonts w:ascii="Courier New" w:hAnsi="Courier New"/>
                <w:sz w:val="15"/>
              </w:rPr>
            </w:pPr>
            <w:ins w:id="1038" w:author="МАРІЯ БРЕНЬ" w:date="2019-12-19T09:42:00Z">
              <w:r>
                <w:rPr>
                  <w:rFonts w:ascii="Courier New" w:hAnsi="Courier New"/>
                  <w:sz w:val="15"/>
                </w:rPr>
                <w:t>&lt;p&gt;</w:t>
              </w:r>
              <w:r w:rsidRPr="001401A9">
                <w:rPr>
                  <w:rStyle w:val="tlid-translation"/>
                  <w:rFonts w:ascii="Courier New" w:hAnsi="Courier New" w:cs="Courier New"/>
                  <w:sz w:val="15"/>
                  <w:szCs w:val="15"/>
                  <w:lang w:val="uk-UA"/>
                </w:rPr>
                <w:t>Далі послідовно накриваємо кожен з розмічених прямокутників</w:t>
              </w:r>
              <w:r w:rsidRPr="001401A9">
                <w:rPr>
                  <w:rFonts w:ascii="Courier New" w:hAnsi="Courier New" w:cs="Courier New"/>
                  <w:sz w:val="15"/>
                  <w:szCs w:val="15"/>
                  <w:lang w:val="uk-UA"/>
                </w:rPr>
                <w:br/>
              </w:r>
              <w:r w:rsidRPr="001401A9">
                <w:rPr>
                  <w:rStyle w:val="tlid-translation"/>
                  <w:rFonts w:ascii="Courier New" w:hAnsi="Courier New" w:cs="Courier New"/>
                  <w:sz w:val="15"/>
                  <w:szCs w:val="15"/>
                  <w:lang w:val="uk-UA"/>
                </w:rPr>
                <w:t>пустелі клітиною і перевіряємо, спійманий лев чи ні. Як тільки лев опиниться в клітці, процедура затримання вважається завершено</w:t>
              </w:r>
              <w:r>
                <w:rPr>
                  <w:rFonts w:ascii="Courier New" w:hAnsi="Courier New"/>
                  <w:sz w:val="15"/>
                  <w:lang w:val="uk-UA"/>
                </w:rPr>
                <w:t>ю</w:t>
              </w:r>
              <w:r>
                <w:rPr>
                  <w:rFonts w:ascii="Courier New" w:hAnsi="Courier New"/>
                  <w:sz w:val="15"/>
                </w:rPr>
                <w:t>.&lt;/p&gt;</w:t>
              </w:r>
            </w:ins>
          </w:p>
          <w:p w14:paraId="15C05F84" w14:textId="77777777" w:rsidR="006613B1" w:rsidRDefault="006613B1" w:rsidP="006613B1">
            <w:pPr>
              <w:spacing w:line="146" w:lineRule="exact"/>
              <w:ind w:left="164"/>
              <w:rPr>
                <w:ins w:id="1039" w:author="МАРІЯ БРЕНЬ" w:date="2019-12-19T09:42:00Z"/>
                <w:rFonts w:ascii="Courier New"/>
                <w:sz w:val="15"/>
              </w:rPr>
            </w:pPr>
            <w:ins w:id="1040" w:author="МАРІЯ БРЕНЬ" w:date="2019-12-19T09:42:00Z">
              <w:r>
                <w:rPr>
                  <w:rFonts w:ascii="Courier New"/>
                  <w:sz w:val="15"/>
                </w:rPr>
                <w:t>&lt;/body&gt;</w:t>
              </w:r>
            </w:ins>
          </w:p>
          <w:p w14:paraId="74621DB8" w14:textId="45A11961" w:rsidR="006613B1" w:rsidRPr="006613B1" w:rsidRDefault="006613B1" w:rsidP="006613B1">
            <w:pPr>
              <w:spacing w:line="160" w:lineRule="exact"/>
              <w:ind w:left="74"/>
              <w:rPr>
                <w:ins w:id="1041" w:author="МАРІЯ БРЕНЬ" w:date="2019-12-19T09:41:00Z"/>
                <w:rFonts w:ascii="Courier New"/>
                <w:sz w:val="15"/>
                <w:rPrChange w:id="1042" w:author="МАРІЯ БРЕНЬ" w:date="2019-12-19T09:42:00Z">
                  <w:rPr>
                    <w:ins w:id="1043" w:author="МАРІЯ БРЕНЬ" w:date="2019-12-19T09:41:00Z"/>
                    <w:rFonts w:ascii="Courier New" w:eastAsia="Courier New" w:hAnsi="Courier New" w:cs="Courier New"/>
                    <w:sz w:val="15"/>
                  </w:rPr>
                </w:rPrChange>
              </w:rPr>
              <w:pPrChange w:id="1044" w:author="МАРІЯ БРЕНЬ" w:date="2019-12-19T09:42:00Z">
                <w:pPr>
                  <w:ind w:left="74"/>
                </w:pPr>
              </w:pPrChange>
            </w:pPr>
            <w:ins w:id="1045" w:author="МАРІЯ БРЕНЬ" w:date="2019-12-19T09:42:00Z">
              <w:r>
                <w:rPr>
                  <w:rFonts w:ascii="Courier New"/>
                  <w:sz w:val="15"/>
                </w:rPr>
                <w:t>&lt;/html&gt;</w:t>
              </w:r>
            </w:ins>
          </w:p>
        </w:tc>
      </w:tr>
    </w:tbl>
    <w:p w14:paraId="54B0C3EF" w14:textId="77777777" w:rsidR="008417CB" w:rsidRPr="0057303A" w:rsidDel="006613B1" w:rsidRDefault="008417CB" w:rsidP="00253FB5">
      <w:pPr>
        <w:spacing w:line="360" w:lineRule="auto"/>
        <w:rPr>
          <w:del w:id="1046" w:author="МАРІЯ БРЕНЬ" w:date="2019-12-19T09:43:00Z"/>
          <w:sz w:val="20"/>
          <w:szCs w:val="17"/>
        </w:rPr>
      </w:pPr>
    </w:p>
    <w:p w14:paraId="1C599C57" w14:textId="483527F7" w:rsidR="0057303A" w:rsidRPr="0057303A" w:rsidDel="006613B1" w:rsidRDefault="00767651" w:rsidP="006613B1">
      <w:pPr>
        <w:spacing w:line="360" w:lineRule="auto"/>
        <w:rPr>
          <w:del w:id="1047" w:author="МАРІЯ БРЕНЬ" w:date="2019-12-19T09:43:00Z"/>
          <w:rFonts w:ascii="Arial Black" w:hAnsi="Arial Black"/>
          <w:sz w:val="15"/>
          <w:lang w:val="uk-UA"/>
        </w:rPr>
        <w:pPrChange w:id="1048" w:author="МАРІЯ БРЕНЬ" w:date="2019-12-19T09:43:00Z">
          <w:pPr>
            <w:spacing w:line="360" w:lineRule="auto"/>
            <w:ind w:left="426"/>
          </w:pPr>
        </w:pPrChange>
      </w:pPr>
      <w:del w:id="1049" w:author="МАРІЯ БРЕНЬ" w:date="2019-12-19T09:43:00Z">
        <w:r w:rsidDel="006613B1">
          <w:rPr>
            <w:noProof/>
            <w:lang w:val="uk-UA" w:eastAsia="uk-UA" w:bidi="ar-SA"/>
          </w:rPr>
          <mc:AlternateContent>
            <mc:Choice Requires="wps">
              <w:drawing>
                <wp:anchor distT="0" distB="0" distL="0" distR="0" simplePos="0" relativeHeight="251798528" behindDoc="1" locked="0" layoutInCell="1" allowOverlap="1" wp14:anchorId="7B7DC76F" wp14:editId="5A3F4489">
                  <wp:simplePos x="0" y="0"/>
                  <wp:positionH relativeFrom="page">
                    <wp:posOffset>981075</wp:posOffset>
                  </wp:positionH>
                  <wp:positionV relativeFrom="paragraph">
                    <wp:posOffset>172085</wp:posOffset>
                  </wp:positionV>
                  <wp:extent cx="5847715" cy="4143375"/>
                  <wp:effectExtent l="0" t="0" r="0" b="0"/>
                  <wp:wrapTopAndBottom/>
                  <wp:docPr id="222" name="Text 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4143375"/>
                          </a:xfrm>
                          <a:prstGeom prst="rect">
                            <a:avLst/>
                          </a:prstGeom>
                          <a:solidFill>
                            <a:srgbClr val="F8F7F2"/>
                          </a:solidFill>
                          <a:ln>
                            <a:noFill/>
                          </a:ln>
                        </wps:spPr>
                        <wps:txbx>
                          <w:txbxContent>
                            <w:p w14:paraId="02FCDFA5" w14:textId="77777777" w:rsidR="000A2EAA" w:rsidRPr="00EB5600" w:rsidRDefault="000A2EAA" w:rsidP="0057303A">
                              <w:pPr>
                                <w:spacing w:before="83" w:line="211" w:lineRule="auto"/>
                                <w:ind w:left="254" w:right="4058" w:hanging="180"/>
                                <w:rPr>
                                  <w:rFonts w:ascii="Courier New"/>
                                  <w:sz w:val="15"/>
                                  <w:lang w:val="en-US"/>
                                </w:rPr>
                              </w:pPr>
                              <w:r w:rsidRPr="00EB5600">
                                <w:rPr>
                                  <w:rFonts w:ascii="Courier New"/>
                                  <w:sz w:val="15"/>
                                  <w:lang w:val="en-US"/>
                                </w:rPr>
                                <w:t xml:space="preserve">&lt;!DOCTYPE html PUBLIC "-//W3C//DTD XHTML 1.0 Strict//EN" </w:t>
                              </w:r>
                              <w:r>
                                <w:fldChar w:fldCharType="begin"/>
                              </w:r>
                              <w:r w:rsidRPr="003D6273">
                                <w:rPr>
                                  <w:lang w:val="en-US"/>
                                  <w:rPrChange w:id="1050" w:author="Пользователь Windows" w:date="2019-12-19T05:26:00Z">
                                    <w:rPr/>
                                  </w:rPrChange>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3D6273">
                                <w:rPr>
                                  <w:lang w:val="en-US"/>
                                  <w:rPrChange w:id="1051" w:author="Пользователь Windows" w:date="2019-12-19T05:26:00Z">
                                    <w:rPr/>
                                  </w:rPrChange>
                                </w:rPr>
                                <w:instrText>HYPERLINK "http://www.w3.org/TR/xhtml1/DTD/xhtml1-strict.dtd" \h</w:instrText>
                              </w:r>
                              <w:r>
                                <w:fldChar w:fldCharType="separate"/>
                              </w:r>
                              <w:r w:rsidRPr="00EB5600">
                                <w:rPr>
                                  <w:rFonts w:ascii="Courier New"/>
                                  <w:sz w:val="15"/>
                                  <w:lang w:val="en-US"/>
                                </w:rPr>
                                <w:t>strict.dtd"&gt;</w:t>
                              </w:r>
                              <w:r>
                                <w:fldChar w:fldCharType="end"/>
                              </w:r>
                            </w:p>
                            <w:p w14:paraId="3A1C62C8" w14:textId="77777777" w:rsidR="000A2EAA" w:rsidRPr="00EB5600" w:rsidRDefault="000A2EAA" w:rsidP="0057303A">
                              <w:pPr>
                                <w:spacing w:line="146" w:lineRule="exact"/>
                                <w:ind w:left="74"/>
                                <w:rPr>
                                  <w:rFonts w:ascii="Courier New"/>
                                  <w:sz w:val="15"/>
                                  <w:lang w:val="en-US"/>
                                </w:rPr>
                              </w:pPr>
                              <w:r w:rsidRPr="00EB5600">
                                <w:rPr>
                                  <w:rFonts w:ascii="Courier New"/>
                                  <w:sz w:val="15"/>
                                  <w:lang w:val="en-US"/>
                                </w:rPr>
                                <w:t xml:space="preserve">&lt;html </w:t>
                              </w:r>
                              <w:r>
                                <w:fldChar w:fldCharType="begin"/>
                              </w:r>
                              <w:r w:rsidRPr="003D6273">
                                <w:rPr>
                                  <w:lang w:val="en-US"/>
                                  <w:rPrChange w:id="1052" w:author="Пользователь Windows" w:date="2019-12-19T05:26:00Z">
                                    <w:rPr/>
                                  </w:rPrChange>
                                </w:rPr>
                                <w:instrText>HYPERLINK "http://www.w3.org/1999/xhtml" \h</w:instrText>
                              </w:r>
                              <w:r>
                                <w:fldChar w:fldCharType="separate"/>
                              </w:r>
                              <w:r w:rsidRPr="00EB5600">
                                <w:rPr>
                                  <w:rFonts w:ascii="Courier New"/>
                                  <w:sz w:val="15"/>
                                  <w:lang w:val="en-US"/>
                                </w:rPr>
                                <w:t>xmlns="http://www.w3.org/1999/xhtml"&gt;</w:t>
                              </w:r>
                              <w:r>
                                <w:fldChar w:fldCharType="end"/>
                              </w:r>
                            </w:p>
                            <w:p w14:paraId="6E066215"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&lt;head&gt;</w:t>
                              </w:r>
                            </w:p>
                            <w:p w14:paraId="05ED9ECB"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&lt;meta http-equiv="Content-Type" content="text/html; charset=utf-8" /&gt;</w:t>
                              </w:r>
                            </w:p>
                            <w:p w14:paraId="07F1793D" w14:textId="77777777" w:rsidR="000A2EAA" w:rsidRPr="008B0164" w:rsidRDefault="000A2EAA" w:rsidP="0057303A">
                              <w:pPr>
                                <w:spacing w:line="150" w:lineRule="exact"/>
                                <w:ind w:left="246"/>
                                <w:rPr>
                                  <w:rFonts w:ascii="Courier New" w:hAnsi="Courier New"/>
                                  <w:sz w:val="15"/>
                                  <w:lang w:val="en-US"/>
                                </w:rPr>
                              </w:pPr>
                              <w:r w:rsidRPr="008B0164">
                                <w:rPr>
                                  <w:rFonts w:ascii="Courier New" w:hAnsi="Courier New"/>
                                  <w:sz w:val="15"/>
                                  <w:lang w:val="en-US"/>
                                </w:rPr>
                                <w:t>&lt;title&gt;</w:t>
                              </w:r>
                              <w:r>
                                <w:rPr>
                                  <w:rFonts w:ascii="Courier New" w:hAnsi="Courier New"/>
                                  <w:sz w:val="15"/>
                                  <w:lang w:val="uk-UA"/>
                                </w:rPr>
                                <w:t>Зміна стилю абзацу</w:t>
                              </w:r>
                              <w:r w:rsidRPr="008B0164">
                                <w:rPr>
                                  <w:rFonts w:ascii="Courier New" w:hAnsi="Courier New"/>
                                  <w:sz w:val="15"/>
                                  <w:lang w:val="en-US"/>
                                </w:rPr>
                                <w:t>&lt;/title&gt;</w:t>
                              </w:r>
                            </w:p>
                            <w:p w14:paraId="55C4C212" w14:textId="77777777" w:rsidR="000A2EAA" w:rsidRPr="00EB5600" w:rsidRDefault="000A2EAA" w:rsidP="0057303A">
                              <w:pPr>
                                <w:spacing w:before="4" w:line="211" w:lineRule="auto"/>
                                <w:ind w:left="344" w:right="6684" w:hanging="90"/>
                                <w:rPr>
                                  <w:rFonts w:ascii="Courier New"/>
                                  <w:sz w:val="15"/>
                                  <w:lang w:val="en-US"/>
                                </w:rPr>
                              </w:pPr>
                              <w:r w:rsidRPr="00EB5600">
                                <w:rPr>
                                  <w:rFonts w:ascii="Courier New"/>
                                  <w:sz w:val="15"/>
                                  <w:lang w:val="en-US"/>
                                </w:rPr>
                                <w:t>&lt;style type="text/css"&gt; H2.sic {</w:t>
                              </w:r>
                            </w:p>
                            <w:p w14:paraId="78560D1E" w14:textId="77777777" w:rsidR="000A2EAA" w:rsidRPr="00EB5600" w:rsidRDefault="000A2EAA" w:rsidP="0057303A">
                              <w:pPr>
                                <w:spacing w:before="1" w:line="211" w:lineRule="auto"/>
                                <w:ind w:left="417" w:right="5514"/>
                                <w:rPr>
                                  <w:rFonts w:ascii="Courier New" w:hAnsi="Courier New"/>
                                  <w:sz w:val="15"/>
                                  <w:lang w:val="en-US"/>
                                </w:rPr>
                              </w:pPr>
                              <w:r w:rsidRPr="00EB5600">
                                <w:rPr>
                                  <w:rFonts w:ascii="Courier New" w:hAnsi="Courier New"/>
                                  <w:sz w:val="15"/>
                                  <w:lang w:val="en-US"/>
                                </w:rPr>
                                <w:t xml:space="preserve">font-size: 140%; /* </w:t>
                              </w:r>
                              <w:r>
                                <w:rPr>
                                  <w:rFonts w:ascii="Courier New" w:hAnsi="Courier New"/>
                                  <w:sz w:val="15"/>
                                </w:rPr>
                                <w:t>Разм</w:t>
                              </w:r>
                              <w:r>
                                <w:rPr>
                                  <w:rFonts w:ascii="Courier New" w:hAnsi="Courier New"/>
                                  <w:sz w:val="15"/>
                                  <w:lang w:val="uk-UA"/>
                                </w:rPr>
                                <w:t>ір</w:t>
                              </w:r>
                              <w:r w:rsidRPr="00EB5600">
                                <w:rPr>
                                  <w:rFonts w:ascii="Courier New" w:hAnsi="Courier New"/>
                                  <w:sz w:val="15"/>
                                  <w:lang w:val="en-US"/>
                                </w:rPr>
                                <w:t xml:space="preserve"> </w:t>
                              </w:r>
                              <w:r>
                                <w:rPr>
                                  <w:rFonts w:ascii="Courier New" w:hAnsi="Courier New"/>
                                  <w:sz w:val="15"/>
                                </w:rPr>
                                <w:t>шрифт</w:t>
                              </w:r>
                              <w:r>
                                <w:rPr>
                                  <w:rFonts w:ascii="Courier New" w:hAnsi="Courier New"/>
                                  <w:sz w:val="15"/>
                                  <w:lang w:val="uk-UA"/>
                                </w:rPr>
                                <w:t>у</w:t>
                              </w:r>
                              <w:r w:rsidRPr="00EB5600">
                                <w:rPr>
                                  <w:rFonts w:ascii="Courier New" w:hAnsi="Courier New"/>
                                  <w:sz w:val="15"/>
                                  <w:lang w:val="en-US"/>
                                </w:rPr>
                                <w:t xml:space="preserve"> */ color: maroon; /* </w:t>
                              </w:r>
                              <w:r>
                                <w:rPr>
                                  <w:rFonts w:ascii="Courier New" w:hAnsi="Courier New"/>
                                  <w:sz w:val="15"/>
                                  <w:lang w:val="uk-UA"/>
                                </w:rPr>
                                <w:t>Колір тексту</w:t>
                              </w:r>
                              <w:r w:rsidRPr="00EB5600">
                                <w:rPr>
                                  <w:rFonts w:ascii="Courier New" w:hAnsi="Courier New"/>
                                  <w:sz w:val="15"/>
                                  <w:lang w:val="en-US"/>
                                </w:rPr>
                                <w:t xml:space="preserve"> */</w:t>
                              </w:r>
                            </w:p>
                            <w:p w14:paraId="18423D46" w14:textId="77777777" w:rsidR="000A2EAA" w:rsidRPr="00EB5600" w:rsidRDefault="000A2EAA" w:rsidP="0057303A">
                              <w:pPr>
                                <w:spacing w:before="1" w:line="211" w:lineRule="auto"/>
                                <w:ind w:left="417" w:right="3823"/>
                                <w:rPr>
                                  <w:rFonts w:ascii="Courier New" w:hAnsi="Courier New"/>
                                  <w:sz w:val="15"/>
                                  <w:lang w:val="en-US"/>
                                </w:rPr>
                              </w:pPr>
                              <w:r w:rsidRPr="00EB5600">
                                <w:rPr>
                                  <w:rFonts w:ascii="Courier New" w:hAnsi="Courier New"/>
                                  <w:sz w:val="15"/>
                                  <w:lang w:val="en-US"/>
                                </w:rPr>
                                <w:t xml:space="preserve">font-weight: normal; /* </w:t>
                              </w:r>
                              <w:r>
                                <w:rPr>
                                  <w:rFonts w:ascii="Courier New" w:hAnsi="Courier New"/>
                                  <w:sz w:val="15"/>
                                </w:rPr>
                                <w:t>Нормальне</w:t>
                              </w:r>
                              <w:r w:rsidRPr="00EB5600">
                                <w:rPr>
                                  <w:rFonts w:ascii="Courier New" w:hAnsi="Courier New"/>
                                  <w:sz w:val="15"/>
                                  <w:lang w:val="en-US"/>
                                </w:rPr>
                                <w:t xml:space="preserve"> </w:t>
                              </w:r>
                              <w:r>
                                <w:rPr>
                                  <w:rFonts w:ascii="Courier New" w:hAnsi="Courier New"/>
                                  <w:sz w:val="15"/>
                                  <w:lang w:val="uk-UA"/>
                                </w:rPr>
                                <w:t>накреслення</w:t>
                              </w:r>
                              <w:r w:rsidRPr="00EB5600">
                                <w:rPr>
                                  <w:rFonts w:ascii="Courier New" w:hAnsi="Courier New"/>
                                  <w:sz w:val="15"/>
                                  <w:lang w:val="en-US"/>
                                </w:rPr>
                                <w:t xml:space="preserve"> </w:t>
                              </w:r>
                              <w:r>
                                <w:rPr>
                                  <w:rFonts w:ascii="Courier New" w:hAnsi="Courier New"/>
                                  <w:sz w:val="15"/>
                                </w:rPr>
                                <w:t>текст</w:t>
                              </w:r>
                              <w:r>
                                <w:rPr>
                                  <w:rFonts w:ascii="Courier New" w:hAnsi="Courier New"/>
                                  <w:sz w:val="15"/>
                                  <w:lang w:val="uk-UA"/>
                                </w:rPr>
                                <w:t>у</w:t>
                              </w:r>
                              <w:r w:rsidRPr="00EB5600">
                                <w:rPr>
                                  <w:rFonts w:ascii="Courier New" w:hAnsi="Courier New"/>
                                  <w:sz w:val="15"/>
                                  <w:lang w:val="en-US"/>
                                </w:rPr>
                                <w:t xml:space="preserve"> */ margin-left: 30px; /* </w:t>
                              </w:r>
                              <w:r>
                                <w:rPr>
                                  <w:rFonts w:ascii="Courier New" w:hAnsi="Courier New"/>
                                  <w:sz w:val="15"/>
                                  <w:lang w:val="uk-UA"/>
                                </w:rPr>
                                <w:t>Відступ зліва</w:t>
                              </w:r>
                              <w:r w:rsidRPr="00EB5600">
                                <w:rPr>
                                  <w:rFonts w:ascii="Courier New" w:hAnsi="Courier New"/>
                                  <w:sz w:val="15"/>
                                  <w:lang w:val="en-US"/>
                                </w:rPr>
                                <w:t xml:space="preserve"> */</w:t>
                              </w:r>
                            </w:p>
                            <w:p w14:paraId="40356632" w14:textId="77777777" w:rsidR="000A2EAA" w:rsidRPr="00EB5600" w:rsidRDefault="000A2EAA" w:rsidP="0057303A">
                              <w:pPr>
                                <w:spacing w:line="146" w:lineRule="exact"/>
                                <w:ind w:left="417"/>
                                <w:rPr>
                                  <w:rFonts w:ascii="Courier New" w:hAnsi="Courier New"/>
                                  <w:sz w:val="15"/>
                                  <w:lang w:val="en-US"/>
                                </w:rPr>
                              </w:pPr>
                              <w:r w:rsidRPr="00EB5600">
                                <w:rPr>
                                  <w:rFonts w:ascii="Courier New" w:hAnsi="Courier New"/>
                                  <w:sz w:val="15"/>
                                  <w:lang w:val="en-US"/>
                                </w:rPr>
                                <w:t xml:space="preserve">margin-bottom: 0px; /* </w:t>
                              </w:r>
                              <w:r>
                                <w:rPr>
                                  <w:rFonts w:ascii="Courier New" w:hAnsi="Courier New"/>
                                  <w:sz w:val="15"/>
                                  <w:lang w:val="uk-UA"/>
                                </w:rPr>
                                <w:t>Відступ справа</w:t>
                              </w:r>
                              <w:r w:rsidRPr="00EB5600">
                                <w:rPr>
                                  <w:rFonts w:ascii="Courier New" w:hAnsi="Courier New"/>
                                  <w:sz w:val="15"/>
                                  <w:lang w:val="en-US"/>
                                </w:rPr>
                                <w:t xml:space="preserve"> */</w:t>
                              </w:r>
                            </w:p>
                            <w:p w14:paraId="5B9E55BE" w14:textId="77777777" w:rsidR="000A2EAA" w:rsidRPr="00EB5600" w:rsidRDefault="000A2EAA" w:rsidP="0057303A">
                              <w:pPr>
                                <w:spacing w:line="150" w:lineRule="exact"/>
                                <w:ind w:left="344"/>
                                <w:rPr>
                                  <w:rFonts w:ascii="Courier New"/>
                                  <w:sz w:val="15"/>
                                  <w:lang w:val="en-US"/>
                                </w:rPr>
                              </w:pPr>
                              <w:r w:rsidRPr="00EB5600">
                                <w:rPr>
                                  <w:rFonts w:ascii="Courier New"/>
                                  <w:sz w:val="15"/>
                                  <w:lang w:val="en-US"/>
                                </w:rPr>
                                <w:t>}</w:t>
                              </w:r>
                            </w:p>
                            <w:p w14:paraId="644C4219" w14:textId="77777777" w:rsidR="000A2EAA" w:rsidRPr="00EB5600" w:rsidRDefault="000A2EAA" w:rsidP="0057303A">
                              <w:pPr>
                                <w:spacing w:line="150" w:lineRule="exact"/>
                                <w:ind w:left="344"/>
                                <w:rPr>
                                  <w:rFonts w:ascii="Courier New"/>
                                  <w:sz w:val="15"/>
                                  <w:lang w:val="en-US"/>
                                </w:rPr>
                              </w:pPr>
                              <w:r w:rsidRPr="00EB5600">
                                <w:rPr>
                                  <w:rFonts w:ascii="Courier New"/>
                                  <w:sz w:val="15"/>
                                  <w:lang w:val="en-US"/>
                                </w:rPr>
                                <w:t>H2.sic + P {</w:t>
                              </w:r>
                            </w:p>
                            <w:p w14:paraId="5C909E62" w14:textId="77777777" w:rsidR="000A2EAA" w:rsidRPr="00EB5600" w:rsidRDefault="000A2EAA" w:rsidP="008417CB">
                              <w:pPr>
                                <w:spacing w:before="5" w:line="211" w:lineRule="auto"/>
                                <w:ind w:left="331" w:right="5439"/>
                                <w:rPr>
                                  <w:rFonts w:ascii="Courier New"/>
                                  <w:sz w:val="15"/>
                                  <w:lang w:val="en-US"/>
                                </w:rPr>
                              </w:pPr>
                              <w:r w:rsidRPr="00EB5600">
                                <w:rPr>
                                  <w:rFonts w:ascii="Courier New" w:hAnsi="Courier New"/>
                                  <w:sz w:val="15"/>
                                  <w:lang w:val="en-US"/>
                                </w:rPr>
                                <w:t xml:space="preserve">background: #ddd; /* </w:t>
                              </w:r>
                              <w:r>
                                <w:rPr>
                                  <w:rFonts w:ascii="Courier New" w:hAnsi="Courier New"/>
                                  <w:sz w:val="15"/>
                                  <w:lang w:val="uk-UA"/>
                                </w:rPr>
                                <w:t>Колір фону</w:t>
                              </w:r>
                              <w:r w:rsidRPr="00EB5600">
                                <w:rPr>
                                  <w:rFonts w:ascii="Courier New" w:hAnsi="Courier New"/>
                                  <w:sz w:val="15"/>
                                  <w:lang w:val="en-US"/>
                                </w:rPr>
                                <w:t xml:space="preserve"> */ margin-left: 30px; /* </w:t>
                              </w:r>
                              <w:r>
                                <w:rPr>
                                  <w:rFonts w:ascii="Courier New" w:hAnsi="Courier New"/>
                                  <w:sz w:val="15"/>
                                  <w:lang w:val="uk-UA"/>
                                </w:rPr>
                                <w:t>Відступ зліва</w:t>
                              </w:r>
                              <w:r w:rsidRPr="00EB5600">
                                <w:rPr>
                                  <w:rFonts w:ascii="Courier New" w:hAnsi="Courier New"/>
                                  <w:sz w:val="15"/>
                                  <w:lang w:val="en-US"/>
                                </w:rPr>
                                <w:t xml:space="preserve"> */ margin-top: 0.5em; /* </w:t>
                              </w:r>
                              <w:r>
                                <w:rPr>
                                  <w:rFonts w:ascii="Courier New" w:hAnsi="Courier New"/>
                                  <w:sz w:val="15"/>
                                  <w:lang w:val="uk-UA"/>
                                </w:rPr>
                                <w:t>Відступ</w:t>
                              </w:r>
                              <w:r w:rsidRPr="00EB5600">
                                <w:rPr>
                                  <w:rFonts w:ascii="Courier New" w:hAnsi="Courier New"/>
                                  <w:sz w:val="15"/>
                                  <w:lang w:val="en-US"/>
                                </w:rPr>
                                <w:t xml:space="preserve"> </w:t>
                              </w:r>
                              <w:r>
                                <w:rPr>
                                  <w:rFonts w:ascii="Courier New" w:hAnsi="Courier New"/>
                                  <w:sz w:val="15"/>
                                  <w:lang w:val="uk-UA"/>
                                </w:rPr>
                                <w:t>зверху</w:t>
                              </w:r>
                              <w:r w:rsidRPr="00EB5600">
                                <w:rPr>
                                  <w:rFonts w:ascii="Courier New" w:hAnsi="Courier New"/>
                                  <w:sz w:val="15"/>
                                  <w:lang w:val="en-US"/>
                                </w:rPr>
                                <w:t xml:space="preserve"> */ padding: 7px; /* </w:t>
                              </w:r>
                              <w:r>
                                <w:rPr>
                                  <w:rFonts w:ascii="Courier New" w:hAnsi="Courier New"/>
                                  <w:sz w:val="15"/>
                                </w:rPr>
                                <w:t>Поля</w:t>
                              </w:r>
                              <w:r w:rsidRPr="00EB5600">
                                <w:rPr>
                                  <w:rFonts w:ascii="Courier New" w:hAnsi="Courier New"/>
                                  <w:sz w:val="15"/>
                                  <w:lang w:val="en-US"/>
                                </w:rPr>
                                <w:t xml:space="preserve"> </w:t>
                              </w:r>
                              <w:r>
                                <w:rPr>
                                  <w:rFonts w:ascii="Courier New" w:hAnsi="Courier New"/>
                                  <w:sz w:val="15"/>
                                  <w:lang w:val="uk-UA"/>
                                </w:rPr>
                                <w:t>навколо тексту</w:t>
                              </w:r>
                              <w:r w:rsidRPr="00EB5600">
                                <w:rPr>
                                  <w:rFonts w:ascii="Courier New" w:hAnsi="Courier New"/>
                                  <w:sz w:val="15"/>
                                  <w:lang w:val="en-US"/>
                                </w:rPr>
                                <w:t>*/</w:t>
                              </w:r>
                              <w:r w:rsidRPr="00EB5600">
                                <w:rPr>
                                  <w:rFonts w:ascii="Courier New"/>
                                  <w:sz w:val="15"/>
                                  <w:lang w:val="en-US"/>
                                </w:rPr>
                                <w:t>}</w:t>
                              </w:r>
                            </w:p>
                            <w:p w14:paraId="3319059F" w14:textId="77777777" w:rsidR="000A2EAA" w:rsidRPr="002C57A6" w:rsidRDefault="000A2EAA" w:rsidP="0057303A">
                              <w:pPr>
                                <w:spacing w:line="150" w:lineRule="exact"/>
                                <w:ind w:left="254"/>
                                <w:rPr>
                                  <w:rFonts w:ascii="Courier New"/>
                                  <w:sz w:val="15"/>
                                  <w:rPrChange w:id="1053" w:author="Пользователь Windows" w:date="2019-12-19T05:26:00Z">
                                    <w:rPr>
                                      <w:rFonts w:ascii="Courier New"/>
                                      <w:sz w:val="15"/>
                                      <w:lang w:val="en-US"/>
                                    </w:rPr>
                                  </w:rPrChange>
                                </w:rPr>
                              </w:pPr>
                              <w:r w:rsidRPr="003D6273">
                                <w:rPr>
                                  <w:rFonts w:ascii="Courier New"/>
                                  <w:sz w:val="15"/>
                                  <w:rPrChange w:id="1054" w:author="Пользователь Windows" w:date="2019-12-19T05:26:00Z">
                                    <w:rPr>
                                      <w:rFonts w:ascii="Courier New"/>
                                      <w:sz w:val="15"/>
                                      <w:lang w:val="en-US"/>
                                    </w:rPr>
                                  </w:rPrChange>
                                </w:rPr>
                                <w:t>&lt;/</w:t>
                              </w:r>
                              <w:r w:rsidRPr="00EB5600">
                                <w:rPr>
                                  <w:rFonts w:ascii="Courier New"/>
                                  <w:sz w:val="15"/>
                                  <w:lang w:val="en-US"/>
                                </w:rPr>
                                <w:t>style</w:t>
                              </w:r>
                              <w:r w:rsidRPr="003D6273">
                                <w:rPr>
                                  <w:rFonts w:ascii="Courier New"/>
                                  <w:sz w:val="15"/>
                                  <w:rPrChange w:id="1055" w:author="Пользователь Windows" w:date="2019-12-19T05:26:00Z">
                                    <w:rPr>
                                      <w:rFonts w:ascii="Courier New"/>
                                      <w:sz w:val="15"/>
                                      <w:lang w:val="en-US"/>
                                    </w:rPr>
                                  </w:rPrChange>
                                </w:rPr>
                                <w:t>&gt;</w:t>
                              </w:r>
                            </w:p>
                            <w:p w14:paraId="61F96D71" w14:textId="77777777" w:rsidR="000A2EAA" w:rsidRPr="002C57A6" w:rsidRDefault="000A2EAA" w:rsidP="0057303A">
                              <w:pPr>
                                <w:spacing w:line="150" w:lineRule="exact"/>
                                <w:ind w:left="164"/>
                                <w:rPr>
                                  <w:rFonts w:ascii="Courier New"/>
                                  <w:sz w:val="15"/>
                                  <w:rPrChange w:id="1056" w:author="Пользователь Windows" w:date="2019-12-19T05:26:00Z">
                                    <w:rPr>
                                      <w:rFonts w:ascii="Courier New"/>
                                      <w:sz w:val="15"/>
                                      <w:lang w:val="en-US"/>
                                    </w:rPr>
                                  </w:rPrChange>
                                </w:rPr>
                              </w:pPr>
                              <w:r w:rsidRPr="003D6273">
                                <w:rPr>
                                  <w:rFonts w:ascii="Courier New"/>
                                  <w:sz w:val="15"/>
                                  <w:rPrChange w:id="1057" w:author="Пользователь Windows" w:date="2019-12-19T05:26:00Z">
                                    <w:rPr>
                                      <w:rFonts w:ascii="Courier New"/>
                                      <w:sz w:val="15"/>
                                      <w:lang w:val="en-US"/>
                                    </w:rPr>
                                  </w:rPrChange>
                                </w:rPr>
                                <w:t>&lt;/</w:t>
                              </w:r>
                              <w:r w:rsidRPr="00EB5600">
                                <w:rPr>
                                  <w:rFonts w:ascii="Courier New"/>
                                  <w:sz w:val="15"/>
                                  <w:lang w:val="en-US"/>
                                </w:rPr>
                                <w:t>head</w:t>
                              </w:r>
                              <w:r w:rsidRPr="003D6273">
                                <w:rPr>
                                  <w:rFonts w:ascii="Courier New"/>
                                  <w:sz w:val="15"/>
                                  <w:rPrChange w:id="1058" w:author="Пользователь Windows" w:date="2019-12-19T05:26:00Z">
                                    <w:rPr>
                                      <w:rFonts w:ascii="Courier New"/>
                                      <w:sz w:val="15"/>
                                      <w:lang w:val="en-US"/>
                                    </w:rPr>
                                  </w:rPrChange>
                                </w:rPr>
                                <w:t>&gt;</w:t>
                              </w:r>
                            </w:p>
                            <w:p w14:paraId="38E8693C" w14:textId="77777777" w:rsidR="000A2EAA" w:rsidRPr="002C57A6" w:rsidRDefault="000A2EAA" w:rsidP="0057303A">
                              <w:pPr>
                                <w:spacing w:line="150" w:lineRule="exact"/>
                                <w:ind w:left="164"/>
                                <w:rPr>
                                  <w:rFonts w:ascii="Courier New"/>
                                  <w:sz w:val="15"/>
                                  <w:rPrChange w:id="1059" w:author="Пользователь Windows" w:date="2019-12-19T05:26:00Z">
                                    <w:rPr>
                                      <w:rFonts w:ascii="Courier New"/>
                                      <w:sz w:val="15"/>
                                      <w:lang w:val="en-US"/>
                                    </w:rPr>
                                  </w:rPrChange>
                                </w:rPr>
                              </w:pPr>
                              <w:r w:rsidRPr="003D6273">
                                <w:rPr>
                                  <w:rFonts w:ascii="Courier New"/>
                                  <w:sz w:val="15"/>
                                  <w:rPrChange w:id="1060" w:author="Пользователь Windows" w:date="2019-12-19T05:26:00Z">
                                    <w:rPr>
                                      <w:rFonts w:ascii="Courier New"/>
                                      <w:sz w:val="15"/>
                                      <w:lang w:val="en-US"/>
                                    </w:rPr>
                                  </w:rPrChange>
                                </w:rPr>
                                <w:t>&lt;</w:t>
                              </w:r>
                              <w:r w:rsidRPr="00EB5600">
                                <w:rPr>
                                  <w:rFonts w:ascii="Courier New"/>
                                  <w:sz w:val="15"/>
                                  <w:lang w:val="en-US"/>
                                </w:rPr>
                                <w:t>body</w:t>
                              </w:r>
                              <w:r w:rsidRPr="003D6273">
                                <w:rPr>
                                  <w:rFonts w:ascii="Courier New"/>
                                  <w:sz w:val="15"/>
                                  <w:rPrChange w:id="1061" w:author="Пользователь Windows" w:date="2019-12-19T05:26:00Z">
                                    <w:rPr>
                                      <w:rFonts w:ascii="Courier New"/>
                                      <w:sz w:val="15"/>
                                      <w:lang w:val="en-US"/>
                                    </w:rPr>
                                  </w:rPrChange>
                                </w:rPr>
                                <w:t>&gt;</w:t>
                              </w:r>
                            </w:p>
                            <w:p w14:paraId="4719ECD3" w14:textId="77777777" w:rsidR="000A2EAA" w:rsidRPr="002C57A6" w:rsidRDefault="000A2EAA" w:rsidP="0057303A">
                              <w:pPr>
                                <w:spacing w:line="150" w:lineRule="exact"/>
                                <w:ind w:left="246"/>
                                <w:rPr>
                                  <w:rFonts w:ascii="Courier New" w:hAnsi="Courier New"/>
                                  <w:sz w:val="15"/>
                                  <w:rPrChange w:id="1062" w:author="Пользователь Windows" w:date="2019-12-19T05:26:00Z">
                                    <w:rPr>
                                      <w:rFonts w:ascii="Courier New" w:hAnsi="Courier New"/>
                                      <w:sz w:val="15"/>
                                      <w:lang w:val="en-US"/>
                                    </w:rPr>
                                  </w:rPrChange>
                                </w:rPr>
                              </w:pPr>
                              <w:r w:rsidRPr="003D6273">
                                <w:rPr>
                                  <w:rFonts w:ascii="Courier New" w:hAnsi="Courier New"/>
                                  <w:sz w:val="15"/>
                                  <w:rPrChange w:id="1063" w:author="Пользователь Windows" w:date="2019-12-19T05:26:00Z">
                                    <w:rPr>
                                      <w:rFonts w:ascii="Courier New" w:hAnsi="Courier New"/>
                                      <w:sz w:val="15"/>
                                      <w:lang w:val="en-US"/>
                                    </w:rPr>
                                  </w:rPrChange>
                                </w:rPr>
                                <w:t>&lt;</w:t>
                              </w:r>
                              <w:r w:rsidRPr="00EB5600">
                                <w:rPr>
                                  <w:rFonts w:ascii="Courier New" w:hAnsi="Courier New"/>
                                  <w:sz w:val="15"/>
                                  <w:lang w:val="en-US"/>
                                </w:rPr>
                                <w:t>h</w:t>
                              </w:r>
                              <w:r w:rsidRPr="003D6273">
                                <w:rPr>
                                  <w:rFonts w:ascii="Courier New" w:hAnsi="Courier New"/>
                                  <w:sz w:val="15"/>
                                  <w:rPrChange w:id="1064" w:author="Пользователь Windows" w:date="2019-12-19T05:26:00Z">
                                    <w:rPr>
                                      <w:rFonts w:ascii="Courier New" w:hAnsi="Courier New"/>
                                      <w:sz w:val="15"/>
                                      <w:lang w:val="en-US"/>
                                    </w:rPr>
                                  </w:rPrChange>
                                </w:rPr>
                                <w:t>1&gt;</w:t>
                              </w:r>
                              <w:r w:rsidRPr="00D45B6B">
                                <w:rPr>
                                  <w:lang w:val="uk-UA"/>
                                </w:rPr>
                                <w:t xml:space="preserve"> </w:t>
                              </w:r>
                              <w:r>
                                <w:rPr>
                                  <w:rFonts w:ascii="Courier New" w:hAnsi="Courier New"/>
                                  <w:sz w:val="15"/>
                                </w:rPr>
                                <w:t>Метод</w:t>
                              </w:r>
                              <w:r>
                                <w:rPr>
                                  <w:rFonts w:ascii="Courier New" w:hAnsi="Courier New"/>
                                  <w:sz w:val="15"/>
                                  <w:lang w:val="uk-UA"/>
                                </w:rPr>
                                <w:t>и лову лева в пустелі</w:t>
                              </w:r>
                              <w:r w:rsidRPr="003D6273">
                                <w:rPr>
                                  <w:rFonts w:ascii="Courier New" w:hAnsi="Courier New"/>
                                  <w:sz w:val="15"/>
                                  <w:rPrChange w:id="1065" w:author="Пользователь Windows" w:date="2019-12-19T05:26:00Z">
                                    <w:rPr>
                                      <w:rFonts w:ascii="Courier New" w:hAnsi="Courier New"/>
                                      <w:sz w:val="15"/>
                                      <w:lang w:val="en-US"/>
                                    </w:rPr>
                                  </w:rPrChange>
                                </w:rPr>
                                <w:t>&lt;/</w:t>
                              </w:r>
                              <w:r w:rsidRPr="00EB5600">
                                <w:rPr>
                                  <w:rFonts w:ascii="Courier New" w:hAnsi="Courier New"/>
                                  <w:sz w:val="15"/>
                                  <w:lang w:val="en-US"/>
                                </w:rPr>
                                <w:t>h</w:t>
                              </w:r>
                              <w:r w:rsidRPr="003D6273">
                                <w:rPr>
                                  <w:rFonts w:ascii="Courier New" w:hAnsi="Courier New"/>
                                  <w:sz w:val="15"/>
                                  <w:rPrChange w:id="1066" w:author="Пользователь Windows" w:date="2019-12-19T05:26:00Z">
                                    <w:rPr>
                                      <w:rFonts w:ascii="Courier New" w:hAnsi="Courier New"/>
                                      <w:sz w:val="15"/>
                                      <w:lang w:val="en-US"/>
                                    </w:rPr>
                                  </w:rPrChange>
                                </w:rPr>
                                <w:t>1&gt;</w:t>
                              </w:r>
                            </w:p>
                            <w:p w14:paraId="489F462D" w14:textId="77777777" w:rsidR="000A2EAA" w:rsidRDefault="000A2EAA" w:rsidP="0057303A">
                              <w:pPr>
                                <w:spacing w:line="150" w:lineRule="exact"/>
                                <w:ind w:left="246"/>
                                <w:rPr>
                                  <w:rFonts w:ascii="Courier New" w:hAnsi="Courier New"/>
                                  <w:sz w:val="15"/>
                                </w:rPr>
                              </w:pPr>
                              <w:r>
                                <w:rPr>
                                  <w:rFonts w:ascii="Courier New" w:hAnsi="Courier New"/>
                                  <w:sz w:val="15"/>
                                </w:rPr>
                                <w:t>&lt;h2&gt;Метод</w:t>
                              </w:r>
                              <w:r>
                                <w:rPr>
                                  <w:rFonts w:ascii="Courier New" w:hAnsi="Courier New"/>
                                  <w:sz w:val="15"/>
                                  <w:lang w:val="uk-UA"/>
                                </w:rPr>
                                <w:t>и</w:t>
                              </w:r>
                              <w:r>
                                <w:rPr>
                                  <w:rFonts w:ascii="Courier New" w:hAnsi="Courier New"/>
                                  <w:sz w:val="15"/>
                                </w:rPr>
                                <w:t xml:space="preserve"> посл</w:t>
                              </w:r>
                              <w:r>
                                <w:rPr>
                                  <w:rFonts w:ascii="Courier New" w:hAnsi="Courier New"/>
                                  <w:sz w:val="15"/>
                                  <w:lang w:val="uk-UA"/>
                                </w:rPr>
                                <w:t>ідовного перебору</w:t>
                              </w:r>
                              <w:r>
                                <w:rPr>
                                  <w:rFonts w:ascii="Courier New" w:hAnsi="Courier New"/>
                                  <w:sz w:val="15"/>
                                </w:rPr>
                                <w:t>&lt;/h2&gt;</w:t>
                              </w:r>
                            </w:p>
                            <w:p w14:paraId="2153F8ED" w14:textId="77777777" w:rsidR="000A2EAA" w:rsidRDefault="000A2EAA" w:rsidP="0057303A">
                              <w:pPr>
                                <w:spacing w:before="5" w:line="211" w:lineRule="auto"/>
                                <w:ind w:left="246" w:right="1920"/>
                                <w:rPr>
                                  <w:rFonts w:ascii="Courier New" w:hAnsi="Courier New"/>
                                  <w:sz w:val="15"/>
                                </w:rPr>
                              </w:pPr>
                              <w:r>
                                <w:rPr>
                                  <w:rFonts w:ascii="Courier New" w:hAnsi="Courier New"/>
                                  <w:sz w:val="15"/>
                                </w:rPr>
                                <w:t>&lt;p&gt;</w:t>
                              </w:r>
                              <w:r w:rsidRPr="007D4C17">
                                <w:rPr>
                                  <w:rStyle w:val="tlid-translation"/>
                                  <w:rFonts w:ascii="Courier New" w:hAnsi="Courier New" w:cs="Courier New"/>
                                  <w:sz w:val="15"/>
                                  <w:szCs w:val="15"/>
                                  <w:lang w:val="uk-UA"/>
                                </w:rPr>
                                <w:t>Нехай лев має габаритні розміри L x W x H, де L - д</w:t>
                              </w:r>
                              <w:r>
                                <w:rPr>
                                  <w:rStyle w:val="tlid-translation"/>
                                  <w:rFonts w:ascii="Courier New" w:hAnsi="Courier New" w:cs="Courier New"/>
                                  <w:sz w:val="15"/>
                                  <w:szCs w:val="15"/>
                                  <w:lang w:val="uk-UA"/>
                                </w:rPr>
                                <w:t xml:space="preserve">овжина лева від кінчика носа до </w:t>
                              </w:r>
                              <w:r w:rsidRPr="007D4C17">
                                <w:rPr>
                                  <w:rStyle w:val="tlid-translation"/>
                                  <w:rFonts w:ascii="Courier New" w:hAnsi="Courier New" w:cs="Courier New"/>
                                  <w:sz w:val="15"/>
                                  <w:szCs w:val="15"/>
                                  <w:lang w:val="uk-UA"/>
                                </w:rPr>
                                <w:t>хвоста, W - ширина лева, а H - його висота. Після чого</w:t>
                              </w:r>
                              <w:r w:rsidRPr="007D4C17">
                                <w:rPr>
                                  <w:rFonts w:ascii="Courier New" w:hAnsi="Courier New" w:cs="Courier New"/>
                                  <w:sz w:val="15"/>
                                  <w:szCs w:val="15"/>
                                  <w:lang w:val="uk-UA"/>
                                </w:rPr>
                                <w:br/>
                              </w:r>
                              <w:r w:rsidRPr="007D4C17">
                                <w:rPr>
                                  <w:rStyle w:val="tlid-translation"/>
                                  <w:rFonts w:ascii="Courier New" w:hAnsi="Courier New" w:cs="Courier New"/>
                                  <w:sz w:val="15"/>
                                  <w:szCs w:val="15"/>
                                  <w:lang w:val="uk-UA"/>
                                </w:rPr>
                                <w:t>пустелю розбиваємо на ряд елементарних прямокутників, розмір яких збігається</w:t>
                              </w:r>
                              <w:r w:rsidRPr="007D4C17">
                                <w:rPr>
                                  <w:rFonts w:ascii="Courier New" w:hAnsi="Courier New" w:cs="Courier New"/>
                                  <w:sz w:val="15"/>
                                  <w:szCs w:val="15"/>
                                  <w:lang w:val="uk-UA"/>
                                </w:rPr>
                                <w:br/>
                              </w:r>
                              <w:r w:rsidRPr="007D4C17">
                                <w:rPr>
                                  <w:rStyle w:val="tlid-translation"/>
                                  <w:rFonts w:ascii="Courier New" w:hAnsi="Courier New" w:cs="Courier New"/>
                                  <w:sz w:val="15"/>
                                  <w:szCs w:val="15"/>
                                  <w:lang w:val="uk-UA"/>
                                </w:rPr>
                                <w:t>з шириною і довжиною лева. З огляду на, що лев може перебувати не строго на заданій ділянці, а одночасно на двох з них, клітку для лову слід робити підвищеної площі, а саме 2L x 2W. Завдяки цьому ми уникнемо помилки, коли в клітці виявиться спійманим лише половина лева або, що гірше, тільки його хвіст</w:t>
                              </w:r>
                              <w:r>
                                <w:rPr>
                                  <w:rStyle w:val="tlid-translation"/>
                                  <w:lang w:val="uk-UA"/>
                                </w:rPr>
                                <w:t>.</w:t>
                              </w:r>
                              <w:r>
                                <w:rPr>
                                  <w:rFonts w:ascii="Courier New" w:hAnsi="Courier New"/>
                                  <w:sz w:val="15"/>
                                </w:rPr>
                                <w:t>&lt;/p&gt;</w:t>
                              </w:r>
                            </w:p>
                            <w:p w14:paraId="2D816800" w14:textId="77777777" w:rsidR="000A2EAA" w:rsidRDefault="000A2EAA" w:rsidP="0057303A">
                              <w:pPr>
                                <w:spacing w:line="146" w:lineRule="exact"/>
                                <w:ind w:left="246"/>
                                <w:rPr>
                                  <w:rFonts w:ascii="Courier New" w:hAnsi="Courier New"/>
                                  <w:sz w:val="15"/>
                                </w:rPr>
                              </w:pPr>
                              <w:r>
                                <w:rPr>
                                  <w:rFonts w:ascii="Courier New" w:hAnsi="Courier New"/>
                                  <w:sz w:val="15"/>
                                </w:rPr>
                                <w:t>&lt;h2 class="sic"&gt;Важ</w:t>
                              </w:r>
                              <w:r>
                                <w:rPr>
                                  <w:rFonts w:ascii="Courier New" w:hAnsi="Courier New"/>
                                  <w:sz w:val="15"/>
                                  <w:lang w:val="uk-UA"/>
                                </w:rPr>
                                <w:t>ливе</w:t>
                              </w:r>
                              <w:r>
                                <w:rPr>
                                  <w:rFonts w:ascii="Courier New" w:hAnsi="Courier New"/>
                                  <w:sz w:val="15"/>
                                </w:rPr>
                                <w:t xml:space="preserve"> за</w:t>
                              </w:r>
                              <w:r>
                                <w:rPr>
                                  <w:rFonts w:ascii="Courier New" w:hAnsi="Courier New"/>
                                  <w:sz w:val="15"/>
                                  <w:lang w:val="uk-UA"/>
                                </w:rPr>
                                <w:t>уваження</w:t>
                              </w:r>
                              <w:r>
                                <w:rPr>
                                  <w:rFonts w:ascii="Courier New" w:hAnsi="Courier New"/>
                                  <w:sz w:val="15"/>
                                </w:rPr>
                                <w:t>&lt;/h2&gt;</w:t>
                              </w:r>
                            </w:p>
                            <w:p w14:paraId="587FA1EA" w14:textId="77777777" w:rsidR="000A2EAA" w:rsidRDefault="000A2EAA" w:rsidP="0057303A">
                              <w:pPr>
                                <w:spacing w:before="5" w:line="211" w:lineRule="auto"/>
                                <w:ind w:left="246" w:right="2641"/>
                                <w:rPr>
                                  <w:rFonts w:ascii="Courier New" w:hAnsi="Courier New"/>
                                  <w:sz w:val="15"/>
                                </w:rPr>
                              </w:pPr>
                              <w:r>
                                <w:rPr>
                                  <w:rFonts w:ascii="Courier New" w:hAnsi="Courier New"/>
                                  <w:sz w:val="15"/>
                                </w:rPr>
                                <w:t>&lt;p&gt;</w:t>
                              </w:r>
                              <w:r w:rsidRPr="001401A9">
                                <w:rPr>
                                  <w:lang w:val="uk-UA"/>
                                </w:rPr>
                                <w:t xml:space="preserve"> </w:t>
                              </w:r>
                              <w:r w:rsidRPr="001401A9">
                                <w:rPr>
                                  <w:rStyle w:val="tlid-translation"/>
                                  <w:rFonts w:ascii="Courier New" w:hAnsi="Courier New" w:cs="Courier New"/>
                                  <w:sz w:val="15"/>
                                  <w:szCs w:val="15"/>
                                  <w:lang w:val="uk-UA"/>
                                </w:rPr>
                                <w:t>Для спрощення розрахунків хвіст в якості похибки вимірювання можна відкинути і не брати до уваги</w:t>
                              </w:r>
                              <w:r w:rsidRPr="001401A9">
                                <w:rPr>
                                  <w:rFonts w:ascii="Courier New" w:hAnsi="Courier New" w:cs="Courier New"/>
                                  <w:sz w:val="15"/>
                                  <w:szCs w:val="15"/>
                                </w:rPr>
                                <w:t>.&lt;/</w:t>
                              </w:r>
                              <w:r>
                                <w:rPr>
                                  <w:rFonts w:ascii="Courier New" w:hAnsi="Courier New"/>
                                  <w:sz w:val="15"/>
                                </w:rPr>
                                <w:t>p&gt;</w:t>
                              </w:r>
                            </w:p>
                            <w:p w14:paraId="337366A6" w14:textId="77777777" w:rsidR="000A2EAA" w:rsidRDefault="000A2EAA" w:rsidP="0057303A">
                              <w:pPr>
                                <w:spacing w:line="146" w:lineRule="exact"/>
                                <w:ind w:left="246"/>
                                <w:rPr>
                                  <w:rFonts w:ascii="Courier New" w:hAnsi="Courier New"/>
                                  <w:sz w:val="15"/>
                                </w:rPr>
                              </w:pPr>
                              <w:r>
                                <w:rPr>
                                  <w:rFonts w:ascii="Courier New" w:hAnsi="Courier New"/>
                                  <w:sz w:val="15"/>
                                </w:rPr>
                                <w:t>&lt;p&gt;</w:t>
                              </w:r>
                              <w:r w:rsidRPr="001401A9">
                                <w:rPr>
                                  <w:rStyle w:val="tlid-translation"/>
                                  <w:rFonts w:ascii="Courier New" w:hAnsi="Courier New" w:cs="Courier New"/>
                                  <w:sz w:val="15"/>
                                  <w:szCs w:val="15"/>
                                  <w:lang w:val="uk-UA"/>
                                </w:rPr>
                                <w:t>Далі послідовно накриваємо кожен з розмічених прямокутників</w:t>
                              </w:r>
                              <w:r w:rsidRPr="001401A9">
                                <w:rPr>
                                  <w:rFonts w:ascii="Courier New" w:hAnsi="Courier New" w:cs="Courier New"/>
                                  <w:sz w:val="15"/>
                                  <w:szCs w:val="15"/>
                                  <w:lang w:val="uk-UA"/>
                                </w:rPr>
                                <w:br/>
                              </w:r>
                              <w:r w:rsidRPr="001401A9">
                                <w:rPr>
                                  <w:rStyle w:val="tlid-translation"/>
                                  <w:rFonts w:ascii="Courier New" w:hAnsi="Courier New" w:cs="Courier New"/>
                                  <w:sz w:val="15"/>
                                  <w:szCs w:val="15"/>
                                  <w:lang w:val="uk-UA"/>
                                </w:rPr>
                                <w:t>пустелі клітиною і перевіряємо, спійманий лев чи ні. Як тільки лев опиниться в клітці, процедура затримання вважається завершено</w:t>
                              </w:r>
                              <w:r>
                                <w:rPr>
                                  <w:rFonts w:ascii="Courier New" w:hAnsi="Courier New"/>
                                  <w:sz w:val="15"/>
                                  <w:lang w:val="uk-UA"/>
                                </w:rPr>
                                <w:t>ю</w:t>
                              </w:r>
                              <w:r>
                                <w:rPr>
                                  <w:rFonts w:ascii="Courier New" w:hAnsi="Courier New"/>
                                  <w:sz w:val="15"/>
                                </w:rPr>
                                <w:t>.&lt;/p&gt;</w:t>
                              </w:r>
                            </w:p>
                            <w:p w14:paraId="6D35C392" w14:textId="77777777" w:rsidR="000A2EAA" w:rsidRDefault="000A2EAA" w:rsidP="0057303A">
                              <w:pPr>
                                <w:spacing w:line="146" w:lineRule="exact"/>
                                <w:ind w:left="164"/>
                                <w:rPr>
                                  <w:rFonts w:ascii="Courier New"/>
                                  <w:sz w:val="15"/>
                                </w:rPr>
                              </w:pPr>
                              <w:r>
                                <w:rPr>
                                  <w:rFonts w:ascii="Courier New"/>
                                  <w:sz w:val="15"/>
                                </w:rPr>
                                <w:t>&lt;/body&gt;</w:t>
                              </w:r>
                            </w:p>
                            <w:p w14:paraId="429CAD01" w14:textId="77777777" w:rsidR="000A2EAA" w:rsidRDefault="000A2EAA" w:rsidP="0057303A">
                              <w:pPr>
                                <w:spacing w:line="160" w:lineRule="exact"/>
                                <w:ind w:left="74"/>
                                <w:rPr>
                                  <w:rFonts w:ascii="Courier New"/>
                                  <w:sz w:val="15"/>
                                </w:rPr>
                              </w:pPr>
                              <w:r>
                                <w:rPr>
                                  <w:rFonts w:ascii="Courier New"/>
                                  <w:sz w:val="15"/>
                                </w:rPr>
                                <w:t>&lt;/html&gt;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7DC76F" id="Text Box 374" o:spid="_x0000_s1086" type="#_x0000_t202" style="position:absolute;margin-left:77.25pt;margin-top:13.55pt;width:460.45pt;height:326.25pt;z-index:-251517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" fillcolor="#f8f7f2" stroked="f">
                  <v:textbox inset="0,0,0,0">
                    <w:txbxContent>
                      <w:p w14:paraId="02FCDFA5" w14:textId="77777777" w:rsidR="000A2EAA" w:rsidRPr="00EB5600" w:rsidRDefault="000A2EAA" w:rsidP="0057303A">
                        <w:pPr>
                          <w:spacing w:before="83" w:line="211" w:lineRule="auto"/>
                          <w:ind w:left="254" w:right="4058" w:hanging="180"/>
                          <w:rPr>
                            <w:rFonts w:ascii="Courier New"/>
                            <w:sz w:val="15"/>
                            <w:lang w:val="en-US"/>
                          </w:rPr>
                        </w:pPr>
                        <w:r w:rsidRPr="00EB5600">
                          <w:rPr>
                            <w:rFonts w:ascii="Courier New"/>
                            <w:sz w:val="15"/>
                            <w:lang w:val="en-US"/>
                          </w:rPr>
                          <w:t xml:space="preserve">&lt;!DOCTYPE html PUBLIC "-//W3C//DTD XHTML 1.0 Strict//EN" </w:t>
                        </w:r>
                        <w:r>
                          <w:fldChar w:fldCharType="begin"/>
                        </w:r>
                        <w:r w:rsidRPr="003D6273">
                          <w:rPr>
                            <w:lang w:val="en-US"/>
                            <w:rPrChange w:id="1067" w:author="Пользователь Windows" w:date="2019-12-19T05:26:00Z">
                              <w:rPr/>
                            </w:rPrChange>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3D6273">
                          <w:rPr>
                            <w:lang w:val="en-US"/>
                            <w:rPrChange w:id="1068" w:author="Пользователь Windows" w:date="2019-12-19T05:26:00Z">
                              <w:rPr/>
                            </w:rPrChange>
                          </w:rPr>
                          <w:instrText>HYPERLINK "http://www.w3.org/TR/xhtml1/DTD/xhtml1-strict.dtd" \h</w:instrText>
                        </w:r>
                        <w:r>
                          <w:fldChar w:fldCharType="separate"/>
                        </w:r>
                        <w:r w:rsidRPr="00EB5600">
                          <w:rPr>
                            <w:rFonts w:ascii="Courier New"/>
                            <w:sz w:val="15"/>
                            <w:lang w:val="en-US"/>
                          </w:rPr>
                          <w:t>strict.dtd"&gt;</w:t>
                        </w:r>
                        <w:r>
                          <w:fldChar w:fldCharType="end"/>
                        </w:r>
                      </w:p>
                      <w:p w14:paraId="3A1C62C8" w14:textId="77777777" w:rsidR="000A2EAA" w:rsidRPr="00EB5600" w:rsidRDefault="000A2EAA" w:rsidP="0057303A">
                        <w:pPr>
                          <w:spacing w:line="146" w:lineRule="exact"/>
                          <w:ind w:left="74"/>
                          <w:rPr>
                            <w:rFonts w:ascii="Courier New"/>
                            <w:sz w:val="15"/>
                            <w:lang w:val="en-US"/>
                          </w:rPr>
                        </w:pPr>
                        <w:r w:rsidRPr="00EB5600">
                          <w:rPr>
                            <w:rFonts w:ascii="Courier New"/>
                            <w:sz w:val="15"/>
                            <w:lang w:val="en-US"/>
                          </w:rPr>
                          <w:t xml:space="preserve">&lt;html </w:t>
                        </w:r>
                        <w:r>
                          <w:fldChar w:fldCharType="begin"/>
                        </w:r>
                        <w:r w:rsidRPr="003D6273">
                          <w:rPr>
                            <w:lang w:val="en-US"/>
                            <w:rPrChange w:id="1069" w:author="Пользователь Windows" w:date="2019-12-19T05:26:00Z">
                              <w:rPr/>
                            </w:rPrChange>
                          </w:rPr>
                          <w:instrText>HYPERLINK "http://www.w3.org/1999/xhtml" \h</w:instrText>
                        </w:r>
                        <w:r>
                          <w:fldChar w:fldCharType="separate"/>
                        </w:r>
                        <w:r w:rsidRPr="00EB5600">
                          <w:rPr>
                            <w:rFonts w:ascii="Courier New"/>
                            <w:sz w:val="15"/>
                            <w:lang w:val="en-US"/>
                          </w:rPr>
                          <w:t>xmlns="http://www.w3.org/1999/xhtml"&gt;</w:t>
                        </w:r>
                        <w:r>
                          <w:fldChar w:fldCharType="end"/>
                        </w:r>
                      </w:p>
                      <w:p w14:paraId="6E066215"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&lt;head&gt;</w:t>
                        </w:r>
                      </w:p>
                      <w:p w14:paraId="05ED9ECB"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&lt;meta http-equiv="Content-Type" content="text/html; charset=utf-8" /&gt;</w:t>
                        </w:r>
                      </w:p>
                      <w:p w14:paraId="07F1793D" w14:textId="77777777" w:rsidR="000A2EAA" w:rsidRPr="008B0164" w:rsidRDefault="000A2EAA" w:rsidP="0057303A">
                        <w:pPr>
                          <w:spacing w:line="150" w:lineRule="exact"/>
                          <w:ind w:left="246"/>
                          <w:rPr>
                            <w:rFonts w:ascii="Courier New" w:hAnsi="Courier New"/>
                            <w:sz w:val="15"/>
                            <w:lang w:val="en-US"/>
                          </w:rPr>
                        </w:pPr>
                        <w:r w:rsidRPr="008B0164">
                          <w:rPr>
                            <w:rFonts w:ascii="Courier New" w:hAnsi="Courier New"/>
                            <w:sz w:val="15"/>
                            <w:lang w:val="en-US"/>
                          </w:rPr>
                          <w:t>&lt;title&gt;</w:t>
                        </w:r>
                        <w:r>
                          <w:rPr>
                            <w:rFonts w:ascii="Courier New" w:hAnsi="Courier New"/>
                            <w:sz w:val="15"/>
                            <w:lang w:val="uk-UA"/>
                          </w:rPr>
                          <w:t>Зміна стилю абзацу</w:t>
                        </w:r>
                        <w:r w:rsidRPr="008B0164">
                          <w:rPr>
                            <w:rFonts w:ascii="Courier New" w:hAnsi="Courier New"/>
                            <w:sz w:val="15"/>
                            <w:lang w:val="en-US"/>
                          </w:rPr>
                          <w:t>&lt;/title&gt;</w:t>
                        </w:r>
                      </w:p>
                      <w:p w14:paraId="55C4C212" w14:textId="77777777" w:rsidR="000A2EAA" w:rsidRPr="00EB5600" w:rsidRDefault="000A2EAA" w:rsidP="0057303A">
                        <w:pPr>
                          <w:spacing w:before="4" w:line="211" w:lineRule="auto"/>
                          <w:ind w:left="344" w:right="6684" w:hanging="90"/>
                          <w:rPr>
                            <w:rFonts w:ascii="Courier New"/>
                            <w:sz w:val="15"/>
                            <w:lang w:val="en-US"/>
                          </w:rPr>
                        </w:pPr>
                        <w:r w:rsidRPr="00EB5600">
                          <w:rPr>
                            <w:rFonts w:ascii="Courier New"/>
                            <w:sz w:val="15"/>
                            <w:lang w:val="en-US"/>
                          </w:rPr>
                          <w:t>&lt;style type="text/css"&gt; H2.sic {</w:t>
                        </w:r>
                      </w:p>
                      <w:p w14:paraId="78560D1E" w14:textId="77777777" w:rsidR="000A2EAA" w:rsidRPr="00EB5600" w:rsidRDefault="000A2EAA" w:rsidP="0057303A">
                        <w:pPr>
                          <w:spacing w:before="1" w:line="211" w:lineRule="auto"/>
                          <w:ind w:left="417" w:right="5514"/>
                          <w:rPr>
                            <w:rFonts w:ascii="Courier New" w:hAnsi="Courier New"/>
                            <w:sz w:val="15"/>
                            <w:lang w:val="en-US"/>
                          </w:rPr>
                        </w:pPr>
                        <w:r w:rsidRPr="00EB5600">
                          <w:rPr>
                            <w:rFonts w:ascii="Courier New" w:hAnsi="Courier New"/>
                            <w:sz w:val="15"/>
                            <w:lang w:val="en-US"/>
                          </w:rPr>
                          <w:t xml:space="preserve">font-size: 140%; /* </w:t>
                        </w:r>
                        <w:r>
                          <w:rPr>
                            <w:rFonts w:ascii="Courier New" w:hAnsi="Courier New"/>
                            <w:sz w:val="15"/>
                          </w:rPr>
                          <w:t>Разм</w:t>
                        </w:r>
                        <w:r>
                          <w:rPr>
                            <w:rFonts w:ascii="Courier New" w:hAnsi="Courier New"/>
                            <w:sz w:val="15"/>
                            <w:lang w:val="uk-UA"/>
                          </w:rPr>
                          <w:t>ір</w:t>
                        </w:r>
                        <w:r w:rsidRPr="00EB5600">
                          <w:rPr>
                            <w:rFonts w:ascii="Courier New" w:hAnsi="Courier New"/>
                            <w:sz w:val="15"/>
                            <w:lang w:val="en-US"/>
                          </w:rPr>
                          <w:t xml:space="preserve"> </w:t>
                        </w:r>
                        <w:r>
                          <w:rPr>
                            <w:rFonts w:ascii="Courier New" w:hAnsi="Courier New"/>
                            <w:sz w:val="15"/>
                          </w:rPr>
                          <w:t>шрифт</w:t>
                        </w:r>
                        <w:r>
                          <w:rPr>
                            <w:rFonts w:ascii="Courier New" w:hAnsi="Courier New"/>
                            <w:sz w:val="15"/>
                            <w:lang w:val="uk-UA"/>
                          </w:rPr>
                          <w:t>у</w:t>
                        </w:r>
                        <w:r w:rsidRPr="00EB5600">
                          <w:rPr>
                            <w:rFonts w:ascii="Courier New" w:hAnsi="Courier New"/>
                            <w:sz w:val="15"/>
                            <w:lang w:val="en-US"/>
                          </w:rPr>
                          <w:t xml:space="preserve"> */ color: maroon; /* </w:t>
                        </w:r>
                        <w:r>
                          <w:rPr>
                            <w:rFonts w:ascii="Courier New" w:hAnsi="Courier New"/>
                            <w:sz w:val="15"/>
                            <w:lang w:val="uk-UA"/>
                          </w:rPr>
                          <w:t>Колір тексту</w:t>
                        </w:r>
                        <w:r w:rsidRPr="00EB5600">
                          <w:rPr>
                            <w:rFonts w:ascii="Courier New" w:hAnsi="Courier New"/>
                            <w:sz w:val="15"/>
                            <w:lang w:val="en-US"/>
                          </w:rPr>
                          <w:t xml:space="preserve"> */</w:t>
                        </w:r>
                      </w:p>
                      <w:p w14:paraId="18423D46" w14:textId="77777777" w:rsidR="000A2EAA" w:rsidRPr="00EB5600" w:rsidRDefault="000A2EAA" w:rsidP="0057303A">
                        <w:pPr>
                          <w:spacing w:before="1" w:line="211" w:lineRule="auto"/>
                          <w:ind w:left="417" w:right="3823"/>
                          <w:rPr>
                            <w:rFonts w:ascii="Courier New" w:hAnsi="Courier New"/>
                            <w:sz w:val="15"/>
                            <w:lang w:val="en-US"/>
                          </w:rPr>
                        </w:pPr>
                        <w:r w:rsidRPr="00EB5600">
                          <w:rPr>
                            <w:rFonts w:ascii="Courier New" w:hAnsi="Courier New"/>
                            <w:sz w:val="15"/>
                            <w:lang w:val="en-US"/>
                          </w:rPr>
                          <w:t xml:space="preserve">font-weight: normal; /* </w:t>
                        </w:r>
                        <w:r>
                          <w:rPr>
                            <w:rFonts w:ascii="Courier New" w:hAnsi="Courier New"/>
                            <w:sz w:val="15"/>
                          </w:rPr>
                          <w:t>Нормальне</w:t>
                        </w:r>
                        <w:r w:rsidRPr="00EB5600">
                          <w:rPr>
                            <w:rFonts w:ascii="Courier New" w:hAnsi="Courier New"/>
                            <w:sz w:val="15"/>
                            <w:lang w:val="en-US"/>
                          </w:rPr>
                          <w:t xml:space="preserve"> </w:t>
                        </w:r>
                        <w:r>
                          <w:rPr>
                            <w:rFonts w:ascii="Courier New" w:hAnsi="Courier New"/>
                            <w:sz w:val="15"/>
                            <w:lang w:val="uk-UA"/>
                          </w:rPr>
                          <w:t>накреслення</w:t>
                        </w:r>
                        <w:r w:rsidRPr="00EB5600">
                          <w:rPr>
                            <w:rFonts w:ascii="Courier New" w:hAnsi="Courier New"/>
                            <w:sz w:val="15"/>
                            <w:lang w:val="en-US"/>
                          </w:rPr>
                          <w:t xml:space="preserve"> </w:t>
                        </w:r>
                        <w:r>
                          <w:rPr>
                            <w:rFonts w:ascii="Courier New" w:hAnsi="Courier New"/>
                            <w:sz w:val="15"/>
                          </w:rPr>
                          <w:t>текст</w:t>
                        </w:r>
                        <w:r>
                          <w:rPr>
                            <w:rFonts w:ascii="Courier New" w:hAnsi="Courier New"/>
                            <w:sz w:val="15"/>
                            <w:lang w:val="uk-UA"/>
                          </w:rPr>
                          <w:t>у</w:t>
                        </w:r>
                        <w:r w:rsidRPr="00EB5600">
                          <w:rPr>
                            <w:rFonts w:ascii="Courier New" w:hAnsi="Courier New"/>
                            <w:sz w:val="15"/>
                            <w:lang w:val="en-US"/>
                          </w:rPr>
                          <w:t xml:space="preserve"> */ margin-left: 30px; /* </w:t>
                        </w:r>
                        <w:r>
                          <w:rPr>
                            <w:rFonts w:ascii="Courier New" w:hAnsi="Courier New"/>
                            <w:sz w:val="15"/>
                            <w:lang w:val="uk-UA"/>
                          </w:rPr>
                          <w:t>Відступ зліва</w:t>
                        </w:r>
                        <w:r w:rsidRPr="00EB5600">
                          <w:rPr>
                            <w:rFonts w:ascii="Courier New" w:hAnsi="Courier New"/>
                            <w:sz w:val="15"/>
                            <w:lang w:val="en-US"/>
                          </w:rPr>
                          <w:t xml:space="preserve"> */</w:t>
                        </w:r>
                      </w:p>
                      <w:p w14:paraId="40356632" w14:textId="77777777" w:rsidR="000A2EAA" w:rsidRPr="00EB5600" w:rsidRDefault="000A2EAA" w:rsidP="0057303A">
                        <w:pPr>
                          <w:spacing w:line="146" w:lineRule="exact"/>
                          <w:ind w:left="417"/>
                          <w:rPr>
                            <w:rFonts w:ascii="Courier New" w:hAnsi="Courier New"/>
                            <w:sz w:val="15"/>
                            <w:lang w:val="en-US"/>
                          </w:rPr>
                        </w:pPr>
                        <w:r w:rsidRPr="00EB5600">
                          <w:rPr>
                            <w:rFonts w:ascii="Courier New" w:hAnsi="Courier New"/>
                            <w:sz w:val="15"/>
                            <w:lang w:val="en-US"/>
                          </w:rPr>
                          <w:t xml:space="preserve">margin-bottom: 0px; /* </w:t>
                        </w:r>
                        <w:r>
                          <w:rPr>
                            <w:rFonts w:ascii="Courier New" w:hAnsi="Courier New"/>
                            <w:sz w:val="15"/>
                            <w:lang w:val="uk-UA"/>
                          </w:rPr>
                          <w:t>Відступ справа</w:t>
                        </w:r>
                        <w:r w:rsidRPr="00EB5600">
                          <w:rPr>
                            <w:rFonts w:ascii="Courier New" w:hAnsi="Courier New"/>
                            <w:sz w:val="15"/>
                            <w:lang w:val="en-US"/>
                          </w:rPr>
                          <w:t xml:space="preserve"> */</w:t>
                        </w:r>
                      </w:p>
                      <w:p w14:paraId="5B9E55BE" w14:textId="77777777" w:rsidR="000A2EAA" w:rsidRPr="00EB5600" w:rsidRDefault="000A2EAA" w:rsidP="0057303A">
                        <w:pPr>
                          <w:spacing w:line="150" w:lineRule="exact"/>
                          <w:ind w:left="344"/>
                          <w:rPr>
                            <w:rFonts w:ascii="Courier New"/>
                            <w:sz w:val="15"/>
                            <w:lang w:val="en-US"/>
                          </w:rPr>
                        </w:pPr>
                        <w:r w:rsidRPr="00EB5600">
                          <w:rPr>
                            <w:rFonts w:ascii="Courier New"/>
                            <w:sz w:val="15"/>
                            <w:lang w:val="en-US"/>
                          </w:rPr>
                          <w:t>}</w:t>
                        </w:r>
                      </w:p>
                      <w:p w14:paraId="644C4219" w14:textId="77777777" w:rsidR="000A2EAA" w:rsidRPr="00EB5600" w:rsidRDefault="000A2EAA" w:rsidP="0057303A">
                        <w:pPr>
                          <w:spacing w:line="150" w:lineRule="exact"/>
                          <w:ind w:left="344"/>
                          <w:rPr>
                            <w:rFonts w:ascii="Courier New"/>
                            <w:sz w:val="15"/>
                            <w:lang w:val="en-US"/>
                          </w:rPr>
                        </w:pPr>
                        <w:r w:rsidRPr="00EB5600">
                          <w:rPr>
                            <w:rFonts w:ascii="Courier New"/>
                            <w:sz w:val="15"/>
                            <w:lang w:val="en-US"/>
                          </w:rPr>
                          <w:t>H2.sic + P {</w:t>
                        </w:r>
                      </w:p>
                      <w:p w14:paraId="5C909E62" w14:textId="77777777" w:rsidR="000A2EAA" w:rsidRPr="00EB5600" w:rsidRDefault="000A2EAA" w:rsidP="008417CB">
                        <w:pPr>
                          <w:spacing w:before="5" w:line="211" w:lineRule="auto"/>
                          <w:ind w:left="331" w:right="5439"/>
                          <w:rPr>
                            <w:rFonts w:ascii="Courier New"/>
                            <w:sz w:val="15"/>
                            <w:lang w:val="en-US"/>
                          </w:rPr>
                        </w:pPr>
                        <w:r w:rsidRPr="00EB5600">
                          <w:rPr>
                            <w:rFonts w:ascii="Courier New" w:hAnsi="Courier New"/>
                            <w:sz w:val="15"/>
                            <w:lang w:val="en-US"/>
                          </w:rPr>
                          <w:t xml:space="preserve">background: #ddd; /* </w:t>
                        </w:r>
                        <w:r>
                          <w:rPr>
                            <w:rFonts w:ascii="Courier New" w:hAnsi="Courier New"/>
                            <w:sz w:val="15"/>
                            <w:lang w:val="uk-UA"/>
                          </w:rPr>
                          <w:t>Колір фону</w:t>
                        </w:r>
                        <w:r w:rsidRPr="00EB5600">
                          <w:rPr>
                            <w:rFonts w:ascii="Courier New" w:hAnsi="Courier New"/>
                            <w:sz w:val="15"/>
                            <w:lang w:val="en-US"/>
                          </w:rPr>
                          <w:t xml:space="preserve"> */ margin-left: 30px; /* </w:t>
                        </w:r>
                        <w:r>
                          <w:rPr>
                            <w:rFonts w:ascii="Courier New" w:hAnsi="Courier New"/>
                            <w:sz w:val="15"/>
                            <w:lang w:val="uk-UA"/>
                          </w:rPr>
                          <w:t>Відступ зліва</w:t>
                        </w:r>
                        <w:r w:rsidRPr="00EB5600">
                          <w:rPr>
                            <w:rFonts w:ascii="Courier New" w:hAnsi="Courier New"/>
                            <w:sz w:val="15"/>
                            <w:lang w:val="en-US"/>
                          </w:rPr>
                          <w:t xml:space="preserve"> */ margin-top: 0.5em; /* </w:t>
                        </w:r>
                        <w:r>
                          <w:rPr>
                            <w:rFonts w:ascii="Courier New" w:hAnsi="Courier New"/>
                            <w:sz w:val="15"/>
                            <w:lang w:val="uk-UA"/>
                          </w:rPr>
                          <w:t>Відступ</w:t>
                        </w:r>
                        <w:r w:rsidRPr="00EB5600">
                          <w:rPr>
                            <w:rFonts w:ascii="Courier New" w:hAnsi="Courier New"/>
                            <w:sz w:val="15"/>
                            <w:lang w:val="en-US"/>
                          </w:rPr>
                          <w:t xml:space="preserve"> </w:t>
                        </w:r>
                        <w:r>
                          <w:rPr>
                            <w:rFonts w:ascii="Courier New" w:hAnsi="Courier New"/>
                            <w:sz w:val="15"/>
                            <w:lang w:val="uk-UA"/>
                          </w:rPr>
                          <w:t>зверху</w:t>
                        </w:r>
                        <w:r w:rsidRPr="00EB5600">
                          <w:rPr>
                            <w:rFonts w:ascii="Courier New" w:hAnsi="Courier New"/>
                            <w:sz w:val="15"/>
                            <w:lang w:val="en-US"/>
                          </w:rPr>
                          <w:t xml:space="preserve"> */ padding: 7px; /* </w:t>
                        </w:r>
                        <w:r>
                          <w:rPr>
                            <w:rFonts w:ascii="Courier New" w:hAnsi="Courier New"/>
                            <w:sz w:val="15"/>
                          </w:rPr>
                          <w:t>Поля</w:t>
                        </w:r>
                        <w:r w:rsidRPr="00EB5600">
                          <w:rPr>
                            <w:rFonts w:ascii="Courier New" w:hAnsi="Courier New"/>
                            <w:sz w:val="15"/>
                            <w:lang w:val="en-US"/>
                          </w:rPr>
                          <w:t xml:space="preserve"> </w:t>
                        </w:r>
                        <w:r>
                          <w:rPr>
                            <w:rFonts w:ascii="Courier New" w:hAnsi="Courier New"/>
                            <w:sz w:val="15"/>
                            <w:lang w:val="uk-UA"/>
                          </w:rPr>
                          <w:t>навколо тексту</w:t>
                        </w:r>
                        <w:r w:rsidRPr="00EB5600">
                          <w:rPr>
                            <w:rFonts w:ascii="Courier New" w:hAnsi="Courier New"/>
                            <w:sz w:val="15"/>
                            <w:lang w:val="en-US"/>
                          </w:rPr>
                          <w:t>*/</w:t>
                        </w:r>
                        <w:r w:rsidRPr="00EB5600">
                          <w:rPr>
                            <w:rFonts w:ascii="Courier New"/>
                            <w:sz w:val="15"/>
                            <w:lang w:val="en-US"/>
                          </w:rPr>
                          <w:t>}</w:t>
                        </w:r>
                      </w:p>
                      <w:p w14:paraId="3319059F" w14:textId="77777777" w:rsidR="000A2EAA" w:rsidRPr="002C57A6" w:rsidRDefault="000A2EAA" w:rsidP="0057303A">
                        <w:pPr>
                          <w:spacing w:line="150" w:lineRule="exact"/>
                          <w:ind w:left="254"/>
                          <w:rPr>
                            <w:rFonts w:ascii="Courier New"/>
                            <w:sz w:val="15"/>
                            <w:rPrChange w:id="1070" w:author="Пользователь Windows" w:date="2019-12-19T05:26:00Z">
                              <w:rPr>
                                <w:rFonts w:ascii="Courier New"/>
                                <w:sz w:val="15"/>
                                <w:lang w:val="en-US"/>
                              </w:rPr>
                            </w:rPrChange>
                          </w:rPr>
                        </w:pPr>
                        <w:r w:rsidRPr="003D6273">
                          <w:rPr>
                            <w:rFonts w:ascii="Courier New"/>
                            <w:sz w:val="15"/>
                            <w:rPrChange w:id="1071" w:author="Пользователь Windows" w:date="2019-12-19T05:26:00Z">
                              <w:rPr>
                                <w:rFonts w:ascii="Courier New"/>
                                <w:sz w:val="15"/>
                                <w:lang w:val="en-US"/>
                              </w:rPr>
                            </w:rPrChange>
                          </w:rPr>
                          <w:t>&lt;/</w:t>
                        </w:r>
                        <w:r w:rsidRPr="00EB5600">
                          <w:rPr>
                            <w:rFonts w:ascii="Courier New"/>
                            <w:sz w:val="15"/>
                            <w:lang w:val="en-US"/>
                          </w:rPr>
                          <w:t>style</w:t>
                        </w:r>
                        <w:r w:rsidRPr="003D6273">
                          <w:rPr>
                            <w:rFonts w:ascii="Courier New"/>
                            <w:sz w:val="15"/>
                            <w:rPrChange w:id="1072" w:author="Пользователь Windows" w:date="2019-12-19T05:26:00Z">
                              <w:rPr>
                                <w:rFonts w:ascii="Courier New"/>
                                <w:sz w:val="15"/>
                                <w:lang w:val="en-US"/>
                              </w:rPr>
                            </w:rPrChange>
                          </w:rPr>
                          <w:t>&gt;</w:t>
                        </w:r>
                      </w:p>
                      <w:p w14:paraId="61F96D71" w14:textId="77777777" w:rsidR="000A2EAA" w:rsidRPr="002C57A6" w:rsidRDefault="000A2EAA" w:rsidP="0057303A">
                        <w:pPr>
                          <w:spacing w:line="150" w:lineRule="exact"/>
                          <w:ind w:left="164"/>
                          <w:rPr>
                            <w:rFonts w:ascii="Courier New"/>
                            <w:sz w:val="15"/>
                            <w:rPrChange w:id="1073" w:author="Пользователь Windows" w:date="2019-12-19T05:26:00Z">
                              <w:rPr>
                                <w:rFonts w:ascii="Courier New"/>
                                <w:sz w:val="15"/>
                                <w:lang w:val="en-US"/>
                              </w:rPr>
                            </w:rPrChange>
                          </w:rPr>
                        </w:pPr>
                        <w:r w:rsidRPr="003D6273">
                          <w:rPr>
                            <w:rFonts w:ascii="Courier New"/>
                            <w:sz w:val="15"/>
                            <w:rPrChange w:id="1074" w:author="Пользователь Windows" w:date="2019-12-19T05:26:00Z">
                              <w:rPr>
                                <w:rFonts w:ascii="Courier New"/>
                                <w:sz w:val="15"/>
                                <w:lang w:val="en-US"/>
                              </w:rPr>
                            </w:rPrChange>
                          </w:rPr>
                          <w:t>&lt;/</w:t>
                        </w:r>
                        <w:r w:rsidRPr="00EB5600">
                          <w:rPr>
                            <w:rFonts w:ascii="Courier New"/>
                            <w:sz w:val="15"/>
                            <w:lang w:val="en-US"/>
                          </w:rPr>
                          <w:t>head</w:t>
                        </w:r>
                        <w:r w:rsidRPr="003D6273">
                          <w:rPr>
                            <w:rFonts w:ascii="Courier New"/>
                            <w:sz w:val="15"/>
                            <w:rPrChange w:id="1075" w:author="Пользователь Windows" w:date="2019-12-19T05:26:00Z">
                              <w:rPr>
                                <w:rFonts w:ascii="Courier New"/>
                                <w:sz w:val="15"/>
                                <w:lang w:val="en-US"/>
                              </w:rPr>
                            </w:rPrChange>
                          </w:rPr>
                          <w:t>&gt;</w:t>
                        </w:r>
                      </w:p>
                      <w:p w14:paraId="38E8693C" w14:textId="77777777" w:rsidR="000A2EAA" w:rsidRPr="002C57A6" w:rsidRDefault="000A2EAA" w:rsidP="0057303A">
                        <w:pPr>
                          <w:spacing w:line="150" w:lineRule="exact"/>
                          <w:ind w:left="164"/>
                          <w:rPr>
                            <w:rFonts w:ascii="Courier New"/>
                            <w:sz w:val="15"/>
                            <w:rPrChange w:id="1076" w:author="Пользователь Windows" w:date="2019-12-19T05:26:00Z">
                              <w:rPr>
                                <w:rFonts w:ascii="Courier New"/>
                                <w:sz w:val="15"/>
                                <w:lang w:val="en-US"/>
                              </w:rPr>
                            </w:rPrChange>
                          </w:rPr>
                        </w:pPr>
                        <w:r w:rsidRPr="003D6273">
                          <w:rPr>
                            <w:rFonts w:ascii="Courier New"/>
                            <w:sz w:val="15"/>
                            <w:rPrChange w:id="1077" w:author="Пользователь Windows" w:date="2019-12-19T05:26:00Z">
                              <w:rPr>
                                <w:rFonts w:ascii="Courier New"/>
                                <w:sz w:val="15"/>
                                <w:lang w:val="en-US"/>
                              </w:rPr>
                            </w:rPrChange>
                          </w:rPr>
                          <w:t>&lt;</w:t>
                        </w:r>
                        <w:r w:rsidRPr="00EB5600">
                          <w:rPr>
                            <w:rFonts w:ascii="Courier New"/>
                            <w:sz w:val="15"/>
                            <w:lang w:val="en-US"/>
                          </w:rPr>
                          <w:t>body</w:t>
                        </w:r>
                        <w:r w:rsidRPr="003D6273">
                          <w:rPr>
                            <w:rFonts w:ascii="Courier New"/>
                            <w:sz w:val="15"/>
                            <w:rPrChange w:id="1078" w:author="Пользователь Windows" w:date="2019-12-19T05:26:00Z">
                              <w:rPr>
                                <w:rFonts w:ascii="Courier New"/>
                                <w:sz w:val="15"/>
                                <w:lang w:val="en-US"/>
                              </w:rPr>
                            </w:rPrChange>
                          </w:rPr>
                          <w:t>&gt;</w:t>
                        </w:r>
                      </w:p>
                      <w:p w14:paraId="4719ECD3" w14:textId="77777777" w:rsidR="000A2EAA" w:rsidRPr="002C57A6" w:rsidRDefault="000A2EAA" w:rsidP="0057303A">
                        <w:pPr>
                          <w:spacing w:line="150" w:lineRule="exact"/>
                          <w:ind w:left="246"/>
                          <w:rPr>
                            <w:rFonts w:ascii="Courier New" w:hAnsi="Courier New"/>
                            <w:sz w:val="15"/>
                            <w:rPrChange w:id="1079" w:author="Пользователь Windows" w:date="2019-12-19T05:26:00Z">
                              <w:rPr>
                                <w:rFonts w:ascii="Courier New" w:hAnsi="Courier New"/>
                                <w:sz w:val="15"/>
                                <w:lang w:val="en-US"/>
                              </w:rPr>
                            </w:rPrChange>
                          </w:rPr>
                        </w:pPr>
                        <w:r w:rsidRPr="003D6273">
                          <w:rPr>
                            <w:rFonts w:ascii="Courier New" w:hAnsi="Courier New"/>
                            <w:sz w:val="15"/>
                            <w:rPrChange w:id="1080" w:author="Пользователь Windows" w:date="2019-12-19T05:26:00Z">
                              <w:rPr>
                                <w:rFonts w:ascii="Courier New" w:hAnsi="Courier New"/>
                                <w:sz w:val="15"/>
                                <w:lang w:val="en-US"/>
                              </w:rPr>
                            </w:rPrChange>
                          </w:rPr>
                          <w:t>&lt;</w:t>
                        </w:r>
                        <w:r w:rsidRPr="00EB5600">
                          <w:rPr>
                            <w:rFonts w:ascii="Courier New" w:hAnsi="Courier New"/>
                            <w:sz w:val="15"/>
                            <w:lang w:val="en-US"/>
                          </w:rPr>
                          <w:t>h</w:t>
                        </w:r>
                        <w:r w:rsidRPr="003D6273">
                          <w:rPr>
                            <w:rFonts w:ascii="Courier New" w:hAnsi="Courier New"/>
                            <w:sz w:val="15"/>
                            <w:rPrChange w:id="1081" w:author="Пользователь Windows" w:date="2019-12-19T05:26:00Z">
                              <w:rPr>
                                <w:rFonts w:ascii="Courier New" w:hAnsi="Courier New"/>
                                <w:sz w:val="15"/>
                                <w:lang w:val="en-US"/>
                              </w:rPr>
                            </w:rPrChange>
                          </w:rPr>
                          <w:t>1&gt;</w:t>
                        </w:r>
                        <w:r w:rsidRPr="00D45B6B">
                          <w:rPr>
                            <w:lang w:val="uk-UA"/>
                          </w:rPr>
                          <w:t xml:space="preserve"> </w:t>
                        </w:r>
                        <w:r>
                          <w:rPr>
                            <w:rFonts w:ascii="Courier New" w:hAnsi="Courier New"/>
                            <w:sz w:val="15"/>
                          </w:rPr>
                          <w:t>Метод</w:t>
                        </w:r>
                        <w:r>
                          <w:rPr>
                            <w:rFonts w:ascii="Courier New" w:hAnsi="Courier New"/>
                            <w:sz w:val="15"/>
                            <w:lang w:val="uk-UA"/>
                          </w:rPr>
                          <w:t>и лову лева в пустелі</w:t>
                        </w:r>
                        <w:r w:rsidRPr="003D6273">
                          <w:rPr>
                            <w:rFonts w:ascii="Courier New" w:hAnsi="Courier New"/>
                            <w:sz w:val="15"/>
                            <w:rPrChange w:id="1082" w:author="Пользователь Windows" w:date="2019-12-19T05:26:00Z">
                              <w:rPr>
                                <w:rFonts w:ascii="Courier New" w:hAnsi="Courier New"/>
                                <w:sz w:val="15"/>
                                <w:lang w:val="en-US"/>
                              </w:rPr>
                            </w:rPrChange>
                          </w:rPr>
                          <w:t>&lt;/</w:t>
                        </w:r>
                        <w:r w:rsidRPr="00EB5600">
                          <w:rPr>
                            <w:rFonts w:ascii="Courier New" w:hAnsi="Courier New"/>
                            <w:sz w:val="15"/>
                            <w:lang w:val="en-US"/>
                          </w:rPr>
                          <w:t>h</w:t>
                        </w:r>
                        <w:r w:rsidRPr="003D6273">
                          <w:rPr>
                            <w:rFonts w:ascii="Courier New" w:hAnsi="Courier New"/>
                            <w:sz w:val="15"/>
                            <w:rPrChange w:id="1083" w:author="Пользователь Windows" w:date="2019-12-19T05:26:00Z">
                              <w:rPr>
                                <w:rFonts w:ascii="Courier New" w:hAnsi="Courier New"/>
                                <w:sz w:val="15"/>
                                <w:lang w:val="en-US"/>
                              </w:rPr>
                            </w:rPrChange>
                          </w:rPr>
                          <w:t>1&gt;</w:t>
                        </w:r>
                      </w:p>
                      <w:p w14:paraId="489F462D" w14:textId="77777777" w:rsidR="000A2EAA" w:rsidRDefault="000A2EAA" w:rsidP="0057303A">
                        <w:pPr>
                          <w:spacing w:line="150" w:lineRule="exact"/>
                          <w:ind w:left="246"/>
                          <w:rPr>
                            <w:rFonts w:ascii="Courier New" w:hAnsi="Courier New"/>
                            <w:sz w:val="15"/>
                          </w:rPr>
                        </w:pPr>
                        <w:r>
                          <w:rPr>
                            <w:rFonts w:ascii="Courier New" w:hAnsi="Courier New"/>
                            <w:sz w:val="15"/>
                          </w:rPr>
                          <w:t>&lt;h2&gt;Метод</w:t>
                        </w:r>
                        <w:r>
                          <w:rPr>
                            <w:rFonts w:ascii="Courier New" w:hAnsi="Courier New"/>
                            <w:sz w:val="15"/>
                            <w:lang w:val="uk-UA"/>
                          </w:rPr>
                          <w:t>и</w:t>
                        </w:r>
                        <w:r>
                          <w:rPr>
                            <w:rFonts w:ascii="Courier New" w:hAnsi="Courier New"/>
                            <w:sz w:val="15"/>
                          </w:rPr>
                          <w:t xml:space="preserve"> посл</w:t>
                        </w:r>
                        <w:r>
                          <w:rPr>
                            <w:rFonts w:ascii="Courier New" w:hAnsi="Courier New"/>
                            <w:sz w:val="15"/>
                            <w:lang w:val="uk-UA"/>
                          </w:rPr>
                          <w:t>ідовного перебору</w:t>
                        </w:r>
                        <w:r>
                          <w:rPr>
                            <w:rFonts w:ascii="Courier New" w:hAnsi="Courier New"/>
                            <w:sz w:val="15"/>
                          </w:rPr>
                          <w:t>&lt;/h2&gt;</w:t>
                        </w:r>
                      </w:p>
                      <w:p w14:paraId="2153F8ED" w14:textId="77777777" w:rsidR="000A2EAA" w:rsidRDefault="000A2EAA" w:rsidP="0057303A">
                        <w:pPr>
                          <w:spacing w:before="5" w:line="211" w:lineRule="auto"/>
                          <w:ind w:left="246" w:right="1920"/>
                          <w:rPr>
                            <w:rFonts w:ascii="Courier New" w:hAnsi="Courier New"/>
                            <w:sz w:val="15"/>
                          </w:rPr>
                        </w:pPr>
                        <w:r>
                          <w:rPr>
                            <w:rFonts w:ascii="Courier New" w:hAnsi="Courier New"/>
                            <w:sz w:val="15"/>
                          </w:rPr>
                          <w:t>&lt;p&gt;</w:t>
                        </w:r>
                        <w:r w:rsidRPr="007D4C17">
                          <w:rPr>
                            <w:rStyle w:val="tlid-translation"/>
                            <w:rFonts w:ascii="Courier New" w:hAnsi="Courier New" w:cs="Courier New"/>
                            <w:sz w:val="15"/>
                            <w:szCs w:val="15"/>
                            <w:lang w:val="uk-UA"/>
                          </w:rPr>
                          <w:t>Нехай лев має габаритні розміри L x W x H, де L - д</w:t>
                        </w:r>
                        <w:r>
                          <w:rPr>
                            <w:rStyle w:val="tlid-translation"/>
                            <w:rFonts w:ascii="Courier New" w:hAnsi="Courier New" w:cs="Courier New"/>
                            <w:sz w:val="15"/>
                            <w:szCs w:val="15"/>
                            <w:lang w:val="uk-UA"/>
                          </w:rPr>
                          <w:t xml:space="preserve">овжина лева від кінчика носа до </w:t>
                        </w:r>
                        <w:r w:rsidRPr="007D4C17">
                          <w:rPr>
                            <w:rStyle w:val="tlid-translation"/>
                            <w:rFonts w:ascii="Courier New" w:hAnsi="Courier New" w:cs="Courier New"/>
                            <w:sz w:val="15"/>
                            <w:szCs w:val="15"/>
                            <w:lang w:val="uk-UA"/>
                          </w:rPr>
                          <w:t>хвоста, W - ширина лева, а H - його висота. Після чого</w:t>
                        </w:r>
                        <w:r w:rsidRPr="007D4C17">
                          <w:rPr>
                            <w:rFonts w:ascii="Courier New" w:hAnsi="Courier New" w:cs="Courier New"/>
                            <w:sz w:val="15"/>
                            <w:szCs w:val="15"/>
                            <w:lang w:val="uk-UA"/>
                          </w:rPr>
                          <w:br/>
                        </w:r>
                        <w:r w:rsidRPr="007D4C17">
                          <w:rPr>
                            <w:rStyle w:val="tlid-translation"/>
                            <w:rFonts w:ascii="Courier New" w:hAnsi="Courier New" w:cs="Courier New"/>
                            <w:sz w:val="15"/>
                            <w:szCs w:val="15"/>
                            <w:lang w:val="uk-UA"/>
                          </w:rPr>
                          <w:t>пустелю розбиваємо на ряд елементарних прямокутників, розмір яких збігається</w:t>
                        </w:r>
                        <w:r w:rsidRPr="007D4C17">
                          <w:rPr>
                            <w:rFonts w:ascii="Courier New" w:hAnsi="Courier New" w:cs="Courier New"/>
                            <w:sz w:val="15"/>
                            <w:szCs w:val="15"/>
                            <w:lang w:val="uk-UA"/>
                          </w:rPr>
                          <w:br/>
                        </w:r>
                        <w:r w:rsidRPr="007D4C17">
                          <w:rPr>
                            <w:rStyle w:val="tlid-translation"/>
                            <w:rFonts w:ascii="Courier New" w:hAnsi="Courier New" w:cs="Courier New"/>
                            <w:sz w:val="15"/>
                            <w:szCs w:val="15"/>
                            <w:lang w:val="uk-UA"/>
                          </w:rPr>
                          <w:t>з шириною і довжиною лева. З огляду на, що лев може перебувати не строго на заданій ділянці, а одночасно на двох з них, клітку для лову слід робити підвищеної площі, а саме 2L x 2W. Завдяки цьому ми уникнемо помилки, коли в клітці виявиться спійманим лише половина лева або, що гірше, тільки його хвіст</w:t>
                        </w:r>
                        <w:r>
                          <w:rPr>
                            <w:rStyle w:val="tlid-translation"/>
                            <w:lang w:val="uk-UA"/>
                          </w:rPr>
                          <w:t>.</w:t>
                        </w:r>
                        <w:r>
                          <w:rPr>
                            <w:rFonts w:ascii="Courier New" w:hAnsi="Courier New"/>
                            <w:sz w:val="15"/>
                          </w:rPr>
                          <w:t>&lt;/p&gt;</w:t>
                        </w:r>
                      </w:p>
                      <w:p w14:paraId="2D816800" w14:textId="77777777" w:rsidR="000A2EAA" w:rsidRDefault="000A2EAA" w:rsidP="0057303A">
                        <w:pPr>
                          <w:spacing w:line="146" w:lineRule="exact"/>
                          <w:ind w:left="246"/>
                          <w:rPr>
                            <w:rFonts w:ascii="Courier New" w:hAnsi="Courier New"/>
                            <w:sz w:val="15"/>
                          </w:rPr>
                        </w:pPr>
                        <w:r>
                          <w:rPr>
                            <w:rFonts w:ascii="Courier New" w:hAnsi="Courier New"/>
                            <w:sz w:val="15"/>
                          </w:rPr>
                          <w:t>&lt;h2 class="sic"&gt;Важ</w:t>
                        </w:r>
                        <w:r>
                          <w:rPr>
                            <w:rFonts w:ascii="Courier New" w:hAnsi="Courier New"/>
                            <w:sz w:val="15"/>
                            <w:lang w:val="uk-UA"/>
                          </w:rPr>
                          <w:t>ливе</w:t>
                        </w:r>
                        <w:r>
                          <w:rPr>
                            <w:rFonts w:ascii="Courier New" w:hAnsi="Courier New"/>
                            <w:sz w:val="15"/>
                          </w:rPr>
                          <w:t xml:space="preserve"> за</w:t>
                        </w:r>
                        <w:r>
                          <w:rPr>
                            <w:rFonts w:ascii="Courier New" w:hAnsi="Courier New"/>
                            <w:sz w:val="15"/>
                            <w:lang w:val="uk-UA"/>
                          </w:rPr>
                          <w:t>уваження</w:t>
                        </w:r>
                        <w:r>
                          <w:rPr>
                            <w:rFonts w:ascii="Courier New" w:hAnsi="Courier New"/>
                            <w:sz w:val="15"/>
                          </w:rPr>
                          <w:t>&lt;/h2&gt;</w:t>
                        </w:r>
                      </w:p>
                      <w:p w14:paraId="587FA1EA" w14:textId="77777777" w:rsidR="000A2EAA" w:rsidRDefault="000A2EAA" w:rsidP="0057303A">
                        <w:pPr>
                          <w:spacing w:before="5" w:line="211" w:lineRule="auto"/>
                          <w:ind w:left="246" w:right="2641"/>
                          <w:rPr>
                            <w:rFonts w:ascii="Courier New" w:hAnsi="Courier New"/>
                            <w:sz w:val="15"/>
                          </w:rPr>
                        </w:pPr>
                        <w:r>
                          <w:rPr>
                            <w:rFonts w:ascii="Courier New" w:hAnsi="Courier New"/>
                            <w:sz w:val="15"/>
                          </w:rPr>
                          <w:t>&lt;p&gt;</w:t>
                        </w:r>
                        <w:r w:rsidRPr="001401A9">
                          <w:rPr>
                            <w:lang w:val="uk-UA"/>
                          </w:rPr>
                          <w:t xml:space="preserve"> </w:t>
                        </w:r>
                        <w:r w:rsidRPr="001401A9">
                          <w:rPr>
                            <w:rStyle w:val="tlid-translation"/>
                            <w:rFonts w:ascii="Courier New" w:hAnsi="Courier New" w:cs="Courier New"/>
                            <w:sz w:val="15"/>
                            <w:szCs w:val="15"/>
                            <w:lang w:val="uk-UA"/>
                          </w:rPr>
                          <w:t>Для спрощення розрахунків хвіст в якості похибки вимірювання можна відкинути і не брати до уваги</w:t>
                        </w:r>
                        <w:r w:rsidRPr="001401A9">
                          <w:rPr>
                            <w:rFonts w:ascii="Courier New" w:hAnsi="Courier New" w:cs="Courier New"/>
                            <w:sz w:val="15"/>
                            <w:szCs w:val="15"/>
                          </w:rPr>
                          <w:t>.&lt;/</w:t>
                        </w:r>
                        <w:r>
                          <w:rPr>
                            <w:rFonts w:ascii="Courier New" w:hAnsi="Courier New"/>
                            <w:sz w:val="15"/>
                          </w:rPr>
                          <w:t>p&gt;</w:t>
                        </w:r>
                      </w:p>
                      <w:p w14:paraId="337366A6" w14:textId="77777777" w:rsidR="000A2EAA" w:rsidRDefault="000A2EAA" w:rsidP="0057303A">
                        <w:pPr>
                          <w:spacing w:line="146" w:lineRule="exact"/>
                          <w:ind w:left="246"/>
                          <w:rPr>
                            <w:rFonts w:ascii="Courier New" w:hAnsi="Courier New"/>
                            <w:sz w:val="15"/>
                          </w:rPr>
                        </w:pPr>
                        <w:r>
                          <w:rPr>
                            <w:rFonts w:ascii="Courier New" w:hAnsi="Courier New"/>
                            <w:sz w:val="15"/>
                          </w:rPr>
                          <w:t>&lt;p&gt;</w:t>
                        </w:r>
                        <w:r w:rsidRPr="001401A9">
                          <w:rPr>
                            <w:rStyle w:val="tlid-translation"/>
                            <w:rFonts w:ascii="Courier New" w:hAnsi="Courier New" w:cs="Courier New"/>
                            <w:sz w:val="15"/>
                            <w:szCs w:val="15"/>
                            <w:lang w:val="uk-UA"/>
                          </w:rPr>
                          <w:t>Далі послідовно накриваємо кожен з розмічених прямокутників</w:t>
                        </w:r>
                        <w:r w:rsidRPr="001401A9">
                          <w:rPr>
                            <w:rFonts w:ascii="Courier New" w:hAnsi="Courier New" w:cs="Courier New"/>
                            <w:sz w:val="15"/>
                            <w:szCs w:val="15"/>
                            <w:lang w:val="uk-UA"/>
                          </w:rPr>
                          <w:br/>
                        </w:r>
                        <w:r w:rsidRPr="001401A9">
                          <w:rPr>
                            <w:rStyle w:val="tlid-translation"/>
                            <w:rFonts w:ascii="Courier New" w:hAnsi="Courier New" w:cs="Courier New"/>
                            <w:sz w:val="15"/>
                            <w:szCs w:val="15"/>
                            <w:lang w:val="uk-UA"/>
                          </w:rPr>
                          <w:t>пустелі клітиною і перевіряємо, спійманий лев чи ні. Як тільки лев опиниться в клітці, процедура затримання вважається завершено</w:t>
                        </w:r>
                        <w:r>
                          <w:rPr>
                            <w:rFonts w:ascii="Courier New" w:hAnsi="Courier New"/>
                            <w:sz w:val="15"/>
                            <w:lang w:val="uk-UA"/>
                          </w:rPr>
                          <w:t>ю</w:t>
                        </w:r>
                        <w:r>
                          <w:rPr>
                            <w:rFonts w:ascii="Courier New" w:hAnsi="Courier New"/>
                            <w:sz w:val="15"/>
                          </w:rPr>
                          <w:t>.&lt;/p&gt;</w:t>
                        </w:r>
                      </w:p>
                      <w:p w14:paraId="6D35C392" w14:textId="77777777" w:rsidR="000A2EAA" w:rsidRDefault="000A2EAA" w:rsidP="0057303A">
                        <w:pPr>
                          <w:spacing w:line="146" w:lineRule="exact"/>
                          <w:ind w:left="164"/>
                          <w:rPr>
                            <w:rFonts w:ascii="Courier New"/>
                            <w:sz w:val="15"/>
                          </w:rPr>
                        </w:pPr>
                        <w:r>
                          <w:rPr>
                            <w:rFonts w:ascii="Courier New"/>
                            <w:sz w:val="15"/>
                          </w:rPr>
                          <w:t>&lt;/body&gt;</w:t>
                        </w:r>
                      </w:p>
                      <w:p w14:paraId="429CAD01" w14:textId="77777777" w:rsidR="000A2EAA" w:rsidRDefault="000A2EAA" w:rsidP="0057303A">
                        <w:pPr>
                          <w:spacing w:line="160" w:lineRule="exact"/>
                          <w:ind w:left="74"/>
                          <w:rPr>
                            <w:rFonts w:ascii="Courier New"/>
                            <w:sz w:val="15"/>
                          </w:rPr>
                        </w:pPr>
                        <w:r>
                          <w:rPr>
                            <w:rFonts w:ascii="Courier New"/>
                            <w:sz w:val="15"/>
                          </w:rPr>
                          <w:t>&lt;/html&gt;</w:t>
                        </w:r>
                      </w:p>
                    </w:txbxContent>
                  </v:textbox>
                  <w10:wrap type="topAndBottom" anchorx="page"/>
                </v:shape>
              </w:pict>
            </mc:Fallback>
          </mc:AlternateContent>
        </w:r>
        <w:r w:rsidDel="006613B1">
          <w:rPr>
            <w:noProof/>
            <w:lang w:val="uk-UA" w:eastAsia="uk-UA" w:bidi="ar-SA"/>
          </w:rPr>
          <mc:AlternateContent>
            <mc:Choice Requires="wps">
              <w:drawing>
                <wp:anchor distT="0" distB="0" distL="114298" distR="114298" simplePos="0" relativeHeight="251799552" behindDoc="0" locked="0" layoutInCell="1" allowOverlap="1" wp14:anchorId="2358FA31" wp14:editId="38FD366C">
                  <wp:simplePos x="0" y="0"/>
                  <wp:positionH relativeFrom="page">
                    <wp:posOffset>4058919</wp:posOffset>
                  </wp:positionH>
                  <wp:positionV relativeFrom="paragraph">
                    <wp:posOffset>23495</wp:posOffset>
                  </wp:positionV>
                  <wp:extent cx="0" cy="149225"/>
                  <wp:effectExtent l="0" t="0" r="19050" b="3175"/>
                  <wp:wrapNone/>
                  <wp:docPr id="221" name="Line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5B24E530" id="Line 375" o:spid="_x0000_s1026" style="position:absolute;z-index:251799552;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319.6pt,1.85pt" to="319.6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" strokecolor="#666" strokeweight=".18875mm">
                  <w10:wrap anchorx="page"/>
                </v:line>
              </w:pict>
            </mc:Fallback>
          </mc:AlternateContent>
        </w:r>
        <w:r w:rsidDel="006613B1">
          <w:rPr>
            <w:noProof/>
            <w:lang w:val="uk-UA" w:eastAsia="uk-UA" w:bidi="ar-SA"/>
          </w:rPr>
          <mc:AlternateContent>
            <mc:Choice Requires="wps">
              <w:drawing>
                <wp:anchor distT="0" distB="0" distL="114300" distR="114300" simplePos="0" relativeHeight="251800576" behindDoc="0" locked="0" layoutInCell="1" allowOverlap="1" wp14:anchorId="2782EFDC" wp14:editId="5E4D77F2">
                  <wp:simplePos x="0" y="0"/>
                  <wp:positionH relativeFrom="page">
                    <wp:posOffset>4534535</wp:posOffset>
                  </wp:positionH>
                  <wp:positionV relativeFrom="paragraph">
                    <wp:posOffset>23495</wp:posOffset>
                  </wp:positionV>
                  <wp:extent cx="27305" cy="149860"/>
                  <wp:effectExtent l="10160" t="13970" r="10160" b="7620"/>
                  <wp:wrapNone/>
                  <wp:docPr id="36" name="AutoShape 3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05" cy="149860"/>
                          </a:xfrm>
                          <a:custGeom>
                            <a:avLst/>
                            <a:gdLst>
                              <a:gd name="T0" fmla="*/ 0 w 43"/>
                              <a:gd name="T1" fmla="*/ 14919325 h 236"/>
                              <a:gd name="T2" fmla="*/ 0 w 43"/>
                              <a:gd name="T3" fmla="*/ 109677200 h 236"/>
                              <a:gd name="T4" fmla="*/ 17338675 w 43"/>
                              <a:gd name="T5" fmla="*/ 14919325 h 236"/>
                              <a:gd name="T6" fmla="*/ 17338675 w 43"/>
                              <a:gd name="T7" fmla="*/ 109677200 h 23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3" h="236">
                                <a:moveTo>
                                  <a:pt x="0" y="0"/>
                                </a:moveTo>
                                <a:lnTo>
                                  <a:pt x="0" y="235"/>
                                </a:lnTo>
                                <a:moveTo>
                                  <a:pt x="43" y="0"/>
                                </a:moveTo>
                                <a:lnTo>
                                  <a:pt x="43" y="235"/>
                                </a:lnTo>
                              </a:path>
                            </a:pathLst>
                          </a:custGeom>
                          <a:noFill/>
                          <a:ln w="6795">
                            <a:solidFill>
                              <a:srgbClr val="66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55A1FB" id="AutoShape 376" o:spid="_x0000_s1026" style="position:absolute;margin-left:357.05pt;margin-top:1.85pt;width:2.15pt;height:11.8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" path="m,l,235m43,r,235e" filled="f" strokecolor="#666" strokeweight=".18875mm">
                  <v:path arrowok="t" o:connecttype="custom" o:connectlocs="0,2147483646;0,2147483646;2147483646,2147483646;2147483646,2147483646" o:connectangles="0,0,0,0"/>
                  <w10:wrap anchorx="page"/>
                </v:shape>
              </w:pict>
            </mc:Fallback>
          </mc:AlternateContent>
        </w:r>
        <w:r w:rsidDel="006613B1">
          <w:rPr>
            <w:noProof/>
            <w:lang w:val="uk-UA" w:eastAsia="uk-UA" w:bidi="ar-SA"/>
          </w:rPr>
          <mc:AlternateContent>
            <mc:Choice Requires="wps">
              <w:drawing>
                <wp:anchor distT="0" distB="0" distL="114300" distR="114300" simplePos="0" relativeHeight="251801600" behindDoc="0" locked="0" layoutInCell="1" allowOverlap="1" wp14:anchorId="65389E64" wp14:editId="3C203040">
                  <wp:simplePos x="0" y="0"/>
                  <wp:positionH relativeFrom="page">
                    <wp:posOffset>4551680</wp:posOffset>
                  </wp:positionH>
                  <wp:positionV relativeFrom="paragraph">
                    <wp:posOffset>23495</wp:posOffset>
                  </wp:positionV>
                  <wp:extent cx="381000" cy="149860"/>
                  <wp:effectExtent l="0" t="0" r="0" b="0"/>
                  <wp:wrapNone/>
                  <wp:docPr id="219"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49860"/>
                          </a:xfrm>
                          <a:prstGeom prst="rect">
                            <a:avLst/>
                          </a:prstGeom>
                          <a:solidFill>
                            <a:srgbClr val="CEE2D3"/>
                          </a:solidFill>
                          <a:ln>
                            <a:noFill/>
                          </a:ln>
                        </wps:spPr>
                        <wps:txbx>
                          <w:txbxContent>
                            <w:p w14:paraId="65E9CFD3" w14:textId="77777777" w:rsidR="000A2EAA" w:rsidRDefault="000A2EAA" w:rsidP="0057303A">
                              <w:pPr>
                                <w:spacing w:before="38"/>
                                <w:ind w:left="64"/>
                                <w:rPr>
                                  <w:sz w:val="13"/>
                                </w:rPr>
                              </w:pPr>
                              <w:r>
                                <w:rPr>
                                  <w:sz w:val="13"/>
                                </w:rPr>
                                <w:t>CSS 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389E64" id="Text Box 377" o:spid="_x0000_s1087" type="#_x0000_t202" style="position:absolute;margin-left:358.4pt;margin-top:1.85pt;width:30pt;height:11.8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" fillcolor="#cee2d3" stroked="f">
                  <v:textbox inset="0,0,0,0">
                    <w:txbxContent>
                      <w:p w14:paraId="65E9CFD3" w14:textId="77777777" w:rsidR="000A2EAA" w:rsidRDefault="000A2EAA" w:rsidP="0057303A">
                        <w:pPr>
                          <w:spacing w:before="38"/>
                          <w:ind w:left="64"/>
                          <w:rPr>
                            <w:sz w:val="13"/>
                          </w:rPr>
                        </w:pPr>
                        <w:r>
                          <w:rPr>
                            <w:sz w:val="13"/>
                          </w:rPr>
                          <w:t>CSS 2.1</w:t>
                        </w:r>
                      </w:p>
                    </w:txbxContent>
                  </v:textbox>
                  <w10:wrap anchorx="page"/>
                </v:shape>
              </w:pict>
            </mc:Fallback>
          </mc:AlternateContent>
        </w:r>
        <w:r w:rsidDel="006613B1">
          <w:rPr>
            <w:noProof/>
            <w:lang w:val="uk-UA" w:eastAsia="uk-UA" w:bidi="ar-SA"/>
          </w:rPr>
          <mc:AlternateContent>
            <mc:Choice Requires="wps">
              <w:drawing>
                <wp:anchor distT="0" distB="0" distL="114300" distR="114300" simplePos="0" relativeHeight="251802624" behindDoc="0" locked="0" layoutInCell="1" allowOverlap="1" wp14:anchorId="48214981" wp14:editId="0A6EEB9E">
                  <wp:simplePos x="0" y="0"/>
                  <wp:positionH relativeFrom="page">
                    <wp:posOffset>4062095</wp:posOffset>
                  </wp:positionH>
                  <wp:positionV relativeFrom="paragraph">
                    <wp:posOffset>23495</wp:posOffset>
                  </wp:positionV>
                  <wp:extent cx="483235" cy="149860"/>
                  <wp:effectExtent l="0" t="0" r="0" b="0"/>
                  <wp:wrapNone/>
                  <wp:docPr id="218" name="Text Box 3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235" cy="149860"/>
                          </a:xfrm>
                          <a:prstGeom prst="rect">
                            <a:avLst/>
                          </a:prstGeom>
                          <a:solidFill>
                            <a:srgbClr val="CEE2D3"/>
                          </a:solidFill>
                          <a:ln>
                            <a:noFill/>
                          </a:ln>
                        </wps:spPr>
                        <wps:txbx>
                          <w:txbxContent>
                            <w:p w14:paraId="2835CA2C" w14:textId="77777777" w:rsidR="000A2EAA" w:rsidRDefault="000A2EAA" w:rsidP="0057303A">
                              <w:pPr>
                                <w:spacing w:before="38"/>
                                <w:ind w:left="42"/>
                                <w:rPr>
                                  <w:sz w:val="13"/>
                                </w:rPr>
                              </w:pPr>
                              <w:r>
                                <w:rPr>
                                  <w:sz w:val="13"/>
                                </w:rPr>
                                <w:t>XHTML 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214981" id="Text Box 378" o:spid="_x0000_s1088" type="#_x0000_t202" style="position:absolute;margin-left:319.85pt;margin-top:1.85pt;width:38.05pt;height:11.8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" fillcolor="#cee2d3" stroked="f">
                  <v:textbox inset="0,0,0,0">
                    <w:txbxContent>
                      <w:p w14:paraId="2835CA2C" w14:textId="77777777" w:rsidR="000A2EAA" w:rsidRDefault="000A2EAA" w:rsidP="0057303A">
                        <w:pPr>
                          <w:spacing w:before="38"/>
                          <w:ind w:left="42"/>
                          <w:rPr>
                            <w:sz w:val="13"/>
                          </w:rPr>
                        </w:pPr>
                        <w:r>
                          <w:rPr>
                            <w:sz w:val="13"/>
                          </w:rPr>
                          <w:t>XHTML 1.0</w:t>
                        </w:r>
                      </w:p>
                    </w:txbxContent>
                  </v:textbox>
                  <w10:wrap anchorx="page"/>
                </v:shape>
              </w:pict>
            </mc:Fallback>
          </mc:AlternateContent>
        </w:r>
        <w:r w:rsidDel="006613B1">
          <w:rPr>
            <w:noProof/>
            <w:lang w:val="uk-UA" w:eastAsia="uk-UA" w:bidi="ar-SA"/>
          </w:rPr>
          <mc:AlternateContent>
            <mc:Choice Requires="wps">
              <w:drawing>
                <wp:anchor distT="0" distB="0" distL="114300" distR="114300" simplePos="0" relativeHeight="251803648" behindDoc="0" locked="0" layoutInCell="1" allowOverlap="1" wp14:anchorId="400DB846" wp14:editId="25B34639">
                  <wp:simplePos x="0" y="0"/>
                  <wp:positionH relativeFrom="page">
                    <wp:posOffset>4939030</wp:posOffset>
                  </wp:positionH>
                  <wp:positionV relativeFrom="paragraph">
                    <wp:posOffset>23495</wp:posOffset>
                  </wp:positionV>
                  <wp:extent cx="1890395" cy="149860"/>
                  <wp:effectExtent l="0" t="0" r="0" b="0"/>
                  <wp:wrapNone/>
                  <wp:docPr id="217" name="Text Box 3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0395" cy="149860"/>
                          </a:xfrm>
                          <a:prstGeom prst="rect">
                            <a:avLst/>
                          </a:prstGeom>
                          <a:noFill/>
                          <a:ln>
                            <a:noFill/>
                          </a:ln>
                        </wps:spPr>
                        <wps:txbx>
                          <w:txbxContent>
                            <w:tbl>
                              <w:tblPr>
                                <w:tblStyle w:val="TableNormal"/>
                                <w:tblW w:w="0" w:type="auto"/>
                                <w:tblInd w:w="7" w:type="dxa"/>
                                <w:tblLayout w:type="fixed"/>
                                <w:tblLook w:val="01E0" w:firstRow="1" w:lastRow="1" w:firstColumn="1" w:lastColumn="1" w:noHBand="0" w:noVBand="0"/>
                              </w:tblPr>
                              <w:tblGrid>
                                <w:gridCol w:w="353"/>
                                <w:gridCol w:w="332"/>
                                <w:gridCol w:w="332"/>
                                <w:gridCol w:w="332"/>
                                <w:gridCol w:w="343"/>
                                <w:gridCol w:w="461"/>
                                <w:gridCol w:w="365"/>
                                <w:gridCol w:w="456"/>
                              </w:tblGrid>
                              <w:tr w:rsidR="000A2EAA" w14:paraId="148481DF" w14:textId="77777777">
                                <w:trPr>
                                  <w:trHeight w:val="235"/>
                                </w:trPr>
                                <w:tc>
                                  <w:tcPr>
                                    <w:tcW w:w="353" w:type="dxa"/>
                                    <w:tcBorders>
                                      <w:left w:val="double" w:sz="2" w:space="0" w:color="666666"/>
                                      <w:right w:val="single" w:sz="6" w:space="0" w:color="666666"/>
                                    </w:tcBorders>
                                    <w:shd w:val="clear" w:color="auto" w:fill="F2C8C8"/>
                                  </w:tcPr>
                                  <w:p w14:paraId="4D47120A" w14:textId="77777777" w:rsidR="000A2EAA" w:rsidRDefault="000A2EAA">
                                    <w:pPr>
                                      <w:pStyle w:val="TableParagraph"/>
                                      <w:spacing w:before="38"/>
                                      <w:ind w:left="52"/>
                                      <w:rPr>
                                        <w:rFonts w:ascii="Arial"/>
                                        <w:sz w:val="13"/>
                                      </w:rPr>
                                    </w:pPr>
                                    <w:r>
                                      <w:rPr>
                                        <w:rFonts w:ascii="Arial"/>
                                        <w:sz w:val="13"/>
                                      </w:rPr>
                                      <w:t>IE 6</w:t>
                                    </w:r>
                                  </w:p>
                                </w:tc>
                                <w:tc>
                                  <w:tcPr>
                                    <w:tcW w:w="332" w:type="dxa"/>
                                    <w:tcBorders>
                                      <w:left w:val="single" w:sz="6" w:space="0" w:color="666666"/>
                                      <w:right w:val="single" w:sz="6" w:space="0" w:color="666666"/>
                                    </w:tcBorders>
                                    <w:shd w:val="clear" w:color="auto" w:fill="CEE2D3"/>
                                  </w:tcPr>
                                  <w:p w14:paraId="3A8BDA2E" w14:textId="77777777" w:rsidR="000A2EAA" w:rsidRDefault="000A2EAA">
                                    <w:pPr>
                                      <w:pStyle w:val="TableParagraph"/>
                                      <w:spacing w:before="38"/>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223DFAAB" w14:textId="77777777" w:rsidR="000A2EAA" w:rsidRDefault="000A2EAA">
                                    <w:pPr>
                                      <w:pStyle w:val="TableParagraph"/>
                                      <w:spacing w:before="38"/>
                                      <w:ind w:left="46"/>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3EC63170" w14:textId="77777777" w:rsidR="000A2EAA" w:rsidRDefault="000A2EAA">
                                    <w:pPr>
                                      <w:pStyle w:val="TableParagraph"/>
                                      <w:spacing w:before="38"/>
                                      <w:ind w:left="46"/>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54635BD2" w14:textId="77777777" w:rsidR="000A2EAA" w:rsidRDefault="000A2EAA">
                                    <w:pPr>
                                      <w:pStyle w:val="TableParagraph"/>
                                      <w:spacing w:before="38"/>
                                      <w:ind w:left="46"/>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02C661BB" w14:textId="77777777" w:rsidR="000A2EAA" w:rsidRDefault="000A2EAA">
                                    <w:pPr>
                                      <w:pStyle w:val="TableParagraph"/>
                                      <w:spacing w:before="38"/>
                                      <w:ind w:left="45"/>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0F9FFFA1" w14:textId="77777777" w:rsidR="000A2EAA" w:rsidRDefault="000A2EAA">
                                    <w:pPr>
                                      <w:pStyle w:val="TableParagraph"/>
                                      <w:spacing w:before="38"/>
                                      <w:ind w:left="45"/>
                                      <w:rPr>
                                        <w:rFonts w:ascii="Arial"/>
                                        <w:sz w:val="13"/>
                                      </w:rPr>
                                    </w:pPr>
                                    <w:r>
                                      <w:rPr>
                                        <w:rFonts w:ascii="Arial"/>
                                        <w:sz w:val="13"/>
                                      </w:rPr>
                                      <w:t>Sa 5</w:t>
                                    </w:r>
                                  </w:p>
                                </w:tc>
                                <w:tc>
                                  <w:tcPr>
                                    <w:tcW w:w="456" w:type="dxa"/>
                                    <w:tcBorders>
                                      <w:left w:val="single" w:sz="6" w:space="0" w:color="666666"/>
                                    </w:tcBorders>
                                    <w:shd w:val="clear" w:color="auto" w:fill="CEE2D3"/>
                                  </w:tcPr>
                                  <w:p w14:paraId="081E7BEA" w14:textId="77777777" w:rsidR="000A2EAA" w:rsidRDefault="000A2EAA">
                                    <w:pPr>
                                      <w:pStyle w:val="TableParagraph"/>
                                      <w:spacing w:before="38"/>
                                      <w:ind w:left="44"/>
                                      <w:rPr>
                                        <w:rFonts w:ascii="Arial"/>
                                        <w:sz w:val="13"/>
                                      </w:rPr>
                                    </w:pPr>
                                    <w:r>
                                      <w:rPr>
                                        <w:rFonts w:ascii="Arial"/>
                                        <w:sz w:val="13"/>
                                      </w:rPr>
                                      <w:t>Fx 3.6</w:t>
                                    </w:r>
                                  </w:p>
                                </w:tc>
                              </w:tr>
                            </w:tbl>
                            <w:p w14:paraId="3A7714E4" w14:textId="77777777" w:rsidR="000A2EAA" w:rsidRDefault="000A2EAA" w:rsidP="0057303A">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0DB846" id="Text Box 379" o:spid="_x0000_s1089" type="#_x0000_t202" style="position:absolute;margin-left:388.9pt;margin-top:1.85pt;width:148.85pt;height:11.8pt;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" filled="f" stroked="f">
                  <v:textbox inset="0,0,0,0">
                    <w:txbxContent>
                      <w:tbl>
                        <w:tblPr>
                          <w:tblStyle w:val="TableNormal"/>
                          <w:tblW w:w="0" w:type="auto"/>
                          <w:tblInd w:w="7" w:type="dxa"/>
                          <w:tblLayout w:type="fixed"/>
                          <w:tblLook w:val="01E0" w:firstRow="1" w:lastRow="1" w:firstColumn="1" w:lastColumn="1" w:noHBand="0" w:noVBand="0"/>
                        </w:tblPr>
                        <w:tblGrid>
                          <w:gridCol w:w="353"/>
                          <w:gridCol w:w="332"/>
                          <w:gridCol w:w="332"/>
                          <w:gridCol w:w="332"/>
                          <w:gridCol w:w="343"/>
                          <w:gridCol w:w="461"/>
                          <w:gridCol w:w="365"/>
                          <w:gridCol w:w="456"/>
                        </w:tblGrid>
                        <w:tr w:rsidR="000A2EAA" w14:paraId="148481DF" w14:textId="77777777">
                          <w:trPr>
                            <w:trHeight w:val="235"/>
                          </w:trPr>
                          <w:tc>
                            <w:tcPr>
                              <w:tcW w:w="353" w:type="dxa"/>
                              <w:tcBorders>
                                <w:left w:val="double" w:sz="2" w:space="0" w:color="666666"/>
                                <w:right w:val="single" w:sz="6" w:space="0" w:color="666666"/>
                              </w:tcBorders>
                              <w:shd w:val="clear" w:color="auto" w:fill="F2C8C8"/>
                            </w:tcPr>
                            <w:p w14:paraId="4D47120A" w14:textId="77777777" w:rsidR="000A2EAA" w:rsidRDefault="000A2EAA">
                              <w:pPr>
                                <w:pStyle w:val="TableParagraph"/>
                                <w:spacing w:before="38"/>
                                <w:ind w:left="52"/>
                                <w:rPr>
                                  <w:rFonts w:ascii="Arial"/>
                                  <w:sz w:val="13"/>
                                </w:rPr>
                              </w:pPr>
                              <w:r>
                                <w:rPr>
                                  <w:rFonts w:ascii="Arial"/>
                                  <w:sz w:val="13"/>
                                </w:rPr>
                                <w:t>IE 6</w:t>
                              </w:r>
                            </w:p>
                          </w:tc>
                          <w:tc>
                            <w:tcPr>
                              <w:tcW w:w="332" w:type="dxa"/>
                              <w:tcBorders>
                                <w:left w:val="single" w:sz="6" w:space="0" w:color="666666"/>
                                <w:right w:val="single" w:sz="6" w:space="0" w:color="666666"/>
                              </w:tcBorders>
                              <w:shd w:val="clear" w:color="auto" w:fill="CEE2D3"/>
                            </w:tcPr>
                            <w:p w14:paraId="3A8BDA2E" w14:textId="77777777" w:rsidR="000A2EAA" w:rsidRDefault="000A2EAA">
                              <w:pPr>
                                <w:pStyle w:val="TableParagraph"/>
                                <w:spacing w:before="38"/>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223DFAAB" w14:textId="77777777" w:rsidR="000A2EAA" w:rsidRDefault="000A2EAA">
                              <w:pPr>
                                <w:pStyle w:val="TableParagraph"/>
                                <w:spacing w:before="38"/>
                                <w:ind w:left="46"/>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3EC63170" w14:textId="77777777" w:rsidR="000A2EAA" w:rsidRDefault="000A2EAA">
                              <w:pPr>
                                <w:pStyle w:val="TableParagraph"/>
                                <w:spacing w:before="38"/>
                                <w:ind w:left="46"/>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54635BD2" w14:textId="77777777" w:rsidR="000A2EAA" w:rsidRDefault="000A2EAA">
                              <w:pPr>
                                <w:pStyle w:val="TableParagraph"/>
                                <w:spacing w:before="38"/>
                                <w:ind w:left="46"/>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02C661BB" w14:textId="77777777" w:rsidR="000A2EAA" w:rsidRDefault="000A2EAA">
                              <w:pPr>
                                <w:pStyle w:val="TableParagraph"/>
                                <w:spacing w:before="38"/>
                                <w:ind w:left="45"/>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0F9FFFA1" w14:textId="77777777" w:rsidR="000A2EAA" w:rsidRDefault="000A2EAA">
                              <w:pPr>
                                <w:pStyle w:val="TableParagraph"/>
                                <w:spacing w:before="38"/>
                                <w:ind w:left="45"/>
                                <w:rPr>
                                  <w:rFonts w:ascii="Arial"/>
                                  <w:sz w:val="13"/>
                                </w:rPr>
                              </w:pPr>
                              <w:r>
                                <w:rPr>
                                  <w:rFonts w:ascii="Arial"/>
                                  <w:sz w:val="13"/>
                                </w:rPr>
                                <w:t>Sa 5</w:t>
                              </w:r>
                            </w:p>
                          </w:tc>
                          <w:tc>
                            <w:tcPr>
                              <w:tcW w:w="456" w:type="dxa"/>
                              <w:tcBorders>
                                <w:left w:val="single" w:sz="6" w:space="0" w:color="666666"/>
                              </w:tcBorders>
                              <w:shd w:val="clear" w:color="auto" w:fill="CEE2D3"/>
                            </w:tcPr>
                            <w:p w14:paraId="081E7BEA" w14:textId="77777777" w:rsidR="000A2EAA" w:rsidRDefault="000A2EAA">
                              <w:pPr>
                                <w:pStyle w:val="TableParagraph"/>
                                <w:spacing w:before="38"/>
                                <w:ind w:left="44"/>
                                <w:rPr>
                                  <w:rFonts w:ascii="Arial"/>
                                  <w:sz w:val="13"/>
                                </w:rPr>
                              </w:pPr>
                              <w:r>
                                <w:rPr>
                                  <w:rFonts w:ascii="Arial"/>
                                  <w:sz w:val="13"/>
                                </w:rPr>
                                <w:t>Fx 3.6</w:t>
                              </w:r>
                            </w:p>
                          </w:tc>
                        </w:tr>
                      </w:tbl>
                      <w:p w14:paraId="3A7714E4" w14:textId="77777777" w:rsidR="000A2EAA" w:rsidRDefault="000A2EAA" w:rsidP="0057303A">
                        <w:pPr>
                          <w:pStyle w:val="a3"/>
                        </w:pPr>
                      </w:p>
                    </w:txbxContent>
                  </v:textbox>
                  <w10:wrap anchorx="page"/>
                </v:shape>
              </w:pict>
            </mc:Fallback>
          </mc:AlternateContent>
        </w:r>
        <w:r w:rsidR="0057303A" w:rsidRPr="0057303A" w:rsidDel="006613B1">
          <w:rPr>
            <w:rFonts w:ascii="Arial Black" w:hAnsi="Arial Black"/>
            <w:color w:val="685C53"/>
            <w:sz w:val="15"/>
          </w:rPr>
          <w:delText>При</w:delText>
        </w:r>
        <w:r w:rsidR="0057303A" w:rsidRPr="0057303A" w:rsidDel="006613B1">
          <w:rPr>
            <w:rFonts w:ascii="Arial Black" w:hAnsi="Arial Black"/>
            <w:color w:val="685C53"/>
            <w:sz w:val="15"/>
            <w:lang w:val="uk-UA"/>
          </w:rPr>
          <w:delText>клад</w:delText>
        </w:r>
        <w:r w:rsidR="0057303A" w:rsidRPr="0057303A" w:rsidDel="006613B1">
          <w:rPr>
            <w:rFonts w:ascii="Arial Black" w:hAnsi="Arial Black"/>
            <w:color w:val="685C53"/>
            <w:sz w:val="15"/>
          </w:rPr>
          <w:delText xml:space="preserve"> 1.38. </w:delText>
        </w:r>
        <w:r w:rsidR="0057303A" w:rsidRPr="0057303A" w:rsidDel="006613B1">
          <w:rPr>
            <w:rFonts w:ascii="Arial Black" w:hAnsi="Arial Black"/>
            <w:color w:val="685C53"/>
            <w:sz w:val="15"/>
            <w:lang w:val="uk-UA"/>
          </w:rPr>
          <w:delText>Зміна</w:delText>
        </w:r>
        <w:r w:rsidR="0057303A" w:rsidRPr="0057303A" w:rsidDel="006613B1">
          <w:rPr>
            <w:rFonts w:ascii="Arial Black" w:hAnsi="Arial Black"/>
            <w:color w:val="685C53"/>
            <w:sz w:val="15"/>
          </w:rPr>
          <w:delText xml:space="preserve"> стил</w:delText>
        </w:r>
        <w:r w:rsidR="0057303A" w:rsidRPr="0057303A" w:rsidDel="006613B1">
          <w:rPr>
            <w:rFonts w:ascii="Arial Black" w:hAnsi="Arial Black"/>
            <w:color w:val="685C53"/>
            <w:sz w:val="15"/>
            <w:lang w:val="uk-UA"/>
          </w:rPr>
          <w:delText>ю</w:delText>
        </w:r>
        <w:r w:rsidR="0057303A" w:rsidRPr="0057303A" w:rsidDel="006613B1">
          <w:rPr>
            <w:rFonts w:ascii="Arial Black" w:hAnsi="Arial Black"/>
            <w:color w:val="685C53"/>
            <w:sz w:val="15"/>
          </w:rPr>
          <w:delText xml:space="preserve"> абзац</w:delText>
        </w:r>
        <w:r w:rsidR="0057303A" w:rsidRPr="0057303A" w:rsidDel="006613B1">
          <w:rPr>
            <w:rFonts w:ascii="Arial Black" w:hAnsi="Arial Black"/>
            <w:color w:val="685C53"/>
            <w:sz w:val="15"/>
            <w:lang w:val="uk-UA"/>
          </w:rPr>
          <w:delText>у</w:delText>
        </w:r>
      </w:del>
    </w:p>
    <w:p w14:paraId="34CF7A64" w14:textId="77777777" w:rsidR="008417CB" w:rsidRDefault="008417CB" w:rsidP="006613B1">
      <w:pPr>
        <w:spacing w:line="360" w:lineRule="auto"/>
        <w:rPr>
          <w:sz w:val="17"/>
          <w:szCs w:val="17"/>
        </w:rPr>
        <w:pPrChange w:id="1084" w:author="МАРІЯ БРЕНЬ" w:date="2019-12-19T09:43:00Z">
          <w:pPr>
            <w:spacing w:line="360" w:lineRule="auto"/>
            <w:ind w:left="105"/>
          </w:pPr>
        </w:pPrChange>
      </w:pPr>
    </w:p>
    <w:p w14:paraId="16971E6E" w14:textId="77777777" w:rsidR="0057303A" w:rsidRPr="0057303A" w:rsidRDefault="0057303A" w:rsidP="00253FB5">
      <w:pPr>
        <w:spacing w:line="360" w:lineRule="auto"/>
        <w:ind w:left="105"/>
        <w:rPr>
          <w:sz w:val="17"/>
          <w:szCs w:val="17"/>
          <w:lang w:val="uk-UA"/>
        </w:rPr>
      </w:pPr>
      <w:r w:rsidRPr="0057303A">
        <w:rPr>
          <w:sz w:val="17"/>
          <w:szCs w:val="17"/>
        </w:rPr>
        <w:t>Результат даного пр</w:t>
      </w:r>
      <w:r w:rsidRPr="0057303A">
        <w:rPr>
          <w:sz w:val="17"/>
          <w:szCs w:val="17"/>
          <w:lang w:val="uk-UA"/>
        </w:rPr>
        <w:t>икладу</w:t>
      </w:r>
      <w:r w:rsidRPr="0057303A">
        <w:rPr>
          <w:sz w:val="17"/>
          <w:szCs w:val="17"/>
        </w:rPr>
        <w:t xml:space="preserve"> показан</w:t>
      </w:r>
      <w:r w:rsidRPr="0057303A">
        <w:rPr>
          <w:sz w:val="17"/>
          <w:szCs w:val="17"/>
          <w:lang w:val="uk-UA"/>
        </w:rPr>
        <w:t>ий</w:t>
      </w:r>
      <w:r w:rsidRPr="0057303A">
        <w:rPr>
          <w:sz w:val="17"/>
          <w:szCs w:val="17"/>
        </w:rPr>
        <w:t xml:space="preserve"> на рис. 1.23.</w:t>
      </w:r>
    </w:p>
    <w:p w14:paraId="3E771C1B" w14:textId="77777777" w:rsidR="0057303A" w:rsidRPr="0057303A" w:rsidRDefault="0057303A" w:rsidP="00253FB5">
      <w:pPr>
        <w:spacing w:line="360" w:lineRule="auto"/>
        <w:ind w:left="105"/>
        <w:jc w:val="center"/>
        <w:rPr>
          <w:sz w:val="17"/>
          <w:szCs w:val="17"/>
          <w:lang w:val="uk-UA"/>
        </w:rPr>
      </w:pPr>
      <w:r w:rsidRPr="0057303A">
        <w:rPr>
          <w:noProof/>
          <w:sz w:val="17"/>
          <w:szCs w:val="17"/>
          <w:lang w:val="en-US" w:eastAsia="en-US" w:bidi="ar-SA"/>
        </w:rPr>
        <w:lastRenderedPageBreak/>
        <w:drawing>
          <wp:inline distT="0" distB="0" distL="0" distR="0" wp14:anchorId="69632A2C" wp14:editId="1C55C489">
            <wp:extent cx="2797722" cy="1922624"/>
            <wp:effectExtent l="19050" t="19050" r="21678" b="20476"/>
            <wp:docPr id="8" name="Рисунок 20" descr="C:\Users\aser\OneDrive\Зображення\Знімки екрана\2019-11-22 (2) — коп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er\OneDrive\Зображення\Знімки екрана\2019-11-22 (2) — копия.png"/>
                    <pic:cNvPicPr>
                      <a:picLocks noChangeAspect="1" noChangeArrowheads="1"/>
                    </pic:cNvPicPr>
                  </pic:nvPicPr>
                  <pic:blipFill>
                    <a:blip r:embed="rId51" cstate="print"/>
                    <a:srcRect l="9324" t="13109" r="44089" b="30011"/>
                    <a:stretch>
                      <a:fillRect/>
                    </a:stretch>
                  </pic:blipFill>
                  <pic:spPr bwMode="auto">
                    <a:xfrm>
                      <a:off x="0" y="0"/>
                      <a:ext cx="2821069" cy="1938668"/>
                    </a:xfrm>
                    <a:prstGeom prst="rect">
                      <a:avLst/>
                    </a:prstGeom>
                    <a:noFill/>
                    <a:ln w="3175">
                      <a:solidFill>
                        <a:schemeClr val="tx1"/>
                      </a:solidFill>
                      <a:miter lim="800000"/>
                      <a:headEnd/>
                      <a:tailEnd/>
                    </a:ln>
                  </pic:spPr>
                </pic:pic>
              </a:graphicData>
            </a:graphic>
          </wp:inline>
        </w:drawing>
      </w:r>
    </w:p>
    <w:p w14:paraId="7A7E0FD9" w14:textId="625BFEFC" w:rsidR="00EA4222" w:rsidRDefault="0057303A" w:rsidP="00EA4222">
      <w:pPr>
        <w:spacing w:line="360" w:lineRule="auto"/>
        <w:ind w:right="1552"/>
        <w:jc w:val="center"/>
        <w:rPr>
          <w:ins w:id="1085" w:author="МАРІЯ БРЕНЬ" w:date="2019-12-19T09:44:00Z"/>
          <w:rFonts w:ascii="Georgia" w:hAnsi="Georgia"/>
          <w:i/>
          <w:color w:val="666666"/>
          <w:sz w:val="17"/>
          <w:lang w:val="uk-UA"/>
        </w:rPr>
      </w:pPr>
      <w:r w:rsidRPr="0057303A">
        <w:rPr>
          <w:rFonts w:ascii="Georgia" w:hAnsi="Georgia"/>
          <w:i/>
          <w:color w:val="666666"/>
          <w:sz w:val="17"/>
        </w:rPr>
        <w:t xml:space="preserve">Рис. 11.2. </w:t>
      </w:r>
      <w:r w:rsidRPr="0057303A">
        <w:rPr>
          <w:rFonts w:ascii="Georgia" w:hAnsi="Georgia"/>
          <w:i/>
          <w:color w:val="666666"/>
          <w:sz w:val="17"/>
          <w:lang w:val="uk-UA"/>
        </w:rPr>
        <w:t xml:space="preserve">Зміна </w:t>
      </w:r>
      <w:r w:rsidR="00D308CB">
        <w:rPr>
          <w:rFonts w:ascii="Georgia" w:hAnsi="Georgia"/>
          <w:i/>
          <w:color w:val="666666"/>
          <w:sz w:val="17"/>
          <w:lang w:val="uk-UA"/>
        </w:rPr>
        <w:t xml:space="preserve">вигляду </w:t>
      </w:r>
      <w:r w:rsidRPr="0057303A">
        <w:rPr>
          <w:rFonts w:ascii="Georgia" w:hAnsi="Georgia"/>
          <w:i/>
          <w:color w:val="666666"/>
          <w:sz w:val="17"/>
        </w:rPr>
        <w:t xml:space="preserve"> абзац</w:t>
      </w:r>
      <w:r w:rsidRPr="0057303A">
        <w:rPr>
          <w:rFonts w:ascii="Georgia" w:hAnsi="Georgia"/>
          <w:i/>
          <w:color w:val="666666"/>
          <w:sz w:val="17"/>
          <w:lang w:val="uk-UA"/>
        </w:rPr>
        <w:t xml:space="preserve">у </w:t>
      </w:r>
      <w:r w:rsidRPr="0057303A">
        <w:rPr>
          <w:rFonts w:ascii="Georgia" w:hAnsi="Georgia"/>
          <w:i/>
          <w:color w:val="666666"/>
          <w:sz w:val="17"/>
        </w:rPr>
        <w:t xml:space="preserve"> за р</w:t>
      </w:r>
      <w:ins w:id="1086" w:author="Пользователь Windows" w:date="2019-12-19T06:33:00Z">
        <w:r w:rsidR="004D01C4">
          <w:rPr>
            <w:rFonts w:ascii="Georgia" w:hAnsi="Georgia"/>
            <w:i/>
            <w:color w:val="666666"/>
            <w:sz w:val="17"/>
            <w:lang w:val="uk-UA"/>
          </w:rPr>
          <w:t>ах</w:t>
        </w:r>
      </w:ins>
      <w:r w:rsidRPr="0057303A">
        <w:rPr>
          <w:rFonts w:ascii="Georgia" w:hAnsi="Georgia"/>
          <w:i/>
          <w:color w:val="666666"/>
          <w:sz w:val="17"/>
        </w:rPr>
        <w:t xml:space="preserve">унок </w:t>
      </w:r>
      <w:r w:rsidRPr="0057303A">
        <w:rPr>
          <w:rFonts w:ascii="Georgia" w:hAnsi="Georgia"/>
          <w:i/>
          <w:color w:val="666666"/>
          <w:sz w:val="17"/>
          <w:lang w:val="uk-UA"/>
        </w:rPr>
        <w:t>використання сусудніх</w:t>
      </w:r>
      <w:r w:rsidR="008417CB">
        <w:rPr>
          <w:rFonts w:ascii="Georgia" w:hAnsi="Georgia"/>
          <w:i/>
          <w:color w:val="666666"/>
          <w:sz w:val="17"/>
          <w:lang w:val="uk-UA"/>
        </w:rPr>
        <w:t xml:space="preserve"> с</w:t>
      </w:r>
      <w:r w:rsidRPr="0057303A">
        <w:rPr>
          <w:rFonts w:ascii="Georgia" w:hAnsi="Georgia"/>
          <w:i/>
          <w:color w:val="666666"/>
          <w:sz w:val="17"/>
          <w:lang w:val="uk-UA"/>
        </w:rPr>
        <w:t>електорів</w:t>
      </w:r>
    </w:p>
    <w:p w14:paraId="7E51E614" w14:textId="77777777" w:rsidR="006613B1" w:rsidRDefault="006613B1" w:rsidP="00EA4222">
      <w:pPr>
        <w:spacing w:line="360" w:lineRule="auto"/>
        <w:ind w:right="1552"/>
        <w:jc w:val="center"/>
        <w:rPr>
          <w:rFonts w:ascii="Georgia"/>
          <w:i/>
          <w:sz w:val="20"/>
        </w:rPr>
        <w:pPrChange w:id="1087" w:author="Пользователь Windows" w:date="2019-12-19T06:33:00Z">
          <w:pPr>
            <w:spacing w:line="360" w:lineRule="auto"/>
            <w:ind w:left="1715" w:right="1552"/>
            <w:jc w:val="center"/>
          </w:pPr>
        </w:pPrChange>
      </w:pPr>
    </w:p>
    <w:p w14:paraId="5132E214" w14:textId="77777777" w:rsidR="0057303A" w:rsidRPr="0057303A" w:rsidRDefault="0057303A" w:rsidP="00253FB5">
      <w:pPr>
        <w:spacing w:line="360" w:lineRule="auto"/>
        <w:ind w:left="105" w:right="257"/>
        <w:rPr>
          <w:sz w:val="17"/>
          <w:szCs w:val="17"/>
          <w:lang w:val="uk-UA"/>
        </w:rPr>
      </w:pPr>
      <w:r w:rsidRPr="0057303A">
        <w:rPr>
          <w:sz w:val="17"/>
          <w:szCs w:val="17"/>
          <w:lang w:val="uk-UA"/>
        </w:rPr>
        <w:t xml:space="preserve">В даному прикладі текст відформатований із застосуванням абзаців (тег </w:t>
      </w:r>
      <w:r w:rsidRPr="0057303A">
        <w:rPr>
          <w:rFonts w:ascii="Courier New" w:hAnsi="Courier New"/>
          <w:b/>
          <w:color w:val="006699"/>
          <w:sz w:val="17"/>
          <w:szCs w:val="17"/>
        </w:rPr>
        <w:t>&lt;p&gt;</w:t>
      </w:r>
      <w:r w:rsidRPr="0057303A">
        <w:rPr>
          <w:sz w:val="17"/>
          <w:szCs w:val="17"/>
          <w:lang w:val="uk-UA"/>
        </w:rPr>
        <w:t xml:space="preserve">), але запис </w:t>
      </w:r>
      <w:r w:rsidRPr="0057303A">
        <w:rPr>
          <w:rFonts w:ascii="Courier New" w:hAnsi="Courier New"/>
          <w:sz w:val="17"/>
          <w:szCs w:val="17"/>
        </w:rPr>
        <w:t xml:space="preserve">H2.sic + P </w:t>
      </w:r>
      <w:r w:rsidRPr="0057303A">
        <w:rPr>
          <w:sz w:val="17"/>
          <w:szCs w:val="17"/>
          <w:lang w:val="uk-UA"/>
        </w:rPr>
        <w:t xml:space="preserve">встановлює стиль тільки для першого абзацу що йде після тега </w:t>
      </w:r>
      <w:r w:rsidRPr="0057303A">
        <w:rPr>
          <w:rFonts w:ascii="Courier New" w:hAnsi="Courier New"/>
          <w:b/>
          <w:color w:val="006699"/>
          <w:sz w:val="17"/>
          <w:szCs w:val="17"/>
        </w:rPr>
        <w:t>&lt;h2&gt;</w:t>
      </w:r>
      <w:r w:rsidRPr="0057303A">
        <w:rPr>
          <w:sz w:val="17"/>
          <w:szCs w:val="17"/>
        </w:rPr>
        <w:t xml:space="preserve">, </w:t>
      </w:r>
      <w:r w:rsidRPr="0057303A">
        <w:rPr>
          <w:sz w:val="17"/>
          <w:szCs w:val="17"/>
          <w:lang w:val="uk-UA"/>
        </w:rPr>
        <w:t xml:space="preserve"> у якого доданий клас sic.</w:t>
      </w:r>
    </w:p>
    <w:p w14:paraId="281808FC" w14:textId="77777777" w:rsidR="0057303A" w:rsidRPr="0057303A" w:rsidRDefault="0057303A" w:rsidP="00253FB5">
      <w:pPr>
        <w:spacing w:line="360" w:lineRule="auto"/>
        <w:ind w:left="105"/>
        <w:rPr>
          <w:sz w:val="17"/>
          <w:szCs w:val="17"/>
        </w:rPr>
      </w:pPr>
      <w:r w:rsidRPr="0057303A">
        <w:rPr>
          <w:sz w:val="17"/>
          <w:szCs w:val="17"/>
          <w:lang w:val="uk-UA"/>
        </w:rPr>
        <w:t xml:space="preserve">Сусідні селектори зручно використовувати для тих тегів, до яких автоматично додаються відступи, щоб самостійно регулювати величину відбиття. Наприклад, якщо поспіль йдуть теги </w:t>
      </w:r>
      <w:r w:rsidRPr="0057303A">
        <w:rPr>
          <w:rFonts w:ascii="Courier New" w:hAnsi="Courier New"/>
          <w:b/>
          <w:color w:val="006699"/>
          <w:sz w:val="17"/>
          <w:szCs w:val="17"/>
        </w:rPr>
        <w:t xml:space="preserve">&lt;h1&gt; </w:t>
      </w:r>
      <w:r w:rsidRPr="0057303A">
        <w:rPr>
          <w:sz w:val="17"/>
          <w:szCs w:val="17"/>
          <w:lang w:val="uk-UA"/>
        </w:rPr>
        <w:t>і</w:t>
      </w:r>
      <w:r w:rsidRPr="0057303A">
        <w:rPr>
          <w:sz w:val="17"/>
          <w:szCs w:val="17"/>
        </w:rPr>
        <w:t xml:space="preserve"> </w:t>
      </w:r>
      <w:r w:rsidRPr="0057303A">
        <w:rPr>
          <w:rFonts w:ascii="Courier New" w:hAnsi="Courier New"/>
          <w:b/>
          <w:color w:val="006699"/>
          <w:sz w:val="17"/>
          <w:szCs w:val="17"/>
        </w:rPr>
        <w:t>&lt;h2&gt;</w:t>
      </w:r>
      <w:r w:rsidRPr="0057303A">
        <w:rPr>
          <w:sz w:val="17"/>
          <w:szCs w:val="17"/>
        </w:rPr>
        <w:t xml:space="preserve">, </w:t>
      </w:r>
      <w:r w:rsidRPr="0057303A">
        <w:rPr>
          <w:sz w:val="17"/>
          <w:szCs w:val="17"/>
          <w:lang w:val="uk-UA"/>
        </w:rPr>
        <w:t xml:space="preserve">то відстань між ними легко регулювати якраз за допомогою сусідніх селекторів. Аналогічно справа йде і для йдуть підряд тегів </w:t>
      </w:r>
      <w:r w:rsidRPr="0057303A">
        <w:rPr>
          <w:rFonts w:ascii="Courier New" w:hAnsi="Courier New"/>
          <w:b/>
          <w:color w:val="006699"/>
          <w:sz w:val="17"/>
          <w:szCs w:val="17"/>
        </w:rPr>
        <w:t xml:space="preserve">&lt;h2&gt; </w:t>
      </w:r>
      <w:r w:rsidRPr="0057303A">
        <w:rPr>
          <w:sz w:val="17"/>
          <w:szCs w:val="17"/>
          <w:lang w:val="uk-UA"/>
        </w:rPr>
        <w:t xml:space="preserve">і </w:t>
      </w:r>
      <w:r w:rsidRPr="0057303A">
        <w:rPr>
          <w:rFonts w:ascii="Courier New" w:hAnsi="Courier New"/>
          <w:b/>
          <w:color w:val="006699"/>
          <w:sz w:val="17"/>
          <w:szCs w:val="17"/>
        </w:rPr>
        <w:t>&lt;p&gt;</w:t>
      </w:r>
      <w:r w:rsidRPr="0057303A">
        <w:rPr>
          <w:sz w:val="17"/>
          <w:szCs w:val="17"/>
          <w:lang w:val="uk-UA"/>
        </w:rPr>
        <w:t>, а також в інших подібних випадках. У прикладі 1.39 таким чином змінюється величина відступів між зазначеними тегами</w:t>
      </w:r>
      <w:r w:rsidRPr="0057303A">
        <w:rPr>
          <w:sz w:val="17"/>
          <w:szCs w:val="17"/>
        </w:rPr>
        <w:t>.</w:t>
      </w:r>
    </w:p>
    <w:p w14:paraId="26F499FC" w14:textId="77777777" w:rsidR="006613B1" w:rsidRPr="0057303A" w:rsidRDefault="006613B1" w:rsidP="006613B1">
      <w:pPr>
        <w:spacing w:line="360" w:lineRule="auto"/>
        <w:ind w:left="105"/>
        <w:rPr>
          <w:ins w:id="1088" w:author="МАРІЯ БРЕНЬ" w:date="2019-12-19T09:44:00Z"/>
          <w:sz w:val="17"/>
          <w:szCs w:val="17"/>
        </w:rPr>
      </w:pPr>
    </w:p>
    <w:p w14:paraId="10C410D2" w14:textId="77777777" w:rsidR="006613B1" w:rsidRDefault="006613B1" w:rsidP="006613B1">
      <w:pPr>
        <w:spacing w:line="360" w:lineRule="auto"/>
        <w:ind w:left="105" w:right="183"/>
        <w:rPr>
          <w:ins w:id="1089" w:author="МАРІЯ БРЕНЬ" w:date="2019-12-19T09:44:00Z"/>
          <w:sz w:val="17"/>
          <w:szCs w:val="17"/>
        </w:rPr>
      </w:pPr>
    </w:p>
    <w:tbl>
      <w:tblPr>
        <w:tblStyle w:val="TableNormal"/>
        <w:tblW w:w="9211" w:type="dxa"/>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6613B1" w:rsidRPr="0057303A" w14:paraId="2E97E63A" w14:textId="77777777" w:rsidTr="007D360C">
        <w:trPr>
          <w:trHeight w:val="235"/>
          <w:ins w:id="1090" w:author="МАРІЯ БРЕНЬ" w:date="2019-12-19T09:44:00Z"/>
        </w:trPr>
        <w:tc>
          <w:tcPr>
            <w:tcW w:w="5177" w:type="dxa"/>
            <w:tcBorders>
              <w:right w:val="single" w:sz="6" w:space="0" w:color="666666"/>
            </w:tcBorders>
          </w:tcPr>
          <w:p w14:paraId="4CC60B93" w14:textId="53C12C9C" w:rsidR="006613B1" w:rsidRPr="0057303A" w:rsidRDefault="006613B1" w:rsidP="007D360C">
            <w:pPr>
              <w:spacing w:line="360" w:lineRule="auto"/>
              <w:rPr>
                <w:ins w:id="1091" w:author="МАРІЯ БРЕНЬ" w:date="2019-12-19T09:44:00Z"/>
                <w:rFonts w:ascii="Arial Black" w:eastAsia="Courier New" w:hAnsi="Arial Black" w:cs="Courier New"/>
                <w:sz w:val="15"/>
                <w:lang w:val="uk-UA"/>
              </w:rPr>
            </w:pPr>
            <w:ins w:id="1092" w:author="МАРІЯ БРЕНЬ" w:date="2019-12-19T09:44:00Z">
              <w:r w:rsidRPr="0057303A">
                <w:rPr>
                  <w:rFonts w:ascii="Arial Black" w:eastAsia="Courier New" w:hAnsi="Arial Black" w:cs="Courier New"/>
                  <w:color w:val="685C53"/>
                  <w:sz w:val="15"/>
                </w:rPr>
                <w:t>Пр</w:t>
              </w:r>
              <w:r w:rsidRPr="0057303A">
                <w:rPr>
                  <w:rFonts w:ascii="Arial Black" w:eastAsia="Courier New" w:hAnsi="Arial Black" w:cs="Courier New"/>
                  <w:color w:val="685C53"/>
                  <w:sz w:val="15"/>
                  <w:lang w:val="uk-UA"/>
                </w:rPr>
                <w:t>иклад</w:t>
              </w:r>
              <w:r w:rsidRPr="0057303A">
                <w:rPr>
                  <w:rFonts w:ascii="Arial Black" w:eastAsia="Courier New" w:hAnsi="Arial Black" w:cs="Courier New"/>
                  <w:color w:val="685C53"/>
                  <w:sz w:val="15"/>
                </w:rPr>
                <w:t xml:space="preserve"> 1.</w:t>
              </w:r>
              <w:r w:rsidRPr="0057303A">
                <w:rPr>
                  <w:rFonts w:ascii="Arial Black" w:hAnsi="Arial Black"/>
                  <w:color w:val="685C53"/>
                  <w:sz w:val="15"/>
                </w:rPr>
                <w:t xml:space="preserve">39. </w:t>
              </w:r>
              <w:r w:rsidRPr="0057303A">
                <w:rPr>
                  <w:rFonts w:ascii="Arial Black" w:hAnsi="Arial Black"/>
                  <w:color w:val="685C53"/>
                  <w:sz w:val="15"/>
                  <w:lang w:val="uk-UA"/>
                </w:rPr>
                <w:t xml:space="preserve">Відступи між </w:t>
              </w:r>
              <w:r w:rsidRPr="0057303A">
                <w:rPr>
                  <w:rFonts w:ascii="Arial Black" w:hAnsi="Arial Black"/>
                  <w:color w:val="685C53"/>
                  <w:sz w:val="15"/>
                </w:rPr>
                <w:t xml:space="preserve">заголовками </w:t>
              </w:r>
              <w:r w:rsidRPr="0057303A">
                <w:rPr>
                  <w:rFonts w:ascii="Arial Black" w:hAnsi="Arial Black"/>
                  <w:color w:val="685C53"/>
                  <w:sz w:val="15"/>
                  <w:lang w:val="uk-UA"/>
                </w:rPr>
                <w:t>і</w:t>
              </w:r>
              <w:r w:rsidRPr="0057303A">
                <w:rPr>
                  <w:rFonts w:ascii="Arial Black" w:hAnsi="Arial Black"/>
                  <w:color w:val="685C53"/>
                  <w:sz w:val="15"/>
                </w:rPr>
                <w:t xml:space="preserve"> текстом</w:t>
              </w:r>
            </w:ins>
          </w:p>
        </w:tc>
        <w:tc>
          <w:tcPr>
            <w:tcW w:w="771" w:type="dxa"/>
            <w:tcBorders>
              <w:left w:val="single" w:sz="6" w:space="0" w:color="666666"/>
              <w:right w:val="double" w:sz="2" w:space="0" w:color="666666"/>
            </w:tcBorders>
            <w:shd w:val="clear" w:color="auto" w:fill="CEE2D3"/>
          </w:tcPr>
          <w:p w14:paraId="64B6E496" w14:textId="77777777" w:rsidR="006613B1" w:rsidRPr="0057303A" w:rsidRDefault="006613B1" w:rsidP="007D360C">
            <w:pPr>
              <w:spacing w:line="360" w:lineRule="auto"/>
              <w:ind w:left="40"/>
              <w:rPr>
                <w:ins w:id="1093" w:author="МАРІЯ БРЕНЬ" w:date="2019-12-19T09:44:00Z"/>
                <w:rFonts w:eastAsia="Courier New" w:hAnsi="Courier New" w:cs="Courier New"/>
                <w:sz w:val="13"/>
              </w:rPr>
            </w:pPr>
            <w:ins w:id="1094" w:author="МАРІЯ БРЕНЬ" w:date="2019-12-19T09:44:00Z">
              <w:r w:rsidRPr="0057303A">
                <w:rPr>
                  <w:rFonts w:eastAsia="Courier New" w:hAnsi="Courier New" w:cs="Courier New"/>
                  <w:sz w:val="13"/>
                </w:rPr>
                <w:t>XHTML 1.0</w:t>
              </w:r>
            </w:ins>
          </w:p>
        </w:tc>
        <w:tc>
          <w:tcPr>
            <w:tcW w:w="621" w:type="dxa"/>
            <w:tcBorders>
              <w:left w:val="double" w:sz="2" w:space="0" w:color="666666"/>
              <w:right w:val="double" w:sz="2" w:space="0" w:color="666666"/>
            </w:tcBorders>
            <w:shd w:val="clear" w:color="auto" w:fill="CEE2D3"/>
          </w:tcPr>
          <w:p w14:paraId="576C34B1" w14:textId="77777777" w:rsidR="006613B1" w:rsidRPr="0057303A" w:rsidRDefault="006613B1" w:rsidP="007D360C">
            <w:pPr>
              <w:spacing w:line="360" w:lineRule="auto"/>
              <w:ind w:left="46"/>
              <w:rPr>
                <w:ins w:id="1095" w:author="МАРІЯ БРЕНЬ" w:date="2019-12-19T09:44:00Z"/>
                <w:rFonts w:eastAsia="Courier New" w:hAnsi="Courier New" w:cs="Courier New"/>
                <w:sz w:val="13"/>
              </w:rPr>
            </w:pPr>
            <w:ins w:id="1096" w:author="МАРІЯ БРЕНЬ" w:date="2019-12-19T09:44:00Z">
              <w:r w:rsidRPr="0057303A">
                <w:rPr>
                  <w:rFonts w:eastAsia="Courier New" w:hAnsi="Courier New" w:cs="Courier New"/>
                  <w:sz w:val="13"/>
                </w:rPr>
                <w:t>CSS 2.1</w:t>
              </w:r>
            </w:ins>
          </w:p>
        </w:tc>
        <w:tc>
          <w:tcPr>
            <w:tcW w:w="353" w:type="dxa"/>
            <w:tcBorders>
              <w:left w:val="double" w:sz="2" w:space="0" w:color="666666"/>
              <w:right w:val="single" w:sz="6" w:space="0" w:color="666666"/>
            </w:tcBorders>
            <w:shd w:val="clear" w:color="auto" w:fill="CEE2D3"/>
          </w:tcPr>
          <w:p w14:paraId="6D2E6136" w14:textId="77777777" w:rsidR="006613B1" w:rsidRPr="0057303A" w:rsidRDefault="006613B1" w:rsidP="007D360C">
            <w:pPr>
              <w:spacing w:line="360" w:lineRule="auto"/>
              <w:ind w:left="46"/>
              <w:rPr>
                <w:ins w:id="1097" w:author="МАРІЯ БРЕНЬ" w:date="2019-12-19T09:44:00Z"/>
                <w:rFonts w:eastAsia="Courier New" w:hAnsi="Courier New" w:cs="Courier New"/>
                <w:sz w:val="13"/>
              </w:rPr>
            </w:pPr>
            <w:ins w:id="1098" w:author="МАРІЯ БРЕНЬ" w:date="2019-12-19T09:44:00Z">
              <w:r w:rsidRPr="0057303A">
                <w:rPr>
                  <w:rFonts w:eastAsia="Courier New" w:hAnsi="Courier New" w:cs="Courier New"/>
                  <w:sz w:val="13"/>
                </w:rPr>
                <w:t>IE 7</w:t>
              </w:r>
            </w:ins>
          </w:p>
        </w:tc>
        <w:tc>
          <w:tcPr>
            <w:tcW w:w="332" w:type="dxa"/>
            <w:tcBorders>
              <w:left w:val="single" w:sz="6" w:space="0" w:color="666666"/>
              <w:right w:val="single" w:sz="6" w:space="0" w:color="666666"/>
            </w:tcBorders>
            <w:shd w:val="clear" w:color="auto" w:fill="CEE2D3"/>
          </w:tcPr>
          <w:p w14:paraId="27543893" w14:textId="77777777" w:rsidR="006613B1" w:rsidRPr="0057303A" w:rsidRDefault="006613B1" w:rsidP="007D360C">
            <w:pPr>
              <w:spacing w:line="360" w:lineRule="auto"/>
              <w:ind w:left="40"/>
              <w:rPr>
                <w:ins w:id="1099" w:author="МАРІЯ БРЕНЬ" w:date="2019-12-19T09:44:00Z"/>
                <w:rFonts w:eastAsia="Courier New" w:hAnsi="Courier New" w:cs="Courier New"/>
                <w:sz w:val="13"/>
              </w:rPr>
            </w:pPr>
            <w:ins w:id="1100" w:author="МАРІЯ БРЕНЬ" w:date="2019-12-19T09:44:00Z">
              <w:r w:rsidRPr="0057303A">
                <w:rPr>
                  <w:rFonts w:eastAsia="Courier New" w:hAnsi="Courier New" w:cs="Courier New"/>
                  <w:sz w:val="13"/>
                </w:rPr>
                <w:t>IE 8</w:t>
              </w:r>
            </w:ins>
          </w:p>
        </w:tc>
        <w:tc>
          <w:tcPr>
            <w:tcW w:w="332" w:type="dxa"/>
            <w:tcBorders>
              <w:left w:val="single" w:sz="6" w:space="0" w:color="666666"/>
              <w:right w:val="single" w:sz="6" w:space="0" w:color="666666"/>
            </w:tcBorders>
            <w:shd w:val="clear" w:color="auto" w:fill="CEE2D3"/>
          </w:tcPr>
          <w:p w14:paraId="650B1EDD" w14:textId="77777777" w:rsidR="006613B1" w:rsidRPr="0057303A" w:rsidRDefault="006613B1" w:rsidP="007D360C">
            <w:pPr>
              <w:spacing w:line="360" w:lineRule="auto"/>
              <w:ind w:left="40"/>
              <w:rPr>
                <w:ins w:id="1101" w:author="МАРІЯ БРЕНЬ" w:date="2019-12-19T09:44:00Z"/>
                <w:rFonts w:eastAsia="Courier New" w:hAnsi="Courier New" w:cs="Courier New"/>
                <w:sz w:val="13"/>
              </w:rPr>
            </w:pPr>
            <w:ins w:id="1102" w:author="МАРІЯ БРЕНЬ" w:date="2019-12-19T09:44:00Z">
              <w:r w:rsidRPr="0057303A">
                <w:rPr>
                  <w:rFonts w:eastAsia="Courier New" w:hAnsi="Courier New" w:cs="Courier New"/>
                  <w:sz w:val="13"/>
                </w:rPr>
                <w:t>IE 9</w:t>
              </w:r>
            </w:ins>
          </w:p>
        </w:tc>
        <w:tc>
          <w:tcPr>
            <w:tcW w:w="343" w:type="dxa"/>
            <w:tcBorders>
              <w:left w:val="single" w:sz="6" w:space="0" w:color="666666"/>
              <w:right w:val="single" w:sz="6" w:space="0" w:color="666666"/>
            </w:tcBorders>
            <w:shd w:val="clear" w:color="auto" w:fill="CEE2D3"/>
          </w:tcPr>
          <w:p w14:paraId="76ABFEB7" w14:textId="77777777" w:rsidR="006613B1" w:rsidRPr="0057303A" w:rsidRDefault="006613B1" w:rsidP="007D360C">
            <w:pPr>
              <w:spacing w:line="360" w:lineRule="auto"/>
              <w:ind w:left="40"/>
              <w:rPr>
                <w:ins w:id="1103" w:author="МАРІЯ БРЕНЬ" w:date="2019-12-19T09:44:00Z"/>
                <w:rFonts w:eastAsia="Courier New" w:hAnsi="Courier New" w:cs="Courier New"/>
                <w:sz w:val="13"/>
              </w:rPr>
            </w:pPr>
            <w:ins w:id="1104" w:author="МАРІЯ БРЕНЬ" w:date="2019-12-19T09:44:00Z">
              <w:r w:rsidRPr="0057303A">
                <w:rPr>
                  <w:rFonts w:eastAsia="Courier New" w:hAnsi="Courier New" w:cs="Courier New"/>
                  <w:sz w:val="13"/>
                </w:rPr>
                <w:t>Cr 8</w:t>
              </w:r>
            </w:ins>
          </w:p>
        </w:tc>
        <w:tc>
          <w:tcPr>
            <w:tcW w:w="461" w:type="dxa"/>
            <w:tcBorders>
              <w:left w:val="single" w:sz="6" w:space="0" w:color="666666"/>
              <w:right w:val="single" w:sz="6" w:space="0" w:color="666666"/>
            </w:tcBorders>
            <w:shd w:val="clear" w:color="auto" w:fill="CEE2D3"/>
          </w:tcPr>
          <w:p w14:paraId="3F57AB0A" w14:textId="77777777" w:rsidR="006613B1" w:rsidRPr="0057303A" w:rsidRDefault="006613B1" w:rsidP="007D360C">
            <w:pPr>
              <w:spacing w:line="360" w:lineRule="auto"/>
              <w:ind w:left="40"/>
              <w:rPr>
                <w:ins w:id="1105" w:author="МАРІЯ БРЕНЬ" w:date="2019-12-19T09:44:00Z"/>
                <w:rFonts w:eastAsia="Courier New" w:hAnsi="Courier New" w:cs="Courier New"/>
                <w:sz w:val="13"/>
              </w:rPr>
            </w:pPr>
            <w:ins w:id="1106" w:author="МАРІЯ БРЕНЬ" w:date="2019-12-19T09:44:00Z">
              <w:r w:rsidRPr="0057303A">
                <w:rPr>
                  <w:rFonts w:eastAsia="Courier New" w:hAnsi="Courier New" w:cs="Courier New"/>
                  <w:sz w:val="13"/>
                </w:rPr>
                <w:t>Op 11</w:t>
              </w:r>
            </w:ins>
          </w:p>
        </w:tc>
        <w:tc>
          <w:tcPr>
            <w:tcW w:w="365" w:type="dxa"/>
            <w:tcBorders>
              <w:left w:val="single" w:sz="6" w:space="0" w:color="666666"/>
              <w:right w:val="single" w:sz="6" w:space="0" w:color="666666"/>
            </w:tcBorders>
            <w:shd w:val="clear" w:color="auto" w:fill="CEE2D3"/>
          </w:tcPr>
          <w:p w14:paraId="21498284" w14:textId="77777777" w:rsidR="006613B1" w:rsidRPr="0057303A" w:rsidRDefault="006613B1" w:rsidP="007D360C">
            <w:pPr>
              <w:spacing w:line="360" w:lineRule="auto"/>
              <w:ind w:left="39"/>
              <w:rPr>
                <w:ins w:id="1107" w:author="МАРІЯ БРЕНЬ" w:date="2019-12-19T09:44:00Z"/>
                <w:rFonts w:eastAsia="Courier New" w:hAnsi="Courier New" w:cs="Courier New"/>
                <w:sz w:val="13"/>
              </w:rPr>
            </w:pPr>
            <w:ins w:id="1108" w:author="МАРІЯ БРЕНЬ" w:date="2019-12-19T09:44:00Z">
              <w:r w:rsidRPr="0057303A">
                <w:rPr>
                  <w:rFonts w:eastAsia="Courier New" w:hAnsi="Courier New" w:cs="Courier New"/>
                  <w:sz w:val="13"/>
                </w:rPr>
                <w:t>Sa 5</w:t>
              </w:r>
            </w:ins>
          </w:p>
        </w:tc>
        <w:tc>
          <w:tcPr>
            <w:tcW w:w="456" w:type="dxa"/>
            <w:tcBorders>
              <w:left w:val="single" w:sz="6" w:space="0" w:color="666666"/>
            </w:tcBorders>
            <w:shd w:val="clear" w:color="auto" w:fill="CEE2D3"/>
          </w:tcPr>
          <w:p w14:paraId="1C20BA4D" w14:textId="77777777" w:rsidR="006613B1" w:rsidRPr="0057303A" w:rsidRDefault="006613B1" w:rsidP="007D360C">
            <w:pPr>
              <w:spacing w:line="360" w:lineRule="auto"/>
              <w:ind w:left="38"/>
              <w:rPr>
                <w:ins w:id="1109" w:author="МАРІЯ БРЕНЬ" w:date="2019-12-19T09:44:00Z"/>
                <w:rFonts w:eastAsia="Courier New" w:hAnsi="Courier New" w:cs="Courier New"/>
                <w:sz w:val="13"/>
              </w:rPr>
            </w:pPr>
            <w:ins w:id="1110" w:author="МАРІЯ БРЕНЬ" w:date="2019-12-19T09:44:00Z">
              <w:r w:rsidRPr="0057303A">
                <w:rPr>
                  <w:rFonts w:eastAsia="Courier New" w:hAnsi="Courier New" w:cs="Courier New"/>
                  <w:sz w:val="13"/>
                </w:rPr>
                <w:t>Fx 3.6</w:t>
              </w:r>
            </w:ins>
          </w:p>
        </w:tc>
      </w:tr>
      <w:tr w:rsidR="006613B1" w:rsidRPr="0057303A" w14:paraId="3866396A" w14:textId="77777777" w:rsidTr="007D360C">
        <w:trPr>
          <w:trHeight w:val="1745"/>
          <w:ins w:id="1111" w:author="МАРІЯ БРЕНЬ" w:date="2019-12-19T09:44:00Z"/>
        </w:trPr>
        <w:tc>
          <w:tcPr>
            <w:tcW w:w="9211" w:type="dxa"/>
            <w:gridSpan w:val="10"/>
            <w:shd w:val="clear" w:color="auto" w:fill="F8F7F2"/>
          </w:tcPr>
          <w:p w14:paraId="3BC241A4" w14:textId="77777777" w:rsidR="006613B1" w:rsidRPr="00EB5600" w:rsidRDefault="006613B1" w:rsidP="006613B1">
            <w:pPr>
              <w:spacing w:before="83" w:line="211" w:lineRule="auto"/>
              <w:ind w:left="254" w:right="4058" w:hanging="180"/>
              <w:rPr>
                <w:ins w:id="1112" w:author="МАРІЯ БРЕНЬ" w:date="2019-12-19T09:45:00Z"/>
                <w:rFonts w:ascii="Courier New"/>
                <w:sz w:val="15"/>
                <w:lang w:val="en-US"/>
              </w:rPr>
            </w:pPr>
            <w:ins w:id="1113" w:author="МАРІЯ БРЕНЬ" w:date="2019-12-19T09:45:00Z">
              <w:r w:rsidRPr="00EB5600">
                <w:rPr>
                  <w:rFonts w:ascii="Courier New"/>
                  <w:sz w:val="15"/>
                  <w:lang w:val="en-US"/>
                </w:rPr>
                <w:t xml:space="preserve">&lt;!DOCTYPE html PUBLIC "-//W3C//DTD XHTML 1.0 Strict//EN" </w:t>
              </w:r>
              <w:r>
                <w:fldChar w:fldCharType="begin"/>
              </w:r>
              <w:r w:rsidRPr="007D360C">
                <w:rPr>
                  <w:lang w:val="en-US"/>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7D360C">
                <w:rPr>
                  <w:lang w:val="en-US"/>
                </w:rPr>
                <w:instrText>HYPERLINK "http://www.w3.org/TR/xhtml1/DTD/xhtml1-strict.dtd" \h</w:instrText>
              </w:r>
              <w:r>
                <w:fldChar w:fldCharType="separate"/>
              </w:r>
              <w:r w:rsidRPr="00EB5600">
                <w:rPr>
                  <w:rFonts w:ascii="Courier New"/>
                  <w:sz w:val="15"/>
                  <w:lang w:val="en-US"/>
                </w:rPr>
                <w:t>strict.dtd"&gt;</w:t>
              </w:r>
              <w:r>
                <w:fldChar w:fldCharType="end"/>
              </w:r>
            </w:ins>
          </w:p>
          <w:p w14:paraId="265D016D" w14:textId="77777777" w:rsidR="006613B1" w:rsidRPr="00EB5600" w:rsidRDefault="006613B1" w:rsidP="006613B1">
            <w:pPr>
              <w:spacing w:line="146" w:lineRule="exact"/>
              <w:ind w:left="74"/>
              <w:rPr>
                <w:ins w:id="1114" w:author="МАРІЯ БРЕНЬ" w:date="2019-12-19T09:45:00Z"/>
                <w:rFonts w:ascii="Courier New"/>
                <w:sz w:val="15"/>
                <w:lang w:val="en-US"/>
              </w:rPr>
            </w:pPr>
            <w:ins w:id="1115" w:author="МАРІЯ БРЕНЬ" w:date="2019-12-19T09:45:00Z">
              <w:r w:rsidRPr="00EB5600">
                <w:rPr>
                  <w:rFonts w:ascii="Courier New"/>
                  <w:sz w:val="15"/>
                  <w:lang w:val="en-US"/>
                </w:rPr>
                <w:t xml:space="preserve">&lt;html </w:t>
              </w:r>
              <w:r>
                <w:fldChar w:fldCharType="begin"/>
              </w:r>
              <w:r w:rsidRPr="007D360C">
                <w:rPr>
                  <w:lang w:val="en-US"/>
                </w:rPr>
                <w:instrText>HYPERLINK "http://www.w3.org/1999/xhtml" \h</w:instrText>
              </w:r>
              <w:r>
                <w:fldChar w:fldCharType="separate"/>
              </w:r>
              <w:r w:rsidRPr="00EB5600">
                <w:rPr>
                  <w:rFonts w:ascii="Courier New"/>
                  <w:sz w:val="15"/>
                  <w:lang w:val="en-US"/>
                </w:rPr>
                <w:t>xmlns="http://www.w3.org/1999/xhtml"&gt;</w:t>
              </w:r>
              <w:r>
                <w:fldChar w:fldCharType="end"/>
              </w:r>
            </w:ins>
          </w:p>
          <w:p w14:paraId="590C8C10" w14:textId="77777777" w:rsidR="006613B1" w:rsidRPr="00EB5600" w:rsidRDefault="006613B1" w:rsidP="006613B1">
            <w:pPr>
              <w:spacing w:line="150" w:lineRule="exact"/>
              <w:ind w:left="164"/>
              <w:rPr>
                <w:ins w:id="1116" w:author="МАРІЯ БРЕНЬ" w:date="2019-12-19T09:45:00Z"/>
                <w:rFonts w:ascii="Courier New"/>
                <w:sz w:val="15"/>
                <w:lang w:val="en-US"/>
              </w:rPr>
            </w:pPr>
            <w:ins w:id="1117" w:author="МАРІЯ БРЕНЬ" w:date="2019-12-19T09:45:00Z">
              <w:r w:rsidRPr="00EB5600">
                <w:rPr>
                  <w:rFonts w:ascii="Courier New"/>
                  <w:sz w:val="15"/>
                  <w:lang w:val="en-US"/>
                </w:rPr>
                <w:t>&lt;head&gt;</w:t>
              </w:r>
            </w:ins>
          </w:p>
          <w:p w14:paraId="51661701" w14:textId="77777777" w:rsidR="006613B1" w:rsidRPr="00EB5600" w:rsidRDefault="006613B1" w:rsidP="006613B1">
            <w:pPr>
              <w:spacing w:line="150" w:lineRule="exact"/>
              <w:ind w:left="254"/>
              <w:rPr>
                <w:ins w:id="1118" w:author="МАРІЯ БРЕНЬ" w:date="2019-12-19T09:45:00Z"/>
                <w:rFonts w:ascii="Courier New"/>
                <w:sz w:val="15"/>
                <w:lang w:val="en-US"/>
              </w:rPr>
            </w:pPr>
            <w:ins w:id="1119" w:author="МАРІЯ БРЕНЬ" w:date="2019-12-19T09:45:00Z">
              <w:r w:rsidRPr="00EB5600">
                <w:rPr>
                  <w:rFonts w:ascii="Courier New"/>
                  <w:sz w:val="15"/>
                  <w:lang w:val="en-US"/>
                </w:rPr>
                <w:t>&lt;meta http-equiv="Content-Type" content="text/html; charset=utf-8" /&gt;</w:t>
              </w:r>
            </w:ins>
          </w:p>
          <w:p w14:paraId="548D6F5B" w14:textId="77777777" w:rsidR="006613B1" w:rsidRPr="00EB5600" w:rsidRDefault="006613B1" w:rsidP="006613B1">
            <w:pPr>
              <w:spacing w:line="150" w:lineRule="exact"/>
              <w:ind w:left="246"/>
              <w:rPr>
                <w:ins w:id="1120" w:author="МАРІЯ БРЕНЬ" w:date="2019-12-19T09:45:00Z"/>
                <w:rFonts w:ascii="Courier New" w:hAnsi="Courier New"/>
                <w:sz w:val="15"/>
                <w:lang w:val="en-US"/>
              </w:rPr>
            </w:pPr>
            <w:ins w:id="1121" w:author="МАРІЯ БРЕНЬ" w:date="2019-12-19T09:45:00Z">
              <w:r w:rsidRPr="00EB5600">
                <w:rPr>
                  <w:rFonts w:ascii="Courier New" w:hAnsi="Courier New"/>
                  <w:sz w:val="15"/>
                  <w:lang w:val="en-US"/>
                </w:rPr>
                <w:t>&lt;title&gt;</w:t>
              </w:r>
              <w:r>
                <w:rPr>
                  <w:rFonts w:ascii="Courier New" w:hAnsi="Courier New"/>
                  <w:sz w:val="15"/>
                </w:rPr>
                <w:t>Соседние</w:t>
              </w:r>
              <w:r w:rsidRPr="00EB5600">
                <w:rPr>
                  <w:rFonts w:ascii="Courier New" w:hAnsi="Courier New"/>
                  <w:sz w:val="15"/>
                  <w:lang w:val="en-US"/>
                </w:rPr>
                <w:t xml:space="preserve"> </w:t>
              </w:r>
              <w:r>
                <w:rPr>
                  <w:rFonts w:ascii="Courier New" w:hAnsi="Courier New"/>
                  <w:sz w:val="15"/>
                </w:rPr>
                <w:t>селекторы</w:t>
              </w:r>
              <w:r w:rsidRPr="00EB5600">
                <w:rPr>
                  <w:rFonts w:ascii="Courier New" w:hAnsi="Courier New"/>
                  <w:sz w:val="15"/>
                  <w:lang w:val="en-US"/>
                </w:rPr>
                <w:t>&lt;/title&gt;</w:t>
              </w:r>
            </w:ins>
          </w:p>
          <w:p w14:paraId="50F5E8C6" w14:textId="77777777" w:rsidR="006613B1" w:rsidRPr="00EB5600" w:rsidRDefault="006613B1" w:rsidP="006613B1">
            <w:pPr>
              <w:spacing w:before="4" w:line="211" w:lineRule="auto"/>
              <w:ind w:left="344" w:right="6814" w:hanging="90"/>
              <w:rPr>
                <w:ins w:id="1122" w:author="МАРІЯ БРЕНЬ" w:date="2019-12-19T09:45:00Z"/>
                <w:rFonts w:ascii="Courier New"/>
                <w:sz w:val="15"/>
                <w:lang w:val="en-US"/>
              </w:rPr>
            </w:pPr>
            <w:ins w:id="1123" w:author="МАРІЯ БРЕНЬ" w:date="2019-12-19T09:45:00Z">
              <w:r w:rsidRPr="00EB5600">
                <w:rPr>
                  <w:rFonts w:ascii="Courier New"/>
                  <w:sz w:val="15"/>
                  <w:lang w:val="en-US"/>
                </w:rPr>
                <w:t>&lt;style type="text/css"&gt; H1 + H2 {</w:t>
              </w:r>
            </w:ins>
          </w:p>
          <w:p w14:paraId="04EFD14B" w14:textId="77777777" w:rsidR="006613B1" w:rsidRPr="001401A9" w:rsidRDefault="006613B1" w:rsidP="006613B1">
            <w:pPr>
              <w:spacing w:line="146" w:lineRule="exact"/>
              <w:ind w:left="417"/>
              <w:rPr>
                <w:ins w:id="1124" w:author="МАРІЯ БРЕНЬ" w:date="2019-12-19T09:45:00Z"/>
                <w:rFonts w:ascii="Courier New" w:hAnsi="Courier New"/>
                <w:sz w:val="15"/>
                <w:lang w:val="en-US"/>
              </w:rPr>
            </w:pPr>
            <w:ins w:id="1125" w:author="МАРІЯ БРЕНЬ" w:date="2019-12-19T09:45:00Z">
              <w:r w:rsidRPr="001401A9">
                <w:rPr>
                  <w:rFonts w:ascii="Courier New" w:hAnsi="Courier New"/>
                  <w:sz w:val="15"/>
                  <w:lang w:val="en-US"/>
                </w:rPr>
                <w:t xml:space="preserve">margin-top: -10px; /* </w:t>
              </w:r>
              <w:r>
                <w:rPr>
                  <w:rFonts w:ascii="Courier New" w:hAnsi="Courier New"/>
                  <w:sz w:val="15"/>
                  <w:lang w:val="uk-UA"/>
                </w:rPr>
                <w:t>Зміщуємо</w:t>
              </w:r>
              <w:r w:rsidRPr="001401A9">
                <w:rPr>
                  <w:rFonts w:ascii="Courier New" w:hAnsi="Courier New"/>
                  <w:sz w:val="15"/>
                  <w:lang w:val="en-US"/>
                </w:rPr>
                <w:t xml:space="preserve"> </w:t>
              </w:r>
              <w:r>
                <w:rPr>
                  <w:rFonts w:ascii="Courier New" w:hAnsi="Courier New"/>
                  <w:sz w:val="15"/>
                </w:rPr>
                <w:t>заголовок</w:t>
              </w:r>
              <w:r w:rsidRPr="001401A9">
                <w:rPr>
                  <w:rFonts w:ascii="Courier New" w:hAnsi="Courier New"/>
                  <w:sz w:val="15"/>
                  <w:lang w:val="en-US"/>
                </w:rPr>
                <w:t xml:space="preserve"> 2 </w:t>
              </w:r>
              <w:r>
                <w:rPr>
                  <w:rFonts w:ascii="Courier New" w:hAnsi="Courier New"/>
                  <w:sz w:val="15"/>
                  <w:lang w:val="uk-UA"/>
                </w:rPr>
                <w:t>в</w:t>
              </w:r>
              <w:r>
                <w:rPr>
                  <w:rFonts w:ascii="Courier New" w:hAnsi="Courier New"/>
                  <w:sz w:val="15"/>
                </w:rPr>
                <w:t>верх</w:t>
              </w:r>
              <w:r w:rsidRPr="001401A9">
                <w:rPr>
                  <w:rFonts w:ascii="Courier New" w:hAnsi="Courier New"/>
                  <w:sz w:val="15"/>
                  <w:lang w:val="en-US"/>
                </w:rPr>
                <w:t xml:space="preserve"> */</w:t>
              </w:r>
            </w:ins>
          </w:p>
          <w:p w14:paraId="7F3CEA28" w14:textId="77777777" w:rsidR="006613B1" w:rsidRPr="00097C12" w:rsidRDefault="006613B1" w:rsidP="006613B1">
            <w:pPr>
              <w:spacing w:line="150" w:lineRule="exact"/>
              <w:ind w:left="344"/>
              <w:rPr>
                <w:ins w:id="1126" w:author="МАРІЯ БРЕНЬ" w:date="2019-12-19T09:45:00Z"/>
                <w:rFonts w:ascii="Courier New"/>
                <w:sz w:val="15"/>
                <w:lang w:val="en-US"/>
              </w:rPr>
            </w:pPr>
            <w:ins w:id="1127" w:author="МАРІЯ БРЕНЬ" w:date="2019-12-19T09:45:00Z">
              <w:r w:rsidRPr="00097C12">
                <w:rPr>
                  <w:rFonts w:ascii="Courier New"/>
                  <w:sz w:val="15"/>
                  <w:lang w:val="en-US"/>
                </w:rPr>
                <w:t>}</w:t>
              </w:r>
            </w:ins>
          </w:p>
          <w:p w14:paraId="5EEFFE69" w14:textId="77777777" w:rsidR="006613B1" w:rsidRPr="00097C12" w:rsidRDefault="006613B1" w:rsidP="006613B1">
            <w:pPr>
              <w:spacing w:line="150" w:lineRule="exact"/>
              <w:ind w:left="364"/>
              <w:rPr>
                <w:ins w:id="1128" w:author="МАРІЯ БРЕНЬ" w:date="2019-12-19T09:45:00Z"/>
                <w:rFonts w:ascii="Courier New"/>
                <w:sz w:val="15"/>
                <w:lang w:val="en-US"/>
              </w:rPr>
            </w:pPr>
            <w:ins w:id="1129" w:author="МАРІЯ БРЕНЬ" w:date="2019-12-19T09:45:00Z">
              <w:r w:rsidRPr="00097C12">
                <w:rPr>
                  <w:rFonts w:ascii="Courier New"/>
                  <w:sz w:val="15"/>
                  <w:lang w:val="en-US"/>
                </w:rPr>
                <w:t>H2 + P {</w:t>
              </w:r>
            </w:ins>
          </w:p>
          <w:p w14:paraId="37FFE1FB" w14:textId="77777777" w:rsidR="006613B1" w:rsidRPr="00097C12" w:rsidRDefault="006613B1" w:rsidP="006613B1">
            <w:pPr>
              <w:spacing w:line="150" w:lineRule="exact"/>
              <w:ind w:left="417"/>
              <w:rPr>
                <w:ins w:id="1130" w:author="МАРІЯ БРЕНЬ" w:date="2019-12-19T09:45:00Z"/>
                <w:rFonts w:ascii="Courier New" w:hAnsi="Courier New"/>
                <w:sz w:val="15"/>
                <w:lang w:val="en-US"/>
              </w:rPr>
            </w:pPr>
            <w:ins w:id="1131" w:author="МАРІЯ БРЕНЬ" w:date="2019-12-19T09:45:00Z">
              <w:r w:rsidRPr="00097C12">
                <w:rPr>
                  <w:rFonts w:ascii="Courier New" w:hAnsi="Courier New"/>
                  <w:sz w:val="15"/>
                  <w:lang w:val="en-US"/>
                </w:rPr>
                <w:t xml:space="preserve">margin-top: -1em; /* </w:t>
              </w:r>
              <w:r>
                <w:rPr>
                  <w:rFonts w:ascii="Courier New" w:hAnsi="Courier New"/>
                  <w:sz w:val="15"/>
                  <w:lang w:val="uk-UA"/>
                </w:rPr>
                <w:t>Зміщуємо</w:t>
              </w:r>
              <w:r w:rsidRPr="00097C12">
                <w:rPr>
                  <w:rFonts w:ascii="Courier New" w:hAnsi="Courier New"/>
                  <w:sz w:val="15"/>
                  <w:lang w:val="en-US"/>
                </w:rPr>
                <w:t xml:space="preserve"> </w:t>
              </w:r>
              <w:r>
                <w:rPr>
                  <w:rFonts w:ascii="Courier New" w:hAnsi="Courier New"/>
                  <w:sz w:val="15"/>
                </w:rPr>
                <w:t>пе</w:t>
              </w:r>
              <w:r>
                <w:rPr>
                  <w:rFonts w:ascii="Courier New" w:hAnsi="Courier New"/>
                  <w:sz w:val="15"/>
                  <w:lang w:val="uk-UA"/>
                </w:rPr>
                <w:t>рший</w:t>
              </w:r>
              <w:r w:rsidRPr="00097C12">
                <w:rPr>
                  <w:rFonts w:ascii="Courier New" w:hAnsi="Courier New"/>
                  <w:sz w:val="15"/>
                  <w:lang w:val="en-US"/>
                </w:rPr>
                <w:t xml:space="preserve"> </w:t>
              </w:r>
              <w:r>
                <w:rPr>
                  <w:rFonts w:ascii="Courier New" w:hAnsi="Courier New"/>
                  <w:sz w:val="15"/>
                </w:rPr>
                <w:t>абзац</w:t>
              </w:r>
              <w:r w:rsidRPr="00097C12">
                <w:rPr>
                  <w:rFonts w:ascii="Courier New" w:hAnsi="Courier New"/>
                  <w:sz w:val="15"/>
                  <w:lang w:val="en-US"/>
                </w:rPr>
                <w:t xml:space="preserve"> </w:t>
              </w:r>
              <w:r>
                <w:rPr>
                  <w:rFonts w:ascii="Courier New" w:hAnsi="Courier New"/>
                  <w:sz w:val="15"/>
                </w:rPr>
                <w:t>вверх</w:t>
              </w:r>
              <w:r w:rsidRPr="00097C12">
                <w:rPr>
                  <w:rFonts w:ascii="Courier New" w:hAnsi="Courier New"/>
                  <w:sz w:val="15"/>
                  <w:lang w:val="en-US"/>
                </w:rPr>
                <w:t xml:space="preserve"> </w:t>
              </w:r>
              <w:r>
                <w:rPr>
                  <w:rFonts w:ascii="Courier New" w:hAnsi="Courier New"/>
                  <w:sz w:val="15"/>
                  <w:lang w:val="uk-UA"/>
                </w:rPr>
                <w:t>до</w:t>
              </w:r>
              <w:r w:rsidRPr="00097C12">
                <w:rPr>
                  <w:rFonts w:ascii="Courier New" w:hAnsi="Courier New"/>
                  <w:sz w:val="15"/>
                  <w:lang w:val="en-US"/>
                </w:rPr>
                <w:t xml:space="preserve"> </w:t>
              </w:r>
              <w:r>
                <w:rPr>
                  <w:rFonts w:ascii="Courier New" w:hAnsi="Courier New"/>
                  <w:sz w:val="15"/>
                </w:rPr>
                <w:t>заголовку</w:t>
              </w:r>
              <w:r w:rsidRPr="00097C12">
                <w:rPr>
                  <w:rFonts w:ascii="Courier New" w:hAnsi="Courier New"/>
                  <w:sz w:val="15"/>
                  <w:lang w:val="en-US"/>
                </w:rPr>
                <w:t xml:space="preserve"> */</w:t>
              </w:r>
            </w:ins>
          </w:p>
          <w:p w14:paraId="6E8D19DF" w14:textId="77777777" w:rsidR="006613B1" w:rsidRPr="00EB5600" w:rsidRDefault="006613B1" w:rsidP="006613B1">
            <w:pPr>
              <w:spacing w:line="150" w:lineRule="exact"/>
              <w:ind w:left="344"/>
              <w:rPr>
                <w:ins w:id="1132" w:author="МАРІЯ БРЕНЬ" w:date="2019-12-19T09:45:00Z"/>
                <w:rFonts w:ascii="Courier New"/>
                <w:sz w:val="15"/>
                <w:lang w:val="en-US"/>
              </w:rPr>
            </w:pPr>
            <w:ins w:id="1133" w:author="МАРІЯ БРЕНЬ" w:date="2019-12-19T09:45:00Z">
              <w:r w:rsidRPr="00EB5600">
                <w:rPr>
                  <w:rFonts w:ascii="Courier New"/>
                  <w:sz w:val="15"/>
                  <w:lang w:val="en-US"/>
                </w:rPr>
                <w:t>}</w:t>
              </w:r>
            </w:ins>
          </w:p>
          <w:p w14:paraId="362668FD" w14:textId="77777777" w:rsidR="006613B1" w:rsidRPr="00EB5600" w:rsidRDefault="006613B1" w:rsidP="006613B1">
            <w:pPr>
              <w:spacing w:line="150" w:lineRule="exact"/>
              <w:ind w:left="254"/>
              <w:rPr>
                <w:ins w:id="1134" w:author="МАРІЯ БРЕНЬ" w:date="2019-12-19T09:45:00Z"/>
                <w:rFonts w:ascii="Courier New"/>
                <w:sz w:val="15"/>
                <w:lang w:val="en-US"/>
              </w:rPr>
            </w:pPr>
            <w:ins w:id="1135" w:author="МАРІЯ БРЕНЬ" w:date="2019-12-19T09:45:00Z">
              <w:r w:rsidRPr="00EB5600">
                <w:rPr>
                  <w:rFonts w:ascii="Courier New"/>
                  <w:sz w:val="15"/>
                  <w:lang w:val="en-US"/>
                </w:rPr>
                <w:t>&lt;/style&gt;</w:t>
              </w:r>
            </w:ins>
          </w:p>
          <w:p w14:paraId="7A9677D1" w14:textId="77777777" w:rsidR="006613B1" w:rsidRPr="00EB5600" w:rsidRDefault="006613B1" w:rsidP="006613B1">
            <w:pPr>
              <w:spacing w:line="150" w:lineRule="exact"/>
              <w:ind w:left="164"/>
              <w:rPr>
                <w:ins w:id="1136" w:author="МАРІЯ БРЕНЬ" w:date="2019-12-19T09:45:00Z"/>
                <w:rFonts w:ascii="Courier New"/>
                <w:sz w:val="15"/>
                <w:lang w:val="en-US"/>
              </w:rPr>
            </w:pPr>
            <w:ins w:id="1137" w:author="МАРІЯ БРЕНЬ" w:date="2019-12-19T09:45:00Z">
              <w:r w:rsidRPr="00EB5600">
                <w:rPr>
                  <w:rFonts w:ascii="Courier New"/>
                  <w:sz w:val="15"/>
                  <w:lang w:val="en-US"/>
                </w:rPr>
                <w:t>&lt;/head&gt;</w:t>
              </w:r>
            </w:ins>
          </w:p>
          <w:p w14:paraId="797F78D2" w14:textId="77777777" w:rsidR="006613B1" w:rsidRPr="00EB5600" w:rsidRDefault="006613B1" w:rsidP="006613B1">
            <w:pPr>
              <w:spacing w:line="150" w:lineRule="exact"/>
              <w:ind w:left="164"/>
              <w:rPr>
                <w:ins w:id="1138" w:author="МАРІЯ БРЕНЬ" w:date="2019-12-19T09:45:00Z"/>
                <w:rFonts w:ascii="Courier New"/>
                <w:sz w:val="15"/>
                <w:lang w:val="en-US"/>
              </w:rPr>
            </w:pPr>
            <w:ins w:id="1139" w:author="МАРІЯ БРЕНЬ" w:date="2019-12-19T09:45:00Z">
              <w:r w:rsidRPr="00EB5600">
                <w:rPr>
                  <w:rFonts w:ascii="Courier New"/>
                  <w:sz w:val="15"/>
                  <w:lang w:val="en-US"/>
                </w:rPr>
                <w:t>&lt;body&gt;</w:t>
              </w:r>
            </w:ins>
          </w:p>
          <w:p w14:paraId="2A4AFFB6" w14:textId="77777777" w:rsidR="006613B1" w:rsidRPr="00EB5600" w:rsidRDefault="006613B1" w:rsidP="006613B1">
            <w:pPr>
              <w:spacing w:line="150" w:lineRule="exact"/>
              <w:ind w:left="246"/>
              <w:rPr>
                <w:ins w:id="1140" w:author="МАРІЯ БРЕНЬ" w:date="2019-12-19T09:45:00Z"/>
                <w:rFonts w:ascii="Courier New" w:hAnsi="Courier New"/>
                <w:sz w:val="15"/>
                <w:lang w:val="en-US"/>
              </w:rPr>
            </w:pPr>
            <w:ins w:id="1141" w:author="МАРІЯ БРЕНЬ" w:date="2019-12-19T09:45:00Z">
              <w:r w:rsidRPr="00EB5600">
                <w:rPr>
                  <w:rFonts w:ascii="Courier New" w:hAnsi="Courier New"/>
                  <w:sz w:val="15"/>
                  <w:lang w:val="en-US"/>
                </w:rPr>
                <w:t>&lt;h1&gt;</w:t>
              </w:r>
              <w:r>
                <w:rPr>
                  <w:rFonts w:ascii="Courier New" w:hAnsi="Courier New"/>
                  <w:sz w:val="15"/>
                </w:rPr>
                <w:t>Заголовок</w:t>
              </w:r>
              <w:r w:rsidRPr="00EB5600">
                <w:rPr>
                  <w:rFonts w:ascii="Courier New" w:hAnsi="Courier New"/>
                  <w:spacing w:val="-14"/>
                  <w:sz w:val="15"/>
                  <w:lang w:val="en-US"/>
                </w:rPr>
                <w:t xml:space="preserve"> </w:t>
              </w:r>
              <w:r w:rsidRPr="00EB5600">
                <w:rPr>
                  <w:rFonts w:ascii="Courier New" w:hAnsi="Courier New"/>
                  <w:sz w:val="15"/>
                  <w:lang w:val="en-US"/>
                </w:rPr>
                <w:t>1&lt;/h1&gt;</w:t>
              </w:r>
            </w:ins>
          </w:p>
          <w:p w14:paraId="1A40A07E" w14:textId="77777777" w:rsidR="006613B1" w:rsidRDefault="006613B1" w:rsidP="006613B1">
            <w:pPr>
              <w:spacing w:line="150" w:lineRule="exact"/>
              <w:ind w:left="246"/>
              <w:rPr>
                <w:ins w:id="1142" w:author="МАРІЯ БРЕНЬ" w:date="2019-12-19T09:45:00Z"/>
                <w:rFonts w:ascii="Courier New" w:hAnsi="Courier New"/>
                <w:sz w:val="15"/>
              </w:rPr>
            </w:pPr>
            <w:ins w:id="1143" w:author="МАРІЯ БРЕНЬ" w:date="2019-12-19T09:45:00Z">
              <w:r>
                <w:rPr>
                  <w:rFonts w:ascii="Courier New" w:hAnsi="Courier New"/>
                  <w:sz w:val="15"/>
                </w:rPr>
                <w:t>&lt;h2&gt;Заголовок</w:t>
              </w:r>
              <w:r>
                <w:rPr>
                  <w:rFonts w:ascii="Courier New" w:hAnsi="Courier New"/>
                  <w:spacing w:val="-14"/>
                  <w:sz w:val="15"/>
                </w:rPr>
                <w:t xml:space="preserve"> </w:t>
              </w:r>
              <w:r>
                <w:rPr>
                  <w:rFonts w:ascii="Courier New" w:hAnsi="Courier New"/>
                  <w:sz w:val="15"/>
                </w:rPr>
                <w:t>2&lt;/h2&gt;</w:t>
              </w:r>
            </w:ins>
          </w:p>
          <w:p w14:paraId="3C59BE2B" w14:textId="77777777" w:rsidR="006613B1" w:rsidRDefault="006613B1" w:rsidP="006613B1">
            <w:pPr>
              <w:spacing w:line="150" w:lineRule="exact"/>
              <w:ind w:left="246"/>
              <w:rPr>
                <w:ins w:id="1144" w:author="МАРІЯ БРЕНЬ" w:date="2019-12-19T09:45:00Z"/>
                <w:rFonts w:ascii="Courier New" w:hAnsi="Courier New"/>
                <w:sz w:val="15"/>
              </w:rPr>
            </w:pPr>
            <w:ins w:id="1145" w:author="МАРІЯ БРЕНЬ" w:date="2019-12-19T09:45:00Z">
              <w:r>
                <w:rPr>
                  <w:rFonts w:ascii="Courier New" w:hAnsi="Courier New"/>
                  <w:sz w:val="15"/>
                </w:rPr>
                <w:t>&lt;p&gt;Абзац!&lt;/p&gt;</w:t>
              </w:r>
            </w:ins>
          </w:p>
          <w:p w14:paraId="59E13A88" w14:textId="77777777" w:rsidR="006613B1" w:rsidRDefault="006613B1" w:rsidP="006613B1">
            <w:pPr>
              <w:spacing w:line="150" w:lineRule="exact"/>
              <w:ind w:left="164"/>
              <w:rPr>
                <w:ins w:id="1146" w:author="МАРІЯ БРЕНЬ" w:date="2019-12-19T09:45:00Z"/>
                <w:rFonts w:ascii="Courier New"/>
                <w:sz w:val="15"/>
              </w:rPr>
            </w:pPr>
            <w:ins w:id="1147" w:author="МАРІЯ БРЕНЬ" w:date="2019-12-19T09:45:00Z">
              <w:r>
                <w:rPr>
                  <w:rFonts w:ascii="Courier New"/>
                  <w:sz w:val="15"/>
                </w:rPr>
                <w:t>&lt;/body&gt;</w:t>
              </w:r>
            </w:ins>
          </w:p>
          <w:p w14:paraId="42B86E24" w14:textId="05C10DFC" w:rsidR="006613B1" w:rsidRPr="006613B1" w:rsidRDefault="006613B1" w:rsidP="006613B1">
            <w:pPr>
              <w:spacing w:line="160" w:lineRule="exact"/>
              <w:ind w:left="74"/>
              <w:rPr>
                <w:ins w:id="1148" w:author="МАРІЯ БРЕНЬ" w:date="2019-12-19T09:44:00Z"/>
                <w:rFonts w:ascii="Courier New"/>
                <w:sz w:val="15"/>
                <w:rPrChange w:id="1149" w:author="МАРІЯ БРЕНЬ" w:date="2019-12-19T09:45:00Z">
                  <w:rPr>
                    <w:ins w:id="1150" w:author="МАРІЯ БРЕНЬ" w:date="2019-12-19T09:44:00Z"/>
                    <w:rFonts w:ascii="Courier New" w:eastAsia="Courier New" w:hAnsi="Courier New" w:cs="Courier New"/>
                    <w:sz w:val="15"/>
                  </w:rPr>
                </w:rPrChange>
              </w:rPr>
              <w:pPrChange w:id="1151" w:author="МАРІЯ БРЕНЬ" w:date="2019-12-19T09:45:00Z">
                <w:pPr>
                  <w:ind w:left="74"/>
                </w:pPr>
              </w:pPrChange>
            </w:pPr>
            <w:ins w:id="1152" w:author="МАРІЯ БРЕНЬ" w:date="2019-12-19T09:45:00Z">
              <w:r>
                <w:rPr>
                  <w:rFonts w:ascii="Courier New"/>
                  <w:sz w:val="15"/>
                </w:rPr>
                <w:t>&lt;/html&gt;</w:t>
              </w:r>
            </w:ins>
          </w:p>
        </w:tc>
      </w:tr>
    </w:tbl>
    <w:p w14:paraId="3D1D7EB8" w14:textId="5A4224DB" w:rsidR="0057303A" w:rsidRPr="0057303A" w:rsidDel="006613B1" w:rsidRDefault="0057303A" w:rsidP="00253FB5">
      <w:pPr>
        <w:spacing w:line="360" w:lineRule="auto"/>
        <w:rPr>
          <w:del w:id="1153" w:author="МАРІЯ БРЕНЬ" w:date="2019-12-19T09:45:00Z"/>
          <w:sz w:val="20"/>
          <w:szCs w:val="17"/>
        </w:rPr>
      </w:pPr>
    </w:p>
    <w:p w14:paraId="2F932426" w14:textId="315D9F22" w:rsidR="0057303A" w:rsidRPr="0057303A" w:rsidDel="006613B1" w:rsidRDefault="00767651" w:rsidP="00253FB5">
      <w:pPr>
        <w:spacing w:line="360" w:lineRule="auto"/>
        <w:ind w:left="426"/>
        <w:rPr>
          <w:del w:id="1154" w:author="МАРІЯ БРЕНЬ" w:date="2019-12-19T09:45:00Z"/>
          <w:rFonts w:ascii="Arial Black" w:hAnsi="Arial Black"/>
          <w:sz w:val="15"/>
        </w:rPr>
      </w:pPr>
      <w:del w:id="1155" w:author="МАРІЯ БРЕНЬ" w:date="2019-12-19T09:45:00Z">
        <w:r w:rsidDel="006613B1">
          <w:rPr>
            <w:noProof/>
            <w:lang w:val="uk-UA" w:eastAsia="uk-UA" w:bidi="ar-SA"/>
          </w:rPr>
          <mc:AlternateContent>
            <mc:Choice Requires="wps">
              <w:drawing>
                <wp:anchor distT="0" distB="0" distL="0" distR="0" simplePos="0" relativeHeight="251804672" behindDoc="1" locked="0" layoutInCell="1" allowOverlap="1" wp14:anchorId="21617A7D" wp14:editId="209C906E">
                  <wp:simplePos x="0" y="0"/>
                  <wp:positionH relativeFrom="page">
                    <wp:posOffset>982345</wp:posOffset>
                  </wp:positionH>
                  <wp:positionV relativeFrom="paragraph">
                    <wp:posOffset>172720</wp:posOffset>
                  </wp:positionV>
                  <wp:extent cx="5847715" cy="2094230"/>
                  <wp:effectExtent l="0" t="0" r="0" b="0"/>
                  <wp:wrapTopAndBottom/>
                  <wp:docPr id="216" name="Text 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2094230"/>
                          </a:xfrm>
                          <a:prstGeom prst="rect">
                            <a:avLst/>
                          </a:prstGeom>
                          <a:solidFill>
                            <a:srgbClr val="F8F7F2"/>
                          </a:solidFill>
                          <a:ln>
                            <a:noFill/>
                          </a:ln>
                        </wps:spPr>
                        <wps:txbx>
                          <w:txbxContent>
                            <w:p w14:paraId="2F6C83F4" w14:textId="77777777" w:rsidR="000A2EAA" w:rsidRPr="00EB5600" w:rsidRDefault="000A2EAA" w:rsidP="0057303A">
                              <w:pPr>
                                <w:spacing w:before="83" w:line="211" w:lineRule="auto"/>
                                <w:ind w:left="254" w:right="4058" w:hanging="180"/>
                                <w:rPr>
                                  <w:rFonts w:ascii="Courier New"/>
                                  <w:sz w:val="15"/>
                                  <w:lang w:val="en-US"/>
                                </w:rPr>
                              </w:pPr>
                              <w:r w:rsidRPr="00EB5600">
                                <w:rPr>
                                  <w:rFonts w:ascii="Courier New"/>
                                  <w:sz w:val="15"/>
                                  <w:lang w:val="en-US"/>
                                </w:rPr>
                                <w:t xml:space="preserve">&lt;!DOCTYPE html PUBLIC "-//W3C//DTD XHTML 1.0 Strict//EN" </w:t>
                              </w:r>
                              <w:r>
                                <w:fldChar w:fldCharType="begin"/>
                              </w:r>
                              <w:r w:rsidRPr="003D6273">
                                <w:rPr>
                                  <w:lang w:val="en-US"/>
                                  <w:rPrChange w:id="1156" w:author="Пользователь Windows" w:date="2019-12-19T05:26:00Z">
                                    <w:rPr/>
                                  </w:rPrChange>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3D6273">
                                <w:rPr>
                                  <w:lang w:val="en-US"/>
                                  <w:rPrChange w:id="1157" w:author="Пользователь Windows" w:date="2019-12-19T05:26:00Z">
                                    <w:rPr/>
                                  </w:rPrChange>
                                </w:rPr>
                                <w:instrText>HYPERLINK "http://www.w3.org/TR/xhtml1/DTD/xhtml1-strict.dtd" \h</w:instrText>
                              </w:r>
                              <w:r>
                                <w:fldChar w:fldCharType="separate"/>
                              </w:r>
                              <w:r w:rsidRPr="00EB5600">
                                <w:rPr>
                                  <w:rFonts w:ascii="Courier New"/>
                                  <w:sz w:val="15"/>
                                  <w:lang w:val="en-US"/>
                                </w:rPr>
                                <w:t>strict.dtd"&gt;</w:t>
                              </w:r>
                              <w:r>
                                <w:fldChar w:fldCharType="end"/>
                              </w:r>
                            </w:p>
                            <w:p w14:paraId="710F01C7" w14:textId="77777777" w:rsidR="000A2EAA" w:rsidRPr="00EB5600" w:rsidRDefault="000A2EAA" w:rsidP="0057303A">
                              <w:pPr>
                                <w:spacing w:line="146" w:lineRule="exact"/>
                                <w:ind w:left="74"/>
                                <w:rPr>
                                  <w:rFonts w:ascii="Courier New"/>
                                  <w:sz w:val="15"/>
                                  <w:lang w:val="en-US"/>
                                </w:rPr>
                              </w:pPr>
                              <w:r w:rsidRPr="00EB5600">
                                <w:rPr>
                                  <w:rFonts w:ascii="Courier New"/>
                                  <w:sz w:val="15"/>
                                  <w:lang w:val="en-US"/>
                                </w:rPr>
                                <w:t xml:space="preserve">&lt;html </w:t>
                              </w:r>
                              <w:r>
                                <w:fldChar w:fldCharType="begin"/>
                              </w:r>
                              <w:r w:rsidRPr="003D6273">
                                <w:rPr>
                                  <w:lang w:val="en-US"/>
                                  <w:rPrChange w:id="1158" w:author="Пользователь Windows" w:date="2019-12-19T05:26:00Z">
                                    <w:rPr/>
                                  </w:rPrChange>
                                </w:rPr>
                                <w:instrText>HYPERLINK "http://www.w3.org/1999/xhtml" \h</w:instrText>
                              </w:r>
                              <w:r>
                                <w:fldChar w:fldCharType="separate"/>
                              </w:r>
                              <w:r w:rsidRPr="00EB5600">
                                <w:rPr>
                                  <w:rFonts w:ascii="Courier New"/>
                                  <w:sz w:val="15"/>
                                  <w:lang w:val="en-US"/>
                                </w:rPr>
                                <w:t>xmlns="http://www.w3.org/1999/xhtml"&gt;</w:t>
                              </w:r>
                              <w:r>
                                <w:fldChar w:fldCharType="end"/>
                              </w:r>
                            </w:p>
                            <w:p w14:paraId="67C41CD6"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&lt;head&gt;</w:t>
                              </w:r>
                            </w:p>
                            <w:p w14:paraId="69932D29"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&lt;meta http-equiv="Content-Type" content="text/html; charset=utf-8" /&gt;</w:t>
                              </w:r>
                            </w:p>
                            <w:p w14:paraId="4E385B8E" w14:textId="77777777" w:rsidR="000A2EAA" w:rsidRPr="00EB5600" w:rsidRDefault="000A2EAA" w:rsidP="0057303A">
                              <w:pPr>
                                <w:spacing w:line="150" w:lineRule="exact"/>
                                <w:ind w:left="246"/>
                                <w:rPr>
                                  <w:rFonts w:ascii="Courier New" w:hAnsi="Courier New"/>
                                  <w:sz w:val="15"/>
                                  <w:lang w:val="en-US"/>
                                </w:rPr>
                              </w:pPr>
                              <w:r w:rsidRPr="00EB5600">
                                <w:rPr>
                                  <w:rFonts w:ascii="Courier New" w:hAnsi="Courier New"/>
                                  <w:sz w:val="15"/>
                                  <w:lang w:val="en-US"/>
                                </w:rPr>
                                <w:t>&lt;title&gt;</w:t>
                              </w:r>
                              <w:r>
                                <w:rPr>
                                  <w:rFonts w:ascii="Courier New" w:hAnsi="Courier New"/>
                                  <w:sz w:val="15"/>
                                </w:rPr>
                                <w:t>Соседние</w:t>
                              </w:r>
                              <w:r w:rsidRPr="00EB5600">
                                <w:rPr>
                                  <w:rFonts w:ascii="Courier New" w:hAnsi="Courier New"/>
                                  <w:sz w:val="15"/>
                                  <w:lang w:val="en-US"/>
                                </w:rPr>
                                <w:t xml:space="preserve"> </w:t>
                              </w:r>
                              <w:r>
                                <w:rPr>
                                  <w:rFonts w:ascii="Courier New" w:hAnsi="Courier New"/>
                                  <w:sz w:val="15"/>
                                </w:rPr>
                                <w:t>селекторы</w:t>
                              </w:r>
                              <w:r w:rsidRPr="00EB5600">
                                <w:rPr>
                                  <w:rFonts w:ascii="Courier New" w:hAnsi="Courier New"/>
                                  <w:sz w:val="15"/>
                                  <w:lang w:val="en-US"/>
                                </w:rPr>
                                <w:t>&lt;/title&gt;</w:t>
                              </w:r>
                            </w:p>
                            <w:p w14:paraId="631D325F" w14:textId="77777777" w:rsidR="000A2EAA" w:rsidRPr="00EB5600" w:rsidRDefault="000A2EAA" w:rsidP="0057303A">
                              <w:pPr>
                                <w:spacing w:before="4" w:line="211" w:lineRule="auto"/>
                                <w:ind w:left="344" w:right="6814" w:hanging="90"/>
                                <w:rPr>
                                  <w:rFonts w:ascii="Courier New"/>
                                  <w:sz w:val="15"/>
                                  <w:lang w:val="en-US"/>
                                </w:rPr>
                              </w:pPr>
                              <w:r w:rsidRPr="00EB5600">
                                <w:rPr>
                                  <w:rFonts w:ascii="Courier New"/>
                                  <w:sz w:val="15"/>
                                  <w:lang w:val="en-US"/>
                                </w:rPr>
                                <w:t>&lt;style type="text/css"&gt; H1 + H2 {</w:t>
                              </w:r>
                            </w:p>
                            <w:p w14:paraId="722253E7" w14:textId="77777777" w:rsidR="000A2EAA" w:rsidRPr="001401A9" w:rsidRDefault="000A2EAA" w:rsidP="0057303A">
                              <w:pPr>
                                <w:spacing w:line="146" w:lineRule="exact"/>
                                <w:ind w:left="417"/>
                                <w:rPr>
                                  <w:rFonts w:ascii="Courier New" w:hAnsi="Courier New"/>
                                  <w:sz w:val="15"/>
                                  <w:lang w:val="en-US"/>
                                </w:rPr>
                              </w:pPr>
                              <w:r w:rsidRPr="001401A9">
                                <w:rPr>
                                  <w:rFonts w:ascii="Courier New" w:hAnsi="Courier New"/>
                                  <w:sz w:val="15"/>
                                  <w:lang w:val="en-US"/>
                                </w:rPr>
                                <w:t xml:space="preserve">margin-top: -10px; /* </w:t>
                              </w:r>
                              <w:r>
                                <w:rPr>
                                  <w:rFonts w:ascii="Courier New" w:hAnsi="Courier New"/>
                                  <w:sz w:val="15"/>
                                  <w:lang w:val="uk-UA"/>
                                </w:rPr>
                                <w:t>Зміщуємо</w:t>
                              </w:r>
                              <w:r w:rsidRPr="001401A9">
                                <w:rPr>
                                  <w:rFonts w:ascii="Courier New" w:hAnsi="Courier New"/>
                                  <w:sz w:val="15"/>
                                  <w:lang w:val="en-US"/>
                                </w:rPr>
                                <w:t xml:space="preserve"> </w:t>
                              </w:r>
                              <w:r>
                                <w:rPr>
                                  <w:rFonts w:ascii="Courier New" w:hAnsi="Courier New"/>
                                  <w:sz w:val="15"/>
                                </w:rPr>
                                <w:t>заголовок</w:t>
                              </w:r>
                              <w:r w:rsidRPr="001401A9">
                                <w:rPr>
                                  <w:rFonts w:ascii="Courier New" w:hAnsi="Courier New"/>
                                  <w:sz w:val="15"/>
                                  <w:lang w:val="en-US"/>
                                </w:rPr>
                                <w:t xml:space="preserve"> 2 </w:t>
                              </w:r>
                              <w:r>
                                <w:rPr>
                                  <w:rFonts w:ascii="Courier New" w:hAnsi="Courier New"/>
                                  <w:sz w:val="15"/>
                                  <w:lang w:val="uk-UA"/>
                                </w:rPr>
                                <w:t>в</w:t>
                              </w:r>
                              <w:r>
                                <w:rPr>
                                  <w:rFonts w:ascii="Courier New" w:hAnsi="Courier New"/>
                                  <w:sz w:val="15"/>
                                </w:rPr>
                                <w:t>верх</w:t>
                              </w:r>
                              <w:r w:rsidRPr="001401A9">
                                <w:rPr>
                                  <w:rFonts w:ascii="Courier New" w:hAnsi="Courier New"/>
                                  <w:sz w:val="15"/>
                                  <w:lang w:val="en-US"/>
                                </w:rPr>
                                <w:t xml:space="preserve"> */</w:t>
                              </w:r>
                            </w:p>
                            <w:p w14:paraId="29F9CC9D" w14:textId="77777777" w:rsidR="000A2EAA" w:rsidRPr="00097C12" w:rsidRDefault="000A2EAA" w:rsidP="0057303A">
                              <w:pPr>
                                <w:spacing w:line="150" w:lineRule="exact"/>
                                <w:ind w:left="344"/>
                                <w:rPr>
                                  <w:rFonts w:ascii="Courier New"/>
                                  <w:sz w:val="15"/>
                                  <w:lang w:val="en-US"/>
                                </w:rPr>
                              </w:pPr>
                              <w:r w:rsidRPr="00097C12">
                                <w:rPr>
                                  <w:rFonts w:ascii="Courier New"/>
                                  <w:sz w:val="15"/>
                                  <w:lang w:val="en-US"/>
                                </w:rPr>
                                <w:t>}</w:t>
                              </w:r>
                            </w:p>
                            <w:p w14:paraId="6F2B7B13" w14:textId="77777777" w:rsidR="000A2EAA" w:rsidRPr="00097C12" w:rsidRDefault="000A2EAA" w:rsidP="0057303A">
                              <w:pPr>
                                <w:spacing w:line="150" w:lineRule="exact"/>
                                <w:ind w:left="364"/>
                                <w:rPr>
                                  <w:rFonts w:ascii="Courier New"/>
                                  <w:sz w:val="15"/>
                                  <w:lang w:val="en-US"/>
                                </w:rPr>
                              </w:pPr>
                              <w:r w:rsidRPr="00097C12">
                                <w:rPr>
                                  <w:rFonts w:ascii="Courier New"/>
                                  <w:sz w:val="15"/>
                                  <w:lang w:val="en-US"/>
                                </w:rPr>
                                <w:t>H2 + P {</w:t>
                              </w:r>
                            </w:p>
                            <w:p w14:paraId="721D7226" w14:textId="77777777" w:rsidR="000A2EAA" w:rsidRPr="00097C12" w:rsidRDefault="000A2EAA" w:rsidP="0057303A">
                              <w:pPr>
                                <w:spacing w:line="150" w:lineRule="exact"/>
                                <w:ind w:left="417"/>
                                <w:rPr>
                                  <w:rFonts w:ascii="Courier New" w:hAnsi="Courier New"/>
                                  <w:sz w:val="15"/>
                                  <w:lang w:val="en-US"/>
                                </w:rPr>
                              </w:pPr>
                              <w:r w:rsidRPr="00097C12">
                                <w:rPr>
                                  <w:rFonts w:ascii="Courier New" w:hAnsi="Courier New"/>
                                  <w:sz w:val="15"/>
                                  <w:lang w:val="en-US"/>
                                </w:rPr>
                                <w:t xml:space="preserve">margin-top: -1em; /* </w:t>
                              </w:r>
                              <w:r>
                                <w:rPr>
                                  <w:rFonts w:ascii="Courier New" w:hAnsi="Courier New"/>
                                  <w:sz w:val="15"/>
                                  <w:lang w:val="uk-UA"/>
                                </w:rPr>
                                <w:t>Зміщуємо</w:t>
                              </w:r>
                              <w:r w:rsidRPr="00097C12">
                                <w:rPr>
                                  <w:rFonts w:ascii="Courier New" w:hAnsi="Courier New"/>
                                  <w:sz w:val="15"/>
                                  <w:lang w:val="en-US"/>
                                </w:rPr>
                                <w:t xml:space="preserve"> </w:t>
                              </w:r>
                              <w:r>
                                <w:rPr>
                                  <w:rFonts w:ascii="Courier New" w:hAnsi="Courier New"/>
                                  <w:sz w:val="15"/>
                                </w:rPr>
                                <w:t>пе</w:t>
                              </w:r>
                              <w:r>
                                <w:rPr>
                                  <w:rFonts w:ascii="Courier New" w:hAnsi="Courier New"/>
                                  <w:sz w:val="15"/>
                                  <w:lang w:val="uk-UA"/>
                                </w:rPr>
                                <w:t>рший</w:t>
                              </w:r>
                              <w:r w:rsidRPr="00097C12">
                                <w:rPr>
                                  <w:rFonts w:ascii="Courier New" w:hAnsi="Courier New"/>
                                  <w:sz w:val="15"/>
                                  <w:lang w:val="en-US"/>
                                </w:rPr>
                                <w:t xml:space="preserve"> </w:t>
                              </w:r>
                              <w:r>
                                <w:rPr>
                                  <w:rFonts w:ascii="Courier New" w:hAnsi="Courier New"/>
                                  <w:sz w:val="15"/>
                                </w:rPr>
                                <w:t>абзац</w:t>
                              </w:r>
                              <w:r w:rsidRPr="00097C12">
                                <w:rPr>
                                  <w:rFonts w:ascii="Courier New" w:hAnsi="Courier New"/>
                                  <w:sz w:val="15"/>
                                  <w:lang w:val="en-US"/>
                                </w:rPr>
                                <w:t xml:space="preserve"> </w:t>
                              </w:r>
                              <w:r>
                                <w:rPr>
                                  <w:rFonts w:ascii="Courier New" w:hAnsi="Courier New"/>
                                  <w:sz w:val="15"/>
                                </w:rPr>
                                <w:t>вверх</w:t>
                              </w:r>
                              <w:r w:rsidRPr="00097C12">
                                <w:rPr>
                                  <w:rFonts w:ascii="Courier New" w:hAnsi="Courier New"/>
                                  <w:sz w:val="15"/>
                                  <w:lang w:val="en-US"/>
                                </w:rPr>
                                <w:t xml:space="preserve"> </w:t>
                              </w:r>
                              <w:r>
                                <w:rPr>
                                  <w:rFonts w:ascii="Courier New" w:hAnsi="Courier New"/>
                                  <w:sz w:val="15"/>
                                  <w:lang w:val="uk-UA"/>
                                </w:rPr>
                                <w:t>до</w:t>
                              </w:r>
                              <w:r w:rsidRPr="00097C12">
                                <w:rPr>
                                  <w:rFonts w:ascii="Courier New" w:hAnsi="Courier New"/>
                                  <w:sz w:val="15"/>
                                  <w:lang w:val="en-US"/>
                                </w:rPr>
                                <w:t xml:space="preserve"> </w:t>
                              </w:r>
                              <w:r>
                                <w:rPr>
                                  <w:rFonts w:ascii="Courier New" w:hAnsi="Courier New"/>
                                  <w:sz w:val="15"/>
                                </w:rPr>
                                <w:t>заголовку</w:t>
                              </w:r>
                              <w:r w:rsidRPr="00097C12">
                                <w:rPr>
                                  <w:rFonts w:ascii="Courier New" w:hAnsi="Courier New"/>
                                  <w:sz w:val="15"/>
                                  <w:lang w:val="en-US"/>
                                </w:rPr>
                                <w:t xml:space="preserve"> */</w:t>
                              </w:r>
                            </w:p>
                            <w:p w14:paraId="6EB10B85" w14:textId="77777777" w:rsidR="000A2EAA" w:rsidRPr="00EB5600" w:rsidRDefault="000A2EAA" w:rsidP="0057303A">
                              <w:pPr>
                                <w:spacing w:line="150" w:lineRule="exact"/>
                                <w:ind w:left="344"/>
                                <w:rPr>
                                  <w:rFonts w:ascii="Courier New"/>
                                  <w:sz w:val="15"/>
                                  <w:lang w:val="en-US"/>
                                </w:rPr>
                              </w:pPr>
                              <w:r w:rsidRPr="00EB5600">
                                <w:rPr>
                                  <w:rFonts w:ascii="Courier New"/>
                                  <w:sz w:val="15"/>
                                  <w:lang w:val="en-US"/>
                                </w:rPr>
                                <w:t>}</w:t>
                              </w:r>
                            </w:p>
                            <w:p w14:paraId="1913E6ED"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&lt;/style&gt;</w:t>
                              </w:r>
                            </w:p>
                            <w:p w14:paraId="2B8EE472"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&lt;/head&gt;</w:t>
                              </w:r>
                            </w:p>
                            <w:p w14:paraId="23DEB4CB"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&lt;body&gt;</w:t>
                              </w:r>
                            </w:p>
                            <w:p w14:paraId="31CA9F3F" w14:textId="77777777" w:rsidR="000A2EAA" w:rsidRPr="00EB5600" w:rsidRDefault="000A2EAA" w:rsidP="0057303A">
                              <w:pPr>
                                <w:spacing w:line="150" w:lineRule="exact"/>
                                <w:ind w:left="246"/>
                                <w:rPr>
                                  <w:rFonts w:ascii="Courier New" w:hAnsi="Courier New"/>
                                  <w:sz w:val="15"/>
                                  <w:lang w:val="en-US"/>
                                </w:rPr>
                              </w:pPr>
                              <w:r w:rsidRPr="00EB5600">
                                <w:rPr>
                                  <w:rFonts w:ascii="Courier New" w:hAnsi="Courier New"/>
                                  <w:sz w:val="15"/>
                                  <w:lang w:val="en-US"/>
                                </w:rPr>
                                <w:t>&lt;h1&gt;</w:t>
                              </w:r>
                              <w:r>
                                <w:rPr>
                                  <w:rFonts w:ascii="Courier New" w:hAnsi="Courier New"/>
                                  <w:sz w:val="15"/>
                                </w:rPr>
                                <w:t>Заголовок</w:t>
                              </w:r>
                              <w:r w:rsidRPr="00EB5600">
                                <w:rPr>
                                  <w:rFonts w:ascii="Courier New" w:hAnsi="Courier New"/>
                                  <w:spacing w:val="-14"/>
                                  <w:sz w:val="15"/>
                                  <w:lang w:val="en-US"/>
                                </w:rPr>
                                <w:t xml:space="preserve"> </w:t>
                              </w:r>
                              <w:r w:rsidRPr="00EB5600">
                                <w:rPr>
                                  <w:rFonts w:ascii="Courier New" w:hAnsi="Courier New"/>
                                  <w:sz w:val="15"/>
                                  <w:lang w:val="en-US"/>
                                </w:rPr>
                                <w:t>1&lt;/h1&gt;</w:t>
                              </w:r>
                            </w:p>
                            <w:p w14:paraId="454C0303" w14:textId="77777777" w:rsidR="000A2EAA" w:rsidRDefault="000A2EAA" w:rsidP="0057303A">
                              <w:pPr>
                                <w:spacing w:line="150" w:lineRule="exact"/>
                                <w:ind w:left="246"/>
                                <w:rPr>
                                  <w:rFonts w:ascii="Courier New" w:hAnsi="Courier New"/>
                                  <w:sz w:val="15"/>
                                </w:rPr>
                              </w:pPr>
                              <w:r>
                                <w:rPr>
                                  <w:rFonts w:ascii="Courier New" w:hAnsi="Courier New"/>
                                  <w:sz w:val="15"/>
                                </w:rPr>
                                <w:t>&lt;h2&gt;Заголовок</w:t>
                              </w:r>
                              <w:r>
                                <w:rPr>
                                  <w:rFonts w:ascii="Courier New" w:hAnsi="Courier New"/>
                                  <w:spacing w:val="-14"/>
                                  <w:sz w:val="15"/>
                                </w:rPr>
                                <w:t xml:space="preserve"> </w:t>
                              </w:r>
                              <w:r>
                                <w:rPr>
                                  <w:rFonts w:ascii="Courier New" w:hAnsi="Courier New"/>
                                  <w:sz w:val="15"/>
                                </w:rPr>
                                <w:t>2&lt;/h2&gt;</w:t>
                              </w:r>
                            </w:p>
                            <w:p w14:paraId="101C5CBD" w14:textId="77777777" w:rsidR="000A2EAA" w:rsidRDefault="000A2EAA" w:rsidP="0057303A">
                              <w:pPr>
                                <w:spacing w:line="150" w:lineRule="exact"/>
                                <w:ind w:left="246"/>
                                <w:rPr>
                                  <w:rFonts w:ascii="Courier New" w:hAnsi="Courier New"/>
                                  <w:sz w:val="15"/>
                                </w:rPr>
                              </w:pPr>
                              <w:r>
                                <w:rPr>
                                  <w:rFonts w:ascii="Courier New" w:hAnsi="Courier New"/>
                                  <w:sz w:val="15"/>
                                </w:rPr>
                                <w:t>&lt;p&gt;Абзац!&lt;/p&gt;</w:t>
                              </w:r>
                            </w:p>
                            <w:p w14:paraId="2B1E7F8D" w14:textId="77777777" w:rsidR="000A2EAA" w:rsidRDefault="000A2EAA" w:rsidP="0057303A">
                              <w:pPr>
                                <w:spacing w:line="150" w:lineRule="exact"/>
                                <w:ind w:left="164"/>
                                <w:rPr>
                                  <w:rFonts w:ascii="Courier New"/>
                                  <w:sz w:val="15"/>
                                </w:rPr>
                              </w:pPr>
                              <w:r>
                                <w:rPr>
                                  <w:rFonts w:ascii="Courier New"/>
                                  <w:sz w:val="15"/>
                                </w:rPr>
                                <w:t>&lt;/body&gt;</w:t>
                              </w:r>
                            </w:p>
                            <w:p w14:paraId="4C10033D" w14:textId="77777777" w:rsidR="000A2EAA" w:rsidRDefault="000A2EAA" w:rsidP="0057303A">
                              <w:pPr>
                                <w:spacing w:line="160" w:lineRule="exact"/>
                                <w:ind w:left="74"/>
                                <w:rPr>
                                  <w:rFonts w:ascii="Courier New"/>
                                  <w:sz w:val="15"/>
                                </w:rPr>
                              </w:pPr>
                              <w:r>
                                <w:rPr>
                                  <w:rFonts w:ascii="Courier New"/>
                                  <w:sz w:val="15"/>
                                </w:rPr>
                                <w:t>&lt;/html&gt;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617A7D" id="Text Box 380" o:spid="_x0000_s1090" type="#_x0000_t202" style="position:absolute;left:0;text-align:left;margin-left:77.35pt;margin-top:13.6pt;width:460.45pt;height:164.9pt;z-index:-251511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" fillcolor="#f8f7f2" stroked="f">
                  <v:textbox inset="0,0,0,0">
                    <w:txbxContent>
                      <w:p w14:paraId="2F6C83F4" w14:textId="77777777" w:rsidR="000A2EAA" w:rsidRPr="00EB5600" w:rsidRDefault="000A2EAA" w:rsidP="0057303A">
                        <w:pPr>
                          <w:spacing w:before="83" w:line="211" w:lineRule="auto"/>
                          <w:ind w:left="254" w:right="4058" w:hanging="180"/>
                          <w:rPr>
                            <w:rFonts w:ascii="Courier New"/>
                            <w:sz w:val="15"/>
                            <w:lang w:val="en-US"/>
                          </w:rPr>
                        </w:pPr>
                        <w:r w:rsidRPr="00EB5600">
                          <w:rPr>
                            <w:rFonts w:ascii="Courier New"/>
                            <w:sz w:val="15"/>
                            <w:lang w:val="en-US"/>
                          </w:rPr>
                          <w:t xml:space="preserve">&lt;!DOCTYPE html PUBLIC "-//W3C//DTD XHTML 1.0 Strict//EN" </w:t>
                        </w:r>
                        <w:r>
                          <w:fldChar w:fldCharType="begin"/>
                        </w:r>
                        <w:r w:rsidRPr="003D6273">
                          <w:rPr>
                            <w:lang w:val="en-US"/>
                            <w:rPrChange w:id="1159" w:author="Пользователь Windows" w:date="2019-12-19T05:26:00Z">
                              <w:rPr/>
                            </w:rPrChange>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3D6273">
                          <w:rPr>
                            <w:lang w:val="en-US"/>
                            <w:rPrChange w:id="1160" w:author="Пользователь Windows" w:date="2019-12-19T05:26:00Z">
                              <w:rPr/>
                            </w:rPrChange>
                          </w:rPr>
                          <w:instrText>HYPERLINK "http://www.w3.org/TR/xhtml1/DTD/xhtml1-strict.dtd" \h</w:instrText>
                        </w:r>
                        <w:r>
                          <w:fldChar w:fldCharType="separate"/>
                        </w:r>
                        <w:r w:rsidRPr="00EB5600">
                          <w:rPr>
                            <w:rFonts w:ascii="Courier New"/>
                            <w:sz w:val="15"/>
                            <w:lang w:val="en-US"/>
                          </w:rPr>
                          <w:t>strict.dtd"&gt;</w:t>
                        </w:r>
                        <w:r>
                          <w:fldChar w:fldCharType="end"/>
                        </w:r>
                      </w:p>
                      <w:p w14:paraId="710F01C7" w14:textId="77777777" w:rsidR="000A2EAA" w:rsidRPr="00EB5600" w:rsidRDefault="000A2EAA" w:rsidP="0057303A">
                        <w:pPr>
                          <w:spacing w:line="146" w:lineRule="exact"/>
                          <w:ind w:left="74"/>
                          <w:rPr>
                            <w:rFonts w:ascii="Courier New"/>
                            <w:sz w:val="15"/>
                            <w:lang w:val="en-US"/>
                          </w:rPr>
                        </w:pPr>
                        <w:r w:rsidRPr="00EB5600">
                          <w:rPr>
                            <w:rFonts w:ascii="Courier New"/>
                            <w:sz w:val="15"/>
                            <w:lang w:val="en-US"/>
                          </w:rPr>
                          <w:t xml:space="preserve">&lt;html </w:t>
                        </w:r>
                        <w:r>
                          <w:fldChar w:fldCharType="begin"/>
                        </w:r>
                        <w:r w:rsidRPr="003D6273">
                          <w:rPr>
                            <w:lang w:val="en-US"/>
                            <w:rPrChange w:id="1161" w:author="Пользователь Windows" w:date="2019-12-19T05:26:00Z">
                              <w:rPr/>
                            </w:rPrChange>
                          </w:rPr>
                          <w:instrText>HYPERLINK "http://www.w3.org/1999/xhtml" \h</w:instrText>
                        </w:r>
                        <w:r>
                          <w:fldChar w:fldCharType="separate"/>
                        </w:r>
                        <w:r w:rsidRPr="00EB5600">
                          <w:rPr>
                            <w:rFonts w:ascii="Courier New"/>
                            <w:sz w:val="15"/>
                            <w:lang w:val="en-US"/>
                          </w:rPr>
                          <w:t>xmlns="http://www.w3.org/1999/xhtml"&gt;</w:t>
                        </w:r>
                        <w:r>
                          <w:fldChar w:fldCharType="end"/>
                        </w:r>
                      </w:p>
                      <w:p w14:paraId="67C41CD6"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&lt;head&gt;</w:t>
                        </w:r>
                      </w:p>
                      <w:p w14:paraId="69932D29"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&lt;meta http-equiv="Content-Type" content="text/html; charset=utf-8" /&gt;</w:t>
                        </w:r>
                      </w:p>
                      <w:p w14:paraId="4E385B8E" w14:textId="77777777" w:rsidR="000A2EAA" w:rsidRPr="00EB5600" w:rsidRDefault="000A2EAA" w:rsidP="0057303A">
                        <w:pPr>
                          <w:spacing w:line="150" w:lineRule="exact"/>
                          <w:ind w:left="246"/>
                          <w:rPr>
                            <w:rFonts w:ascii="Courier New" w:hAnsi="Courier New"/>
                            <w:sz w:val="15"/>
                            <w:lang w:val="en-US"/>
                          </w:rPr>
                        </w:pPr>
                        <w:r w:rsidRPr="00EB5600">
                          <w:rPr>
                            <w:rFonts w:ascii="Courier New" w:hAnsi="Courier New"/>
                            <w:sz w:val="15"/>
                            <w:lang w:val="en-US"/>
                          </w:rPr>
                          <w:t>&lt;title&gt;</w:t>
                        </w:r>
                        <w:r>
                          <w:rPr>
                            <w:rFonts w:ascii="Courier New" w:hAnsi="Courier New"/>
                            <w:sz w:val="15"/>
                          </w:rPr>
                          <w:t>Соседние</w:t>
                        </w:r>
                        <w:r w:rsidRPr="00EB5600">
                          <w:rPr>
                            <w:rFonts w:ascii="Courier New" w:hAnsi="Courier New"/>
                            <w:sz w:val="15"/>
                            <w:lang w:val="en-US"/>
                          </w:rPr>
                          <w:t xml:space="preserve"> </w:t>
                        </w:r>
                        <w:r>
                          <w:rPr>
                            <w:rFonts w:ascii="Courier New" w:hAnsi="Courier New"/>
                            <w:sz w:val="15"/>
                          </w:rPr>
                          <w:t>селекторы</w:t>
                        </w:r>
                        <w:r w:rsidRPr="00EB5600">
                          <w:rPr>
                            <w:rFonts w:ascii="Courier New" w:hAnsi="Courier New"/>
                            <w:sz w:val="15"/>
                            <w:lang w:val="en-US"/>
                          </w:rPr>
                          <w:t>&lt;/title&gt;</w:t>
                        </w:r>
                      </w:p>
                      <w:p w14:paraId="631D325F" w14:textId="77777777" w:rsidR="000A2EAA" w:rsidRPr="00EB5600" w:rsidRDefault="000A2EAA" w:rsidP="0057303A">
                        <w:pPr>
                          <w:spacing w:before="4" w:line="211" w:lineRule="auto"/>
                          <w:ind w:left="344" w:right="6814" w:hanging="90"/>
                          <w:rPr>
                            <w:rFonts w:ascii="Courier New"/>
                            <w:sz w:val="15"/>
                            <w:lang w:val="en-US"/>
                          </w:rPr>
                        </w:pPr>
                        <w:r w:rsidRPr="00EB5600">
                          <w:rPr>
                            <w:rFonts w:ascii="Courier New"/>
                            <w:sz w:val="15"/>
                            <w:lang w:val="en-US"/>
                          </w:rPr>
                          <w:t>&lt;style type="text/css"&gt; H1 + H2 {</w:t>
                        </w:r>
                      </w:p>
                      <w:p w14:paraId="722253E7" w14:textId="77777777" w:rsidR="000A2EAA" w:rsidRPr="001401A9" w:rsidRDefault="000A2EAA" w:rsidP="0057303A">
                        <w:pPr>
                          <w:spacing w:line="146" w:lineRule="exact"/>
                          <w:ind w:left="417"/>
                          <w:rPr>
                            <w:rFonts w:ascii="Courier New" w:hAnsi="Courier New"/>
                            <w:sz w:val="15"/>
                            <w:lang w:val="en-US"/>
                          </w:rPr>
                        </w:pPr>
                        <w:r w:rsidRPr="001401A9">
                          <w:rPr>
                            <w:rFonts w:ascii="Courier New" w:hAnsi="Courier New"/>
                            <w:sz w:val="15"/>
                            <w:lang w:val="en-US"/>
                          </w:rPr>
                          <w:t xml:space="preserve">margin-top: -10px; /* </w:t>
                        </w:r>
                        <w:r>
                          <w:rPr>
                            <w:rFonts w:ascii="Courier New" w:hAnsi="Courier New"/>
                            <w:sz w:val="15"/>
                            <w:lang w:val="uk-UA"/>
                          </w:rPr>
                          <w:t>Зміщуємо</w:t>
                        </w:r>
                        <w:r w:rsidRPr="001401A9">
                          <w:rPr>
                            <w:rFonts w:ascii="Courier New" w:hAnsi="Courier New"/>
                            <w:sz w:val="15"/>
                            <w:lang w:val="en-US"/>
                          </w:rPr>
                          <w:t xml:space="preserve"> </w:t>
                        </w:r>
                        <w:r>
                          <w:rPr>
                            <w:rFonts w:ascii="Courier New" w:hAnsi="Courier New"/>
                            <w:sz w:val="15"/>
                          </w:rPr>
                          <w:t>заголовок</w:t>
                        </w:r>
                        <w:r w:rsidRPr="001401A9">
                          <w:rPr>
                            <w:rFonts w:ascii="Courier New" w:hAnsi="Courier New"/>
                            <w:sz w:val="15"/>
                            <w:lang w:val="en-US"/>
                          </w:rPr>
                          <w:t xml:space="preserve"> 2 </w:t>
                        </w:r>
                        <w:r>
                          <w:rPr>
                            <w:rFonts w:ascii="Courier New" w:hAnsi="Courier New"/>
                            <w:sz w:val="15"/>
                            <w:lang w:val="uk-UA"/>
                          </w:rPr>
                          <w:t>в</w:t>
                        </w:r>
                        <w:r>
                          <w:rPr>
                            <w:rFonts w:ascii="Courier New" w:hAnsi="Courier New"/>
                            <w:sz w:val="15"/>
                          </w:rPr>
                          <w:t>верх</w:t>
                        </w:r>
                        <w:r w:rsidRPr="001401A9">
                          <w:rPr>
                            <w:rFonts w:ascii="Courier New" w:hAnsi="Courier New"/>
                            <w:sz w:val="15"/>
                            <w:lang w:val="en-US"/>
                          </w:rPr>
                          <w:t xml:space="preserve"> */</w:t>
                        </w:r>
                      </w:p>
                      <w:p w14:paraId="29F9CC9D" w14:textId="77777777" w:rsidR="000A2EAA" w:rsidRPr="00097C12" w:rsidRDefault="000A2EAA" w:rsidP="0057303A">
                        <w:pPr>
                          <w:spacing w:line="150" w:lineRule="exact"/>
                          <w:ind w:left="344"/>
                          <w:rPr>
                            <w:rFonts w:ascii="Courier New"/>
                            <w:sz w:val="15"/>
                            <w:lang w:val="en-US"/>
                          </w:rPr>
                        </w:pPr>
                        <w:r w:rsidRPr="00097C12">
                          <w:rPr>
                            <w:rFonts w:ascii="Courier New"/>
                            <w:sz w:val="15"/>
                            <w:lang w:val="en-US"/>
                          </w:rPr>
                          <w:t>}</w:t>
                        </w:r>
                      </w:p>
                      <w:p w14:paraId="6F2B7B13" w14:textId="77777777" w:rsidR="000A2EAA" w:rsidRPr="00097C12" w:rsidRDefault="000A2EAA" w:rsidP="0057303A">
                        <w:pPr>
                          <w:spacing w:line="150" w:lineRule="exact"/>
                          <w:ind w:left="364"/>
                          <w:rPr>
                            <w:rFonts w:ascii="Courier New"/>
                            <w:sz w:val="15"/>
                            <w:lang w:val="en-US"/>
                          </w:rPr>
                        </w:pPr>
                        <w:r w:rsidRPr="00097C12">
                          <w:rPr>
                            <w:rFonts w:ascii="Courier New"/>
                            <w:sz w:val="15"/>
                            <w:lang w:val="en-US"/>
                          </w:rPr>
                          <w:t>H2 + P {</w:t>
                        </w:r>
                      </w:p>
                      <w:p w14:paraId="721D7226" w14:textId="77777777" w:rsidR="000A2EAA" w:rsidRPr="00097C12" w:rsidRDefault="000A2EAA" w:rsidP="0057303A">
                        <w:pPr>
                          <w:spacing w:line="150" w:lineRule="exact"/>
                          <w:ind w:left="417"/>
                          <w:rPr>
                            <w:rFonts w:ascii="Courier New" w:hAnsi="Courier New"/>
                            <w:sz w:val="15"/>
                            <w:lang w:val="en-US"/>
                          </w:rPr>
                        </w:pPr>
                        <w:r w:rsidRPr="00097C12">
                          <w:rPr>
                            <w:rFonts w:ascii="Courier New" w:hAnsi="Courier New"/>
                            <w:sz w:val="15"/>
                            <w:lang w:val="en-US"/>
                          </w:rPr>
                          <w:t xml:space="preserve">margin-top: -1em; /* </w:t>
                        </w:r>
                        <w:r>
                          <w:rPr>
                            <w:rFonts w:ascii="Courier New" w:hAnsi="Courier New"/>
                            <w:sz w:val="15"/>
                            <w:lang w:val="uk-UA"/>
                          </w:rPr>
                          <w:t>Зміщуємо</w:t>
                        </w:r>
                        <w:r w:rsidRPr="00097C12">
                          <w:rPr>
                            <w:rFonts w:ascii="Courier New" w:hAnsi="Courier New"/>
                            <w:sz w:val="15"/>
                            <w:lang w:val="en-US"/>
                          </w:rPr>
                          <w:t xml:space="preserve"> </w:t>
                        </w:r>
                        <w:r>
                          <w:rPr>
                            <w:rFonts w:ascii="Courier New" w:hAnsi="Courier New"/>
                            <w:sz w:val="15"/>
                          </w:rPr>
                          <w:t>пе</w:t>
                        </w:r>
                        <w:r>
                          <w:rPr>
                            <w:rFonts w:ascii="Courier New" w:hAnsi="Courier New"/>
                            <w:sz w:val="15"/>
                            <w:lang w:val="uk-UA"/>
                          </w:rPr>
                          <w:t>рший</w:t>
                        </w:r>
                        <w:r w:rsidRPr="00097C12">
                          <w:rPr>
                            <w:rFonts w:ascii="Courier New" w:hAnsi="Courier New"/>
                            <w:sz w:val="15"/>
                            <w:lang w:val="en-US"/>
                          </w:rPr>
                          <w:t xml:space="preserve"> </w:t>
                        </w:r>
                        <w:r>
                          <w:rPr>
                            <w:rFonts w:ascii="Courier New" w:hAnsi="Courier New"/>
                            <w:sz w:val="15"/>
                          </w:rPr>
                          <w:t>абзац</w:t>
                        </w:r>
                        <w:r w:rsidRPr="00097C12">
                          <w:rPr>
                            <w:rFonts w:ascii="Courier New" w:hAnsi="Courier New"/>
                            <w:sz w:val="15"/>
                            <w:lang w:val="en-US"/>
                          </w:rPr>
                          <w:t xml:space="preserve"> </w:t>
                        </w:r>
                        <w:r>
                          <w:rPr>
                            <w:rFonts w:ascii="Courier New" w:hAnsi="Courier New"/>
                            <w:sz w:val="15"/>
                          </w:rPr>
                          <w:t>вверх</w:t>
                        </w:r>
                        <w:r w:rsidRPr="00097C12">
                          <w:rPr>
                            <w:rFonts w:ascii="Courier New" w:hAnsi="Courier New"/>
                            <w:sz w:val="15"/>
                            <w:lang w:val="en-US"/>
                          </w:rPr>
                          <w:t xml:space="preserve"> </w:t>
                        </w:r>
                        <w:r>
                          <w:rPr>
                            <w:rFonts w:ascii="Courier New" w:hAnsi="Courier New"/>
                            <w:sz w:val="15"/>
                            <w:lang w:val="uk-UA"/>
                          </w:rPr>
                          <w:t>до</w:t>
                        </w:r>
                        <w:r w:rsidRPr="00097C12">
                          <w:rPr>
                            <w:rFonts w:ascii="Courier New" w:hAnsi="Courier New"/>
                            <w:sz w:val="15"/>
                            <w:lang w:val="en-US"/>
                          </w:rPr>
                          <w:t xml:space="preserve"> </w:t>
                        </w:r>
                        <w:r>
                          <w:rPr>
                            <w:rFonts w:ascii="Courier New" w:hAnsi="Courier New"/>
                            <w:sz w:val="15"/>
                          </w:rPr>
                          <w:t>заголовку</w:t>
                        </w:r>
                        <w:r w:rsidRPr="00097C12">
                          <w:rPr>
                            <w:rFonts w:ascii="Courier New" w:hAnsi="Courier New"/>
                            <w:sz w:val="15"/>
                            <w:lang w:val="en-US"/>
                          </w:rPr>
                          <w:t xml:space="preserve"> */</w:t>
                        </w:r>
                      </w:p>
                      <w:p w14:paraId="6EB10B85" w14:textId="77777777" w:rsidR="000A2EAA" w:rsidRPr="00EB5600" w:rsidRDefault="000A2EAA" w:rsidP="0057303A">
                        <w:pPr>
                          <w:spacing w:line="150" w:lineRule="exact"/>
                          <w:ind w:left="344"/>
                          <w:rPr>
                            <w:rFonts w:ascii="Courier New"/>
                            <w:sz w:val="15"/>
                            <w:lang w:val="en-US"/>
                          </w:rPr>
                        </w:pPr>
                        <w:r w:rsidRPr="00EB5600">
                          <w:rPr>
                            <w:rFonts w:ascii="Courier New"/>
                            <w:sz w:val="15"/>
                            <w:lang w:val="en-US"/>
                          </w:rPr>
                          <w:t>}</w:t>
                        </w:r>
                      </w:p>
                      <w:p w14:paraId="1913E6ED"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&lt;/style&gt;</w:t>
                        </w:r>
                      </w:p>
                      <w:p w14:paraId="2B8EE472"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&lt;/head&gt;</w:t>
                        </w:r>
                      </w:p>
                      <w:p w14:paraId="23DEB4CB"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&lt;body&gt;</w:t>
                        </w:r>
                      </w:p>
                      <w:p w14:paraId="31CA9F3F" w14:textId="77777777" w:rsidR="000A2EAA" w:rsidRPr="00EB5600" w:rsidRDefault="000A2EAA" w:rsidP="0057303A">
                        <w:pPr>
                          <w:spacing w:line="150" w:lineRule="exact"/>
                          <w:ind w:left="246"/>
                          <w:rPr>
                            <w:rFonts w:ascii="Courier New" w:hAnsi="Courier New"/>
                            <w:sz w:val="15"/>
                            <w:lang w:val="en-US"/>
                          </w:rPr>
                        </w:pPr>
                        <w:r w:rsidRPr="00EB5600">
                          <w:rPr>
                            <w:rFonts w:ascii="Courier New" w:hAnsi="Courier New"/>
                            <w:sz w:val="15"/>
                            <w:lang w:val="en-US"/>
                          </w:rPr>
                          <w:t>&lt;h1&gt;</w:t>
                        </w:r>
                        <w:r>
                          <w:rPr>
                            <w:rFonts w:ascii="Courier New" w:hAnsi="Courier New"/>
                            <w:sz w:val="15"/>
                          </w:rPr>
                          <w:t>Заголовок</w:t>
                        </w:r>
                        <w:r w:rsidRPr="00EB5600">
                          <w:rPr>
                            <w:rFonts w:ascii="Courier New" w:hAnsi="Courier New"/>
                            <w:spacing w:val="-14"/>
                            <w:sz w:val="15"/>
                            <w:lang w:val="en-US"/>
                          </w:rPr>
                          <w:t xml:space="preserve"> </w:t>
                        </w:r>
                        <w:r w:rsidRPr="00EB5600">
                          <w:rPr>
                            <w:rFonts w:ascii="Courier New" w:hAnsi="Courier New"/>
                            <w:sz w:val="15"/>
                            <w:lang w:val="en-US"/>
                          </w:rPr>
                          <w:t>1&lt;/h1&gt;</w:t>
                        </w:r>
                      </w:p>
                      <w:p w14:paraId="454C0303" w14:textId="77777777" w:rsidR="000A2EAA" w:rsidRDefault="000A2EAA" w:rsidP="0057303A">
                        <w:pPr>
                          <w:spacing w:line="150" w:lineRule="exact"/>
                          <w:ind w:left="246"/>
                          <w:rPr>
                            <w:rFonts w:ascii="Courier New" w:hAnsi="Courier New"/>
                            <w:sz w:val="15"/>
                          </w:rPr>
                        </w:pPr>
                        <w:r>
                          <w:rPr>
                            <w:rFonts w:ascii="Courier New" w:hAnsi="Courier New"/>
                            <w:sz w:val="15"/>
                          </w:rPr>
                          <w:t>&lt;h2&gt;Заголовок</w:t>
                        </w:r>
                        <w:r>
                          <w:rPr>
                            <w:rFonts w:ascii="Courier New" w:hAnsi="Courier New"/>
                            <w:spacing w:val="-14"/>
                            <w:sz w:val="15"/>
                          </w:rPr>
                          <w:t xml:space="preserve"> </w:t>
                        </w:r>
                        <w:r>
                          <w:rPr>
                            <w:rFonts w:ascii="Courier New" w:hAnsi="Courier New"/>
                            <w:sz w:val="15"/>
                          </w:rPr>
                          <w:t>2&lt;/h2&gt;</w:t>
                        </w:r>
                      </w:p>
                      <w:p w14:paraId="101C5CBD" w14:textId="77777777" w:rsidR="000A2EAA" w:rsidRDefault="000A2EAA" w:rsidP="0057303A">
                        <w:pPr>
                          <w:spacing w:line="150" w:lineRule="exact"/>
                          <w:ind w:left="246"/>
                          <w:rPr>
                            <w:rFonts w:ascii="Courier New" w:hAnsi="Courier New"/>
                            <w:sz w:val="15"/>
                          </w:rPr>
                        </w:pPr>
                        <w:r>
                          <w:rPr>
                            <w:rFonts w:ascii="Courier New" w:hAnsi="Courier New"/>
                            <w:sz w:val="15"/>
                          </w:rPr>
                          <w:t>&lt;p&gt;Абзац!&lt;/p&gt;</w:t>
                        </w:r>
                      </w:p>
                      <w:p w14:paraId="2B1E7F8D" w14:textId="77777777" w:rsidR="000A2EAA" w:rsidRDefault="000A2EAA" w:rsidP="0057303A">
                        <w:pPr>
                          <w:spacing w:line="150" w:lineRule="exact"/>
                          <w:ind w:left="164"/>
                          <w:rPr>
                            <w:rFonts w:ascii="Courier New"/>
                            <w:sz w:val="15"/>
                          </w:rPr>
                        </w:pPr>
                        <w:r>
                          <w:rPr>
                            <w:rFonts w:ascii="Courier New"/>
                            <w:sz w:val="15"/>
                          </w:rPr>
                          <w:t>&lt;/body&gt;</w:t>
                        </w:r>
                      </w:p>
                      <w:p w14:paraId="4C10033D" w14:textId="77777777" w:rsidR="000A2EAA" w:rsidRDefault="000A2EAA" w:rsidP="0057303A">
                        <w:pPr>
                          <w:spacing w:line="160" w:lineRule="exact"/>
                          <w:ind w:left="74"/>
                          <w:rPr>
                            <w:rFonts w:ascii="Courier New"/>
                            <w:sz w:val="15"/>
                          </w:rPr>
                        </w:pPr>
                        <w:r>
                          <w:rPr>
                            <w:rFonts w:ascii="Courier New"/>
                            <w:sz w:val="15"/>
                          </w:rPr>
                          <w:t>&lt;/html&gt;</w:t>
                        </w:r>
                      </w:p>
                    </w:txbxContent>
                  </v:textbox>
                  <w10:wrap type="topAndBottom" anchorx="page"/>
                </v:shape>
              </w:pict>
            </mc:Fallback>
          </mc:AlternateContent>
        </w:r>
        <w:r w:rsidDel="006613B1">
          <w:rPr>
            <w:noProof/>
            <w:lang w:val="uk-UA" w:eastAsia="uk-UA" w:bidi="ar-SA"/>
          </w:rPr>
          <mc:AlternateContent>
            <mc:Choice Requires="wps">
              <w:drawing>
                <wp:anchor distT="0" distB="0" distL="114298" distR="114298" simplePos="0" relativeHeight="251805696" behindDoc="0" locked="0" layoutInCell="1" allowOverlap="1" wp14:anchorId="33A4C229" wp14:editId="24D41939">
                  <wp:simplePos x="0" y="0"/>
                  <wp:positionH relativeFrom="page">
                    <wp:posOffset>4058919</wp:posOffset>
                  </wp:positionH>
                  <wp:positionV relativeFrom="paragraph">
                    <wp:posOffset>23495</wp:posOffset>
                  </wp:positionV>
                  <wp:extent cx="0" cy="149225"/>
                  <wp:effectExtent l="0" t="0" r="19050" b="3175"/>
                  <wp:wrapNone/>
                  <wp:docPr id="215" name="Line 3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6FB6726" id="Line 381" o:spid="_x0000_s1026" style="position:absolute;z-index:251805696;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319.6pt,1.85pt" to="319.6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" strokecolor="#666" strokeweight=".18875mm">
                  <w10:wrap anchorx="page"/>
                </v:line>
              </w:pict>
            </mc:Fallback>
          </mc:AlternateContent>
        </w:r>
        <w:r w:rsidDel="006613B1">
          <w:rPr>
            <w:noProof/>
            <w:lang w:val="uk-UA" w:eastAsia="uk-UA" w:bidi="ar-SA"/>
          </w:rPr>
          <mc:AlternateContent>
            <mc:Choice Requires="wps">
              <w:drawing>
                <wp:anchor distT="0" distB="0" distL="114300" distR="114300" simplePos="0" relativeHeight="251806720" behindDoc="0" locked="0" layoutInCell="1" allowOverlap="1" wp14:anchorId="52B973F0" wp14:editId="27C1642A">
                  <wp:simplePos x="0" y="0"/>
                  <wp:positionH relativeFrom="page">
                    <wp:posOffset>4534535</wp:posOffset>
                  </wp:positionH>
                  <wp:positionV relativeFrom="paragraph">
                    <wp:posOffset>23495</wp:posOffset>
                  </wp:positionV>
                  <wp:extent cx="27305" cy="149860"/>
                  <wp:effectExtent l="10160" t="13970" r="10160" b="7620"/>
                  <wp:wrapNone/>
                  <wp:docPr id="35" name="AutoShape 3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05" cy="149860"/>
                          </a:xfrm>
                          <a:custGeom>
                            <a:avLst/>
                            <a:gdLst>
                              <a:gd name="T0" fmla="*/ 0 w 43"/>
                              <a:gd name="T1" fmla="*/ 14919325 h 236"/>
                              <a:gd name="T2" fmla="*/ 0 w 43"/>
                              <a:gd name="T3" fmla="*/ 109677200 h 236"/>
                              <a:gd name="T4" fmla="*/ 17338675 w 43"/>
                              <a:gd name="T5" fmla="*/ 14919325 h 236"/>
                              <a:gd name="T6" fmla="*/ 17338675 w 43"/>
                              <a:gd name="T7" fmla="*/ 109677200 h 23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3" h="236">
                                <a:moveTo>
                                  <a:pt x="0" y="0"/>
                                </a:moveTo>
                                <a:lnTo>
                                  <a:pt x="0" y="235"/>
                                </a:lnTo>
                                <a:moveTo>
                                  <a:pt x="43" y="0"/>
                                </a:moveTo>
                                <a:lnTo>
                                  <a:pt x="43" y="235"/>
                                </a:lnTo>
                              </a:path>
                            </a:pathLst>
                          </a:custGeom>
                          <a:noFill/>
                          <a:ln w="6795">
                            <a:solidFill>
                              <a:srgbClr val="66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F9C209" id="AutoShape 382" o:spid="_x0000_s1026" style="position:absolute;margin-left:357.05pt;margin-top:1.85pt;width:2.15pt;height:11.8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" path="m,l,235m43,r,235e" filled="f" strokecolor="#666" strokeweight=".18875mm">
                  <v:path arrowok="t" o:connecttype="custom" o:connectlocs="0,2147483646;0,2147483646;2147483646,2147483646;2147483646,2147483646" o:connectangles="0,0,0,0"/>
                  <w10:wrap anchorx="page"/>
                </v:shape>
              </w:pict>
            </mc:Fallback>
          </mc:AlternateContent>
        </w:r>
        <w:r w:rsidDel="006613B1">
          <w:rPr>
            <w:noProof/>
            <w:lang w:val="uk-UA" w:eastAsia="uk-UA" w:bidi="ar-SA"/>
          </w:rPr>
          <mc:AlternateContent>
            <mc:Choice Requires="wps">
              <w:drawing>
                <wp:anchor distT="0" distB="0" distL="114300" distR="114300" simplePos="0" relativeHeight="251807744" behindDoc="0" locked="0" layoutInCell="1" allowOverlap="1" wp14:anchorId="2FA19E3F" wp14:editId="68A363E5">
                  <wp:simplePos x="0" y="0"/>
                  <wp:positionH relativeFrom="page">
                    <wp:posOffset>4551680</wp:posOffset>
                  </wp:positionH>
                  <wp:positionV relativeFrom="paragraph">
                    <wp:posOffset>23495</wp:posOffset>
                  </wp:positionV>
                  <wp:extent cx="381000" cy="149860"/>
                  <wp:effectExtent l="0" t="0" r="0" b="0"/>
                  <wp:wrapNone/>
                  <wp:docPr id="213" name="Text Box 3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49860"/>
                          </a:xfrm>
                          <a:prstGeom prst="rect">
                            <a:avLst/>
                          </a:prstGeom>
                          <a:solidFill>
                            <a:srgbClr val="CEE2D3"/>
                          </a:solidFill>
                          <a:ln>
                            <a:noFill/>
                          </a:ln>
                        </wps:spPr>
                        <wps:txbx>
                          <w:txbxContent>
                            <w:p w14:paraId="7C25E293" w14:textId="77777777" w:rsidR="000A2EAA" w:rsidRDefault="000A2EAA" w:rsidP="0057303A">
                              <w:pPr>
                                <w:spacing w:before="38"/>
                                <w:ind w:left="64"/>
                                <w:rPr>
                                  <w:sz w:val="13"/>
                                </w:rPr>
                              </w:pPr>
                              <w:r>
                                <w:rPr>
                                  <w:sz w:val="13"/>
                                </w:rPr>
                                <w:t>CSS 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A19E3F" id="Text Box 383" o:spid="_x0000_s1091" type="#_x0000_t202" style="position:absolute;left:0;text-align:left;margin-left:358.4pt;margin-top:1.85pt;width:30pt;height:11.8pt;z-index:251807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" fillcolor="#cee2d3" stroked="f">
                  <v:textbox inset="0,0,0,0">
                    <w:txbxContent>
                      <w:p w14:paraId="7C25E293" w14:textId="77777777" w:rsidR="000A2EAA" w:rsidRDefault="000A2EAA" w:rsidP="0057303A">
                        <w:pPr>
                          <w:spacing w:before="38"/>
                          <w:ind w:left="64"/>
                          <w:rPr>
                            <w:sz w:val="13"/>
                          </w:rPr>
                        </w:pPr>
                        <w:r>
                          <w:rPr>
                            <w:sz w:val="13"/>
                          </w:rPr>
                          <w:t>CSS 2.1</w:t>
                        </w:r>
                      </w:p>
                    </w:txbxContent>
                  </v:textbox>
                  <w10:wrap anchorx="page"/>
                </v:shape>
              </w:pict>
            </mc:Fallback>
          </mc:AlternateContent>
        </w:r>
        <w:r w:rsidDel="006613B1">
          <w:rPr>
            <w:noProof/>
            <w:lang w:val="uk-UA" w:eastAsia="uk-UA" w:bidi="ar-SA"/>
          </w:rPr>
          <mc:AlternateContent>
            <mc:Choice Requires="wps">
              <w:drawing>
                <wp:anchor distT="0" distB="0" distL="114300" distR="114300" simplePos="0" relativeHeight="251808768" behindDoc="0" locked="0" layoutInCell="1" allowOverlap="1" wp14:anchorId="6640AB7B" wp14:editId="429AA790">
                  <wp:simplePos x="0" y="0"/>
                  <wp:positionH relativeFrom="page">
                    <wp:posOffset>4062095</wp:posOffset>
                  </wp:positionH>
                  <wp:positionV relativeFrom="paragraph">
                    <wp:posOffset>23495</wp:posOffset>
                  </wp:positionV>
                  <wp:extent cx="483235" cy="149860"/>
                  <wp:effectExtent l="0" t="0" r="0" b="0"/>
                  <wp:wrapNone/>
                  <wp:docPr id="212" name="Text 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235" cy="149860"/>
                          </a:xfrm>
                          <a:prstGeom prst="rect">
                            <a:avLst/>
                          </a:prstGeom>
                          <a:solidFill>
                            <a:srgbClr val="CEE2D3"/>
                          </a:solidFill>
                          <a:ln>
                            <a:noFill/>
                          </a:ln>
                        </wps:spPr>
                        <wps:txbx>
                          <w:txbxContent>
                            <w:p w14:paraId="3AA81BCF" w14:textId="77777777" w:rsidR="000A2EAA" w:rsidRDefault="000A2EAA" w:rsidP="0057303A">
                              <w:pPr>
                                <w:spacing w:before="38"/>
                                <w:ind w:left="42"/>
                                <w:rPr>
                                  <w:sz w:val="13"/>
                                </w:rPr>
                              </w:pPr>
                              <w:r>
                                <w:rPr>
                                  <w:sz w:val="13"/>
                                </w:rPr>
                                <w:t>XHTML 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40AB7B" id="Text Box 384" o:spid="_x0000_s1092" type="#_x0000_t202" style="position:absolute;left:0;text-align:left;margin-left:319.85pt;margin-top:1.85pt;width:38.05pt;height:11.8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" fillcolor="#cee2d3" stroked="f">
                  <v:textbox inset="0,0,0,0">
                    <w:txbxContent>
                      <w:p w14:paraId="3AA81BCF" w14:textId="77777777" w:rsidR="000A2EAA" w:rsidRDefault="000A2EAA" w:rsidP="0057303A">
                        <w:pPr>
                          <w:spacing w:before="38"/>
                          <w:ind w:left="42"/>
                          <w:rPr>
                            <w:sz w:val="13"/>
                          </w:rPr>
                        </w:pPr>
                        <w:r>
                          <w:rPr>
                            <w:sz w:val="13"/>
                          </w:rPr>
                          <w:t>XHTML 1.0</w:t>
                        </w:r>
                      </w:p>
                    </w:txbxContent>
                  </v:textbox>
                  <w10:wrap anchorx="page"/>
                </v:shape>
              </w:pict>
            </mc:Fallback>
          </mc:AlternateContent>
        </w:r>
        <w:r w:rsidDel="006613B1">
          <w:rPr>
            <w:noProof/>
            <w:lang w:val="uk-UA" w:eastAsia="uk-UA" w:bidi="ar-SA"/>
          </w:rPr>
          <mc:AlternateContent>
            <mc:Choice Requires="wps">
              <w:drawing>
                <wp:anchor distT="0" distB="0" distL="114300" distR="114300" simplePos="0" relativeHeight="251809792" behindDoc="0" locked="0" layoutInCell="1" allowOverlap="1" wp14:anchorId="59FF6A4B" wp14:editId="193069C3">
                  <wp:simplePos x="0" y="0"/>
                  <wp:positionH relativeFrom="page">
                    <wp:posOffset>4939030</wp:posOffset>
                  </wp:positionH>
                  <wp:positionV relativeFrom="paragraph">
                    <wp:posOffset>23495</wp:posOffset>
                  </wp:positionV>
                  <wp:extent cx="1890395" cy="149860"/>
                  <wp:effectExtent l="0" t="0" r="0" b="0"/>
                  <wp:wrapNone/>
                  <wp:docPr id="211" name="Text Box 3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0395" cy="149860"/>
                          </a:xfrm>
                          <a:prstGeom prst="rect">
                            <a:avLst/>
                          </a:prstGeom>
                          <a:noFill/>
                          <a:ln>
                            <a:noFill/>
                          </a:ln>
                        </wps:spPr>
                        <wps:txbx>
                          <w:txbxContent>
                            <w:tbl>
                              <w:tblPr>
                                <w:tblStyle w:val="TableNormal"/>
                                <w:tblW w:w="0" w:type="auto"/>
                                <w:tblInd w:w="7" w:type="dxa"/>
                                <w:tblLayout w:type="fixed"/>
                                <w:tblLook w:val="01E0" w:firstRow="1" w:lastRow="1" w:firstColumn="1" w:lastColumn="1" w:noHBand="0" w:noVBand="0"/>
                              </w:tblPr>
                              <w:tblGrid>
                                <w:gridCol w:w="353"/>
                                <w:gridCol w:w="332"/>
                                <w:gridCol w:w="332"/>
                                <w:gridCol w:w="332"/>
                                <w:gridCol w:w="343"/>
                                <w:gridCol w:w="461"/>
                                <w:gridCol w:w="365"/>
                                <w:gridCol w:w="456"/>
                              </w:tblGrid>
                              <w:tr w:rsidR="000A2EAA" w14:paraId="55B0A998" w14:textId="77777777">
                                <w:trPr>
                                  <w:trHeight w:val="235"/>
                                </w:trPr>
                                <w:tc>
                                  <w:tcPr>
                                    <w:tcW w:w="353" w:type="dxa"/>
                                    <w:tcBorders>
                                      <w:left w:val="double" w:sz="2" w:space="0" w:color="666666"/>
                                      <w:right w:val="single" w:sz="6" w:space="0" w:color="666666"/>
                                    </w:tcBorders>
                                    <w:shd w:val="clear" w:color="auto" w:fill="F2C8C8"/>
                                  </w:tcPr>
                                  <w:p w14:paraId="4DAB144B" w14:textId="77777777" w:rsidR="000A2EAA" w:rsidRDefault="000A2EAA">
                                    <w:pPr>
                                      <w:pStyle w:val="TableParagraph"/>
                                      <w:spacing w:before="38"/>
                                      <w:ind w:left="52"/>
                                      <w:rPr>
                                        <w:rFonts w:ascii="Arial"/>
                                        <w:sz w:val="13"/>
                                      </w:rPr>
                                    </w:pPr>
                                    <w:r>
                                      <w:rPr>
                                        <w:rFonts w:ascii="Arial"/>
                                        <w:sz w:val="13"/>
                                      </w:rPr>
                                      <w:t>IE 6</w:t>
                                    </w:r>
                                  </w:p>
                                </w:tc>
                                <w:tc>
                                  <w:tcPr>
                                    <w:tcW w:w="332" w:type="dxa"/>
                                    <w:tcBorders>
                                      <w:left w:val="single" w:sz="6" w:space="0" w:color="666666"/>
                                      <w:right w:val="single" w:sz="6" w:space="0" w:color="666666"/>
                                    </w:tcBorders>
                                    <w:shd w:val="clear" w:color="auto" w:fill="CEE2D3"/>
                                  </w:tcPr>
                                  <w:p w14:paraId="373662A7" w14:textId="77777777" w:rsidR="000A2EAA" w:rsidRDefault="000A2EAA">
                                    <w:pPr>
                                      <w:pStyle w:val="TableParagraph"/>
                                      <w:spacing w:before="38"/>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3C737F9A" w14:textId="77777777" w:rsidR="000A2EAA" w:rsidRDefault="000A2EAA">
                                    <w:pPr>
                                      <w:pStyle w:val="TableParagraph"/>
                                      <w:spacing w:before="38"/>
                                      <w:ind w:left="46"/>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35F3161B" w14:textId="77777777" w:rsidR="000A2EAA" w:rsidRDefault="000A2EAA">
                                    <w:pPr>
                                      <w:pStyle w:val="TableParagraph"/>
                                      <w:spacing w:before="38"/>
                                      <w:ind w:left="46"/>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49A3D782" w14:textId="77777777" w:rsidR="000A2EAA" w:rsidRDefault="000A2EAA">
                                    <w:pPr>
                                      <w:pStyle w:val="TableParagraph"/>
                                      <w:spacing w:before="38"/>
                                      <w:ind w:left="46"/>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2D8F7DEE" w14:textId="77777777" w:rsidR="000A2EAA" w:rsidRDefault="000A2EAA">
                                    <w:pPr>
                                      <w:pStyle w:val="TableParagraph"/>
                                      <w:spacing w:before="38"/>
                                      <w:ind w:left="45"/>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74DED5EB" w14:textId="77777777" w:rsidR="000A2EAA" w:rsidRDefault="000A2EAA">
                                    <w:pPr>
                                      <w:pStyle w:val="TableParagraph"/>
                                      <w:spacing w:before="38"/>
                                      <w:ind w:left="45"/>
                                      <w:rPr>
                                        <w:rFonts w:ascii="Arial"/>
                                        <w:sz w:val="13"/>
                                      </w:rPr>
                                    </w:pPr>
                                    <w:r>
                                      <w:rPr>
                                        <w:rFonts w:ascii="Arial"/>
                                        <w:sz w:val="13"/>
                                      </w:rPr>
                                      <w:t>Sa 5</w:t>
                                    </w:r>
                                  </w:p>
                                </w:tc>
                                <w:tc>
                                  <w:tcPr>
                                    <w:tcW w:w="456" w:type="dxa"/>
                                    <w:tcBorders>
                                      <w:left w:val="single" w:sz="6" w:space="0" w:color="666666"/>
                                    </w:tcBorders>
                                    <w:shd w:val="clear" w:color="auto" w:fill="CEE2D3"/>
                                  </w:tcPr>
                                  <w:p w14:paraId="23C19CFF" w14:textId="77777777" w:rsidR="000A2EAA" w:rsidRDefault="000A2EAA">
                                    <w:pPr>
                                      <w:pStyle w:val="TableParagraph"/>
                                      <w:spacing w:before="38"/>
                                      <w:ind w:left="44"/>
                                      <w:rPr>
                                        <w:rFonts w:ascii="Arial"/>
                                        <w:sz w:val="13"/>
                                      </w:rPr>
                                    </w:pPr>
                                    <w:r>
                                      <w:rPr>
                                        <w:rFonts w:ascii="Arial"/>
                                        <w:sz w:val="13"/>
                                      </w:rPr>
                                      <w:t>Fx 3.6</w:t>
                                    </w:r>
                                  </w:p>
                                </w:tc>
                              </w:tr>
                            </w:tbl>
                            <w:p w14:paraId="75670694" w14:textId="77777777" w:rsidR="000A2EAA" w:rsidRDefault="000A2EAA" w:rsidP="0057303A">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FF6A4B" id="Text Box 385" o:spid="_x0000_s1093" type="#_x0000_t202" style="position:absolute;left:0;text-align:left;margin-left:388.9pt;margin-top:1.85pt;width:148.85pt;height:11.8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" filled="f" stroked="f">
                  <v:textbox inset="0,0,0,0">
                    <w:txbxContent>
                      <w:tbl>
                        <w:tblPr>
                          <w:tblStyle w:val="TableNormal"/>
                          <w:tblW w:w="0" w:type="auto"/>
                          <w:tblInd w:w="7" w:type="dxa"/>
                          <w:tblLayout w:type="fixed"/>
                          <w:tblLook w:val="01E0" w:firstRow="1" w:lastRow="1" w:firstColumn="1" w:lastColumn="1" w:noHBand="0" w:noVBand="0"/>
                        </w:tblPr>
                        <w:tblGrid>
                          <w:gridCol w:w="353"/>
                          <w:gridCol w:w="332"/>
                          <w:gridCol w:w="332"/>
                          <w:gridCol w:w="332"/>
                          <w:gridCol w:w="343"/>
                          <w:gridCol w:w="461"/>
                          <w:gridCol w:w="365"/>
                          <w:gridCol w:w="456"/>
                        </w:tblGrid>
                        <w:tr w:rsidR="000A2EAA" w14:paraId="55B0A998" w14:textId="77777777">
                          <w:trPr>
                            <w:trHeight w:val="235"/>
                          </w:trPr>
                          <w:tc>
                            <w:tcPr>
                              <w:tcW w:w="353" w:type="dxa"/>
                              <w:tcBorders>
                                <w:left w:val="double" w:sz="2" w:space="0" w:color="666666"/>
                                <w:right w:val="single" w:sz="6" w:space="0" w:color="666666"/>
                              </w:tcBorders>
                              <w:shd w:val="clear" w:color="auto" w:fill="F2C8C8"/>
                            </w:tcPr>
                            <w:p w14:paraId="4DAB144B" w14:textId="77777777" w:rsidR="000A2EAA" w:rsidRDefault="000A2EAA">
                              <w:pPr>
                                <w:pStyle w:val="TableParagraph"/>
                                <w:spacing w:before="38"/>
                                <w:ind w:left="52"/>
                                <w:rPr>
                                  <w:rFonts w:ascii="Arial"/>
                                  <w:sz w:val="13"/>
                                </w:rPr>
                              </w:pPr>
                              <w:r>
                                <w:rPr>
                                  <w:rFonts w:ascii="Arial"/>
                                  <w:sz w:val="13"/>
                                </w:rPr>
                                <w:t>IE 6</w:t>
                              </w:r>
                            </w:p>
                          </w:tc>
                          <w:tc>
                            <w:tcPr>
                              <w:tcW w:w="332" w:type="dxa"/>
                              <w:tcBorders>
                                <w:left w:val="single" w:sz="6" w:space="0" w:color="666666"/>
                                <w:right w:val="single" w:sz="6" w:space="0" w:color="666666"/>
                              </w:tcBorders>
                              <w:shd w:val="clear" w:color="auto" w:fill="CEE2D3"/>
                            </w:tcPr>
                            <w:p w14:paraId="373662A7" w14:textId="77777777" w:rsidR="000A2EAA" w:rsidRDefault="000A2EAA">
                              <w:pPr>
                                <w:pStyle w:val="TableParagraph"/>
                                <w:spacing w:before="38"/>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3C737F9A" w14:textId="77777777" w:rsidR="000A2EAA" w:rsidRDefault="000A2EAA">
                              <w:pPr>
                                <w:pStyle w:val="TableParagraph"/>
                                <w:spacing w:before="38"/>
                                <w:ind w:left="46"/>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35F3161B" w14:textId="77777777" w:rsidR="000A2EAA" w:rsidRDefault="000A2EAA">
                              <w:pPr>
                                <w:pStyle w:val="TableParagraph"/>
                                <w:spacing w:before="38"/>
                                <w:ind w:left="46"/>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49A3D782" w14:textId="77777777" w:rsidR="000A2EAA" w:rsidRDefault="000A2EAA">
                              <w:pPr>
                                <w:pStyle w:val="TableParagraph"/>
                                <w:spacing w:before="38"/>
                                <w:ind w:left="46"/>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2D8F7DEE" w14:textId="77777777" w:rsidR="000A2EAA" w:rsidRDefault="000A2EAA">
                              <w:pPr>
                                <w:pStyle w:val="TableParagraph"/>
                                <w:spacing w:before="38"/>
                                <w:ind w:left="45"/>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74DED5EB" w14:textId="77777777" w:rsidR="000A2EAA" w:rsidRDefault="000A2EAA">
                              <w:pPr>
                                <w:pStyle w:val="TableParagraph"/>
                                <w:spacing w:before="38"/>
                                <w:ind w:left="45"/>
                                <w:rPr>
                                  <w:rFonts w:ascii="Arial"/>
                                  <w:sz w:val="13"/>
                                </w:rPr>
                              </w:pPr>
                              <w:r>
                                <w:rPr>
                                  <w:rFonts w:ascii="Arial"/>
                                  <w:sz w:val="13"/>
                                </w:rPr>
                                <w:t>Sa 5</w:t>
                              </w:r>
                            </w:p>
                          </w:tc>
                          <w:tc>
                            <w:tcPr>
                              <w:tcW w:w="456" w:type="dxa"/>
                              <w:tcBorders>
                                <w:left w:val="single" w:sz="6" w:space="0" w:color="666666"/>
                              </w:tcBorders>
                              <w:shd w:val="clear" w:color="auto" w:fill="CEE2D3"/>
                            </w:tcPr>
                            <w:p w14:paraId="23C19CFF" w14:textId="77777777" w:rsidR="000A2EAA" w:rsidRDefault="000A2EAA">
                              <w:pPr>
                                <w:pStyle w:val="TableParagraph"/>
                                <w:spacing w:before="38"/>
                                <w:ind w:left="44"/>
                                <w:rPr>
                                  <w:rFonts w:ascii="Arial"/>
                                  <w:sz w:val="13"/>
                                </w:rPr>
                              </w:pPr>
                              <w:r>
                                <w:rPr>
                                  <w:rFonts w:ascii="Arial"/>
                                  <w:sz w:val="13"/>
                                </w:rPr>
                                <w:t>Fx 3.6</w:t>
                              </w:r>
                            </w:p>
                          </w:tc>
                        </w:tr>
                      </w:tbl>
                      <w:p w14:paraId="75670694" w14:textId="77777777" w:rsidR="000A2EAA" w:rsidRDefault="000A2EAA" w:rsidP="0057303A">
                        <w:pPr>
                          <w:pStyle w:val="a3"/>
                        </w:pPr>
                      </w:p>
                    </w:txbxContent>
                  </v:textbox>
                  <w10:wrap anchorx="page"/>
                </v:shape>
              </w:pict>
            </mc:Fallback>
          </mc:AlternateContent>
        </w:r>
        <w:r w:rsidR="0057303A" w:rsidRPr="0057303A" w:rsidDel="006613B1">
          <w:rPr>
            <w:rFonts w:ascii="Arial Black" w:hAnsi="Arial Black"/>
            <w:color w:val="685C53"/>
            <w:sz w:val="15"/>
          </w:rPr>
          <w:delText>При</w:delText>
        </w:r>
        <w:r w:rsidR="0057303A" w:rsidRPr="0057303A" w:rsidDel="006613B1">
          <w:rPr>
            <w:rFonts w:ascii="Arial Black" w:hAnsi="Arial Black"/>
            <w:color w:val="685C53"/>
            <w:sz w:val="15"/>
            <w:lang w:val="uk-UA"/>
          </w:rPr>
          <w:delText>клад</w:delText>
        </w:r>
        <w:r w:rsidR="0057303A" w:rsidRPr="0057303A" w:rsidDel="006613B1">
          <w:rPr>
            <w:rFonts w:ascii="Arial Black" w:hAnsi="Arial Black"/>
            <w:color w:val="685C53"/>
            <w:sz w:val="15"/>
          </w:rPr>
          <w:delText xml:space="preserve"> 1.39. </w:delText>
        </w:r>
        <w:r w:rsidR="0057303A" w:rsidRPr="0057303A" w:rsidDel="006613B1">
          <w:rPr>
            <w:rFonts w:ascii="Arial Black" w:hAnsi="Arial Black"/>
            <w:color w:val="685C53"/>
            <w:sz w:val="15"/>
            <w:lang w:val="uk-UA"/>
          </w:rPr>
          <w:delText xml:space="preserve">Відступи між </w:delText>
        </w:r>
        <w:r w:rsidR="0057303A" w:rsidRPr="0057303A" w:rsidDel="006613B1">
          <w:rPr>
            <w:rFonts w:ascii="Arial Black" w:hAnsi="Arial Black"/>
            <w:color w:val="685C53"/>
            <w:sz w:val="15"/>
          </w:rPr>
          <w:delText xml:space="preserve">заголовками </w:delText>
        </w:r>
        <w:r w:rsidR="0057303A" w:rsidRPr="0057303A" w:rsidDel="006613B1">
          <w:rPr>
            <w:rFonts w:ascii="Arial Black" w:hAnsi="Arial Black"/>
            <w:color w:val="685C53"/>
            <w:sz w:val="15"/>
            <w:lang w:val="uk-UA"/>
          </w:rPr>
          <w:delText>і</w:delText>
        </w:r>
        <w:r w:rsidR="0057303A" w:rsidRPr="0057303A" w:rsidDel="006613B1">
          <w:rPr>
            <w:rFonts w:ascii="Arial Black" w:hAnsi="Arial Black"/>
            <w:color w:val="685C53"/>
            <w:sz w:val="15"/>
          </w:rPr>
          <w:delText xml:space="preserve"> текстом</w:delText>
        </w:r>
      </w:del>
    </w:p>
    <w:p w14:paraId="3ADE8E56" w14:textId="77777777" w:rsidR="008417CB" w:rsidRDefault="008417CB" w:rsidP="00253FB5">
      <w:pPr>
        <w:spacing w:line="360" w:lineRule="auto"/>
        <w:ind w:left="105" w:right="257"/>
        <w:rPr>
          <w:sz w:val="17"/>
          <w:szCs w:val="17"/>
          <w:lang w:val="uk-UA"/>
        </w:rPr>
      </w:pPr>
    </w:p>
    <w:p w14:paraId="07074C7E" w14:textId="77777777" w:rsidR="0057303A" w:rsidRPr="0057303A" w:rsidRDefault="0057303A" w:rsidP="00253FB5">
      <w:pPr>
        <w:spacing w:line="360" w:lineRule="auto"/>
        <w:ind w:left="105" w:right="257"/>
        <w:rPr>
          <w:sz w:val="17"/>
          <w:szCs w:val="17"/>
        </w:rPr>
      </w:pPr>
      <w:r w:rsidRPr="0057303A">
        <w:rPr>
          <w:sz w:val="17"/>
          <w:szCs w:val="17"/>
          <w:lang w:val="uk-UA"/>
        </w:rPr>
        <w:t>Оскільки при використанні сусідніх селектор</w:t>
      </w:r>
      <w:ins w:id="1162" w:author="Пользователь Windows" w:date="2019-12-19T06:34:00Z">
        <w:r w:rsidR="004D01C4">
          <w:rPr>
            <w:sz w:val="17"/>
            <w:szCs w:val="17"/>
            <w:lang w:val="uk-UA"/>
          </w:rPr>
          <w:t>ів</w:t>
        </w:r>
      </w:ins>
      <w:r w:rsidRPr="0057303A">
        <w:rPr>
          <w:sz w:val="17"/>
          <w:szCs w:val="17"/>
          <w:lang w:val="uk-UA"/>
        </w:rPr>
        <w:t xml:space="preserve"> стиль застосовується тільки до другого елементу, то розмір відступів зменшується за рахунок включення від'ємного значення у властивості </w:t>
      </w:r>
      <w:r w:rsidRPr="0057303A">
        <w:rPr>
          <w:color w:val="B61039"/>
          <w:sz w:val="17"/>
          <w:szCs w:val="17"/>
        </w:rPr>
        <w:t>margin-top</w:t>
      </w:r>
      <w:r w:rsidRPr="0057303A">
        <w:rPr>
          <w:sz w:val="17"/>
          <w:szCs w:val="17"/>
          <w:lang w:val="uk-UA"/>
        </w:rPr>
        <w:t>. При цьому текст піднімається вгору, ближче до попереднього елемента</w:t>
      </w:r>
      <w:r w:rsidRPr="0057303A">
        <w:rPr>
          <w:sz w:val="17"/>
          <w:szCs w:val="17"/>
        </w:rPr>
        <w:t>.</w:t>
      </w:r>
    </w:p>
    <w:p w14:paraId="3E0E29AF" w14:textId="77777777" w:rsidR="0057303A" w:rsidRPr="0057303A" w:rsidRDefault="0057303A" w:rsidP="00253FB5">
      <w:pPr>
        <w:spacing w:line="360" w:lineRule="auto"/>
        <w:sectPr w:rsidR="0057303A" w:rsidRPr="0057303A" w:rsidSect="002A255F">
          <w:type w:val="nextColumn"/>
          <w:pgSz w:w="11900" w:h="16840"/>
          <w:pgMar w:top="1134" w:right="1134" w:bottom="1134" w:left="1134" w:header="720" w:footer="720" w:gutter="0"/>
          <w:cols w:space="720"/>
        </w:sectPr>
      </w:pPr>
    </w:p>
    <w:p w14:paraId="4061E2FC" w14:textId="77777777" w:rsidR="0057303A" w:rsidRPr="0057303A" w:rsidRDefault="0057303A" w:rsidP="00253FB5">
      <w:pPr>
        <w:spacing w:line="360" w:lineRule="auto"/>
        <w:ind w:left="1715" w:right="1744"/>
        <w:jc w:val="center"/>
        <w:outlineLvl w:val="2"/>
        <w:rPr>
          <w:rFonts w:ascii="Georgia" w:eastAsia="Georgia" w:hAnsi="Georgia" w:cs="Georgia"/>
          <w:sz w:val="31"/>
          <w:szCs w:val="31"/>
          <w:lang w:val="uk-UA"/>
        </w:rPr>
      </w:pPr>
      <w:bookmarkStart w:id="1163" w:name="Дочерние_селекторы"/>
      <w:bookmarkEnd w:id="1163"/>
      <w:r w:rsidRPr="0057303A">
        <w:rPr>
          <w:rFonts w:ascii="Georgia" w:eastAsia="Georgia" w:hAnsi="Georgia" w:cs="Georgia"/>
          <w:sz w:val="31"/>
          <w:szCs w:val="31"/>
        </w:rPr>
        <w:lastRenderedPageBreak/>
        <w:t>Доч</w:t>
      </w:r>
      <w:r w:rsidRPr="0057303A">
        <w:rPr>
          <w:rFonts w:ascii="Georgia" w:eastAsia="Georgia" w:hAnsi="Georgia" w:cs="Georgia"/>
          <w:sz w:val="31"/>
          <w:szCs w:val="31"/>
          <w:lang w:val="uk-UA"/>
        </w:rPr>
        <w:t>ірні</w:t>
      </w:r>
      <w:r w:rsidRPr="0057303A">
        <w:rPr>
          <w:rFonts w:ascii="Georgia" w:eastAsia="Georgia" w:hAnsi="Georgia" w:cs="Georgia"/>
          <w:sz w:val="31"/>
          <w:szCs w:val="31"/>
        </w:rPr>
        <w:t xml:space="preserve"> селектор</w:t>
      </w:r>
      <w:r w:rsidRPr="0057303A">
        <w:rPr>
          <w:rFonts w:ascii="Georgia" w:eastAsia="Georgia" w:hAnsi="Georgia" w:cs="Georgia"/>
          <w:sz w:val="31"/>
          <w:szCs w:val="31"/>
          <w:lang w:val="uk-UA"/>
        </w:rPr>
        <w:t>и</w:t>
      </w:r>
    </w:p>
    <w:p w14:paraId="064DB12C" w14:textId="77777777" w:rsidR="0057303A" w:rsidRPr="0057303A" w:rsidRDefault="0057303A" w:rsidP="00253FB5">
      <w:pPr>
        <w:spacing w:line="360" w:lineRule="auto"/>
        <w:ind w:left="105" w:right="183"/>
        <w:rPr>
          <w:sz w:val="17"/>
          <w:szCs w:val="17"/>
        </w:rPr>
      </w:pPr>
      <w:r w:rsidRPr="0057303A">
        <w:rPr>
          <w:sz w:val="17"/>
          <w:szCs w:val="17"/>
          <w:lang w:val="uk-UA"/>
        </w:rPr>
        <w:t>Дочірнім називається елемент, який безпосередньо розташовується всередині батьківського елементу. Щоб краще зрозуміти відносини між елементами документа, розберемо невеликий код</w:t>
      </w:r>
      <w:r w:rsidRPr="0057303A">
        <w:rPr>
          <w:sz w:val="17"/>
          <w:szCs w:val="17"/>
        </w:rPr>
        <w:t xml:space="preserve"> (при</w:t>
      </w:r>
      <w:r w:rsidRPr="0057303A">
        <w:rPr>
          <w:sz w:val="17"/>
          <w:szCs w:val="17"/>
          <w:lang w:val="uk-UA"/>
        </w:rPr>
        <w:t>клад</w:t>
      </w:r>
      <w:r w:rsidRPr="0057303A">
        <w:rPr>
          <w:sz w:val="17"/>
          <w:szCs w:val="17"/>
        </w:rPr>
        <w:t xml:space="preserve"> 1.40).</w:t>
      </w:r>
    </w:p>
    <w:p w14:paraId="6D928D5E" w14:textId="18D66EA5" w:rsidR="0057303A" w:rsidRDefault="0057303A" w:rsidP="00253FB5">
      <w:pPr>
        <w:tabs>
          <w:tab w:val="left" w:pos="5892"/>
        </w:tabs>
        <w:spacing w:line="360" w:lineRule="auto"/>
        <w:rPr>
          <w:ins w:id="1164" w:author="МАРІЯ БРЕНЬ" w:date="2019-12-19T09:45:00Z"/>
          <w:sz w:val="17"/>
          <w:szCs w:val="17"/>
        </w:rPr>
      </w:pPr>
      <w:r w:rsidRPr="0057303A">
        <w:rPr>
          <w:sz w:val="17"/>
          <w:szCs w:val="17"/>
        </w:rPr>
        <w:tab/>
      </w:r>
    </w:p>
    <w:p w14:paraId="668FDBE3" w14:textId="77777777" w:rsidR="00C74E36" w:rsidRPr="0057303A" w:rsidRDefault="00C74E36" w:rsidP="00C74E36">
      <w:pPr>
        <w:spacing w:line="360" w:lineRule="auto"/>
        <w:ind w:left="105"/>
        <w:rPr>
          <w:ins w:id="1165" w:author="МАРІЯ БРЕНЬ" w:date="2019-12-19T09:45:00Z"/>
          <w:sz w:val="17"/>
          <w:szCs w:val="17"/>
        </w:rPr>
      </w:pPr>
    </w:p>
    <w:p w14:paraId="37F383C8" w14:textId="77777777" w:rsidR="00C74E36" w:rsidRDefault="00C74E36" w:rsidP="00C74E36">
      <w:pPr>
        <w:spacing w:line="360" w:lineRule="auto"/>
        <w:ind w:left="105" w:right="183"/>
        <w:rPr>
          <w:ins w:id="1166" w:author="МАРІЯ БРЕНЬ" w:date="2019-12-19T09:45:00Z"/>
          <w:sz w:val="17"/>
          <w:szCs w:val="17"/>
        </w:rPr>
      </w:pPr>
    </w:p>
    <w:tbl>
      <w:tblPr>
        <w:tblStyle w:val="TableNormal"/>
        <w:tblW w:w="9211" w:type="dxa"/>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C74E36" w:rsidRPr="0057303A" w14:paraId="57D3E04E" w14:textId="77777777" w:rsidTr="007D360C">
        <w:trPr>
          <w:trHeight w:val="235"/>
          <w:ins w:id="1167" w:author="МАРІЯ БРЕНЬ" w:date="2019-12-19T09:45:00Z"/>
        </w:trPr>
        <w:tc>
          <w:tcPr>
            <w:tcW w:w="5177" w:type="dxa"/>
            <w:tcBorders>
              <w:right w:val="single" w:sz="6" w:space="0" w:color="666666"/>
            </w:tcBorders>
          </w:tcPr>
          <w:p w14:paraId="14137437" w14:textId="100686E0" w:rsidR="00C74E36" w:rsidRPr="0057303A" w:rsidRDefault="00C74E36" w:rsidP="007D360C">
            <w:pPr>
              <w:spacing w:line="360" w:lineRule="auto"/>
              <w:rPr>
                <w:ins w:id="1168" w:author="МАРІЯ БРЕНЬ" w:date="2019-12-19T09:45:00Z"/>
                <w:rFonts w:ascii="Arial Black" w:eastAsia="Courier New" w:hAnsi="Arial Black" w:cs="Courier New"/>
                <w:sz w:val="15"/>
                <w:lang w:val="uk-UA"/>
              </w:rPr>
            </w:pPr>
            <w:ins w:id="1169" w:author="МАРІЯ БРЕНЬ" w:date="2019-12-19T09:45:00Z">
              <w:r w:rsidRPr="0057303A">
                <w:rPr>
                  <w:rFonts w:ascii="Arial Black" w:eastAsia="Courier New" w:hAnsi="Arial Black" w:cs="Courier New"/>
                  <w:color w:val="685C53"/>
                  <w:sz w:val="15"/>
                </w:rPr>
                <w:t>Пр</w:t>
              </w:r>
              <w:r w:rsidRPr="0057303A">
                <w:rPr>
                  <w:rFonts w:ascii="Arial Black" w:eastAsia="Courier New" w:hAnsi="Arial Black" w:cs="Courier New"/>
                  <w:color w:val="685C53"/>
                  <w:sz w:val="15"/>
                  <w:lang w:val="uk-UA"/>
                </w:rPr>
                <w:t>иклад</w:t>
              </w:r>
              <w:r w:rsidRPr="0057303A">
                <w:rPr>
                  <w:rFonts w:ascii="Arial Black" w:eastAsia="Courier New" w:hAnsi="Arial Black" w:cs="Courier New"/>
                  <w:color w:val="685C53"/>
                  <w:sz w:val="15"/>
                </w:rPr>
                <w:t xml:space="preserve"> 1.</w:t>
              </w:r>
            </w:ins>
            <w:ins w:id="1170" w:author="МАРІЯ БРЕНЬ" w:date="2019-12-19T09:46:00Z">
              <w:r w:rsidRPr="0057303A">
                <w:rPr>
                  <w:rFonts w:ascii="Arial Black" w:hAnsi="Arial Black"/>
                  <w:color w:val="685C53"/>
                  <w:sz w:val="15"/>
                </w:rPr>
                <w:t>40. В</w:t>
              </w:r>
              <w:r w:rsidRPr="0057303A">
                <w:rPr>
                  <w:rFonts w:ascii="Arial Black" w:hAnsi="Arial Black"/>
                  <w:color w:val="685C53"/>
                  <w:sz w:val="15"/>
                  <w:lang w:val="uk-UA"/>
                </w:rPr>
                <w:t>кладеність е</w:t>
              </w:r>
              <w:r w:rsidRPr="0057303A">
                <w:rPr>
                  <w:rFonts w:ascii="Arial Black" w:hAnsi="Arial Black"/>
                  <w:color w:val="685C53"/>
                  <w:sz w:val="15"/>
                </w:rPr>
                <w:t>лемент</w:t>
              </w:r>
              <w:r w:rsidRPr="0057303A">
                <w:rPr>
                  <w:rFonts w:ascii="Arial Black" w:hAnsi="Arial Black"/>
                  <w:color w:val="685C53"/>
                  <w:sz w:val="15"/>
                  <w:lang w:val="uk-UA"/>
                </w:rPr>
                <w:t>і</w:t>
              </w:r>
              <w:r w:rsidRPr="0057303A">
                <w:rPr>
                  <w:rFonts w:ascii="Arial Black" w:hAnsi="Arial Black"/>
                  <w:color w:val="685C53"/>
                  <w:sz w:val="15"/>
                </w:rPr>
                <w:t>в в документ</w:t>
              </w:r>
              <w:r w:rsidRPr="0057303A">
                <w:rPr>
                  <w:rFonts w:ascii="Arial Black" w:hAnsi="Arial Black"/>
                  <w:color w:val="685C53"/>
                  <w:sz w:val="15"/>
                  <w:lang w:val="uk-UA"/>
                </w:rPr>
                <w:t>і</w:t>
              </w:r>
            </w:ins>
          </w:p>
        </w:tc>
        <w:tc>
          <w:tcPr>
            <w:tcW w:w="771" w:type="dxa"/>
            <w:tcBorders>
              <w:left w:val="single" w:sz="6" w:space="0" w:color="666666"/>
              <w:right w:val="double" w:sz="2" w:space="0" w:color="666666"/>
            </w:tcBorders>
            <w:shd w:val="clear" w:color="auto" w:fill="CEE2D3"/>
          </w:tcPr>
          <w:p w14:paraId="495E0C51" w14:textId="77777777" w:rsidR="00C74E36" w:rsidRPr="0057303A" w:rsidRDefault="00C74E36" w:rsidP="007D360C">
            <w:pPr>
              <w:spacing w:line="360" w:lineRule="auto"/>
              <w:ind w:left="40"/>
              <w:rPr>
                <w:ins w:id="1171" w:author="МАРІЯ БРЕНЬ" w:date="2019-12-19T09:45:00Z"/>
                <w:rFonts w:eastAsia="Courier New" w:hAnsi="Courier New" w:cs="Courier New"/>
                <w:sz w:val="13"/>
              </w:rPr>
            </w:pPr>
            <w:ins w:id="1172" w:author="МАРІЯ БРЕНЬ" w:date="2019-12-19T09:45:00Z">
              <w:r w:rsidRPr="0057303A">
                <w:rPr>
                  <w:rFonts w:eastAsia="Courier New" w:hAnsi="Courier New" w:cs="Courier New"/>
                  <w:sz w:val="13"/>
                </w:rPr>
                <w:t>XHTML 1.0</w:t>
              </w:r>
            </w:ins>
          </w:p>
        </w:tc>
        <w:tc>
          <w:tcPr>
            <w:tcW w:w="621" w:type="dxa"/>
            <w:tcBorders>
              <w:left w:val="double" w:sz="2" w:space="0" w:color="666666"/>
              <w:right w:val="double" w:sz="2" w:space="0" w:color="666666"/>
            </w:tcBorders>
            <w:shd w:val="clear" w:color="auto" w:fill="CEE2D3"/>
          </w:tcPr>
          <w:p w14:paraId="380B4AF4" w14:textId="77777777" w:rsidR="00C74E36" w:rsidRPr="0057303A" w:rsidRDefault="00C74E36" w:rsidP="007D360C">
            <w:pPr>
              <w:spacing w:line="360" w:lineRule="auto"/>
              <w:ind w:left="46"/>
              <w:rPr>
                <w:ins w:id="1173" w:author="МАРІЯ БРЕНЬ" w:date="2019-12-19T09:45:00Z"/>
                <w:rFonts w:eastAsia="Courier New" w:hAnsi="Courier New" w:cs="Courier New"/>
                <w:sz w:val="13"/>
              </w:rPr>
            </w:pPr>
            <w:ins w:id="1174" w:author="МАРІЯ БРЕНЬ" w:date="2019-12-19T09:45:00Z">
              <w:r w:rsidRPr="0057303A">
                <w:rPr>
                  <w:rFonts w:eastAsia="Courier New" w:hAnsi="Courier New" w:cs="Courier New"/>
                  <w:sz w:val="13"/>
                </w:rPr>
                <w:t>CSS 2.1</w:t>
              </w:r>
            </w:ins>
          </w:p>
        </w:tc>
        <w:tc>
          <w:tcPr>
            <w:tcW w:w="353" w:type="dxa"/>
            <w:tcBorders>
              <w:left w:val="double" w:sz="2" w:space="0" w:color="666666"/>
              <w:right w:val="single" w:sz="6" w:space="0" w:color="666666"/>
            </w:tcBorders>
            <w:shd w:val="clear" w:color="auto" w:fill="CEE2D3"/>
          </w:tcPr>
          <w:p w14:paraId="24475014" w14:textId="77777777" w:rsidR="00C74E36" w:rsidRPr="0057303A" w:rsidRDefault="00C74E36" w:rsidP="007D360C">
            <w:pPr>
              <w:spacing w:line="360" w:lineRule="auto"/>
              <w:ind w:left="46"/>
              <w:rPr>
                <w:ins w:id="1175" w:author="МАРІЯ БРЕНЬ" w:date="2019-12-19T09:45:00Z"/>
                <w:rFonts w:eastAsia="Courier New" w:hAnsi="Courier New" w:cs="Courier New"/>
                <w:sz w:val="13"/>
              </w:rPr>
            </w:pPr>
            <w:ins w:id="1176" w:author="МАРІЯ БРЕНЬ" w:date="2019-12-19T09:45:00Z">
              <w:r w:rsidRPr="0057303A">
                <w:rPr>
                  <w:rFonts w:eastAsia="Courier New" w:hAnsi="Courier New" w:cs="Courier New"/>
                  <w:sz w:val="13"/>
                </w:rPr>
                <w:t>IE 7</w:t>
              </w:r>
            </w:ins>
          </w:p>
        </w:tc>
        <w:tc>
          <w:tcPr>
            <w:tcW w:w="332" w:type="dxa"/>
            <w:tcBorders>
              <w:left w:val="single" w:sz="6" w:space="0" w:color="666666"/>
              <w:right w:val="single" w:sz="6" w:space="0" w:color="666666"/>
            </w:tcBorders>
            <w:shd w:val="clear" w:color="auto" w:fill="CEE2D3"/>
          </w:tcPr>
          <w:p w14:paraId="5ED7D625" w14:textId="77777777" w:rsidR="00C74E36" w:rsidRPr="0057303A" w:rsidRDefault="00C74E36" w:rsidP="007D360C">
            <w:pPr>
              <w:spacing w:line="360" w:lineRule="auto"/>
              <w:ind w:left="40"/>
              <w:rPr>
                <w:ins w:id="1177" w:author="МАРІЯ БРЕНЬ" w:date="2019-12-19T09:45:00Z"/>
                <w:rFonts w:eastAsia="Courier New" w:hAnsi="Courier New" w:cs="Courier New"/>
                <w:sz w:val="13"/>
              </w:rPr>
            </w:pPr>
            <w:ins w:id="1178" w:author="МАРІЯ БРЕНЬ" w:date="2019-12-19T09:45:00Z">
              <w:r w:rsidRPr="0057303A">
                <w:rPr>
                  <w:rFonts w:eastAsia="Courier New" w:hAnsi="Courier New" w:cs="Courier New"/>
                  <w:sz w:val="13"/>
                </w:rPr>
                <w:t>IE 8</w:t>
              </w:r>
            </w:ins>
          </w:p>
        </w:tc>
        <w:tc>
          <w:tcPr>
            <w:tcW w:w="332" w:type="dxa"/>
            <w:tcBorders>
              <w:left w:val="single" w:sz="6" w:space="0" w:color="666666"/>
              <w:right w:val="single" w:sz="6" w:space="0" w:color="666666"/>
            </w:tcBorders>
            <w:shd w:val="clear" w:color="auto" w:fill="CEE2D3"/>
          </w:tcPr>
          <w:p w14:paraId="193F4334" w14:textId="77777777" w:rsidR="00C74E36" w:rsidRPr="0057303A" w:rsidRDefault="00C74E36" w:rsidP="007D360C">
            <w:pPr>
              <w:spacing w:line="360" w:lineRule="auto"/>
              <w:ind w:left="40"/>
              <w:rPr>
                <w:ins w:id="1179" w:author="МАРІЯ БРЕНЬ" w:date="2019-12-19T09:45:00Z"/>
                <w:rFonts w:eastAsia="Courier New" w:hAnsi="Courier New" w:cs="Courier New"/>
                <w:sz w:val="13"/>
              </w:rPr>
            </w:pPr>
            <w:ins w:id="1180" w:author="МАРІЯ БРЕНЬ" w:date="2019-12-19T09:45:00Z">
              <w:r w:rsidRPr="0057303A">
                <w:rPr>
                  <w:rFonts w:eastAsia="Courier New" w:hAnsi="Courier New" w:cs="Courier New"/>
                  <w:sz w:val="13"/>
                </w:rPr>
                <w:t>IE 9</w:t>
              </w:r>
            </w:ins>
          </w:p>
        </w:tc>
        <w:tc>
          <w:tcPr>
            <w:tcW w:w="343" w:type="dxa"/>
            <w:tcBorders>
              <w:left w:val="single" w:sz="6" w:space="0" w:color="666666"/>
              <w:right w:val="single" w:sz="6" w:space="0" w:color="666666"/>
            </w:tcBorders>
            <w:shd w:val="clear" w:color="auto" w:fill="CEE2D3"/>
          </w:tcPr>
          <w:p w14:paraId="2B01DBBD" w14:textId="77777777" w:rsidR="00C74E36" w:rsidRPr="0057303A" w:rsidRDefault="00C74E36" w:rsidP="007D360C">
            <w:pPr>
              <w:spacing w:line="360" w:lineRule="auto"/>
              <w:ind w:left="40"/>
              <w:rPr>
                <w:ins w:id="1181" w:author="МАРІЯ БРЕНЬ" w:date="2019-12-19T09:45:00Z"/>
                <w:rFonts w:eastAsia="Courier New" w:hAnsi="Courier New" w:cs="Courier New"/>
                <w:sz w:val="13"/>
              </w:rPr>
            </w:pPr>
            <w:ins w:id="1182" w:author="МАРІЯ БРЕНЬ" w:date="2019-12-19T09:45:00Z">
              <w:r w:rsidRPr="0057303A">
                <w:rPr>
                  <w:rFonts w:eastAsia="Courier New" w:hAnsi="Courier New" w:cs="Courier New"/>
                  <w:sz w:val="13"/>
                </w:rPr>
                <w:t>Cr 8</w:t>
              </w:r>
            </w:ins>
          </w:p>
        </w:tc>
        <w:tc>
          <w:tcPr>
            <w:tcW w:w="461" w:type="dxa"/>
            <w:tcBorders>
              <w:left w:val="single" w:sz="6" w:space="0" w:color="666666"/>
              <w:right w:val="single" w:sz="6" w:space="0" w:color="666666"/>
            </w:tcBorders>
            <w:shd w:val="clear" w:color="auto" w:fill="CEE2D3"/>
          </w:tcPr>
          <w:p w14:paraId="01579DD5" w14:textId="77777777" w:rsidR="00C74E36" w:rsidRPr="0057303A" w:rsidRDefault="00C74E36" w:rsidP="007D360C">
            <w:pPr>
              <w:spacing w:line="360" w:lineRule="auto"/>
              <w:ind w:left="40"/>
              <w:rPr>
                <w:ins w:id="1183" w:author="МАРІЯ БРЕНЬ" w:date="2019-12-19T09:45:00Z"/>
                <w:rFonts w:eastAsia="Courier New" w:hAnsi="Courier New" w:cs="Courier New"/>
                <w:sz w:val="13"/>
              </w:rPr>
            </w:pPr>
            <w:ins w:id="1184" w:author="МАРІЯ БРЕНЬ" w:date="2019-12-19T09:45:00Z">
              <w:r w:rsidRPr="0057303A">
                <w:rPr>
                  <w:rFonts w:eastAsia="Courier New" w:hAnsi="Courier New" w:cs="Courier New"/>
                  <w:sz w:val="13"/>
                </w:rPr>
                <w:t>Op 11</w:t>
              </w:r>
            </w:ins>
          </w:p>
        </w:tc>
        <w:tc>
          <w:tcPr>
            <w:tcW w:w="365" w:type="dxa"/>
            <w:tcBorders>
              <w:left w:val="single" w:sz="6" w:space="0" w:color="666666"/>
              <w:right w:val="single" w:sz="6" w:space="0" w:color="666666"/>
            </w:tcBorders>
            <w:shd w:val="clear" w:color="auto" w:fill="CEE2D3"/>
          </w:tcPr>
          <w:p w14:paraId="194EA263" w14:textId="77777777" w:rsidR="00C74E36" w:rsidRPr="0057303A" w:rsidRDefault="00C74E36" w:rsidP="007D360C">
            <w:pPr>
              <w:spacing w:line="360" w:lineRule="auto"/>
              <w:ind w:left="39"/>
              <w:rPr>
                <w:ins w:id="1185" w:author="МАРІЯ БРЕНЬ" w:date="2019-12-19T09:45:00Z"/>
                <w:rFonts w:eastAsia="Courier New" w:hAnsi="Courier New" w:cs="Courier New"/>
                <w:sz w:val="13"/>
              </w:rPr>
            </w:pPr>
            <w:ins w:id="1186" w:author="МАРІЯ БРЕНЬ" w:date="2019-12-19T09:45:00Z">
              <w:r w:rsidRPr="0057303A">
                <w:rPr>
                  <w:rFonts w:eastAsia="Courier New" w:hAnsi="Courier New" w:cs="Courier New"/>
                  <w:sz w:val="13"/>
                </w:rPr>
                <w:t>Sa 5</w:t>
              </w:r>
            </w:ins>
          </w:p>
        </w:tc>
        <w:tc>
          <w:tcPr>
            <w:tcW w:w="456" w:type="dxa"/>
            <w:tcBorders>
              <w:left w:val="single" w:sz="6" w:space="0" w:color="666666"/>
            </w:tcBorders>
            <w:shd w:val="clear" w:color="auto" w:fill="CEE2D3"/>
          </w:tcPr>
          <w:p w14:paraId="78B877AB" w14:textId="77777777" w:rsidR="00C74E36" w:rsidRPr="0057303A" w:rsidRDefault="00C74E36" w:rsidP="007D360C">
            <w:pPr>
              <w:spacing w:line="360" w:lineRule="auto"/>
              <w:ind w:left="38"/>
              <w:rPr>
                <w:ins w:id="1187" w:author="МАРІЯ БРЕНЬ" w:date="2019-12-19T09:45:00Z"/>
                <w:rFonts w:eastAsia="Courier New" w:hAnsi="Courier New" w:cs="Courier New"/>
                <w:sz w:val="13"/>
              </w:rPr>
            </w:pPr>
            <w:ins w:id="1188" w:author="МАРІЯ БРЕНЬ" w:date="2019-12-19T09:45:00Z">
              <w:r w:rsidRPr="0057303A">
                <w:rPr>
                  <w:rFonts w:eastAsia="Courier New" w:hAnsi="Courier New" w:cs="Courier New"/>
                  <w:sz w:val="13"/>
                </w:rPr>
                <w:t>Fx 3.6</w:t>
              </w:r>
            </w:ins>
          </w:p>
        </w:tc>
      </w:tr>
      <w:tr w:rsidR="00C74E36" w:rsidRPr="0057303A" w14:paraId="35F22859" w14:textId="77777777" w:rsidTr="007D360C">
        <w:trPr>
          <w:trHeight w:val="1745"/>
          <w:ins w:id="1189" w:author="МАРІЯ БРЕНЬ" w:date="2019-12-19T09:45:00Z"/>
        </w:trPr>
        <w:tc>
          <w:tcPr>
            <w:tcW w:w="9211" w:type="dxa"/>
            <w:gridSpan w:val="10"/>
            <w:shd w:val="clear" w:color="auto" w:fill="F8F7F2"/>
          </w:tcPr>
          <w:p w14:paraId="2B4B97B8" w14:textId="77777777" w:rsidR="00C74E36" w:rsidRPr="00EB5600" w:rsidRDefault="00C74E36" w:rsidP="00C74E36">
            <w:pPr>
              <w:spacing w:before="83" w:line="211" w:lineRule="auto"/>
              <w:ind w:left="254" w:right="4058" w:hanging="180"/>
              <w:rPr>
                <w:ins w:id="1190" w:author="МАРІЯ БРЕНЬ" w:date="2019-12-19T09:46:00Z"/>
                <w:rFonts w:ascii="Courier New"/>
                <w:sz w:val="15"/>
                <w:lang w:val="en-US"/>
              </w:rPr>
            </w:pPr>
            <w:ins w:id="1191" w:author="МАРІЯ БРЕНЬ" w:date="2019-12-19T09:46:00Z">
              <w:r w:rsidRPr="00EB5600">
                <w:rPr>
                  <w:rFonts w:ascii="Courier New"/>
                  <w:sz w:val="15"/>
                  <w:lang w:val="en-US"/>
                </w:rPr>
                <w:t xml:space="preserve">&lt;!DOCTYPE html PUBLIC "-//W3C//DTD XHTML 1.0 Strict//EN" </w:t>
              </w:r>
              <w:r>
                <w:fldChar w:fldCharType="begin"/>
              </w:r>
              <w:r w:rsidRPr="007D360C">
                <w:rPr>
                  <w:lang w:val="en-US"/>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7D360C">
                <w:rPr>
                  <w:lang w:val="en-US"/>
                </w:rPr>
                <w:instrText>HYPERLINK "http://www.w3.org/TR/xhtml1/DTD/xhtml1-strict.dtd" \h</w:instrText>
              </w:r>
              <w:r>
                <w:fldChar w:fldCharType="separate"/>
              </w:r>
              <w:r w:rsidRPr="00EB5600">
                <w:rPr>
                  <w:rFonts w:ascii="Courier New"/>
                  <w:sz w:val="15"/>
                  <w:lang w:val="en-US"/>
                </w:rPr>
                <w:t>strict.dtd"&gt;</w:t>
              </w:r>
              <w:r>
                <w:fldChar w:fldCharType="end"/>
              </w:r>
            </w:ins>
          </w:p>
          <w:p w14:paraId="0E0839E6" w14:textId="77777777" w:rsidR="00C74E36" w:rsidRPr="00EB5600" w:rsidRDefault="00C74E36" w:rsidP="00C74E36">
            <w:pPr>
              <w:spacing w:line="146" w:lineRule="exact"/>
              <w:ind w:left="74"/>
              <w:rPr>
                <w:ins w:id="1192" w:author="МАРІЯ БРЕНЬ" w:date="2019-12-19T09:46:00Z"/>
                <w:rFonts w:ascii="Courier New"/>
                <w:sz w:val="15"/>
                <w:lang w:val="en-US"/>
              </w:rPr>
            </w:pPr>
            <w:ins w:id="1193" w:author="МАРІЯ БРЕНЬ" w:date="2019-12-19T09:46:00Z">
              <w:r w:rsidRPr="00EB5600">
                <w:rPr>
                  <w:rFonts w:ascii="Courier New"/>
                  <w:sz w:val="15"/>
                  <w:lang w:val="en-US"/>
                </w:rPr>
                <w:t xml:space="preserve">&lt;html </w:t>
              </w:r>
              <w:r>
                <w:fldChar w:fldCharType="begin"/>
              </w:r>
              <w:r w:rsidRPr="007D360C">
                <w:rPr>
                  <w:lang w:val="en-US"/>
                </w:rPr>
                <w:instrText>HYPERLINK "http://www.w3.org/1999/xhtml" \h</w:instrText>
              </w:r>
              <w:r>
                <w:fldChar w:fldCharType="separate"/>
              </w:r>
              <w:r w:rsidRPr="00EB5600">
                <w:rPr>
                  <w:rFonts w:ascii="Courier New"/>
                  <w:sz w:val="15"/>
                  <w:lang w:val="en-US"/>
                </w:rPr>
                <w:t>xmlns="http://www.w3.org/1999/xhtml"&gt;</w:t>
              </w:r>
              <w:r>
                <w:fldChar w:fldCharType="end"/>
              </w:r>
            </w:ins>
          </w:p>
          <w:p w14:paraId="6CA1EE0A" w14:textId="77777777" w:rsidR="00C74E36" w:rsidRPr="00EB5600" w:rsidRDefault="00C74E36" w:rsidP="00C74E36">
            <w:pPr>
              <w:spacing w:line="150" w:lineRule="exact"/>
              <w:ind w:left="164"/>
              <w:rPr>
                <w:ins w:id="1194" w:author="МАРІЯ БРЕНЬ" w:date="2019-12-19T09:46:00Z"/>
                <w:rFonts w:ascii="Courier New"/>
                <w:sz w:val="15"/>
                <w:lang w:val="en-US"/>
              </w:rPr>
            </w:pPr>
            <w:ins w:id="1195" w:author="МАРІЯ БРЕНЬ" w:date="2019-12-19T09:46:00Z">
              <w:r w:rsidRPr="00EB5600">
                <w:rPr>
                  <w:rFonts w:ascii="Courier New"/>
                  <w:sz w:val="15"/>
                  <w:lang w:val="en-US"/>
                </w:rPr>
                <w:t>&lt;head&gt;</w:t>
              </w:r>
            </w:ins>
          </w:p>
          <w:p w14:paraId="1B35EC66" w14:textId="77777777" w:rsidR="00C74E36" w:rsidRPr="00EB5600" w:rsidRDefault="00C74E36" w:rsidP="00C74E36">
            <w:pPr>
              <w:spacing w:line="150" w:lineRule="exact"/>
              <w:ind w:left="254"/>
              <w:rPr>
                <w:ins w:id="1196" w:author="МАРІЯ БРЕНЬ" w:date="2019-12-19T09:46:00Z"/>
                <w:rFonts w:ascii="Courier New"/>
                <w:sz w:val="15"/>
                <w:lang w:val="en-US"/>
              </w:rPr>
            </w:pPr>
            <w:ins w:id="1197" w:author="МАРІЯ БРЕНЬ" w:date="2019-12-19T09:46:00Z">
              <w:r w:rsidRPr="00EB5600">
                <w:rPr>
                  <w:rFonts w:ascii="Courier New"/>
                  <w:sz w:val="15"/>
                  <w:lang w:val="en-US"/>
                </w:rPr>
                <w:t>&lt;meta http-equiv="Content-Type" content="text/html; charset=utf-8" /&gt;</w:t>
              </w:r>
            </w:ins>
          </w:p>
          <w:p w14:paraId="7EBAB4C8" w14:textId="77777777" w:rsidR="00C74E36" w:rsidRPr="00EB5600" w:rsidRDefault="00C74E36" w:rsidP="00C74E36">
            <w:pPr>
              <w:spacing w:line="150" w:lineRule="exact"/>
              <w:ind w:left="254"/>
              <w:rPr>
                <w:ins w:id="1198" w:author="МАРІЯ БРЕНЬ" w:date="2019-12-19T09:46:00Z"/>
                <w:rFonts w:ascii="Courier New"/>
                <w:sz w:val="15"/>
                <w:lang w:val="en-US"/>
              </w:rPr>
            </w:pPr>
            <w:ins w:id="1199" w:author="МАРІЯ БРЕНЬ" w:date="2019-12-19T09:46:00Z">
              <w:r w:rsidRPr="00EB5600">
                <w:rPr>
                  <w:rFonts w:ascii="Courier New"/>
                  <w:sz w:val="15"/>
                  <w:lang w:val="en-US"/>
                </w:rPr>
                <w:t>&lt;title&gt;Lorem ipsum&lt;/title&gt;</w:t>
              </w:r>
            </w:ins>
          </w:p>
          <w:p w14:paraId="5BB6518B" w14:textId="77777777" w:rsidR="00C74E36" w:rsidRPr="00EB5600" w:rsidRDefault="00C74E36" w:rsidP="00C74E36">
            <w:pPr>
              <w:spacing w:line="150" w:lineRule="exact"/>
              <w:ind w:left="164"/>
              <w:rPr>
                <w:ins w:id="1200" w:author="МАРІЯ БРЕНЬ" w:date="2019-12-19T09:46:00Z"/>
                <w:rFonts w:ascii="Courier New"/>
                <w:sz w:val="15"/>
                <w:lang w:val="en-US"/>
              </w:rPr>
            </w:pPr>
            <w:ins w:id="1201" w:author="МАРІЯ БРЕНЬ" w:date="2019-12-19T09:46:00Z">
              <w:r w:rsidRPr="00EB5600">
                <w:rPr>
                  <w:rFonts w:ascii="Courier New"/>
                  <w:sz w:val="15"/>
                  <w:lang w:val="en-US"/>
                </w:rPr>
                <w:t>&lt;/head&gt;</w:t>
              </w:r>
            </w:ins>
          </w:p>
          <w:p w14:paraId="7C63291E" w14:textId="77777777" w:rsidR="00C74E36" w:rsidRPr="00EB5600" w:rsidRDefault="00C74E36" w:rsidP="00C74E36">
            <w:pPr>
              <w:spacing w:line="150" w:lineRule="exact"/>
              <w:ind w:left="164"/>
              <w:rPr>
                <w:ins w:id="1202" w:author="МАРІЯ БРЕНЬ" w:date="2019-12-19T09:46:00Z"/>
                <w:rFonts w:ascii="Courier New"/>
                <w:sz w:val="15"/>
                <w:lang w:val="en-US"/>
              </w:rPr>
            </w:pPr>
            <w:ins w:id="1203" w:author="МАРІЯ БРЕНЬ" w:date="2019-12-19T09:46:00Z">
              <w:r w:rsidRPr="00EB5600">
                <w:rPr>
                  <w:rFonts w:ascii="Courier New"/>
                  <w:sz w:val="15"/>
                  <w:lang w:val="en-US"/>
                </w:rPr>
                <w:t>&lt;body&gt;</w:t>
              </w:r>
            </w:ins>
          </w:p>
          <w:p w14:paraId="032D6C1F" w14:textId="77777777" w:rsidR="00C74E36" w:rsidRPr="00EB5600" w:rsidRDefault="00C74E36" w:rsidP="00C74E36">
            <w:pPr>
              <w:spacing w:line="150" w:lineRule="exact"/>
              <w:ind w:left="254"/>
              <w:rPr>
                <w:ins w:id="1204" w:author="МАРІЯ БРЕНЬ" w:date="2019-12-19T09:46:00Z"/>
                <w:rFonts w:ascii="Courier New"/>
                <w:sz w:val="15"/>
                <w:lang w:val="en-US"/>
              </w:rPr>
            </w:pPr>
            <w:ins w:id="1205" w:author="МАРІЯ БРЕНЬ" w:date="2019-12-19T09:46:00Z">
              <w:r w:rsidRPr="00EB5600">
                <w:rPr>
                  <w:rFonts w:ascii="Courier New"/>
                  <w:sz w:val="15"/>
                  <w:lang w:val="en-US"/>
                </w:rPr>
                <w:t>&lt;div class="main"&gt;</w:t>
              </w:r>
            </w:ins>
          </w:p>
          <w:p w14:paraId="00999D6F" w14:textId="77777777" w:rsidR="00C74E36" w:rsidRPr="00EB5600" w:rsidRDefault="00C74E36" w:rsidP="00C74E36">
            <w:pPr>
              <w:spacing w:line="150" w:lineRule="exact"/>
              <w:ind w:left="344"/>
              <w:rPr>
                <w:ins w:id="1206" w:author="МАРІЯ БРЕНЬ" w:date="2019-12-19T09:46:00Z"/>
                <w:rFonts w:ascii="Courier New"/>
                <w:sz w:val="15"/>
                <w:lang w:val="en-US"/>
              </w:rPr>
            </w:pPr>
            <w:ins w:id="1207" w:author="МАРІЯ БРЕНЬ" w:date="2019-12-19T09:46:00Z">
              <w:r w:rsidRPr="00EB5600">
                <w:rPr>
                  <w:rFonts w:ascii="Courier New"/>
                  <w:sz w:val="15"/>
                  <w:lang w:val="en-US"/>
                </w:rPr>
                <w:t>&lt;p&gt;&lt;em&gt;Lorem ipsum dolor sit amet&lt;/em&gt;, consectetuer adipiscing</w:t>
              </w:r>
            </w:ins>
          </w:p>
          <w:p w14:paraId="20395956" w14:textId="77777777" w:rsidR="00C74E36" w:rsidRPr="00EB5600" w:rsidRDefault="00C74E36" w:rsidP="00C74E36">
            <w:pPr>
              <w:spacing w:before="5" w:line="211" w:lineRule="auto"/>
              <w:ind w:left="344" w:right="1840"/>
              <w:rPr>
                <w:ins w:id="1208" w:author="МАРІЯ БРЕНЬ" w:date="2019-12-19T09:46:00Z"/>
                <w:rFonts w:ascii="Courier New"/>
                <w:sz w:val="15"/>
                <w:lang w:val="en-US"/>
              </w:rPr>
            </w:pPr>
            <w:ins w:id="1209" w:author="МАРІЯ БРЕНЬ" w:date="2019-12-19T09:46:00Z">
              <w:r w:rsidRPr="00EB5600">
                <w:rPr>
                  <w:rFonts w:ascii="Courier New"/>
                  <w:sz w:val="15"/>
                  <w:lang w:val="en-US"/>
                </w:rPr>
                <w:t>elit, sed diem nonummy nibh euismod tincidunt ut lacreet dolore magna</w:t>
              </w:r>
              <w:r w:rsidRPr="00EB5600">
                <w:rPr>
                  <w:rFonts w:ascii="Courier New"/>
                  <w:spacing w:val="-58"/>
                  <w:sz w:val="15"/>
                  <w:lang w:val="en-US"/>
                </w:rPr>
                <w:t xml:space="preserve"> </w:t>
              </w:r>
              <w:r w:rsidRPr="00EB5600">
                <w:rPr>
                  <w:rFonts w:ascii="Courier New"/>
                  <w:sz w:val="15"/>
                  <w:lang w:val="en-US"/>
                </w:rPr>
                <w:t>aliguam erat volutpat.&lt;/p&gt;</w:t>
              </w:r>
            </w:ins>
          </w:p>
          <w:p w14:paraId="5324F095" w14:textId="77777777" w:rsidR="00C74E36" w:rsidRPr="00EB5600" w:rsidRDefault="00C74E36" w:rsidP="00C74E36">
            <w:pPr>
              <w:spacing w:line="146" w:lineRule="exact"/>
              <w:ind w:left="344"/>
              <w:rPr>
                <w:ins w:id="1210" w:author="МАРІЯ БРЕНЬ" w:date="2019-12-19T09:46:00Z"/>
                <w:rFonts w:ascii="Courier New"/>
                <w:sz w:val="15"/>
                <w:lang w:val="en-US"/>
              </w:rPr>
            </w:pPr>
            <w:ins w:id="1211" w:author="МАРІЯ БРЕНЬ" w:date="2019-12-19T09:46:00Z">
              <w:r w:rsidRPr="00EB5600">
                <w:rPr>
                  <w:rFonts w:ascii="Courier New"/>
                  <w:sz w:val="15"/>
                  <w:lang w:val="en-US"/>
                </w:rPr>
                <w:t>&lt;p&gt;&lt;strong&gt;&lt;em&gt;Ut wisis enim ad minim veniam&lt;/em&gt;&lt;/strong&gt;,</w:t>
              </w:r>
            </w:ins>
          </w:p>
          <w:p w14:paraId="4B2E619A" w14:textId="77777777" w:rsidR="00C74E36" w:rsidRPr="00EB5600" w:rsidRDefault="00C74E36" w:rsidP="00C74E36">
            <w:pPr>
              <w:spacing w:before="4" w:line="211" w:lineRule="auto"/>
              <w:ind w:left="344" w:right="2093"/>
              <w:rPr>
                <w:ins w:id="1212" w:author="МАРІЯ БРЕНЬ" w:date="2019-12-19T09:46:00Z"/>
                <w:rFonts w:ascii="Courier New"/>
                <w:sz w:val="15"/>
                <w:lang w:val="en-US"/>
              </w:rPr>
            </w:pPr>
            <w:ins w:id="1213" w:author="МАРІЯ БРЕНЬ" w:date="2019-12-19T09:46:00Z">
              <w:r w:rsidRPr="00EB5600">
                <w:rPr>
                  <w:rFonts w:ascii="Courier New"/>
                  <w:sz w:val="15"/>
                  <w:lang w:val="en-US"/>
                </w:rPr>
                <w:t>quis nostrud exerci tution ullamcorper suscipit lobortis nisl ut aliquip</w:t>
              </w:r>
              <w:r w:rsidRPr="00EB5600">
                <w:rPr>
                  <w:rFonts w:ascii="Courier New"/>
                  <w:spacing w:val="-57"/>
                  <w:sz w:val="15"/>
                  <w:lang w:val="en-US"/>
                </w:rPr>
                <w:t xml:space="preserve"> </w:t>
              </w:r>
              <w:r w:rsidRPr="00EB5600">
                <w:rPr>
                  <w:rFonts w:ascii="Courier New"/>
                  <w:sz w:val="15"/>
                  <w:lang w:val="en-US"/>
                </w:rPr>
                <w:t>ex ea commodo consequat.&lt;/p&gt;</w:t>
              </w:r>
            </w:ins>
          </w:p>
          <w:p w14:paraId="4D632E75" w14:textId="77777777" w:rsidR="00C74E36" w:rsidRDefault="00C74E36" w:rsidP="00C74E36">
            <w:pPr>
              <w:spacing w:line="146" w:lineRule="exact"/>
              <w:ind w:left="254"/>
              <w:rPr>
                <w:ins w:id="1214" w:author="МАРІЯ БРЕНЬ" w:date="2019-12-19T09:46:00Z"/>
                <w:rFonts w:ascii="Courier New"/>
                <w:sz w:val="15"/>
              </w:rPr>
            </w:pPr>
            <w:ins w:id="1215" w:author="МАРІЯ БРЕНЬ" w:date="2019-12-19T09:46:00Z">
              <w:r>
                <w:rPr>
                  <w:rFonts w:ascii="Courier New"/>
                  <w:sz w:val="15"/>
                </w:rPr>
                <w:t>&lt;/div&gt;</w:t>
              </w:r>
            </w:ins>
          </w:p>
          <w:p w14:paraId="70FA0C5A" w14:textId="77777777" w:rsidR="00C74E36" w:rsidRDefault="00C74E36" w:rsidP="00C74E36">
            <w:pPr>
              <w:spacing w:line="150" w:lineRule="exact"/>
              <w:ind w:left="164"/>
              <w:rPr>
                <w:ins w:id="1216" w:author="МАРІЯ БРЕНЬ" w:date="2019-12-19T09:46:00Z"/>
                <w:rFonts w:ascii="Courier New"/>
                <w:sz w:val="15"/>
              </w:rPr>
            </w:pPr>
            <w:ins w:id="1217" w:author="МАРІЯ БРЕНЬ" w:date="2019-12-19T09:46:00Z">
              <w:r>
                <w:rPr>
                  <w:rFonts w:ascii="Courier New"/>
                  <w:sz w:val="15"/>
                </w:rPr>
                <w:t>&lt;/body&gt;</w:t>
              </w:r>
            </w:ins>
          </w:p>
          <w:p w14:paraId="1C1A3F11" w14:textId="23D0739D" w:rsidR="00C74E36" w:rsidRPr="007D360C" w:rsidRDefault="00C74E36" w:rsidP="00C74E36">
            <w:pPr>
              <w:spacing w:line="160" w:lineRule="exact"/>
              <w:ind w:left="74"/>
              <w:rPr>
                <w:ins w:id="1218" w:author="МАРІЯ БРЕНЬ" w:date="2019-12-19T09:45:00Z"/>
                <w:rFonts w:ascii="Courier New"/>
                <w:sz w:val="15"/>
              </w:rPr>
              <w:pPrChange w:id="1219" w:author="МАРІЯ БРЕНЬ" w:date="2019-12-19T09:46:00Z">
                <w:pPr>
                  <w:spacing w:line="160" w:lineRule="exact"/>
                  <w:ind w:left="74"/>
                </w:pPr>
              </w:pPrChange>
            </w:pPr>
            <w:ins w:id="1220" w:author="МАРІЯ БРЕНЬ" w:date="2019-12-19T09:46:00Z">
              <w:r>
                <w:rPr>
                  <w:rFonts w:ascii="Courier New"/>
                  <w:sz w:val="15"/>
                </w:rPr>
                <w:t>&lt;/html&gt;</w:t>
              </w:r>
            </w:ins>
          </w:p>
        </w:tc>
      </w:tr>
    </w:tbl>
    <w:p w14:paraId="755F5D6C" w14:textId="4FFD48B7" w:rsidR="00C74E36" w:rsidRPr="0057303A" w:rsidDel="00C74E36" w:rsidRDefault="00C74E36" w:rsidP="00253FB5">
      <w:pPr>
        <w:tabs>
          <w:tab w:val="left" w:pos="5892"/>
        </w:tabs>
        <w:spacing w:line="360" w:lineRule="auto"/>
        <w:rPr>
          <w:del w:id="1221" w:author="МАРІЯ БРЕНЬ" w:date="2019-12-19T09:46:00Z"/>
          <w:sz w:val="17"/>
          <w:szCs w:val="17"/>
        </w:rPr>
      </w:pPr>
    </w:p>
    <w:p w14:paraId="2A464BAE" w14:textId="2E3E2800" w:rsidR="0057303A" w:rsidRPr="0057303A" w:rsidDel="00C74E36" w:rsidRDefault="00767651" w:rsidP="00253FB5">
      <w:pPr>
        <w:spacing w:line="360" w:lineRule="auto"/>
        <w:ind w:left="426"/>
        <w:rPr>
          <w:del w:id="1222" w:author="МАРІЯ БРЕНЬ" w:date="2019-12-19T09:46:00Z"/>
          <w:rFonts w:ascii="Arial Black" w:hAnsi="Arial Black"/>
          <w:sz w:val="15"/>
          <w:lang w:val="uk-UA"/>
        </w:rPr>
      </w:pPr>
      <w:del w:id="1223" w:author="МАРІЯ БРЕНЬ" w:date="2019-12-19T09:46:00Z">
        <w:r w:rsidDel="00C74E36">
          <w:rPr>
            <w:noProof/>
            <w:lang w:val="uk-UA" w:eastAsia="uk-UA" w:bidi="ar-SA"/>
          </w:rPr>
          <mc:AlternateContent>
            <mc:Choice Requires="wps">
              <w:drawing>
                <wp:anchor distT="0" distB="0" distL="0" distR="0" simplePos="0" relativeHeight="251810816" behindDoc="1" locked="0" layoutInCell="1" allowOverlap="1" wp14:anchorId="369DAC91" wp14:editId="5518A9FD">
                  <wp:simplePos x="0" y="0"/>
                  <wp:positionH relativeFrom="page">
                    <wp:posOffset>982345</wp:posOffset>
                  </wp:positionH>
                  <wp:positionV relativeFrom="paragraph">
                    <wp:posOffset>173355</wp:posOffset>
                  </wp:positionV>
                  <wp:extent cx="5847715" cy="1809115"/>
                  <wp:effectExtent l="0" t="0" r="0" b="0"/>
                  <wp:wrapTopAndBottom/>
                  <wp:docPr id="210" name="Text Box 3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1809115"/>
                          </a:xfrm>
                          <a:prstGeom prst="rect">
                            <a:avLst/>
                          </a:prstGeom>
                          <a:solidFill>
                            <a:srgbClr val="F8F7F2"/>
                          </a:solidFill>
                          <a:ln>
                            <a:noFill/>
                          </a:ln>
                        </wps:spPr>
                        <wps:txbx>
                          <w:txbxContent>
                            <w:p w14:paraId="674F46F5" w14:textId="77777777" w:rsidR="000A2EAA" w:rsidRPr="00EB5600" w:rsidRDefault="000A2EAA" w:rsidP="0057303A">
                              <w:pPr>
                                <w:spacing w:before="83" w:line="211" w:lineRule="auto"/>
                                <w:ind w:left="254" w:right="4058" w:hanging="180"/>
                                <w:rPr>
                                  <w:rFonts w:ascii="Courier New"/>
                                  <w:sz w:val="15"/>
                                  <w:lang w:val="en-US"/>
                                </w:rPr>
                              </w:pPr>
                              <w:r w:rsidRPr="00EB5600">
                                <w:rPr>
                                  <w:rFonts w:ascii="Courier New"/>
                                  <w:sz w:val="15"/>
                                  <w:lang w:val="en-US"/>
                                </w:rPr>
                                <w:t xml:space="preserve">&lt;!DOCTYPE html PUBLIC "-//W3C//DTD XHTML 1.0 Strict//EN" </w:t>
                              </w:r>
                              <w:r>
                                <w:fldChar w:fldCharType="begin"/>
                              </w:r>
                              <w:r w:rsidRPr="003D6273">
                                <w:rPr>
                                  <w:lang w:val="en-US"/>
                                  <w:rPrChange w:id="1224" w:author="Пользователь Windows" w:date="2019-12-19T05:26:00Z">
                                    <w:rPr/>
                                  </w:rPrChange>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3D6273">
                                <w:rPr>
                                  <w:lang w:val="en-US"/>
                                  <w:rPrChange w:id="1225" w:author="Пользователь Windows" w:date="2019-12-19T05:26:00Z">
                                    <w:rPr/>
                                  </w:rPrChange>
                                </w:rPr>
                                <w:instrText>HYPERLINK "http://www.w3.org/TR/xhtml1/DTD/xhtml1-strict.dtd" \h</w:instrText>
                              </w:r>
                              <w:r>
                                <w:fldChar w:fldCharType="separate"/>
                              </w:r>
                              <w:r w:rsidRPr="00EB5600">
                                <w:rPr>
                                  <w:rFonts w:ascii="Courier New"/>
                                  <w:sz w:val="15"/>
                                  <w:lang w:val="en-US"/>
                                </w:rPr>
                                <w:t>strict.dtd"&gt;</w:t>
                              </w:r>
                              <w:r>
                                <w:fldChar w:fldCharType="end"/>
                              </w:r>
                            </w:p>
                            <w:p w14:paraId="6762232E" w14:textId="77777777" w:rsidR="000A2EAA" w:rsidRPr="00EB5600" w:rsidRDefault="000A2EAA" w:rsidP="0057303A">
                              <w:pPr>
                                <w:spacing w:line="146" w:lineRule="exact"/>
                                <w:ind w:left="74"/>
                                <w:rPr>
                                  <w:rFonts w:ascii="Courier New"/>
                                  <w:sz w:val="15"/>
                                  <w:lang w:val="en-US"/>
                                </w:rPr>
                              </w:pPr>
                              <w:r w:rsidRPr="00EB5600">
                                <w:rPr>
                                  <w:rFonts w:ascii="Courier New"/>
                                  <w:sz w:val="15"/>
                                  <w:lang w:val="en-US"/>
                                </w:rPr>
                                <w:t xml:space="preserve">&lt;html </w:t>
                              </w:r>
                              <w:r>
                                <w:fldChar w:fldCharType="begin"/>
                              </w:r>
                              <w:r w:rsidRPr="003D6273">
                                <w:rPr>
                                  <w:lang w:val="en-US"/>
                                  <w:rPrChange w:id="1226" w:author="Пользователь Windows" w:date="2019-12-19T05:26:00Z">
                                    <w:rPr/>
                                  </w:rPrChange>
                                </w:rPr>
                                <w:instrText>HYPERLINK "http://www.w3.org/1999/xhtml" \h</w:instrText>
                              </w:r>
                              <w:r>
                                <w:fldChar w:fldCharType="separate"/>
                              </w:r>
                              <w:r w:rsidRPr="00EB5600">
                                <w:rPr>
                                  <w:rFonts w:ascii="Courier New"/>
                                  <w:sz w:val="15"/>
                                  <w:lang w:val="en-US"/>
                                </w:rPr>
                                <w:t>xmlns="http://www.w3.org/1999/xhtml"&gt;</w:t>
                              </w:r>
                              <w:r>
                                <w:fldChar w:fldCharType="end"/>
                              </w:r>
                            </w:p>
                            <w:p w14:paraId="3AEC976B"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&lt;head&gt;</w:t>
                              </w:r>
                            </w:p>
                            <w:p w14:paraId="2179B971"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&lt;meta http-equiv="Content-Type" content="text/html; charset=utf-8" /&gt;</w:t>
                              </w:r>
                            </w:p>
                            <w:p w14:paraId="55CBE829"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&lt;title&gt;Lorem ipsum&lt;/title&gt;</w:t>
                              </w:r>
                            </w:p>
                            <w:p w14:paraId="0A964B02"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&lt;/head&gt;</w:t>
                              </w:r>
                            </w:p>
                            <w:p w14:paraId="42C84499"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&lt;body&gt;</w:t>
                              </w:r>
                            </w:p>
                            <w:p w14:paraId="17FC7641"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&lt;div class="main"&gt;</w:t>
                              </w:r>
                            </w:p>
                            <w:p w14:paraId="4B5158D4" w14:textId="77777777" w:rsidR="000A2EAA" w:rsidRPr="00EB5600" w:rsidRDefault="000A2EAA" w:rsidP="0057303A">
                              <w:pPr>
                                <w:spacing w:line="150" w:lineRule="exact"/>
                                <w:ind w:left="344"/>
                                <w:rPr>
                                  <w:rFonts w:ascii="Courier New"/>
                                  <w:sz w:val="15"/>
                                  <w:lang w:val="en-US"/>
                                </w:rPr>
                              </w:pPr>
                              <w:r w:rsidRPr="00EB5600">
                                <w:rPr>
                                  <w:rFonts w:ascii="Courier New"/>
                                  <w:sz w:val="15"/>
                                  <w:lang w:val="en-US"/>
                                </w:rPr>
                                <w:t>&lt;p&gt;&lt;em&gt;Lorem ipsum dolor sit amet&lt;/em&gt;, consectetuer adipiscing</w:t>
                              </w:r>
                            </w:p>
                            <w:p w14:paraId="0AC9A638" w14:textId="77777777" w:rsidR="000A2EAA" w:rsidRPr="00EB5600" w:rsidRDefault="000A2EAA" w:rsidP="0057303A">
                              <w:pPr>
                                <w:spacing w:before="5" w:line="211" w:lineRule="auto"/>
                                <w:ind w:left="344" w:right="1840"/>
                                <w:rPr>
                                  <w:rFonts w:ascii="Courier New"/>
                                  <w:sz w:val="15"/>
                                  <w:lang w:val="en-US"/>
                                </w:rPr>
                              </w:pPr>
                              <w:r w:rsidRPr="00EB5600">
                                <w:rPr>
                                  <w:rFonts w:ascii="Courier New"/>
                                  <w:sz w:val="15"/>
                                  <w:lang w:val="en-US"/>
                                </w:rPr>
                                <w:t>elit, sed diem nonummy nibh euismod tincidunt ut lacreet dolore magna</w:t>
                              </w:r>
                              <w:r w:rsidRPr="00EB5600">
                                <w:rPr>
                                  <w:rFonts w:ascii="Courier New"/>
                                  <w:spacing w:val="-58"/>
                                  <w:sz w:val="15"/>
                                  <w:lang w:val="en-US"/>
                                </w:rPr>
                                <w:t xml:space="preserve"> </w:t>
                              </w:r>
                              <w:r w:rsidRPr="00EB5600">
                                <w:rPr>
                                  <w:rFonts w:ascii="Courier New"/>
                                  <w:sz w:val="15"/>
                                  <w:lang w:val="en-US"/>
                                </w:rPr>
                                <w:t>aliguam erat volutpat.&lt;/p&gt;</w:t>
                              </w:r>
                            </w:p>
                            <w:p w14:paraId="74FA66B7" w14:textId="77777777" w:rsidR="000A2EAA" w:rsidRPr="00EB5600" w:rsidRDefault="000A2EAA" w:rsidP="0057303A">
                              <w:pPr>
                                <w:spacing w:line="146" w:lineRule="exact"/>
                                <w:ind w:left="344"/>
                                <w:rPr>
                                  <w:rFonts w:ascii="Courier New"/>
                                  <w:sz w:val="15"/>
                                  <w:lang w:val="en-US"/>
                                </w:rPr>
                              </w:pPr>
                              <w:r w:rsidRPr="00EB5600">
                                <w:rPr>
                                  <w:rFonts w:ascii="Courier New"/>
                                  <w:sz w:val="15"/>
                                  <w:lang w:val="en-US"/>
                                </w:rPr>
                                <w:t>&lt;p&gt;&lt;strong&gt;&lt;em&gt;Ut wisis enim ad minim veniam&lt;/em&gt;&lt;/strong&gt;,</w:t>
                              </w:r>
                            </w:p>
                            <w:p w14:paraId="45437969" w14:textId="77777777" w:rsidR="000A2EAA" w:rsidRPr="00EB5600" w:rsidRDefault="000A2EAA" w:rsidP="0057303A">
                              <w:pPr>
                                <w:spacing w:before="4" w:line="211" w:lineRule="auto"/>
                                <w:ind w:left="344" w:right="2093"/>
                                <w:rPr>
                                  <w:rFonts w:ascii="Courier New"/>
                                  <w:sz w:val="15"/>
                                  <w:lang w:val="en-US"/>
                                </w:rPr>
                              </w:pPr>
                              <w:r w:rsidRPr="00EB5600">
                                <w:rPr>
                                  <w:rFonts w:ascii="Courier New"/>
                                  <w:sz w:val="15"/>
                                  <w:lang w:val="en-US"/>
                                </w:rPr>
                                <w:t>quis nostrud exerci tution ullamcorper suscipit lobortis nisl ut aliquip</w:t>
                              </w:r>
                              <w:r w:rsidRPr="00EB5600">
                                <w:rPr>
                                  <w:rFonts w:ascii="Courier New"/>
                                  <w:spacing w:val="-57"/>
                                  <w:sz w:val="15"/>
                                  <w:lang w:val="en-US"/>
                                </w:rPr>
                                <w:t xml:space="preserve"> </w:t>
                              </w:r>
                              <w:r w:rsidRPr="00EB5600">
                                <w:rPr>
                                  <w:rFonts w:ascii="Courier New"/>
                                  <w:sz w:val="15"/>
                                  <w:lang w:val="en-US"/>
                                </w:rPr>
                                <w:t>ex ea commodo consequat.&lt;/p&gt;</w:t>
                              </w:r>
                            </w:p>
                            <w:p w14:paraId="48957F98" w14:textId="77777777" w:rsidR="000A2EAA" w:rsidRDefault="000A2EAA" w:rsidP="0057303A">
                              <w:pPr>
                                <w:spacing w:line="146" w:lineRule="exact"/>
                                <w:ind w:left="254"/>
                                <w:rPr>
                                  <w:rFonts w:ascii="Courier New"/>
                                  <w:sz w:val="15"/>
                                </w:rPr>
                              </w:pPr>
                              <w:r>
                                <w:rPr>
                                  <w:rFonts w:ascii="Courier New"/>
                                  <w:sz w:val="15"/>
                                </w:rPr>
                                <w:t>&lt;/div&gt;</w:t>
                              </w:r>
                            </w:p>
                            <w:p w14:paraId="2A4CCAE1" w14:textId="77777777" w:rsidR="000A2EAA" w:rsidRDefault="000A2EAA" w:rsidP="0057303A">
                              <w:pPr>
                                <w:spacing w:line="150" w:lineRule="exact"/>
                                <w:ind w:left="164"/>
                                <w:rPr>
                                  <w:rFonts w:ascii="Courier New"/>
                                  <w:sz w:val="15"/>
                                </w:rPr>
                              </w:pPr>
                              <w:r>
                                <w:rPr>
                                  <w:rFonts w:ascii="Courier New"/>
                                  <w:sz w:val="15"/>
                                </w:rPr>
                                <w:t>&lt;/body&gt;</w:t>
                              </w:r>
                            </w:p>
                            <w:p w14:paraId="5F0FD95A" w14:textId="77777777" w:rsidR="000A2EAA" w:rsidRDefault="000A2EAA" w:rsidP="0057303A">
                              <w:pPr>
                                <w:spacing w:line="160" w:lineRule="exact"/>
                                <w:ind w:left="74"/>
                                <w:rPr>
                                  <w:rFonts w:ascii="Courier New"/>
                                  <w:sz w:val="15"/>
                                </w:rPr>
                              </w:pPr>
                              <w:r>
                                <w:rPr>
                                  <w:rFonts w:ascii="Courier New"/>
                                  <w:sz w:val="15"/>
                                </w:rPr>
                                <w:t>&lt;/html&gt;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9DAC91" id="Text Box 386" o:spid="_x0000_s1094" type="#_x0000_t202" style="position:absolute;left:0;text-align:left;margin-left:77.35pt;margin-top:13.65pt;width:460.45pt;height:142.45pt;z-index:-251505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" fillcolor="#f8f7f2" stroked="f">
                  <v:textbox inset="0,0,0,0">
                    <w:txbxContent>
                      <w:p w14:paraId="674F46F5" w14:textId="77777777" w:rsidR="000A2EAA" w:rsidRPr="00EB5600" w:rsidRDefault="000A2EAA" w:rsidP="0057303A">
                        <w:pPr>
                          <w:spacing w:before="83" w:line="211" w:lineRule="auto"/>
                          <w:ind w:left="254" w:right="4058" w:hanging="180"/>
                          <w:rPr>
                            <w:rFonts w:ascii="Courier New"/>
                            <w:sz w:val="15"/>
                            <w:lang w:val="en-US"/>
                          </w:rPr>
                        </w:pPr>
                        <w:r w:rsidRPr="00EB5600">
                          <w:rPr>
                            <w:rFonts w:ascii="Courier New"/>
                            <w:sz w:val="15"/>
                            <w:lang w:val="en-US"/>
                          </w:rPr>
                          <w:t xml:space="preserve">&lt;!DOCTYPE html PUBLIC "-//W3C//DTD XHTML 1.0 Strict//EN" </w:t>
                        </w:r>
                        <w:r>
                          <w:fldChar w:fldCharType="begin"/>
                        </w:r>
                        <w:r w:rsidRPr="003D6273">
                          <w:rPr>
                            <w:lang w:val="en-US"/>
                            <w:rPrChange w:id="1227" w:author="Пользователь Windows" w:date="2019-12-19T05:26:00Z">
                              <w:rPr/>
                            </w:rPrChange>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3D6273">
                          <w:rPr>
                            <w:lang w:val="en-US"/>
                            <w:rPrChange w:id="1228" w:author="Пользователь Windows" w:date="2019-12-19T05:26:00Z">
                              <w:rPr/>
                            </w:rPrChange>
                          </w:rPr>
                          <w:instrText>HYPERLINK "http://www.w3.org/TR/xhtml1/DTD/xhtml1-strict.dtd" \h</w:instrText>
                        </w:r>
                        <w:r>
                          <w:fldChar w:fldCharType="separate"/>
                        </w:r>
                        <w:r w:rsidRPr="00EB5600">
                          <w:rPr>
                            <w:rFonts w:ascii="Courier New"/>
                            <w:sz w:val="15"/>
                            <w:lang w:val="en-US"/>
                          </w:rPr>
                          <w:t>strict.dtd"&gt;</w:t>
                        </w:r>
                        <w:r>
                          <w:fldChar w:fldCharType="end"/>
                        </w:r>
                      </w:p>
                      <w:p w14:paraId="6762232E" w14:textId="77777777" w:rsidR="000A2EAA" w:rsidRPr="00EB5600" w:rsidRDefault="000A2EAA" w:rsidP="0057303A">
                        <w:pPr>
                          <w:spacing w:line="146" w:lineRule="exact"/>
                          <w:ind w:left="74"/>
                          <w:rPr>
                            <w:rFonts w:ascii="Courier New"/>
                            <w:sz w:val="15"/>
                            <w:lang w:val="en-US"/>
                          </w:rPr>
                        </w:pPr>
                        <w:r w:rsidRPr="00EB5600">
                          <w:rPr>
                            <w:rFonts w:ascii="Courier New"/>
                            <w:sz w:val="15"/>
                            <w:lang w:val="en-US"/>
                          </w:rPr>
                          <w:t xml:space="preserve">&lt;html </w:t>
                        </w:r>
                        <w:r>
                          <w:fldChar w:fldCharType="begin"/>
                        </w:r>
                        <w:r w:rsidRPr="003D6273">
                          <w:rPr>
                            <w:lang w:val="en-US"/>
                            <w:rPrChange w:id="1229" w:author="Пользователь Windows" w:date="2019-12-19T05:26:00Z">
                              <w:rPr/>
                            </w:rPrChange>
                          </w:rPr>
                          <w:instrText>HYPERLINK "http://www.w3.org/1999/xhtml" \h</w:instrText>
                        </w:r>
                        <w:r>
                          <w:fldChar w:fldCharType="separate"/>
                        </w:r>
                        <w:r w:rsidRPr="00EB5600">
                          <w:rPr>
                            <w:rFonts w:ascii="Courier New"/>
                            <w:sz w:val="15"/>
                            <w:lang w:val="en-US"/>
                          </w:rPr>
                          <w:t>xmlns="http://www.w3.org/1999/xhtml"&gt;</w:t>
                        </w:r>
                        <w:r>
                          <w:fldChar w:fldCharType="end"/>
                        </w:r>
                      </w:p>
                      <w:p w14:paraId="3AEC976B"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&lt;head&gt;</w:t>
                        </w:r>
                      </w:p>
                      <w:p w14:paraId="2179B971"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&lt;meta http-equiv="Content-Type" content="text/html; charset=utf-8" /&gt;</w:t>
                        </w:r>
                      </w:p>
                      <w:p w14:paraId="55CBE829"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&lt;title&gt;Lorem ipsum&lt;/title&gt;</w:t>
                        </w:r>
                      </w:p>
                      <w:p w14:paraId="0A964B02"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&lt;/head&gt;</w:t>
                        </w:r>
                      </w:p>
                      <w:p w14:paraId="42C84499"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&lt;body&gt;</w:t>
                        </w:r>
                      </w:p>
                      <w:p w14:paraId="17FC7641"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&lt;div class="main"&gt;</w:t>
                        </w:r>
                      </w:p>
                      <w:p w14:paraId="4B5158D4" w14:textId="77777777" w:rsidR="000A2EAA" w:rsidRPr="00EB5600" w:rsidRDefault="000A2EAA" w:rsidP="0057303A">
                        <w:pPr>
                          <w:spacing w:line="150" w:lineRule="exact"/>
                          <w:ind w:left="344"/>
                          <w:rPr>
                            <w:rFonts w:ascii="Courier New"/>
                            <w:sz w:val="15"/>
                            <w:lang w:val="en-US"/>
                          </w:rPr>
                        </w:pPr>
                        <w:r w:rsidRPr="00EB5600">
                          <w:rPr>
                            <w:rFonts w:ascii="Courier New"/>
                            <w:sz w:val="15"/>
                            <w:lang w:val="en-US"/>
                          </w:rPr>
                          <w:t>&lt;p&gt;&lt;em&gt;Lorem ipsum dolor sit amet&lt;/em&gt;, consectetuer adipiscing</w:t>
                        </w:r>
                      </w:p>
                      <w:p w14:paraId="0AC9A638" w14:textId="77777777" w:rsidR="000A2EAA" w:rsidRPr="00EB5600" w:rsidRDefault="000A2EAA" w:rsidP="0057303A">
                        <w:pPr>
                          <w:spacing w:before="5" w:line="211" w:lineRule="auto"/>
                          <w:ind w:left="344" w:right="1840"/>
                          <w:rPr>
                            <w:rFonts w:ascii="Courier New"/>
                            <w:sz w:val="15"/>
                            <w:lang w:val="en-US"/>
                          </w:rPr>
                        </w:pPr>
                        <w:r w:rsidRPr="00EB5600">
                          <w:rPr>
                            <w:rFonts w:ascii="Courier New"/>
                            <w:sz w:val="15"/>
                            <w:lang w:val="en-US"/>
                          </w:rPr>
                          <w:t>elit, sed diem nonummy nibh euismod tincidunt ut lacreet dolore magna</w:t>
                        </w:r>
                        <w:r w:rsidRPr="00EB5600">
                          <w:rPr>
                            <w:rFonts w:ascii="Courier New"/>
                            <w:spacing w:val="-58"/>
                            <w:sz w:val="15"/>
                            <w:lang w:val="en-US"/>
                          </w:rPr>
                          <w:t xml:space="preserve"> </w:t>
                        </w:r>
                        <w:r w:rsidRPr="00EB5600">
                          <w:rPr>
                            <w:rFonts w:ascii="Courier New"/>
                            <w:sz w:val="15"/>
                            <w:lang w:val="en-US"/>
                          </w:rPr>
                          <w:t>aliguam erat volutpat.&lt;/p&gt;</w:t>
                        </w:r>
                      </w:p>
                      <w:p w14:paraId="74FA66B7" w14:textId="77777777" w:rsidR="000A2EAA" w:rsidRPr="00EB5600" w:rsidRDefault="000A2EAA" w:rsidP="0057303A">
                        <w:pPr>
                          <w:spacing w:line="146" w:lineRule="exact"/>
                          <w:ind w:left="344"/>
                          <w:rPr>
                            <w:rFonts w:ascii="Courier New"/>
                            <w:sz w:val="15"/>
                            <w:lang w:val="en-US"/>
                          </w:rPr>
                        </w:pPr>
                        <w:r w:rsidRPr="00EB5600">
                          <w:rPr>
                            <w:rFonts w:ascii="Courier New"/>
                            <w:sz w:val="15"/>
                            <w:lang w:val="en-US"/>
                          </w:rPr>
                          <w:t>&lt;p&gt;&lt;strong&gt;&lt;em&gt;Ut wisis enim ad minim veniam&lt;/em&gt;&lt;/strong&gt;,</w:t>
                        </w:r>
                      </w:p>
                      <w:p w14:paraId="45437969" w14:textId="77777777" w:rsidR="000A2EAA" w:rsidRPr="00EB5600" w:rsidRDefault="000A2EAA" w:rsidP="0057303A">
                        <w:pPr>
                          <w:spacing w:before="4" w:line="211" w:lineRule="auto"/>
                          <w:ind w:left="344" w:right="2093"/>
                          <w:rPr>
                            <w:rFonts w:ascii="Courier New"/>
                            <w:sz w:val="15"/>
                            <w:lang w:val="en-US"/>
                          </w:rPr>
                        </w:pPr>
                        <w:r w:rsidRPr="00EB5600">
                          <w:rPr>
                            <w:rFonts w:ascii="Courier New"/>
                            <w:sz w:val="15"/>
                            <w:lang w:val="en-US"/>
                          </w:rPr>
                          <w:t>quis nostrud exerci tution ullamcorper suscipit lobortis nisl ut aliquip</w:t>
                        </w:r>
                        <w:r w:rsidRPr="00EB5600">
                          <w:rPr>
                            <w:rFonts w:ascii="Courier New"/>
                            <w:spacing w:val="-57"/>
                            <w:sz w:val="15"/>
                            <w:lang w:val="en-US"/>
                          </w:rPr>
                          <w:t xml:space="preserve"> </w:t>
                        </w:r>
                        <w:r w:rsidRPr="00EB5600">
                          <w:rPr>
                            <w:rFonts w:ascii="Courier New"/>
                            <w:sz w:val="15"/>
                            <w:lang w:val="en-US"/>
                          </w:rPr>
                          <w:t>ex ea commodo consequat.&lt;/p&gt;</w:t>
                        </w:r>
                      </w:p>
                      <w:p w14:paraId="48957F98" w14:textId="77777777" w:rsidR="000A2EAA" w:rsidRDefault="000A2EAA" w:rsidP="0057303A">
                        <w:pPr>
                          <w:spacing w:line="146" w:lineRule="exact"/>
                          <w:ind w:left="254"/>
                          <w:rPr>
                            <w:rFonts w:ascii="Courier New"/>
                            <w:sz w:val="15"/>
                          </w:rPr>
                        </w:pPr>
                        <w:r>
                          <w:rPr>
                            <w:rFonts w:ascii="Courier New"/>
                            <w:sz w:val="15"/>
                          </w:rPr>
                          <w:t>&lt;/div&gt;</w:t>
                        </w:r>
                      </w:p>
                      <w:p w14:paraId="2A4CCAE1" w14:textId="77777777" w:rsidR="000A2EAA" w:rsidRDefault="000A2EAA" w:rsidP="0057303A">
                        <w:pPr>
                          <w:spacing w:line="150" w:lineRule="exact"/>
                          <w:ind w:left="164"/>
                          <w:rPr>
                            <w:rFonts w:ascii="Courier New"/>
                            <w:sz w:val="15"/>
                          </w:rPr>
                        </w:pPr>
                        <w:r>
                          <w:rPr>
                            <w:rFonts w:ascii="Courier New"/>
                            <w:sz w:val="15"/>
                          </w:rPr>
                          <w:t>&lt;/body&gt;</w:t>
                        </w:r>
                      </w:p>
                      <w:p w14:paraId="5F0FD95A" w14:textId="77777777" w:rsidR="000A2EAA" w:rsidRDefault="000A2EAA" w:rsidP="0057303A">
                        <w:pPr>
                          <w:spacing w:line="160" w:lineRule="exact"/>
                          <w:ind w:left="74"/>
                          <w:rPr>
                            <w:rFonts w:ascii="Courier New"/>
                            <w:sz w:val="15"/>
                          </w:rPr>
                        </w:pPr>
                        <w:r>
                          <w:rPr>
                            <w:rFonts w:ascii="Courier New"/>
                            <w:sz w:val="15"/>
                          </w:rPr>
                          <w:t>&lt;/html&gt;</w:t>
                        </w:r>
                      </w:p>
                    </w:txbxContent>
                  </v:textbox>
                  <w10:wrap type="topAndBottom" anchorx="page"/>
                </v:shape>
              </w:pict>
            </mc:Fallback>
          </mc:AlternateContent>
        </w:r>
        <w:r w:rsidDel="00C74E36">
          <w:rPr>
            <w:noProof/>
            <w:lang w:val="uk-UA" w:eastAsia="uk-UA" w:bidi="ar-SA"/>
          </w:rPr>
          <mc:AlternateContent>
            <mc:Choice Requires="wps">
              <w:drawing>
                <wp:anchor distT="0" distB="0" distL="114298" distR="114298" simplePos="0" relativeHeight="251812864" behindDoc="0" locked="0" layoutInCell="1" allowOverlap="1" wp14:anchorId="59F2110A" wp14:editId="19125503">
                  <wp:simplePos x="0" y="0"/>
                  <wp:positionH relativeFrom="page">
                    <wp:posOffset>4058919</wp:posOffset>
                  </wp:positionH>
                  <wp:positionV relativeFrom="paragraph">
                    <wp:posOffset>24130</wp:posOffset>
                  </wp:positionV>
                  <wp:extent cx="0" cy="149225"/>
                  <wp:effectExtent l="0" t="0" r="19050" b="3175"/>
                  <wp:wrapNone/>
                  <wp:docPr id="209" name="Line 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2F3492BE" id="Line 388" o:spid="_x0000_s1026" style="position:absolute;z-index:251812864;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319.6pt,1.9pt" to="319.6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" strokecolor="#666" strokeweight=".18875mm">
                  <w10:wrap anchorx="page"/>
                </v:line>
              </w:pict>
            </mc:Fallback>
          </mc:AlternateContent>
        </w:r>
        <w:r w:rsidDel="00C74E36">
          <w:rPr>
            <w:noProof/>
            <w:lang w:val="uk-UA" w:eastAsia="uk-UA" w:bidi="ar-SA"/>
          </w:rPr>
          <mc:AlternateContent>
            <mc:Choice Requires="wps">
              <w:drawing>
                <wp:anchor distT="0" distB="0" distL="114300" distR="114300" simplePos="0" relativeHeight="251813888" behindDoc="0" locked="0" layoutInCell="1" allowOverlap="1" wp14:anchorId="368488B8" wp14:editId="1D091AC6">
                  <wp:simplePos x="0" y="0"/>
                  <wp:positionH relativeFrom="page">
                    <wp:posOffset>4534535</wp:posOffset>
                  </wp:positionH>
                  <wp:positionV relativeFrom="paragraph">
                    <wp:posOffset>24130</wp:posOffset>
                  </wp:positionV>
                  <wp:extent cx="27305" cy="149860"/>
                  <wp:effectExtent l="10160" t="5080" r="10160" b="6985"/>
                  <wp:wrapNone/>
                  <wp:docPr id="32" name="AutoShape 3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05" cy="149860"/>
                          </a:xfrm>
                          <a:custGeom>
                            <a:avLst/>
                            <a:gdLst>
                              <a:gd name="T0" fmla="*/ 0 w 43"/>
                              <a:gd name="T1" fmla="*/ 15322550 h 236"/>
                              <a:gd name="T2" fmla="*/ 0 w 43"/>
                              <a:gd name="T3" fmla="*/ 110080425 h 236"/>
                              <a:gd name="T4" fmla="*/ 17338675 w 43"/>
                              <a:gd name="T5" fmla="*/ 15322550 h 236"/>
                              <a:gd name="T6" fmla="*/ 17338675 w 43"/>
                              <a:gd name="T7" fmla="*/ 110080425 h 23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3" h="236">
                                <a:moveTo>
                                  <a:pt x="0" y="0"/>
                                </a:moveTo>
                                <a:lnTo>
                                  <a:pt x="0" y="235"/>
                                </a:lnTo>
                                <a:moveTo>
                                  <a:pt x="43" y="0"/>
                                </a:moveTo>
                                <a:lnTo>
                                  <a:pt x="43" y="235"/>
                                </a:lnTo>
                              </a:path>
                            </a:pathLst>
                          </a:custGeom>
                          <a:noFill/>
                          <a:ln w="6795">
                            <a:solidFill>
                              <a:srgbClr val="66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B459E" id="AutoShape 389" o:spid="_x0000_s1026" style="position:absolute;margin-left:357.05pt;margin-top:1.9pt;width:2.15pt;height:11.8pt;z-index:251813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" path="m,l,235m43,r,235e" filled="f" strokecolor="#666" strokeweight=".18875mm">
                  <v:path arrowok="t" o:connecttype="custom" o:connectlocs="0,2147483646;0,2147483646;2147483646,2147483646;2147483646,2147483646" o:connectangles="0,0,0,0"/>
                  <w10:wrap anchorx="page"/>
                </v:shape>
              </w:pict>
            </mc:Fallback>
          </mc:AlternateContent>
        </w:r>
        <w:r w:rsidDel="00C74E36">
          <w:rPr>
            <w:noProof/>
            <w:lang w:val="uk-UA" w:eastAsia="uk-UA" w:bidi="ar-SA"/>
          </w:rPr>
          <mc:AlternateContent>
            <mc:Choice Requires="wps">
              <w:drawing>
                <wp:anchor distT="0" distB="0" distL="114300" distR="114300" simplePos="0" relativeHeight="251819008" behindDoc="0" locked="0" layoutInCell="1" allowOverlap="1" wp14:anchorId="157DDDC1" wp14:editId="297CCA4F">
                  <wp:simplePos x="0" y="0"/>
                  <wp:positionH relativeFrom="page">
                    <wp:posOffset>4551680</wp:posOffset>
                  </wp:positionH>
                  <wp:positionV relativeFrom="paragraph">
                    <wp:posOffset>24130</wp:posOffset>
                  </wp:positionV>
                  <wp:extent cx="381000" cy="149860"/>
                  <wp:effectExtent l="0" t="0" r="0" b="0"/>
                  <wp:wrapNone/>
                  <wp:docPr id="206" name="Text Box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49860"/>
                          </a:xfrm>
                          <a:prstGeom prst="rect">
                            <a:avLst/>
                          </a:prstGeom>
                          <a:solidFill>
                            <a:srgbClr val="CEE2D3"/>
                          </a:solidFill>
                          <a:ln>
                            <a:noFill/>
                          </a:ln>
                        </wps:spPr>
                        <wps:txbx>
                          <w:txbxContent>
                            <w:p w14:paraId="1B564A59" w14:textId="77777777" w:rsidR="000A2EAA" w:rsidRDefault="000A2EAA" w:rsidP="0057303A">
                              <w:pPr>
                                <w:spacing w:before="38"/>
                                <w:ind w:left="64"/>
                                <w:rPr>
                                  <w:sz w:val="13"/>
                                </w:rPr>
                              </w:pPr>
                              <w:r>
                                <w:rPr>
                                  <w:sz w:val="13"/>
                                </w:rPr>
                                <w:t>CSS 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DDDC1" id="Text Box 394" o:spid="_x0000_s1095" type="#_x0000_t202" style="position:absolute;left:0;text-align:left;margin-left:358.4pt;margin-top:1.9pt;width:30pt;height:11.8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" fillcolor="#cee2d3" stroked="f">
                  <v:textbox inset="0,0,0,0">
                    <w:txbxContent>
                      <w:p w14:paraId="1B564A59" w14:textId="77777777" w:rsidR="000A2EAA" w:rsidRDefault="000A2EAA" w:rsidP="0057303A">
                        <w:pPr>
                          <w:spacing w:before="38"/>
                          <w:ind w:left="64"/>
                          <w:rPr>
                            <w:sz w:val="13"/>
                          </w:rPr>
                        </w:pPr>
                        <w:r>
                          <w:rPr>
                            <w:sz w:val="13"/>
                          </w:rPr>
                          <w:t>CSS 2.1</w:t>
                        </w:r>
                      </w:p>
                    </w:txbxContent>
                  </v:textbox>
                  <w10:wrap anchorx="page"/>
                </v:shape>
              </w:pict>
            </mc:Fallback>
          </mc:AlternateContent>
        </w:r>
        <w:r w:rsidDel="00C74E36">
          <w:rPr>
            <w:noProof/>
            <w:lang w:val="uk-UA" w:eastAsia="uk-UA" w:bidi="ar-SA"/>
          </w:rPr>
          <mc:AlternateContent>
            <mc:Choice Requires="wps">
              <w:drawing>
                <wp:anchor distT="0" distB="0" distL="114300" distR="114300" simplePos="0" relativeHeight="251820032" behindDoc="0" locked="0" layoutInCell="1" allowOverlap="1" wp14:anchorId="18B0DF9A" wp14:editId="093DE498">
                  <wp:simplePos x="0" y="0"/>
                  <wp:positionH relativeFrom="page">
                    <wp:posOffset>4062095</wp:posOffset>
                  </wp:positionH>
                  <wp:positionV relativeFrom="paragraph">
                    <wp:posOffset>24130</wp:posOffset>
                  </wp:positionV>
                  <wp:extent cx="483235" cy="149860"/>
                  <wp:effectExtent l="0" t="0" r="0" b="0"/>
                  <wp:wrapNone/>
                  <wp:docPr id="204" name="Text 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235" cy="149860"/>
                          </a:xfrm>
                          <a:prstGeom prst="rect">
                            <a:avLst/>
                          </a:prstGeom>
                          <a:solidFill>
                            <a:srgbClr val="CEE2D3"/>
                          </a:solidFill>
                          <a:ln>
                            <a:noFill/>
                          </a:ln>
                        </wps:spPr>
                        <wps:txbx>
                          <w:txbxContent>
                            <w:p w14:paraId="33F72340" w14:textId="77777777" w:rsidR="000A2EAA" w:rsidRDefault="000A2EAA" w:rsidP="0057303A">
                              <w:pPr>
                                <w:spacing w:before="38"/>
                                <w:ind w:left="42"/>
                                <w:rPr>
                                  <w:sz w:val="13"/>
                                </w:rPr>
                              </w:pPr>
                              <w:r>
                                <w:rPr>
                                  <w:sz w:val="13"/>
                                </w:rPr>
                                <w:t>XHTML 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B0DF9A" id="Text Box 395" o:spid="_x0000_s1096" type="#_x0000_t202" style="position:absolute;left:0;text-align:left;margin-left:319.85pt;margin-top:1.9pt;width:38.05pt;height:11.8pt;z-index:251820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" fillcolor="#cee2d3" stroked="f">
                  <v:textbox inset="0,0,0,0">
                    <w:txbxContent>
                      <w:p w14:paraId="33F72340" w14:textId="77777777" w:rsidR="000A2EAA" w:rsidRDefault="000A2EAA" w:rsidP="0057303A">
                        <w:pPr>
                          <w:spacing w:before="38"/>
                          <w:ind w:left="42"/>
                          <w:rPr>
                            <w:sz w:val="13"/>
                          </w:rPr>
                        </w:pPr>
                        <w:r>
                          <w:rPr>
                            <w:sz w:val="13"/>
                          </w:rPr>
                          <w:t>XHTML 1.0</w:t>
                        </w:r>
                      </w:p>
                    </w:txbxContent>
                  </v:textbox>
                  <w10:wrap anchorx="page"/>
                </v:shape>
              </w:pict>
            </mc:Fallback>
          </mc:AlternateContent>
        </w:r>
        <w:r w:rsidDel="00C74E36">
          <w:rPr>
            <w:noProof/>
            <w:lang w:val="uk-UA" w:eastAsia="uk-UA" w:bidi="ar-SA"/>
          </w:rPr>
          <mc:AlternateContent>
            <mc:Choice Requires="wps">
              <w:drawing>
                <wp:anchor distT="0" distB="0" distL="114300" distR="114300" simplePos="0" relativeHeight="251821056" behindDoc="0" locked="0" layoutInCell="1" allowOverlap="1" wp14:anchorId="547ECA0C" wp14:editId="6945BDEE">
                  <wp:simplePos x="0" y="0"/>
                  <wp:positionH relativeFrom="page">
                    <wp:posOffset>4939030</wp:posOffset>
                  </wp:positionH>
                  <wp:positionV relativeFrom="paragraph">
                    <wp:posOffset>24130</wp:posOffset>
                  </wp:positionV>
                  <wp:extent cx="1890395" cy="149860"/>
                  <wp:effectExtent l="0" t="0" r="0" b="0"/>
                  <wp:wrapNone/>
                  <wp:docPr id="202" name="Text Box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0395" cy="149860"/>
                          </a:xfrm>
                          <a:prstGeom prst="rect">
                            <a:avLst/>
                          </a:prstGeom>
                          <a:noFill/>
                          <a:ln>
                            <a:noFill/>
                          </a:ln>
                        </wps:spPr>
                        <wps:txbx>
                          <w:txbxContent>
                            <w:tbl>
                              <w:tblPr>
                                <w:tblStyle w:val="TableNormal"/>
                                <w:tblW w:w="0" w:type="auto"/>
                                <w:tblInd w:w="7" w:type="dxa"/>
                                <w:tblLayout w:type="fixed"/>
                                <w:tblLook w:val="01E0" w:firstRow="1" w:lastRow="1" w:firstColumn="1" w:lastColumn="1" w:noHBand="0" w:noVBand="0"/>
                              </w:tblPr>
                              <w:tblGrid>
                                <w:gridCol w:w="353"/>
                                <w:gridCol w:w="332"/>
                                <w:gridCol w:w="332"/>
                                <w:gridCol w:w="332"/>
                                <w:gridCol w:w="343"/>
                                <w:gridCol w:w="461"/>
                                <w:gridCol w:w="365"/>
                                <w:gridCol w:w="456"/>
                              </w:tblGrid>
                              <w:tr w:rsidR="000A2EAA" w14:paraId="51A298D8" w14:textId="77777777">
                                <w:trPr>
                                  <w:trHeight w:val="235"/>
                                </w:trPr>
                                <w:tc>
                                  <w:tcPr>
                                    <w:tcW w:w="353" w:type="dxa"/>
                                    <w:tcBorders>
                                      <w:left w:val="double" w:sz="2" w:space="0" w:color="666666"/>
                                      <w:right w:val="single" w:sz="6" w:space="0" w:color="666666"/>
                                    </w:tcBorders>
                                    <w:shd w:val="clear" w:color="auto" w:fill="F2C8C8"/>
                                  </w:tcPr>
                                  <w:p w14:paraId="231BABD8" w14:textId="77777777" w:rsidR="000A2EAA" w:rsidRDefault="000A2EAA">
                                    <w:pPr>
                                      <w:pStyle w:val="TableParagraph"/>
                                      <w:spacing w:before="38"/>
                                      <w:ind w:left="52"/>
                                      <w:rPr>
                                        <w:rFonts w:ascii="Arial"/>
                                        <w:sz w:val="13"/>
                                      </w:rPr>
                                    </w:pPr>
                                    <w:r>
                                      <w:rPr>
                                        <w:rFonts w:ascii="Arial"/>
                                        <w:sz w:val="13"/>
                                      </w:rPr>
                                      <w:t>IE 6</w:t>
                                    </w:r>
                                  </w:p>
                                </w:tc>
                                <w:tc>
                                  <w:tcPr>
                                    <w:tcW w:w="332" w:type="dxa"/>
                                    <w:tcBorders>
                                      <w:left w:val="single" w:sz="6" w:space="0" w:color="666666"/>
                                      <w:right w:val="single" w:sz="6" w:space="0" w:color="666666"/>
                                    </w:tcBorders>
                                    <w:shd w:val="clear" w:color="auto" w:fill="CEE2D3"/>
                                  </w:tcPr>
                                  <w:p w14:paraId="779C40D4" w14:textId="77777777" w:rsidR="000A2EAA" w:rsidRDefault="000A2EAA">
                                    <w:pPr>
                                      <w:pStyle w:val="TableParagraph"/>
                                      <w:spacing w:before="38"/>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406FEA2B" w14:textId="77777777" w:rsidR="000A2EAA" w:rsidRDefault="000A2EAA">
                                    <w:pPr>
                                      <w:pStyle w:val="TableParagraph"/>
                                      <w:spacing w:before="38"/>
                                      <w:ind w:left="46"/>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207755DB" w14:textId="77777777" w:rsidR="000A2EAA" w:rsidRDefault="000A2EAA">
                                    <w:pPr>
                                      <w:pStyle w:val="TableParagraph"/>
                                      <w:spacing w:before="38"/>
                                      <w:ind w:left="46"/>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1D256B0F" w14:textId="77777777" w:rsidR="000A2EAA" w:rsidRDefault="000A2EAA">
                                    <w:pPr>
                                      <w:pStyle w:val="TableParagraph"/>
                                      <w:spacing w:before="38"/>
                                      <w:ind w:left="46"/>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3F88D047" w14:textId="77777777" w:rsidR="000A2EAA" w:rsidRDefault="000A2EAA">
                                    <w:pPr>
                                      <w:pStyle w:val="TableParagraph"/>
                                      <w:spacing w:before="38"/>
                                      <w:ind w:left="45"/>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7EAB059C" w14:textId="77777777" w:rsidR="000A2EAA" w:rsidRDefault="000A2EAA">
                                    <w:pPr>
                                      <w:pStyle w:val="TableParagraph"/>
                                      <w:spacing w:before="38"/>
                                      <w:ind w:left="45"/>
                                      <w:rPr>
                                        <w:rFonts w:ascii="Arial"/>
                                        <w:sz w:val="13"/>
                                      </w:rPr>
                                    </w:pPr>
                                    <w:r>
                                      <w:rPr>
                                        <w:rFonts w:ascii="Arial"/>
                                        <w:sz w:val="13"/>
                                      </w:rPr>
                                      <w:t>Sa 5</w:t>
                                    </w:r>
                                  </w:p>
                                </w:tc>
                                <w:tc>
                                  <w:tcPr>
                                    <w:tcW w:w="456" w:type="dxa"/>
                                    <w:tcBorders>
                                      <w:left w:val="single" w:sz="6" w:space="0" w:color="666666"/>
                                    </w:tcBorders>
                                    <w:shd w:val="clear" w:color="auto" w:fill="CEE2D3"/>
                                  </w:tcPr>
                                  <w:p w14:paraId="02033F5E" w14:textId="77777777" w:rsidR="000A2EAA" w:rsidRDefault="000A2EAA">
                                    <w:pPr>
                                      <w:pStyle w:val="TableParagraph"/>
                                      <w:spacing w:before="38"/>
                                      <w:ind w:left="44"/>
                                      <w:rPr>
                                        <w:rFonts w:ascii="Arial"/>
                                        <w:sz w:val="13"/>
                                      </w:rPr>
                                    </w:pPr>
                                    <w:r>
                                      <w:rPr>
                                        <w:rFonts w:ascii="Arial"/>
                                        <w:sz w:val="13"/>
                                      </w:rPr>
                                      <w:t>Fx 3.6</w:t>
                                    </w:r>
                                  </w:p>
                                </w:tc>
                              </w:tr>
                            </w:tbl>
                            <w:p w14:paraId="65CE69F0" w14:textId="77777777" w:rsidR="000A2EAA" w:rsidRDefault="000A2EAA" w:rsidP="0057303A">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7ECA0C" id="Text Box 396" o:spid="_x0000_s1097" type="#_x0000_t202" style="position:absolute;left:0;text-align:left;margin-left:388.9pt;margin-top:1.9pt;width:148.85pt;height:11.8pt;z-index:251821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" filled="f" stroked="f">
                  <v:textbox inset="0,0,0,0">
                    <w:txbxContent>
                      <w:tbl>
                        <w:tblPr>
                          <w:tblStyle w:val="TableNormal"/>
                          <w:tblW w:w="0" w:type="auto"/>
                          <w:tblInd w:w="7" w:type="dxa"/>
                          <w:tblLayout w:type="fixed"/>
                          <w:tblLook w:val="01E0" w:firstRow="1" w:lastRow="1" w:firstColumn="1" w:lastColumn="1" w:noHBand="0" w:noVBand="0"/>
                        </w:tblPr>
                        <w:tblGrid>
                          <w:gridCol w:w="353"/>
                          <w:gridCol w:w="332"/>
                          <w:gridCol w:w="332"/>
                          <w:gridCol w:w="332"/>
                          <w:gridCol w:w="343"/>
                          <w:gridCol w:w="461"/>
                          <w:gridCol w:w="365"/>
                          <w:gridCol w:w="456"/>
                        </w:tblGrid>
                        <w:tr w:rsidR="000A2EAA" w14:paraId="51A298D8" w14:textId="77777777">
                          <w:trPr>
                            <w:trHeight w:val="235"/>
                          </w:trPr>
                          <w:tc>
                            <w:tcPr>
                              <w:tcW w:w="353" w:type="dxa"/>
                              <w:tcBorders>
                                <w:left w:val="double" w:sz="2" w:space="0" w:color="666666"/>
                                <w:right w:val="single" w:sz="6" w:space="0" w:color="666666"/>
                              </w:tcBorders>
                              <w:shd w:val="clear" w:color="auto" w:fill="F2C8C8"/>
                            </w:tcPr>
                            <w:p w14:paraId="231BABD8" w14:textId="77777777" w:rsidR="000A2EAA" w:rsidRDefault="000A2EAA">
                              <w:pPr>
                                <w:pStyle w:val="TableParagraph"/>
                                <w:spacing w:before="38"/>
                                <w:ind w:left="52"/>
                                <w:rPr>
                                  <w:rFonts w:ascii="Arial"/>
                                  <w:sz w:val="13"/>
                                </w:rPr>
                              </w:pPr>
                              <w:r>
                                <w:rPr>
                                  <w:rFonts w:ascii="Arial"/>
                                  <w:sz w:val="13"/>
                                </w:rPr>
                                <w:t>IE 6</w:t>
                              </w:r>
                            </w:p>
                          </w:tc>
                          <w:tc>
                            <w:tcPr>
                              <w:tcW w:w="332" w:type="dxa"/>
                              <w:tcBorders>
                                <w:left w:val="single" w:sz="6" w:space="0" w:color="666666"/>
                                <w:right w:val="single" w:sz="6" w:space="0" w:color="666666"/>
                              </w:tcBorders>
                              <w:shd w:val="clear" w:color="auto" w:fill="CEE2D3"/>
                            </w:tcPr>
                            <w:p w14:paraId="779C40D4" w14:textId="77777777" w:rsidR="000A2EAA" w:rsidRDefault="000A2EAA">
                              <w:pPr>
                                <w:pStyle w:val="TableParagraph"/>
                                <w:spacing w:before="38"/>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406FEA2B" w14:textId="77777777" w:rsidR="000A2EAA" w:rsidRDefault="000A2EAA">
                              <w:pPr>
                                <w:pStyle w:val="TableParagraph"/>
                                <w:spacing w:before="38"/>
                                <w:ind w:left="46"/>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207755DB" w14:textId="77777777" w:rsidR="000A2EAA" w:rsidRDefault="000A2EAA">
                              <w:pPr>
                                <w:pStyle w:val="TableParagraph"/>
                                <w:spacing w:before="38"/>
                                <w:ind w:left="46"/>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1D256B0F" w14:textId="77777777" w:rsidR="000A2EAA" w:rsidRDefault="000A2EAA">
                              <w:pPr>
                                <w:pStyle w:val="TableParagraph"/>
                                <w:spacing w:before="38"/>
                                <w:ind w:left="46"/>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3F88D047" w14:textId="77777777" w:rsidR="000A2EAA" w:rsidRDefault="000A2EAA">
                              <w:pPr>
                                <w:pStyle w:val="TableParagraph"/>
                                <w:spacing w:before="38"/>
                                <w:ind w:left="45"/>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7EAB059C" w14:textId="77777777" w:rsidR="000A2EAA" w:rsidRDefault="000A2EAA">
                              <w:pPr>
                                <w:pStyle w:val="TableParagraph"/>
                                <w:spacing w:before="38"/>
                                <w:ind w:left="45"/>
                                <w:rPr>
                                  <w:rFonts w:ascii="Arial"/>
                                  <w:sz w:val="13"/>
                                </w:rPr>
                              </w:pPr>
                              <w:r>
                                <w:rPr>
                                  <w:rFonts w:ascii="Arial"/>
                                  <w:sz w:val="13"/>
                                </w:rPr>
                                <w:t>Sa 5</w:t>
                              </w:r>
                            </w:p>
                          </w:tc>
                          <w:tc>
                            <w:tcPr>
                              <w:tcW w:w="456" w:type="dxa"/>
                              <w:tcBorders>
                                <w:left w:val="single" w:sz="6" w:space="0" w:color="666666"/>
                              </w:tcBorders>
                              <w:shd w:val="clear" w:color="auto" w:fill="CEE2D3"/>
                            </w:tcPr>
                            <w:p w14:paraId="02033F5E" w14:textId="77777777" w:rsidR="000A2EAA" w:rsidRDefault="000A2EAA">
                              <w:pPr>
                                <w:pStyle w:val="TableParagraph"/>
                                <w:spacing w:before="38"/>
                                <w:ind w:left="44"/>
                                <w:rPr>
                                  <w:rFonts w:ascii="Arial"/>
                                  <w:sz w:val="13"/>
                                </w:rPr>
                              </w:pPr>
                              <w:r>
                                <w:rPr>
                                  <w:rFonts w:ascii="Arial"/>
                                  <w:sz w:val="13"/>
                                </w:rPr>
                                <w:t>Fx 3.6</w:t>
                              </w:r>
                            </w:p>
                          </w:tc>
                        </w:tr>
                      </w:tbl>
                      <w:p w14:paraId="65CE69F0" w14:textId="77777777" w:rsidR="000A2EAA" w:rsidRDefault="000A2EAA" w:rsidP="0057303A">
                        <w:pPr>
                          <w:pStyle w:val="a3"/>
                        </w:pPr>
                      </w:p>
                    </w:txbxContent>
                  </v:textbox>
                  <w10:wrap anchorx="page"/>
                </v:shape>
              </w:pict>
            </mc:Fallback>
          </mc:AlternateContent>
        </w:r>
        <w:r w:rsidR="0057303A" w:rsidRPr="0057303A" w:rsidDel="00C74E36">
          <w:rPr>
            <w:rFonts w:ascii="Arial Black" w:hAnsi="Arial Black"/>
            <w:color w:val="685C53"/>
            <w:sz w:val="15"/>
          </w:rPr>
          <w:delText>При</w:delText>
        </w:r>
        <w:r w:rsidR="0057303A" w:rsidRPr="0057303A" w:rsidDel="00C74E36">
          <w:rPr>
            <w:rFonts w:ascii="Arial Black" w:hAnsi="Arial Black"/>
            <w:color w:val="685C53"/>
            <w:sz w:val="15"/>
            <w:lang w:val="uk-UA"/>
          </w:rPr>
          <w:delText>клад</w:delText>
        </w:r>
        <w:r w:rsidR="0057303A" w:rsidRPr="0057303A" w:rsidDel="00C74E36">
          <w:rPr>
            <w:rFonts w:ascii="Arial Black" w:hAnsi="Arial Black"/>
            <w:color w:val="685C53"/>
            <w:sz w:val="15"/>
          </w:rPr>
          <w:delText xml:space="preserve"> 1.40. В</w:delText>
        </w:r>
        <w:r w:rsidR="0057303A" w:rsidRPr="0057303A" w:rsidDel="00C74E36">
          <w:rPr>
            <w:rFonts w:ascii="Arial Black" w:hAnsi="Arial Black"/>
            <w:color w:val="685C53"/>
            <w:sz w:val="15"/>
            <w:lang w:val="uk-UA"/>
          </w:rPr>
          <w:delText>кладеність е</w:delText>
        </w:r>
        <w:r w:rsidR="0057303A" w:rsidRPr="0057303A" w:rsidDel="00C74E36">
          <w:rPr>
            <w:rFonts w:ascii="Arial Black" w:hAnsi="Arial Black"/>
            <w:color w:val="685C53"/>
            <w:sz w:val="15"/>
          </w:rPr>
          <w:delText>лемент</w:delText>
        </w:r>
        <w:r w:rsidR="0057303A" w:rsidRPr="0057303A" w:rsidDel="00C74E36">
          <w:rPr>
            <w:rFonts w:ascii="Arial Black" w:hAnsi="Arial Black"/>
            <w:color w:val="685C53"/>
            <w:sz w:val="15"/>
            <w:lang w:val="uk-UA"/>
          </w:rPr>
          <w:delText>і</w:delText>
        </w:r>
        <w:r w:rsidR="0057303A" w:rsidRPr="0057303A" w:rsidDel="00C74E36">
          <w:rPr>
            <w:rFonts w:ascii="Arial Black" w:hAnsi="Arial Black"/>
            <w:color w:val="685C53"/>
            <w:sz w:val="15"/>
          </w:rPr>
          <w:delText>в в документ</w:delText>
        </w:r>
        <w:r w:rsidR="0057303A" w:rsidRPr="0057303A" w:rsidDel="00C74E36">
          <w:rPr>
            <w:rFonts w:ascii="Arial Black" w:hAnsi="Arial Black"/>
            <w:color w:val="685C53"/>
            <w:sz w:val="15"/>
            <w:lang w:val="uk-UA"/>
          </w:rPr>
          <w:delText>і</w:delText>
        </w:r>
      </w:del>
    </w:p>
    <w:p w14:paraId="5CFF5FAD" w14:textId="77777777" w:rsidR="00C74E36" w:rsidRDefault="00C74E36" w:rsidP="00253FB5">
      <w:pPr>
        <w:spacing w:line="360" w:lineRule="auto"/>
        <w:ind w:left="105" w:right="183"/>
        <w:rPr>
          <w:sz w:val="17"/>
          <w:szCs w:val="17"/>
          <w:lang w:val="uk-UA"/>
        </w:rPr>
      </w:pPr>
    </w:p>
    <w:p w14:paraId="4A4FC7A3" w14:textId="77777777" w:rsidR="0057303A" w:rsidRPr="0057303A" w:rsidRDefault="0057303A" w:rsidP="00253FB5">
      <w:pPr>
        <w:spacing w:line="360" w:lineRule="auto"/>
        <w:ind w:left="105" w:right="183"/>
        <w:rPr>
          <w:sz w:val="17"/>
          <w:szCs w:val="17"/>
        </w:rPr>
      </w:pPr>
      <w:r w:rsidRPr="0057303A">
        <w:rPr>
          <w:sz w:val="17"/>
          <w:szCs w:val="17"/>
          <w:lang w:val="uk-UA"/>
        </w:rPr>
        <w:t>В даному прикладі застосовується кілька контейнерів, які в коді розташовуються один в іншому. Найбільш наочно це видно на дереві елементів, так називається структура відносин тегів документа між собою</w:t>
      </w:r>
      <w:r w:rsidRPr="0057303A">
        <w:rPr>
          <w:sz w:val="17"/>
          <w:szCs w:val="17"/>
        </w:rPr>
        <w:t xml:space="preserve"> (рис. 1.24).</w:t>
      </w:r>
    </w:p>
    <w:p w14:paraId="71AA9233" w14:textId="77777777" w:rsidR="0057303A" w:rsidRPr="0057303A" w:rsidRDefault="0057303A" w:rsidP="00253FB5">
      <w:pPr>
        <w:spacing w:line="360" w:lineRule="auto"/>
        <w:rPr>
          <w:sz w:val="14"/>
          <w:szCs w:val="17"/>
        </w:rPr>
      </w:pPr>
      <w:r w:rsidRPr="0057303A">
        <w:rPr>
          <w:noProof/>
          <w:sz w:val="17"/>
          <w:szCs w:val="17"/>
          <w:lang w:val="en-US" w:eastAsia="en-US" w:bidi="ar-SA"/>
        </w:rPr>
        <w:drawing>
          <wp:anchor distT="0" distB="0" distL="0" distR="0" simplePos="0" relativeHeight="251777024" behindDoc="0" locked="0" layoutInCell="1" allowOverlap="1" wp14:anchorId="1F1A038E" wp14:editId="44072638">
            <wp:simplePos x="0" y="0"/>
            <wp:positionH relativeFrom="page">
              <wp:posOffset>3191946</wp:posOffset>
            </wp:positionH>
            <wp:positionV relativeFrom="paragraph">
              <wp:posOffset>129796</wp:posOffset>
            </wp:positionV>
            <wp:extent cx="1230820" cy="1487804"/>
            <wp:effectExtent l="0" t="0" r="0" b="0"/>
            <wp:wrapTopAndBottom/>
            <wp:docPr id="231"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49.png"/>
                    <pic:cNvPicPr/>
                  </pic:nvPicPr>
                  <pic:blipFill>
                    <a:blip r:embed="rId52" cstate="print"/>
                    <a:stretch>
                      <a:fillRect/>
                    </a:stretch>
                  </pic:blipFill>
                  <pic:spPr>
                    <a:xfrm>
                      <a:off x="0" y="0"/>
                      <a:ext cx="1230820" cy="1487804"/>
                    </a:xfrm>
                    <a:prstGeom prst="rect">
                      <a:avLst/>
                    </a:prstGeom>
                  </pic:spPr>
                </pic:pic>
              </a:graphicData>
            </a:graphic>
          </wp:anchor>
        </w:drawing>
      </w:r>
    </w:p>
    <w:p w14:paraId="37B7B480" w14:textId="77777777" w:rsidR="0057303A" w:rsidRPr="0057303A" w:rsidRDefault="0057303A" w:rsidP="00253FB5">
      <w:pPr>
        <w:spacing w:line="360" w:lineRule="auto"/>
        <w:ind w:left="1715" w:right="1736"/>
        <w:jc w:val="center"/>
        <w:rPr>
          <w:rFonts w:ascii="Georgia" w:hAnsi="Georgia"/>
          <w:i/>
          <w:sz w:val="17"/>
          <w:lang w:val="uk-UA"/>
        </w:rPr>
      </w:pPr>
      <w:r w:rsidRPr="0057303A">
        <w:rPr>
          <w:rFonts w:ascii="Georgia" w:hAnsi="Georgia"/>
          <w:i/>
          <w:color w:val="666666"/>
          <w:sz w:val="17"/>
        </w:rPr>
        <w:t xml:space="preserve">Рис. 1.24. Дерево </w:t>
      </w:r>
      <w:r w:rsidRPr="0057303A">
        <w:rPr>
          <w:rFonts w:ascii="Georgia" w:hAnsi="Georgia"/>
          <w:i/>
          <w:color w:val="666666"/>
          <w:sz w:val="17"/>
          <w:lang w:val="uk-UA"/>
        </w:rPr>
        <w:t>е</w:t>
      </w:r>
      <w:r w:rsidRPr="0057303A">
        <w:rPr>
          <w:rFonts w:ascii="Georgia" w:hAnsi="Georgia"/>
          <w:i/>
          <w:color w:val="666666"/>
          <w:sz w:val="17"/>
        </w:rPr>
        <w:t>лемент</w:t>
      </w:r>
      <w:r w:rsidRPr="0057303A">
        <w:rPr>
          <w:rFonts w:ascii="Georgia" w:hAnsi="Georgia"/>
          <w:i/>
          <w:color w:val="666666"/>
          <w:sz w:val="17"/>
          <w:lang w:val="uk-UA"/>
        </w:rPr>
        <w:t>і</w:t>
      </w:r>
      <w:r w:rsidRPr="0057303A">
        <w:rPr>
          <w:rFonts w:ascii="Georgia" w:hAnsi="Georgia"/>
          <w:i/>
          <w:color w:val="666666"/>
          <w:sz w:val="17"/>
        </w:rPr>
        <w:t>в для при</w:t>
      </w:r>
      <w:r w:rsidRPr="0057303A">
        <w:rPr>
          <w:rFonts w:ascii="Georgia" w:hAnsi="Georgia"/>
          <w:i/>
          <w:color w:val="666666"/>
          <w:sz w:val="17"/>
          <w:lang w:val="uk-UA"/>
        </w:rPr>
        <w:t>кладу</w:t>
      </w:r>
    </w:p>
    <w:p w14:paraId="1D9463A6" w14:textId="77777777" w:rsidR="0057303A" w:rsidRPr="0057303A" w:rsidRDefault="0057303A" w:rsidP="00253FB5">
      <w:pPr>
        <w:spacing w:line="360" w:lineRule="auto"/>
        <w:ind w:left="105"/>
        <w:rPr>
          <w:sz w:val="17"/>
          <w:szCs w:val="17"/>
          <w:lang w:val="uk-UA"/>
        </w:rPr>
      </w:pPr>
      <w:r w:rsidRPr="0057303A">
        <w:rPr>
          <w:sz w:val="17"/>
          <w:szCs w:val="17"/>
          <w:lang w:val="uk-UA"/>
        </w:rPr>
        <w:t xml:space="preserve">На даному малюнку в зручному вигляді представлена вкладеність елементів і їх ієрархія. Тут дочірнім елементом по відношенню до тегу </w:t>
      </w:r>
      <w:r w:rsidRPr="0057303A">
        <w:rPr>
          <w:rFonts w:ascii="Courier New" w:hAnsi="Courier New"/>
          <w:b/>
          <w:color w:val="006699"/>
          <w:sz w:val="17"/>
          <w:szCs w:val="17"/>
        </w:rPr>
        <w:t xml:space="preserve">&lt;div&gt; </w:t>
      </w:r>
      <w:r w:rsidRPr="0057303A">
        <w:rPr>
          <w:sz w:val="17"/>
          <w:szCs w:val="17"/>
          <w:lang w:val="uk-UA"/>
        </w:rPr>
        <w:t xml:space="preserve">виступає тег </w:t>
      </w:r>
      <w:r w:rsidRPr="0057303A">
        <w:rPr>
          <w:rFonts w:ascii="Courier New" w:hAnsi="Courier New"/>
          <w:b/>
          <w:color w:val="006699"/>
          <w:sz w:val="17"/>
          <w:szCs w:val="17"/>
        </w:rPr>
        <w:t>&lt;p&gt;</w:t>
      </w:r>
      <w:r w:rsidRPr="0057303A">
        <w:rPr>
          <w:sz w:val="17"/>
          <w:szCs w:val="17"/>
        </w:rPr>
        <w:t xml:space="preserve">. </w:t>
      </w:r>
      <w:r w:rsidRPr="0057303A">
        <w:rPr>
          <w:sz w:val="17"/>
          <w:szCs w:val="17"/>
          <w:lang w:val="uk-UA"/>
        </w:rPr>
        <w:t xml:space="preserve">Разом з тим тег </w:t>
      </w:r>
      <w:r w:rsidRPr="0057303A">
        <w:rPr>
          <w:rFonts w:ascii="Courier New" w:hAnsi="Courier New"/>
          <w:b/>
          <w:color w:val="006699"/>
          <w:sz w:val="17"/>
          <w:szCs w:val="17"/>
        </w:rPr>
        <w:t>&lt;strong&gt;</w:t>
      </w:r>
      <w:r w:rsidRPr="0057303A">
        <w:rPr>
          <w:rFonts w:ascii="Courier New" w:hAnsi="Courier New"/>
          <w:b/>
          <w:color w:val="006699"/>
          <w:sz w:val="17"/>
          <w:szCs w:val="17"/>
          <w:lang w:val="uk-UA"/>
        </w:rPr>
        <w:t xml:space="preserve"> </w:t>
      </w:r>
      <w:r w:rsidRPr="0057303A">
        <w:rPr>
          <w:sz w:val="17"/>
          <w:szCs w:val="17"/>
          <w:lang w:val="uk-UA"/>
        </w:rPr>
        <w:t xml:space="preserve">не є дочірнім для тега </w:t>
      </w:r>
      <w:r w:rsidRPr="0057303A">
        <w:rPr>
          <w:rFonts w:ascii="Courier New" w:hAnsi="Courier New"/>
          <w:b/>
          <w:color w:val="006699"/>
          <w:sz w:val="17"/>
          <w:szCs w:val="17"/>
        </w:rPr>
        <w:t>&lt;div&gt;</w:t>
      </w:r>
      <w:r w:rsidRPr="0057303A">
        <w:rPr>
          <w:rFonts w:ascii="Courier New" w:hAnsi="Courier New"/>
          <w:b/>
          <w:color w:val="006699"/>
          <w:sz w:val="17"/>
          <w:szCs w:val="17"/>
          <w:lang w:val="uk-UA"/>
        </w:rPr>
        <w:t xml:space="preserve">, </w:t>
      </w:r>
      <w:r w:rsidRPr="0057303A">
        <w:rPr>
          <w:sz w:val="17"/>
          <w:szCs w:val="17"/>
          <w:lang w:val="uk-UA"/>
        </w:rPr>
        <w:t xml:space="preserve">оскільки він розташований в контейнері </w:t>
      </w:r>
      <w:r w:rsidRPr="0057303A">
        <w:rPr>
          <w:rFonts w:ascii="Courier New" w:hAnsi="Courier New"/>
          <w:b/>
          <w:color w:val="006699"/>
          <w:sz w:val="17"/>
          <w:szCs w:val="17"/>
        </w:rPr>
        <w:t>&lt;p&gt;</w:t>
      </w:r>
      <w:r w:rsidRPr="0057303A">
        <w:rPr>
          <w:sz w:val="17"/>
          <w:szCs w:val="17"/>
        </w:rPr>
        <w:t>.</w:t>
      </w:r>
    </w:p>
    <w:p w14:paraId="60BFA647" w14:textId="77777777" w:rsidR="0057303A" w:rsidRPr="0057303A" w:rsidRDefault="0057303A" w:rsidP="00253FB5">
      <w:pPr>
        <w:spacing w:line="360" w:lineRule="auto"/>
        <w:ind w:left="105"/>
        <w:rPr>
          <w:sz w:val="17"/>
          <w:szCs w:val="17"/>
        </w:rPr>
      </w:pPr>
      <w:r w:rsidRPr="0057303A">
        <w:rPr>
          <w:sz w:val="17"/>
          <w:szCs w:val="17"/>
          <w:lang w:val="uk-UA"/>
        </w:rPr>
        <w:t>Повернемося тепер до селекторам. Дочірнім селектором вважається такою, що в дереві елементів знаходиться прямо всередині батьківського елементу. Синтаксис застосування таких селекторів наступний</w:t>
      </w:r>
      <w:r w:rsidRPr="0057303A">
        <w:rPr>
          <w:sz w:val="17"/>
          <w:szCs w:val="17"/>
        </w:rPr>
        <w:t>.</w:t>
      </w:r>
    </w:p>
    <w:p w14:paraId="335ADCDE" w14:textId="77777777" w:rsidR="0057303A" w:rsidRPr="0057303A" w:rsidRDefault="0057303A" w:rsidP="00253FB5">
      <w:pPr>
        <w:spacing w:line="360" w:lineRule="auto"/>
        <w:rPr>
          <w:sz w:val="19"/>
          <w:szCs w:val="17"/>
        </w:rPr>
      </w:pPr>
    </w:p>
    <w:p w14:paraId="3FD7F9C7" w14:textId="77777777" w:rsidR="0057303A" w:rsidRPr="0057303A" w:rsidRDefault="0057303A" w:rsidP="00253FB5">
      <w:pPr>
        <w:tabs>
          <w:tab w:val="left" w:pos="9634"/>
        </w:tabs>
        <w:spacing w:line="360" w:lineRule="auto"/>
        <w:ind w:left="426"/>
        <w:rPr>
          <w:rFonts w:ascii="Courier New" w:hAnsi="Courier New"/>
          <w:sz w:val="15"/>
        </w:rPr>
      </w:pPr>
      <w:r w:rsidRPr="0057303A">
        <w:rPr>
          <w:rFonts w:ascii="Times New Roman" w:hAnsi="Times New Roman"/>
          <w:sz w:val="15"/>
          <w:shd w:val="clear" w:color="auto" w:fill="F8F7F2"/>
        </w:rPr>
        <w:t xml:space="preserve"> </w:t>
      </w:r>
      <w:r w:rsidRPr="0057303A">
        <w:rPr>
          <w:rFonts w:ascii="Times New Roman" w:hAnsi="Times New Roman"/>
          <w:spacing w:val="-1"/>
          <w:sz w:val="15"/>
          <w:shd w:val="clear" w:color="auto" w:fill="F8F7F2"/>
        </w:rPr>
        <w:t xml:space="preserve"> </w:t>
      </w:r>
      <w:r w:rsidRPr="0057303A">
        <w:rPr>
          <w:rFonts w:ascii="Courier New" w:hAnsi="Courier New"/>
          <w:sz w:val="15"/>
          <w:shd w:val="clear" w:color="auto" w:fill="F8F7F2"/>
        </w:rPr>
        <w:t>Селектор 1 &gt; Селектор 2 { Опи</w:t>
      </w:r>
      <w:r w:rsidRPr="0057303A">
        <w:rPr>
          <w:rFonts w:ascii="Courier New" w:hAnsi="Courier New"/>
          <w:sz w:val="15"/>
          <w:shd w:val="clear" w:color="auto" w:fill="F8F7F2"/>
          <w:lang w:val="uk-UA"/>
        </w:rPr>
        <w:t>с</w:t>
      </w:r>
      <w:r w:rsidRPr="0057303A">
        <w:rPr>
          <w:rFonts w:ascii="Courier New" w:hAnsi="Courier New"/>
          <w:sz w:val="15"/>
          <w:shd w:val="clear" w:color="auto" w:fill="F8F7F2"/>
        </w:rPr>
        <w:t xml:space="preserve"> правил стил</w:t>
      </w:r>
      <w:r w:rsidRPr="0057303A">
        <w:rPr>
          <w:rFonts w:ascii="Courier New" w:hAnsi="Courier New"/>
          <w:sz w:val="15"/>
          <w:shd w:val="clear" w:color="auto" w:fill="F8F7F2"/>
          <w:lang w:val="uk-UA"/>
        </w:rPr>
        <w:t>ю</w:t>
      </w:r>
      <w:r w:rsidRPr="0057303A">
        <w:rPr>
          <w:rFonts w:ascii="Courier New" w:hAnsi="Courier New"/>
          <w:spacing w:val="-2"/>
          <w:sz w:val="15"/>
          <w:shd w:val="clear" w:color="auto" w:fill="F8F7F2"/>
        </w:rPr>
        <w:t xml:space="preserve"> </w:t>
      </w:r>
      <w:r w:rsidRPr="0057303A">
        <w:rPr>
          <w:rFonts w:ascii="Courier New" w:hAnsi="Courier New"/>
          <w:sz w:val="15"/>
          <w:shd w:val="clear" w:color="auto" w:fill="F8F7F2"/>
        </w:rPr>
        <w:t>}</w:t>
      </w:r>
    </w:p>
    <w:p w14:paraId="5B962BEC" w14:textId="77777777" w:rsidR="0057303A" w:rsidRPr="0057303A" w:rsidRDefault="0057303A" w:rsidP="00253FB5">
      <w:pPr>
        <w:spacing w:line="360" w:lineRule="auto"/>
        <w:rPr>
          <w:rFonts w:ascii="Courier New"/>
          <w:sz w:val="21"/>
          <w:szCs w:val="17"/>
        </w:rPr>
      </w:pPr>
    </w:p>
    <w:p w14:paraId="2B1FD467" w14:textId="77777777" w:rsidR="0057303A" w:rsidRPr="0057303A" w:rsidRDefault="0057303A" w:rsidP="00253FB5">
      <w:pPr>
        <w:spacing w:line="360" w:lineRule="auto"/>
        <w:ind w:left="105"/>
        <w:rPr>
          <w:sz w:val="17"/>
          <w:szCs w:val="17"/>
        </w:rPr>
      </w:pPr>
      <w:r w:rsidRPr="0057303A">
        <w:rPr>
          <w:sz w:val="17"/>
          <w:szCs w:val="17"/>
          <w:lang w:val="uk-UA"/>
        </w:rPr>
        <w:t>Стиль застосовується до селектора 2, але тільки в тому випадку, якщо він є дочірнім для селектора 1</w:t>
      </w:r>
      <w:r w:rsidRPr="0057303A">
        <w:rPr>
          <w:sz w:val="17"/>
          <w:szCs w:val="17"/>
        </w:rPr>
        <w:t>.</w:t>
      </w:r>
    </w:p>
    <w:p w14:paraId="7F243AD2" w14:textId="77777777" w:rsidR="0057303A" w:rsidRPr="0057303A" w:rsidRDefault="0057303A" w:rsidP="00253FB5">
      <w:pPr>
        <w:spacing w:line="360" w:lineRule="auto"/>
        <w:ind w:left="105" w:right="183"/>
        <w:rPr>
          <w:sz w:val="17"/>
          <w:szCs w:val="17"/>
        </w:rPr>
      </w:pPr>
      <w:r w:rsidRPr="0057303A">
        <w:rPr>
          <w:sz w:val="17"/>
          <w:szCs w:val="17"/>
          <w:lang w:val="uk-UA"/>
        </w:rPr>
        <w:t xml:space="preserve">Якщо знову звернутися до прикладу 1.40, то стиль виду </w:t>
      </w:r>
      <w:r w:rsidRPr="0057303A">
        <w:rPr>
          <w:color w:val="B61039"/>
          <w:sz w:val="17"/>
          <w:szCs w:val="17"/>
        </w:rPr>
        <w:t xml:space="preserve">P &gt; EM { color: red } </w:t>
      </w:r>
      <w:r w:rsidRPr="0057303A">
        <w:rPr>
          <w:sz w:val="17"/>
          <w:szCs w:val="17"/>
          <w:lang w:val="uk-UA"/>
        </w:rPr>
        <w:t xml:space="preserve">буде встановлений для першого абзацу документа, оскільки тег </w:t>
      </w:r>
      <w:r w:rsidRPr="0057303A">
        <w:rPr>
          <w:rFonts w:ascii="Courier New" w:hAnsi="Courier New"/>
          <w:b/>
          <w:color w:val="006699"/>
          <w:sz w:val="17"/>
          <w:szCs w:val="17"/>
        </w:rPr>
        <w:t xml:space="preserve">&lt;em&gt; </w:t>
      </w:r>
      <w:r w:rsidRPr="0057303A">
        <w:rPr>
          <w:sz w:val="17"/>
          <w:szCs w:val="17"/>
          <w:lang w:val="uk-UA"/>
        </w:rPr>
        <w:t xml:space="preserve">знаходиться всередині контейнера </w:t>
      </w:r>
      <w:r w:rsidRPr="0057303A">
        <w:rPr>
          <w:rFonts w:ascii="Courier New" w:hAnsi="Courier New"/>
          <w:b/>
          <w:color w:val="006699"/>
          <w:sz w:val="17"/>
          <w:szCs w:val="17"/>
        </w:rPr>
        <w:t>&lt;p&gt;</w:t>
      </w:r>
      <w:r w:rsidRPr="0057303A">
        <w:rPr>
          <w:sz w:val="17"/>
          <w:szCs w:val="17"/>
        </w:rPr>
        <w:t xml:space="preserve">, </w:t>
      </w:r>
      <w:r w:rsidRPr="0057303A">
        <w:rPr>
          <w:sz w:val="17"/>
          <w:szCs w:val="17"/>
          <w:lang w:val="uk-UA"/>
        </w:rPr>
        <w:t xml:space="preserve">та не дасть ніякого результату для другого абзацу. А все через те, що тег </w:t>
      </w:r>
      <w:r w:rsidRPr="0057303A">
        <w:rPr>
          <w:rFonts w:ascii="Courier New" w:hAnsi="Courier New"/>
          <w:b/>
          <w:color w:val="006699"/>
          <w:sz w:val="17"/>
          <w:szCs w:val="17"/>
        </w:rPr>
        <w:t xml:space="preserve">&lt;em&gt; </w:t>
      </w:r>
      <w:r w:rsidRPr="0057303A">
        <w:rPr>
          <w:sz w:val="17"/>
          <w:szCs w:val="17"/>
          <w:lang w:val="uk-UA"/>
        </w:rPr>
        <w:t xml:space="preserve">в другому абзаці розташований в контейнері </w:t>
      </w:r>
      <w:r w:rsidRPr="0057303A">
        <w:rPr>
          <w:rFonts w:ascii="Courier New" w:hAnsi="Courier New"/>
          <w:b/>
          <w:color w:val="006699"/>
          <w:sz w:val="17"/>
          <w:szCs w:val="17"/>
        </w:rPr>
        <w:t>&lt;strong&gt;</w:t>
      </w:r>
      <w:r w:rsidRPr="0057303A">
        <w:rPr>
          <w:sz w:val="17"/>
          <w:szCs w:val="17"/>
        </w:rPr>
        <w:t xml:space="preserve">, </w:t>
      </w:r>
      <w:r w:rsidRPr="0057303A">
        <w:rPr>
          <w:sz w:val="17"/>
          <w:szCs w:val="17"/>
          <w:lang w:val="uk-UA"/>
        </w:rPr>
        <w:t>тому порушується умова вкладеності</w:t>
      </w:r>
      <w:r w:rsidRPr="0057303A">
        <w:rPr>
          <w:sz w:val="17"/>
          <w:szCs w:val="17"/>
        </w:rPr>
        <w:t>.</w:t>
      </w:r>
    </w:p>
    <w:p w14:paraId="2BF18E77" w14:textId="77777777" w:rsidR="008417CB" w:rsidRDefault="008417CB" w:rsidP="00253FB5">
      <w:pPr>
        <w:spacing w:line="360" w:lineRule="auto"/>
        <w:ind w:left="105" w:right="183"/>
        <w:rPr>
          <w:sz w:val="17"/>
          <w:szCs w:val="17"/>
          <w:lang w:val="uk-UA"/>
        </w:rPr>
      </w:pPr>
    </w:p>
    <w:p w14:paraId="6CF32E97" w14:textId="77777777" w:rsidR="0057303A" w:rsidRDefault="0057303A" w:rsidP="00253FB5">
      <w:pPr>
        <w:spacing w:line="360" w:lineRule="auto"/>
        <w:ind w:left="105" w:right="183"/>
        <w:rPr>
          <w:sz w:val="17"/>
          <w:szCs w:val="17"/>
        </w:rPr>
      </w:pPr>
      <w:r w:rsidRPr="0057303A">
        <w:rPr>
          <w:sz w:val="17"/>
          <w:szCs w:val="17"/>
          <w:lang w:val="uk-UA"/>
        </w:rPr>
        <w:t>За своєю логікою дочірні селектори схожі на контекстні селектори. Різниця між ними така. Стиль до дочірнього селектору застосовується тільки в тому випадку, коли він є прямим нащадком, іншими словами, безпосередньо розташовується всередині батьківського елементу. Для контекстного селектора ж допустимо будь-який рівень вкладеності. Щоб стало зрозуміло, про що йде мова, розберемо наступний код</w:t>
      </w:r>
      <w:r w:rsidRPr="0057303A">
        <w:rPr>
          <w:sz w:val="17"/>
          <w:szCs w:val="17"/>
        </w:rPr>
        <w:t xml:space="preserve"> (при</w:t>
      </w:r>
      <w:r w:rsidRPr="0057303A">
        <w:rPr>
          <w:sz w:val="17"/>
          <w:szCs w:val="17"/>
          <w:lang w:val="uk-UA"/>
        </w:rPr>
        <w:t>клад</w:t>
      </w:r>
      <w:r w:rsidRPr="0057303A">
        <w:rPr>
          <w:sz w:val="17"/>
          <w:szCs w:val="17"/>
        </w:rPr>
        <w:t xml:space="preserve"> 1.41).</w:t>
      </w:r>
    </w:p>
    <w:p w14:paraId="484F3C02" w14:textId="77777777" w:rsidR="00D308CB" w:rsidRDefault="00D308CB" w:rsidP="00253FB5">
      <w:pPr>
        <w:spacing w:line="360" w:lineRule="auto"/>
        <w:ind w:left="105" w:right="183"/>
        <w:rPr>
          <w:sz w:val="17"/>
          <w:szCs w:val="17"/>
        </w:rPr>
      </w:pPr>
    </w:p>
    <w:p w14:paraId="22BDFAF6" w14:textId="4C065886" w:rsidR="00D308CB" w:rsidRDefault="00D308CB" w:rsidP="00253FB5">
      <w:pPr>
        <w:spacing w:line="360" w:lineRule="auto"/>
        <w:ind w:left="105"/>
        <w:rPr>
          <w:ins w:id="1230" w:author="МАРІЯ БРЕНЬ" w:date="2019-12-19T09:46:00Z"/>
          <w:sz w:val="17"/>
          <w:szCs w:val="17"/>
        </w:rPr>
      </w:pPr>
      <w:r w:rsidRPr="0057303A">
        <w:rPr>
          <w:sz w:val="17"/>
          <w:szCs w:val="17"/>
        </w:rPr>
        <w:t>Результат даного при</w:t>
      </w:r>
      <w:r w:rsidRPr="0057303A">
        <w:rPr>
          <w:sz w:val="17"/>
          <w:szCs w:val="17"/>
          <w:lang w:val="uk-UA"/>
        </w:rPr>
        <w:t>кладу</w:t>
      </w:r>
      <w:r w:rsidRPr="0057303A">
        <w:rPr>
          <w:sz w:val="17"/>
          <w:szCs w:val="17"/>
        </w:rPr>
        <w:t xml:space="preserve"> показан</w:t>
      </w:r>
      <w:r w:rsidRPr="0057303A">
        <w:rPr>
          <w:sz w:val="17"/>
          <w:szCs w:val="17"/>
          <w:lang w:val="uk-UA"/>
        </w:rPr>
        <w:t>о</w:t>
      </w:r>
      <w:r w:rsidRPr="0057303A">
        <w:rPr>
          <w:sz w:val="17"/>
          <w:szCs w:val="17"/>
        </w:rPr>
        <w:t xml:space="preserve"> на рис. 1.25.</w:t>
      </w:r>
    </w:p>
    <w:p w14:paraId="2A7EDD01" w14:textId="77777777" w:rsidR="00C74E36" w:rsidRDefault="00C74E36" w:rsidP="00253FB5">
      <w:pPr>
        <w:spacing w:line="360" w:lineRule="auto"/>
        <w:ind w:left="105"/>
        <w:rPr>
          <w:sz w:val="17"/>
          <w:szCs w:val="17"/>
        </w:rPr>
      </w:pPr>
    </w:p>
    <w:p w14:paraId="6D5167DC" w14:textId="77777777" w:rsidR="00D308CB" w:rsidRPr="0057303A" w:rsidRDefault="00D308CB" w:rsidP="00253FB5">
      <w:pPr>
        <w:spacing w:line="360" w:lineRule="auto"/>
        <w:ind w:left="105"/>
        <w:jc w:val="center"/>
        <w:rPr>
          <w:sz w:val="17"/>
          <w:szCs w:val="17"/>
          <w:lang w:val="uk-UA"/>
        </w:rPr>
      </w:pPr>
      <w:r w:rsidRPr="0057303A">
        <w:rPr>
          <w:noProof/>
          <w:sz w:val="17"/>
          <w:szCs w:val="17"/>
          <w:lang w:val="en-US" w:eastAsia="en-US" w:bidi="ar-SA"/>
        </w:rPr>
        <w:drawing>
          <wp:inline distT="0" distB="0" distL="0" distR="0" wp14:anchorId="6151FEB2" wp14:editId="21A4D007">
            <wp:extent cx="3382010" cy="1101436"/>
            <wp:effectExtent l="0" t="0" r="0" b="3810"/>
            <wp:docPr id="423" name="Рисунок 25" descr="C:\Users\aser\OneDrive\Зображення\Знімки екрана\2019-11-22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er\OneDrive\Зображення\Знімки екрана\2019-11-22 (7).png"/>
                    <pic:cNvPicPr>
                      <a:picLocks noChangeAspect="1" noChangeArrowheads="1"/>
                    </pic:cNvPicPr>
                  </pic:nvPicPr>
                  <pic:blipFill rotWithShape="1">
                    <a:blip r:embed="rId53" cstate="print"/>
                    <a:srcRect l="59736" t="22298" r="8264" b="59163"/>
                    <a:stretch/>
                  </pic:blipFill>
                  <pic:spPr bwMode="auto">
                    <a:xfrm>
                      <a:off x="0" y="0"/>
                      <a:ext cx="3382512" cy="1101599"/>
                    </a:xfrm>
                    <a:prstGeom prst="rect">
                      <a:avLst/>
                    </a:prstGeom>
                    <a:noFill/>
                    <a:ln>
                      <a:noFill/>
                    </a:ln>
                    <a:extLst>
                      <a:ext uri="{53640926-AAD7-44D8-BBD7-CCE9431645EC}">
                        <a14:shadowObscured xmlns:a14="http://schemas.microsoft.com/office/drawing/2010/main"/>
                      </a:ext>
                    </a:extLst>
                  </pic:spPr>
                </pic:pic>
              </a:graphicData>
            </a:graphic>
          </wp:inline>
        </w:drawing>
      </w:r>
    </w:p>
    <w:p w14:paraId="670A6179" w14:textId="77777777" w:rsidR="00D308CB" w:rsidRPr="0057303A" w:rsidRDefault="00D308CB" w:rsidP="00253FB5">
      <w:pPr>
        <w:spacing w:line="360" w:lineRule="auto"/>
        <w:ind w:left="1708" w:right="1745"/>
        <w:jc w:val="center"/>
        <w:rPr>
          <w:rFonts w:ascii="Georgia" w:hAnsi="Georgia"/>
          <w:i/>
          <w:sz w:val="17"/>
        </w:rPr>
      </w:pPr>
      <w:r w:rsidRPr="0057303A">
        <w:rPr>
          <w:rFonts w:ascii="Georgia" w:hAnsi="Georgia"/>
          <w:i/>
          <w:color w:val="666666"/>
          <w:sz w:val="17"/>
        </w:rPr>
        <w:t xml:space="preserve">Рис. 1.25. </w:t>
      </w:r>
      <w:r w:rsidRPr="0057303A">
        <w:rPr>
          <w:rFonts w:ascii="Georgia" w:hAnsi="Georgia"/>
          <w:i/>
          <w:color w:val="666666"/>
          <w:sz w:val="17"/>
          <w:lang w:val="uk-UA"/>
        </w:rPr>
        <w:t>Колір</w:t>
      </w:r>
      <w:r w:rsidRPr="0057303A">
        <w:rPr>
          <w:rFonts w:ascii="Georgia" w:hAnsi="Georgia"/>
          <w:i/>
          <w:color w:val="666666"/>
          <w:sz w:val="17"/>
        </w:rPr>
        <w:t xml:space="preserve"> текст</w:t>
      </w:r>
      <w:r w:rsidRPr="0057303A">
        <w:rPr>
          <w:rFonts w:ascii="Georgia" w:hAnsi="Georgia"/>
          <w:i/>
          <w:color w:val="666666"/>
          <w:sz w:val="17"/>
          <w:lang w:val="uk-UA"/>
        </w:rPr>
        <w:t>у</w:t>
      </w:r>
      <w:r w:rsidRPr="0057303A">
        <w:rPr>
          <w:rFonts w:ascii="Georgia" w:hAnsi="Georgia"/>
          <w:i/>
          <w:color w:val="666666"/>
          <w:sz w:val="17"/>
        </w:rPr>
        <w:t>, задан</w:t>
      </w:r>
      <w:r w:rsidRPr="0057303A">
        <w:rPr>
          <w:rFonts w:ascii="Georgia" w:hAnsi="Georgia"/>
          <w:i/>
          <w:color w:val="666666"/>
          <w:sz w:val="17"/>
          <w:lang w:val="uk-UA"/>
        </w:rPr>
        <w:t>ий</w:t>
      </w:r>
      <w:r w:rsidRPr="0057303A">
        <w:rPr>
          <w:rFonts w:ascii="Georgia" w:hAnsi="Georgia"/>
          <w:i/>
          <w:color w:val="666666"/>
          <w:sz w:val="17"/>
        </w:rPr>
        <w:t xml:space="preserve"> за </w:t>
      </w:r>
      <w:r w:rsidRPr="0057303A">
        <w:rPr>
          <w:rFonts w:ascii="Georgia" w:hAnsi="Georgia"/>
          <w:i/>
          <w:color w:val="666666"/>
          <w:sz w:val="17"/>
          <w:lang w:val="uk-UA"/>
        </w:rPr>
        <w:t>допомогою</w:t>
      </w:r>
      <w:r w:rsidRPr="0057303A">
        <w:rPr>
          <w:rFonts w:ascii="Georgia" w:hAnsi="Georgia"/>
          <w:i/>
          <w:color w:val="666666"/>
          <w:sz w:val="17"/>
        </w:rPr>
        <w:t xml:space="preserve"> доч</w:t>
      </w:r>
      <w:r w:rsidRPr="0057303A">
        <w:rPr>
          <w:rFonts w:ascii="Georgia" w:hAnsi="Georgia"/>
          <w:i/>
          <w:color w:val="666666"/>
          <w:sz w:val="17"/>
          <w:lang w:val="uk-UA"/>
        </w:rPr>
        <w:t>ірнього</w:t>
      </w:r>
      <w:r w:rsidRPr="0057303A">
        <w:rPr>
          <w:rFonts w:ascii="Georgia" w:hAnsi="Georgia"/>
          <w:i/>
          <w:color w:val="666666"/>
          <w:sz w:val="17"/>
        </w:rPr>
        <w:t xml:space="preserve"> селектора</w:t>
      </w:r>
    </w:p>
    <w:p w14:paraId="4E1462B2" w14:textId="77777777" w:rsidR="00C74E36" w:rsidRPr="0057303A" w:rsidRDefault="00C74E36" w:rsidP="00C74E36">
      <w:pPr>
        <w:spacing w:line="360" w:lineRule="auto"/>
        <w:ind w:left="105" w:right="428"/>
        <w:rPr>
          <w:ins w:id="1231" w:author="МАРІЯ БРЕНЬ" w:date="2019-12-19T09:47:00Z"/>
          <w:sz w:val="17"/>
          <w:szCs w:val="17"/>
        </w:rPr>
      </w:pPr>
    </w:p>
    <w:tbl>
      <w:tblPr>
        <w:tblStyle w:val="TableNormal"/>
        <w:tblW w:w="9211" w:type="dxa"/>
        <w:tblInd w:w="434" w:type="dxa"/>
        <w:tblLayout w:type="fixed"/>
        <w:tblLook w:val="01E0" w:firstRow="1" w:lastRow="1" w:firstColumn="1" w:lastColumn="1" w:noHBand="0" w:noVBand="0"/>
      </w:tblPr>
      <w:tblGrid>
        <w:gridCol w:w="4845"/>
        <w:gridCol w:w="771"/>
        <w:gridCol w:w="621"/>
        <w:gridCol w:w="353"/>
        <w:gridCol w:w="332"/>
        <w:gridCol w:w="332"/>
        <w:gridCol w:w="332"/>
        <w:gridCol w:w="343"/>
        <w:gridCol w:w="461"/>
        <w:gridCol w:w="365"/>
        <w:gridCol w:w="456"/>
        <w:tblGridChange w:id="1232">
          <w:tblGrid>
            <w:gridCol w:w="4845"/>
            <w:gridCol w:w="771"/>
            <w:gridCol w:w="621"/>
            <w:gridCol w:w="353"/>
            <w:gridCol w:w="332"/>
            <w:gridCol w:w="332"/>
            <w:gridCol w:w="332"/>
            <w:gridCol w:w="343"/>
            <w:gridCol w:w="461"/>
            <w:gridCol w:w="365"/>
            <w:gridCol w:w="456"/>
          </w:tblGrid>
        </w:tblGridChange>
      </w:tblGrid>
      <w:tr w:rsidR="00C74E36" w:rsidRPr="0057303A" w14:paraId="280887A6" w14:textId="77777777" w:rsidTr="007D360C">
        <w:trPr>
          <w:trHeight w:val="235"/>
          <w:ins w:id="1233" w:author="МАРІЯ БРЕНЬ" w:date="2019-12-19T09:47:00Z"/>
        </w:trPr>
        <w:tc>
          <w:tcPr>
            <w:tcW w:w="4845" w:type="dxa"/>
            <w:tcBorders>
              <w:right w:val="single" w:sz="6" w:space="0" w:color="666666"/>
            </w:tcBorders>
          </w:tcPr>
          <w:p w14:paraId="7F1B1D34" w14:textId="1E0E4D53" w:rsidR="00C74E36" w:rsidRPr="0057303A" w:rsidRDefault="00C74E36" w:rsidP="007D360C">
            <w:pPr>
              <w:spacing w:line="360" w:lineRule="auto"/>
              <w:rPr>
                <w:ins w:id="1234" w:author="МАРІЯ БРЕНЬ" w:date="2019-12-19T09:47:00Z"/>
                <w:rFonts w:ascii="Arial Black" w:eastAsia="Courier New" w:hAnsi="Arial Black" w:cs="Courier New"/>
                <w:sz w:val="15"/>
                <w:lang w:val="uk-UA"/>
              </w:rPr>
            </w:pPr>
            <w:ins w:id="1235" w:author="МАРІЯ БРЕНЬ" w:date="2019-12-19T09:47:00Z">
              <w:r>
                <w:rPr>
                  <w:sz w:val="20"/>
                  <w:szCs w:val="17"/>
                </w:rPr>
                <w:br w:type="page"/>
              </w:r>
              <w:r w:rsidRPr="0057303A">
                <w:rPr>
                  <w:rFonts w:ascii="Arial Black" w:eastAsia="Courier New" w:hAnsi="Arial Black" w:cs="Courier New"/>
                  <w:color w:val="685C53"/>
                  <w:sz w:val="15"/>
                </w:rPr>
                <w:t>При</w:t>
              </w:r>
              <w:r w:rsidRPr="0057303A">
                <w:rPr>
                  <w:rFonts w:ascii="Arial Black" w:eastAsia="Courier New" w:hAnsi="Arial Black" w:cs="Courier New"/>
                  <w:color w:val="685C53"/>
                  <w:sz w:val="15"/>
                  <w:lang w:val="uk-UA"/>
                </w:rPr>
                <w:t>клад</w:t>
              </w:r>
              <w:r w:rsidRPr="0057303A">
                <w:rPr>
                  <w:rFonts w:ascii="Arial Black" w:eastAsia="Courier New" w:hAnsi="Arial Black" w:cs="Courier New"/>
                  <w:color w:val="685C53"/>
                  <w:sz w:val="15"/>
                </w:rPr>
                <w:t xml:space="preserve"> 1.</w:t>
              </w:r>
            </w:ins>
            <w:ins w:id="1236" w:author="МАРІЯ БРЕНЬ" w:date="2019-12-19T09:48:00Z">
              <w:r>
                <w:rPr>
                  <w:rFonts w:ascii="Arial Black" w:hAnsi="Arial Black"/>
                  <w:color w:val="685C53"/>
                  <w:sz w:val="15"/>
                  <w:lang w:val="uk-UA"/>
                </w:rPr>
                <w:t>41. Контекстні та дочірні селектори</w:t>
              </w:r>
            </w:ins>
          </w:p>
        </w:tc>
        <w:tc>
          <w:tcPr>
            <w:tcW w:w="771" w:type="dxa"/>
            <w:tcBorders>
              <w:left w:val="single" w:sz="6" w:space="0" w:color="666666"/>
              <w:right w:val="double" w:sz="2" w:space="0" w:color="666666"/>
            </w:tcBorders>
            <w:shd w:val="clear" w:color="auto" w:fill="CEE2D3"/>
          </w:tcPr>
          <w:p w14:paraId="4E3C4C3A" w14:textId="77777777" w:rsidR="00C74E36" w:rsidRPr="0057303A" w:rsidRDefault="00C74E36" w:rsidP="007D360C">
            <w:pPr>
              <w:spacing w:line="360" w:lineRule="auto"/>
              <w:ind w:left="40"/>
              <w:rPr>
                <w:ins w:id="1237" w:author="МАРІЯ БРЕНЬ" w:date="2019-12-19T09:47:00Z"/>
                <w:rFonts w:eastAsia="Courier New" w:hAnsi="Courier New" w:cs="Courier New"/>
                <w:sz w:val="13"/>
              </w:rPr>
            </w:pPr>
            <w:ins w:id="1238" w:author="МАРІЯ БРЕНЬ" w:date="2019-12-19T09:47:00Z">
              <w:r w:rsidRPr="0057303A">
                <w:rPr>
                  <w:rFonts w:eastAsia="Courier New" w:hAnsi="Courier New" w:cs="Courier New"/>
                  <w:sz w:val="13"/>
                </w:rPr>
                <w:t>XHTML 1.0</w:t>
              </w:r>
            </w:ins>
          </w:p>
        </w:tc>
        <w:tc>
          <w:tcPr>
            <w:tcW w:w="621" w:type="dxa"/>
            <w:tcBorders>
              <w:left w:val="double" w:sz="2" w:space="0" w:color="666666"/>
              <w:right w:val="double" w:sz="2" w:space="0" w:color="666666"/>
            </w:tcBorders>
            <w:shd w:val="clear" w:color="auto" w:fill="CEE2D3"/>
          </w:tcPr>
          <w:p w14:paraId="7A451C1E" w14:textId="77777777" w:rsidR="00C74E36" w:rsidRPr="0057303A" w:rsidRDefault="00C74E36" w:rsidP="007D360C">
            <w:pPr>
              <w:spacing w:line="360" w:lineRule="auto"/>
              <w:ind w:left="46"/>
              <w:rPr>
                <w:ins w:id="1239" w:author="МАРІЯ БРЕНЬ" w:date="2019-12-19T09:47:00Z"/>
                <w:rFonts w:eastAsia="Courier New" w:hAnsi="Courier New" w:cs="Courier New"/>
                <w:sz w:val="13"/>
              </w:rPr>
            </w:pPr>
            <w:ins w:id="1240" w:author="МАРІЯ БРЕНЬ" w:date="2019-12-19T09:47:00Z">
              <w:r w:rsidRPr="0057303A">
                <w:rPr>
                  <w:rFonts w:eastAsia="Courier New" w:hAnsi="Courier New" w:cs="Courier New"/>
                  <w:sz w:val="13"/>
                </w:rPr>
                <w:t>CSS 2.1</w:t>
              </w:r>
            </w:ins>
          </w:p>
        </w:tc>
        <w:tc>
          <w:tcPr>
            <w:tcW w:w="353" w:type="dxa"/>
            <w:tcBorders>
              <w:left w:val="double" w:sz="2" w:space="0" w:color="666666"/>
              <w:right w:val="single" w:sz="6" w:space="0" w:color="666666"/>
            </w:tcBorders>
            <w:shd w:val="clear" w:color="auto" w:fill="F2C8C8"/>
          </w:tcPr>
          <w:p w14:paraId="48549CF0" w14:textId="77777777" w:rsidR="00C74E36" w:rsidRPr="0057303A" w:rsidRDefault="00C74E36" w:rsidP="007D360C">
            <w:pPr>
              <w:spacing w:line="360" w:lineRule="auto"/>
              <w:ind w:left="47"/>
              <w:rPr>
                <w:ins w:id="1241" w:author="МАРІЯ БРЕНЬ" w:date="2019-12-19T09:47:00Z"/>
                <w:rFonts w:eastAsia="Courier New" w:hAnsi="Courier New" w:cs="Courier New"/>
                <w:sz w:val="13"/>
              </w:rPr>
            </w:pPr>
            <w:ins w:id="1242" w:author="МАРІЯ БРЕНЬ" w:date="2019-12-19T09:47:00Z">
              <w:r w:rsidRPr="0057303A">
                <w:rPr>
                  <w:rFonts w:eastAsia="Courier New" w:hAnsi="Courier New" w:cs="Courier New"/>
                  <w:sz w:val="13"/>
                </w:rPr>
                <w:t>IE 6</w:t>
              </w:r>
            </w:ins>
          </w:p>
        </w:tc>
        <w:tc>
          <w:tcPr>
            <w:tcW w:w="332" w:type="dxa"/>
            <w:tcBorders>
              <w:left w:val="single" w:sz="6" w:space="0" w:color="666666"/>
              <w:right w:val="single" w:sz="6" w:space="0" w:color="666666"/>
            </w:tcBorders>
            <w:shd w:val="clear" w:color="auto" w:fill="CEE2D3"/>
          </w:tcPr>
          <w:p w14:paraId="71158EB5" w14:textId="77777777" w:rsidR="00C74E36" w:rsidRPr="0057303A" w:rsidRDefault="00C74E36" w:rsidP="007D360C">
            <w:pPr>
              <w:spacing w:line="360" w:lineRule="auto"/>
              <w:ind w:left="40"/>
              <w:rPr>
                <w:ins w:id="1243" w:author="МАРІЯ БРЕНЬ" w:date="2019-12-19T09:47:00Z"/>
                <w:rFonts w:eastAsia="Courier New" w:hAnsi="Courier New" w:cs="Courier New"/>
                <w:sz w:val="13"/>
              </w:rPr>
            </w:pPr>
            <w:ins w:id="1244" w:author="МАРІЯ БРЕНЬ" w:date="2019-12-19T09:47:00Z">
              <w:r w:rsidRPr="0057303A">
                <w:rPr>
                  <w:rFonts w:eastAsia="Courier New" w:hAnsi="Courier New" w:cs="Courier New"/>
                  <w:sz w:val="13"/>
                </w:rPr>
                <w:t>IE 7</w:t>
              </w:r>
            </w:ins>
          </w:p>
        </w:tc>
        <w:tc>
          <w:tcPr>
            <w:tcW w:w="332" w:type="dxa"/>
            <w:tcBorders>
              <w:left w:val="single" w:sz="6" w:space="0" w:color="666666"/>
              <w:right w:val="single" w:sz="6" w:space="0" w:color="666666"/>
            </w:tcBorders>
            <w:shd w:val="clear" w:color="auto" w:fill="CEE2D3"/>
          </w:tcPr>
          <w:p w14:paraId="6310A8B1" w14:textId="77777777" w:rsidR="00C74E36" w:rsidRPr="0057303A" w:rsidRDefault="00C74E36" w:rsidP="007D360C">
            <w:pPr>
              <w:spacing w:line="360" w:lineRule="auto"/>
              <w:ind w:left="40"/>
              <w:rPr>
                <w:ins w:id="1245" w:author="МАРІЯ БРЕНЬ" w:date="2019-12-19T09:47:00Z"/>
                <w:rFonts w:eastAsia="Courier New" w:hAnsi="Courier New" w:cs="Courier New"/>
                <w:sz w:val="13"/>
              </w:rPr>
            </w:pPr>
            <w:ins w:id="1246" w:author="МАРІЯ БРЕНЬ" w:date="2019-12-19T09:47:00Z">
              <w:r w:rsidRPr="0057303A">
                <w:rPr>
                  <w:rFonts w:eastAsia="Courier New" w:hAnsi="Courier New" w:cs="Courier New"/>
                  <w:sz w:val="13"/>
                </w:rPr>
                <w:t>IE 8</w:t>
              </w:r>
            </w:ins>
          </w:p>
        </w:tc>
        <w:tc>
          <w:tcPr>
            <w:tcW w:w="332" w:type="dxa"/>
            <w:tcBorders>
              <w:left w:val="single" w:sz="6" w:space="0" w:color="666666"/>
              <w:right w:val="single" w:sz="6" w:space="0" w:color="666666"/>
            </w:tcBorders>
            <w:shd w:val="clear" w:color="auto" w:fill="CEE2D3"/>
          </w:tcPr>
          <w:p w14:paraId="112480B8" w14:textId="77777777" w:rsidR="00C74E36" w:rsidRPr="0057303A" w:rsidRDefault="00C74E36" w:rsidP="007D360C">
            <w:pPr>
              <w:spacing w:line="360" w:lineRule="auto"/>
              <w:ind w:left="40"/>
              <w:rPr>
                <w:ins w:id="1247" w:author="МАРІЯ БРЕНЬ" w:date="2019-12-19T09:47:00Z"/>
                <w:rFonts w:eastAsia="Courier New" w:hAnsi="Courier New" w:cs="Courier New"/>
                <w:sz w:val="13"/>
              </w:rPr>
            </w:pPr>
            <w:ins w:id="1248" w:author="МАРІЯ БРЕНЬ" w:date="2019-12-19T09:47:00Z">
              <w:r w:rsidRPr="0057303A">
                <w:rPr>
                  <w:rFonts w:eastAsia="Courier New" w:hAnsi="Courier New" w:cs="Courier New"/>
                  <w:sz w:val="13"/>
                </w:rPr>
                <w:t>IE 9</w:t>
              </w:r>
            </w:ins>
          </w:p>
        </w:tc>
        <w:tc>
          <w:tcPr>
            <w:tcW w:w="343" w:type="dxa"/>
            <w:tcBorders>
              <w:left w:val="single" w:sz="6" w:space="0" w:color="666666"/>
              <w:right w:val="single" w:sz="6" w:space="0" w:color="666666"/>
            </w:tcBorders>
            <w:shd w:val="clear" w:color="auto" w:fill="CEE2D3"/>
          </w:tcPr>
          <w:p w14:paraId="406AD455" w14:textId="77777777" w:rsidR="00C74E36" w:rsidRPr="0057303A" w:rsidRDefault="00C74E36" w:rsidP="007D360C">
            <w:pPr>
              <w:spacing w:line="360" w:lineRule="auto"/>
              <w:ind w:left="40"/>
              <w:rPr>
                <w:ins w:id="1249" w:author="МАРІЯ БРЕНЬ" w:date="2019-12-19T09:47:00Z"/>
                <w:rFonts w:eastAsia="Courier New" w:hAnsi="Courier New" w:cs="Courier New"/>
                <w:sz w:val="13"/>
              </w:rPr>
            </w:pPr>
            <w:ins w:id="1250" w:author="МАРІЯ БРЕНЬ" w:date="2019-12-19T09:47:00Z">
              <w:r w:rsidRPr="0057303A">
                <w:rPr>
                  <w:rFonts w:eastAsia="Courier New" w:hAnsi="Courier New" w:cs="Courier New"/>
                  <w:sz w:val="13"/>
                </w:rPr>
                <w:t>Cr 8</w:t>
              </w:r>
            </w:ins>
          </w:p>
        </w:tc>
        <w:tc>
          <w:tcPr>
            <w:tcW w:w="461" w:type="dxa"/>
            <w:tcBorders>
              <w:left w:val="single" w:sz="6" w:space="0" w:color="666666"/>
              <w:right w:val="single" w:sz="6" w:space="0" w:color="666666"/>
            </w:tcBorders>
            <w:shd w:val="clear" w:color="auto" w:fill="CEE2D3"/>
          </w:tcPr>
          <w:p w14:paraId="5D609147" w14:textId="77777777" w:rsidR="00C74E36" w:rsidRPr="0057303A" w:rsidRDefault="00C74E36" w:rsidP="007D360C">
            <w:pPr>
              <w:spacing w:line="360" w:lineRule="auto"/>
              <w:ind w:left="40"/>
              <w:rPr>
                <w:ins w:id="1251" w:author="МАРІЯ БРЕНЬ" w:date="2019-12-19T09:47:00Z"/>
                <w:rFonts w:eastAsia="Courier New" w:hAnsi="Courier New" w:cs="Courier New"/>
                <w:sz w:val="13"/>
              </w:rPr>
            </w:pPr>
            <w:ins w:id="1252" w:author="МАРІЯ БРЕНЬ" w:date="2019-12-19T09:47:00Z">
              <w:r w:rsidRPr="0057303A">
                <w:rPr>
                  <w:rFonts w:eastAsia="Courier New" w:hAnsi="Courier New" w:cs="Courier New"/>
                  <w:sz w:val="13"/>
                </w:rPr>
                <w:t>Op 11</w:t>
              </w:r>
            </w:ins>
          </w:p>
        </w:tc>
        <w:tc>
          <w:tcPr>
            <w:tcW w:w="365" w:type="dxa"/>
            <w:tcBorders>
              <w:left w:val="single" w:sz="6" w:space="0" w:color="666666"/>
              <w:right w:val="single" w:sz="6" w:space="0" w:color="666666"/>
            </w:tcBorders>
            <w:shd w:val="clear" w:color="auto" w:fill="CEE2D3"/>
          </w:tcPr>
          <w:p w14:paraId="5CB226CF" w14:textId="77777777" w:rsidR="00C74E36" w:rsidRPr="0057303A" w:rsidRDefault="00C74E36" w:rsidP="007D360C">
            <w:pPr>
              <w:spacing w:line="360" w:lineRule="auto"/>
              <w:ind w:left="39"/>
              <w:rPr>
                <w:ins w:id="1253" w:author="МАРІЯ БРЕНЬ" w:date="2019-12-19T09:47:00Z"/>
                <w:rFonts w:eastAsia="Courier New" w:hAnsi="Courier New" w:cs="Courier New"/>
                <w:sz w:val="13"/>
              </w:rPr>
            </w:pPr>
            <w:ins w:id="1254" w:author="МАРІЯ БРЕНЬ" w:date="2019-12-19T09:47:00Z">
              <w:r w:rsidRPr="0057303A">
                <w:rPr>
                  <w:rFonts w:eastAsia="Courier New" w:hAnsi="Courier New" w:cs="Courier New"/>
                  <w:sz w:val="13"/>
                </w:rPr>
                <w:t>Sa 5</w:t>
              </w:r>
            </w:ins>
          </w:p>
        </w:tc>
        <w:tc>
          <w:tcPr>
            <w:tcW w:w="456" w:type="dxa"/>
            <w:tcBorders>
              <w:left w:val="single" w:sz="6" w:space="0" w:color="666666"/>
            </w:tcBorders>
            <w:shd w:val="clear" w:color="auto" w:fill="CEE2D3"/>
          </w:tcPr>
          <w:p w14:paraId="3987C11F" w14:textId="77777777" w:rsidR="00C74E36" w:rsidRPr="0057303A" w:rsidRDefault="00C74E36" w:rsidP="007D360C">
            <w:pPr>
              <w:spacing w:line="360" w:lineRule="auto"/>
              <w:ind w:left="38"/>
              <w:rPr>
                <w:ins w:id="1255" w:author="МАРІЯ БРЕНЬ" w:date="2019-12-19T09:47:00Z"/>
                <w:rFonts w:eastAsia="Courier New" w:hAnsi="Courier New" w:cs="Courier New"/>
                <w:sz w:val="13"/>
              </w:rPr>
            </w:pPr>
            <w:ins w:id="1256" w:author="МАРІЯ БРЕНЬ" w:date="2019-12-19T09:47:00Z">
              <w:r w:rsidRPr="0057303A">
                <w:rPr>
                  <w:rFonts w:eastAsia="Courier New" w:hAnsi="Courier New" w:cs="Courier New"/>
                  <w:sz w:val="13"/>
                </w:rPr>
                <w:t>Fx 3.6</w:t>
              </w:r>
            </w:ins>
          </w:p>
        </w:tc>
      </w:tr>
      <w:tr w:rsidR="00C74E36" w:rsidRPr="002C57A6" w14:paraId="625697CC" w14:textId="77777777" w:rsidTr="00C74E36">
        <w:tblPrEx>
          <w:tblW w:w="9211" w:type="dxa"/>
          <w:tblInd w:w="434" w:type="dxa"/>
          <w:tblLayout w:type="fixed"/>
          <w:tblLook w:val="01E0" w:firstRow="1" w:lastRow="1" w:firstColumn="1" w:lastColumn="1" w:noHBand="0" w:noVBand="0"/>
          <w:tblPrExChange w:id="1257" w:author="МАРІЯ БРЕНЬ" w:date="2019-12-19T09:47:00Z">
            <w:tblPrEx>
              <w:tblW w:w="9211" w:type="dxa"/>
              <w:tblInd w:w="434" w:type="dxa"/>
              <w:tblLayout w:type="fixed"/>
              <w:tblLook w:val="01E0" w:firstRow="1" w:lastRow="1" w:firstColumn="1" w:lastColumn="1" w:noHBand="0" w:noVBand="0"/>
            </w:tblPrEx>
          </w:tblPrExChange>
        </w:tblPrEx>
        <w:trPr>
          <w:trHeight w:val="3466"/>
          <w:ins w:id="1258" w:author="МАРІЯ БРЕНЬ" w:date="2019-12-19T09:47:00Z"/>
          <w:trPrChange w:id="1259" w:author="МАРІЯ БРЕНЬ" w:date="2019-12-19T09:47:00Z">
            <w:trPr>
              <w:trHeight w:val="10164"/>
            </w:trPr>
          </w:trPrChange>
        </w:trPr>
        <w:tc>
          <w:tcPr>
            <w:tcW w:w="9211" w:type="dxa"/>
            <w:gridSpan w:val="11"/>
            <w:shd w:val="clear" w:color="auto" w:fill="F8F7F2"/>
            <w:tcPrChange w:id="1260" w:author="МАРІЯ БРЕНЬ" w:date="2019-12-19T09:47:00Z">
              <w:tcPr>
                <w:tcW w:w="9211" w:type="dxa"/>
                <w:gridSpan w:val="11"/>
                <w:shd w:val="clear" w:color="auto" w:fill="F8F7F2"/>
              </w:tcPr>
            </w:tcPrChange>
          </w:tcPr>
          <w:p w14:paraId="2A74B720" w14:textId="77777777" w:rsidR="00C74E36" w:rsidRPr="00EB5600" w:rsidRDefault="00C74E36" w:rsidP="00C74E36">
            <w:pPr>
              <w:spacing w:before="83" w:line="211" w:lineRule="auto"/>
              <w:ind w:left="254" w:right="4058" w:hanging="180"/>
              <w:rPr>
                <w:ins w:id="1261" w:author="МАРІЯ БРЕНЬ" w:date="2019-12-19T09:47:00Z"/>
                <w:rFonts w:ascii="Courier New"/>
                <w:sz w:val="15"/>
                <w:lang w:val="en-US"/>
              </w:rPr>
            </w:pPr>
            <w:ins w:id="1262" w:author="МАРІЯ БРЕНЬ" w:date="2019-12-19T09:47:00Z">
              <w:r w:rsidRPr="00EB5600">
                <w:rPr>
                  <w:rFonts w:ascii="Courier New"/>
                  <w:sz w:val="15"/>
                  <w:lang w:val="en-US"/>
                </w:rPr>
                <w:t xml:space="preserve">&lt;!DOCTYPE html PUBLIC "-//W3C//DTD XHTML 1.0 Strict//EN" </w:t>
              </w:r>
              <w:r>
                <w:fldChar w:fldCharType="begin"/>
              </w:r>
              <w:r w:rsidRPr="007D360C">
                <w:rPr>
                  <w:lang w:val="en-US"/>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7D360C">
                <w:rPr>
                  <w:lang w:val="en-US"/>
                </w:rPr>
                <w:instrText>HYPERLINK "http://www.w3.org/TR/xhtml1/DTD/xhtml1-strict.dtd" \h</w:instrText>
              </w:r>
              <w:r>
                <w:fldChar w:fldCharType="separate"/>
              </w:r>
              <w:r w:rsidRPr="00EB5600">
                <w:rPr>
                  <w:rFonts w:ascii="Courier New"/>
                  <w:sz w:val="15"/>
                  <w:lang w:val="en-US"/>
                </w:rPr>
                <w:t>strict.dtd"&gt;</w:t>
              </w:r>
              <w:r>
                <w:fldChar w:fldCharType="end"/>
              </w:r>
            </w:ins>
          </w:p>
          <w:p w14:paraId="5AA22123" w14:textId="77777777" w:rsidR="00C74E36" w:rsidRPr="00EB5600" w:rsidRDefault="00C74E36" w:rsidP="00C74E36">
            <w:pPr>
              <w:spacing w:line="146" w:lineRule="exact"/>
              <w:ind w:left="74"/>
              <w:rPr>
                <w:ins w:id="1263" w:author="МАРІЯ БРЕНЬ" w:date="2019-12-19T09:47:00Z"/>
                <w:rFonts w:ascii="Courier New"/>
                <w:sz w:val="15"/>
                <w:lang w:val="en-US"/>
              </w:rPr>
            </w:pPr>
            <w:ins w:id="1264" w:author="МАРІЯ БРЕНЬ" w:date="2019-12-19T09:47:00Z">
              <w:r w:rsidRPr="00EB5600">
                <w:rPr>
                  <w:rFonts w:ascii="Courier New"/>
                  <w:sz w:val="15"/>
                  <w:lang w:val="en-US"/>
                </w:rPr>
                <w:t xml:space="preserve">&lt;html </w:t>
              </w:r>
              <w:r>
                <w:fldChar w:fldCharType="begin"/>
              </w:r>
              <w:r w:rsidRPr="007D360C">
                <w:rPr>
                  <w:lang w:val="en-US"/>
                </w:rPr>
                <w:instrText>HYPERLINK "http://www.w3.org/1999/xhtml" \h</w:instrText>
              </w:r>
              <w:r>
                <w:fldChar w:fldCharType="separate"/>
              </w:r>
              <w:r w:rsidRPr="00EB5600">
                <w:rPr>
                  <w:rFonts w:ascii="Courier New"/>
                  <w:sz w:val="15"/>
                  <w:lang w:val="en-US"/>
                </w:rPr>
                <w:t>xmlns="http://www.w3.org/1999/xhtml"&gt;</w:t>
              </w:r>
              <w:r>
                <w:fldChar w:fldCharType="end"/>
              </w:r>
            </w:ins>
          </w:p>
          <w:p w14:paraId="18DE25BE" w14:textId="77777777" w:rsidR="00C74E36" w:rsidRPr="00EB5600" w:rsidRDefault="00C74E36" w:rsidP="00C74E36">
            <w:pPr>
              <w:spacing w:line="150" w:lineRule="exact"/>
              <w:ind w:left="164"/>
              <w:rPr>
                <w:ins w:id="1265" w:author="МАРІЯ БРЕНЬ" w:date="2019-12-19T09:47:00Z"/>
                <w:rFonts w:ascii="Courier New"/>
                <w:sz w:val="15"/>
                <w:lang w:val="en-US"/>
              </w:rPr>
            </w:pPr>
            <w:ins w:id="1266" w:author="МАРІЯ БРЕНЬ" w:date="2019-12-19T09:47:00Z">
              <w:r w:rsidRPr="00EB5600">
                <w:rPr>
                  <w:rFonts w:ascii="Courier New"/>
                  <w:sz w:val="15"/>
                  <w:lang w:val="en-US"/>
                </w:rPr>
                <w:t>&lt;head&gt;</w:t>
              </w:r>
            </w:ins>
          </w:p>
          <w:p w14:paraId="1D5A9E53" w14:textId="77777777" w:rsidR="00C74E36" w:rsidRPr="00EB5600" w:rsidRDefault="00C74E36" w:rsidP="00C74E36">
            <w:pPr>
              <w:spacing w:line="150" w:lineRule="exact"/>
              <w:ind w:left="254"/>
              <w:rPr>
                <w:ins w:id="1267" w:author="МАРІЯ БРЕНЬ" w:date="2019-12-19T09:47:00Z"/>
                <w:rFonts w:ascii="Courier New"/>
                <w:sz w:val="15"/>
                <w:lang w:val="en-US"/>
              </w:rPr>
            </w:pPr>
            <w:ins w:id="1268" w:author="МАРІЯ БРЕНЬ" w:date="2019-12-19T09:47:00Z">
              <w:r w:rsidRPr="00EB5600">
                <w:rPr>
                  <w:rFonts w:ascii="Courier New"/>
                  <w:sz w:val="15"/>
                  <w:lang w:val="en-US"/>
                </w:rPr>
                <w:t>&lt;meta http-equiv="Content-Type" content="text/html; charset=utf-8" /&gt;</w:t>
              </w:r>
            </w:ins>
          </w:p>
          <w:p w14:paraId="3878A7C0" w14:textId="77777777" w:rsidR="00C74E36" w:rsidRPr="00EB5600" w:rsidRDefault="00C74E36" w:rsidP="00C74E36">
            <w:pPr>
              <w:spacing w:line="150" w:lineRule="exact"/>
              <w:ind w:left="246"/>
              <w:rPr>
                <w:ins w:id="1269" w:author="МАРІЯ БРЕНЬ" w:date="2019-12-19T09:47:00Z"/>
                <w:rFonts w:ascii="Courier New" w:hAnsi="Courier New"/>
                <w:sz w:val="15"/>
                <w:lang w:val="en-US"/>
              </w:rPr>
            </w:pPr>
            <w:ins w:id="1270" w:author="МАРІЯ БРЕНЬ" w:date="2019-12-19T09:47:00Z">
              <w:r w:rsidRPr="00EB5600">
                <w:rPr>
                  <w:rFonts w:ascii="Courier New" w:hAnsi="Courier New"/>
                  <w:sz w:val="15"/>
                  <w:lang w:val="en-US"/>
                </w:rPr>
                <w:t>&lt;title&gt;</w:t>
              </w:r>
              <w:r>
                <w:rPr>
                  <w:rFonts w:ascii="Courier New" w:hAnsi="Courier New"/>
                  <w:sz w:val="15"/>
                </w:rPr>
                <w:t>Доч</w:t>
              </w:r>
              <w:r>
                <w:rPr>
                  <w:rFonts w:ascii="Courier New" w:hAnsi="Courier New"/>
                  <w:sz w:val="15"/>
                  <w:lang w:val="uk-UA"/>
                </w:rPr>
                <w:t>і</w:t>
              </w:r>
              <w:r>
                <w:rPr>
                  <w:rFonts w:ascii="Courier New" w:hAnsi="Courier New"/>
                  <w:sz w:val="15"/>
                </w:rPr>
                <w:t>рн</w:t>
              </w:r>
              <w:r>
                <w:rPr>
                  <w:rFonts w:ascii="Courier New" w:hAnsi="Courier New"/>
                  <w:sz w:val="15"/>
                  <w:lang w:val="uk-UA"/>
                </w:rPr>
                <w:t>і</w:t>
              </w:r>
              <w:r w:rsidRPr="00EB5600">
                <w:rPr>
                  <w:rFonts w:ascii="Courier New" w:hAnsi="Courier New"/>
                  <w:sz w:val="15"/>
                  <w:lang w:val="en-US"/>
                </w:rPr>
                <w:t xml:space="preserve"> </w:t>
              </w:r>
              <w:r>
                <w:rPr>
                  <w:rFonts w:ascii="Courier New" w:hAnsi="Courier New"/>
                  <w:sz w:val="15"/>
                </w:rPr>
                <w:t>селектор</w:t>
              </w:r>
              <w:r>
                <w:rPr>
                  <w:rFonts w:ascii="Courier New" w:hAnsi="Courier New"/>
                  <w:sz w:val="15"/>
                  <w:lang w:val="uk-UA"/>
                </w:rPr>
                <w:t>и</w:t>
              </w:r>
              <w:r w:rsidRPr="00EB5600">
                <w:rPr>
                  <w:rFonts w:ascii="Courier New" w:hAnsi="Courier New"/>
                  <w:sz w:val="15"/>
                  <w:lang w:val="en-US"/>
                </w:rPr>
                <w:t>&lt;/title&gt;</w:t>
              </w:r>
            </w:ins>
          </w:p>
          <w:p w14:paraId="07C8432D" w14:textId="77777777" w:rsidR="00C74E36" w:rsidRPr="00EB5600" w:rsidRDefault="00C74E36" w:rsidP="00C74E36">
            <w:pPr>
              <w:spacing w:line="150" w:lineRule="exact"/>
              <w:ind w:left="254"/>
              <w:rPr>
                <w:ins w:id="1271" w:author="МАРІЯ БРЕНЬ" w:date="2019-12-19T09:47:00Z"/>
                <w:rFonts w:ascii="Courier New"/>
                <w:sz w:val="15"/>
                <w:lang w:val="en-US"/>
              </w:rPr>
            </w:pPr>
            <w:ins w:id="1272" w:author="МАРІЯ БРЕНЬ" w:date="2019-12-19T09:47:00Z">
              <w:r w:rsidRPr="00EB5600">
                <w:rPr>
                  <w:rFonts w:ascii="Courier New"/>
                  <w:sz w:val="15"/>
                  <w:lang w:val="en-US"/>
                </w:rPr>
                <w:t>&lt;style type="text/css"&gt;</w:t>
              </w:r>
            </w:ins>
          </w:p>
          <w:p w14:paraId="28C5C155" w14:textId="77777777" w:rsidR="00C74E36" w:rsidRDefault="00C74E36" w:rsidP="00C74E36">
            <w:pPr>
              <w:spacing w:before="5" w:line="211" w:lineRule="auto"/>
              <w:ind w:left="417" w:right="5277" w:hanging="86"/>
              <w:rPr>
                <w:ins w:id="1273" w:author="МАРІЯ БРЕНЬ" w:date="2019-12-19T09:47:00Z"/>
                <w:rFonts w:ascii="Courier New" w:hAnsi="Courier New"/>
                <w:sz w:val="15"/>
              </w:rPr>
            </w:pPr>
            <w:ins w:id="1274" w:author="МАРІЯ БРЕНЬ" w:date="2019-12-19T09:47:00Z">
              <w:r>
                <w:rPr>
                  <w:rFonts w:ascii="Courier New" w:hAnsi="Courier New"/>
                  <w:sz w:val="15"/>
                </w:rPr>
                <w:t>DIV I { /* Контекстн</w:t>
              </w:r>
              <w:r>
                <w:rPr>
                  <w:rFonts w:ascii="Courier New" w:hAnsi="Courier New"/>
                  <w:sz w:val="15"/>
                  <w:lang w:val="uk-UA"/>
                </w:rPr>
                <w:t xml:space="preserve">ий </w:t>
              </w:r>
              <w:r>
                <w:rPr>
                  <w:rFonts w:ascii="Courier New" w:hAnsi="Courier New"/>
                  <w:sz w:val="15"/>
                </w:rPr>
                <w:t>селектор */ color: green; /* Зелен</w:t>
              </w:r>
              <w:r>
                <w:rPr>
                  <w:rFonts w:ascii="Courier New" w:hAnsi="Courier New"/>
                  <w:sz w:val="15"/>
                  <w:lang w:val="uk-UA"/>
                </w:rPr>
                <w:t>ий</w:t>
              </w:r>
              <w:r>
                <w:rPr>
                  <w:rFonts w:ascii="Courier New" w:hAnsi="Courier New"/>
                  <w:sz w:val="15"/>
                </w:rPr>
                <w:t xml:space="preserve"> </w:t>
              </w:r>
              <w:r>
                <w:rPr>
                  <w:rFonts w:ascii="Courier New" w:hAnsi="Courier New"/>
                  <w:sz w:val="15"/>
                  <w:lang w:val="uk-UA"/>
                </w:rPr>
                <w:t>колір</w:t>
              </w:r>
              <w:r>
                <w:rPr>
                  <w:rFonts w:ascii="Courier New" w:hAnsi="Courier New"/>
                  <w:sz w:val="15"/>
                </w:rPr>
                <w:t xml:space="preserve"> текст</w:t>
              </w:r>
              <w:r>
                <w:rPr>
                  <w:rFonts w:ascii="Courier New" w:hAnsi="Courier New"/>
                  <w:sz w:val="15"/>
                  <w:lang w:val="uk-UA"/>
                </w:rPr>
                <w:t>у</w:t>
              </w:r>
              <w:r>
                <w:rPr>
                  <w:rFonts w:ascii="Courier New" w:hAnsi="Courier New"/>
                  <w:sz w:val="15"/>
                </w:rPr>
                <w:t>*/</w:t>
              </w:r>
            </w:ins>
          </w:p>
          <w:p w14:paraId="4596A542" w14:textId="77777777" w:rsidR="00C74E36" w:rsidRDefault="00C74E36" w:rsidP="00C74E36">
            <w:pPr>
              <w:spacing w:line="146" w:lineRule="exact"/>
              <w:ind w:left="344"/>
              <w:rPr>
                <w:ins w:id="1275" w:author="МАРІЯ БРЕНЬ" w:date="2019-12-19T09:47:00Z"/>
                <w:rFonts w:ascii="Courier New"/>
                <w:sz w:val="15"/>
              </w:rPr>
            </w:pPr>
            <w:ins w:id="1276" w:author="МАРІЯ БРЕНЬ" w:date="2019-12-19T09:47:00Z">
              <w:r>
                <w:rPr>
                  <w:rFonts w:ascii="Courier New"/>
                  <w:sz w:val="15"/>
                </w:rPr>
                <w:t>}</w:t>
              </w:r>
            </w:ins>
          </w:p>
          <w:p w14:paraId="3F4EA47A" w14:textId="77777777" w:rsidR="00C74E36" w:rsidRDefault="00C74E36" w:rsidP="00C74E36">
            <w:pPr>
              <w:spacing w:before="5" w:line="211" w:lineRule="auto"/>
              <w:ind w:left="417" w:hanging="86"/>
              <w:rPr>
                <w:ins w:id="1277" w:author="МАРІЯ БРЕНЬ" w:date="2019-12-19T09:47:00Z"/>
                <w:rFonts w:ascii="Courier New"/>
                <w:sz w:val="15"/>
              </w:rPr>
            </w:pPr>
            <w:ins w:id="1278" w:author="МАРІЯ БРЕНЬ" w:date="2019-12-19T09:47:00Z">
              <w:r>
                <w:rPr>
                  <w:rFonts w:ascii="Courier New" w:hAnsi="Courier New"/>
                  <w:sz w:val="15"/>
                </w:rPr>
                <w:t>P &gt; I { /* Доч</w:t>
              </w:r>
              <w:r>
                <w:rPr>
                  <w:rFonts w:ascii="Courier New" w:hAnsi="Courier New"/>
                  <w:sz w:val="15"/>
                  <w:lang w:val="uk-UA"/>
                </w:rPr>
                <w:t>ірній</w:t>
              </w:r>
              <w:r>
                <w:rPr>
                  <w:rFonts w:ascii="Courier New" w:hAnsi="Courier New"/>
                  <w:sz w:val="15"/>
                </w:rPr>
                <w:t xml:space="preserve"> селектор */ color: red; /* </w:t>
              </w:r>
              <w:r>
                <w:rPr>
                  <w:rFonts w:ascii="Courier New" w:hAnsi="Courier New"/>
                  <w:sz w:val="15"/>
                  <w:lang w:val="uk-UA"/>
                </w:rPr>
                <w:t>Червоний</w:t>
              </w:r>
              <w:r>
                <w:rPr>
                  <w:rFonts w:ascii="Courier New" w:hAnsi="Courier New"/>
                  <w:sz w:val="15"/>
                </w:rPr>
                <w:t xml:space="preserve"> </w:t>
              </w:r>
              <w:r>
                <w:rPr>
                  <w:rFonts w:ascii="Courier New" w:hAnsi="Courier New"/>
                  <w:sz w:val="15"/>
                  <w:lang w:val="uk-UA"/>
                </w:rPr>
                <w:t>колір</w:t>
              </w:r>
              <w:r>
                <w:rPr>
                  <w:rFonts w:ascii="Courier New" w:hAnsi="Courier New"/>
                  <w:sz w:val="15"/>
                </w:rPr>
                <w:t xml:space="preserve"> текст</w:t>
              </w:r>
              <w:r>
                <w:rPr>
                  <w:rFonts w:ascii="Courier New" w:hAnsi="Courier New"/>
                  <w:sz w:val="15"/>
                  <w:lang w:val="uk-UA"/>
                </w:rPr>
                <w:t>у</w:t>
              </w:r>
              <w:r>
                <w:rPr>
                  <w:rFonts w:ascii="Courier New" w:hAnsi="Courier New"/>
                  <w:spacing w:val="-28"/>
                  <w:sz w:val="15"/>
                  <w:lang w:val="uk-UA"/>
                </w:rPr>
                <w:t xml:space="preserve"> </w:t>
              </w:r>
              <w:r>
                <w:rPr>
                  <w:rFonts w:ascii="Courier New" w:hAnsi="Courier New"/>
                  <w:sz w:val="15"/>
                </w:rPr>
                <w:t>*/</w:t>
              </w:r>
              <w:r>
                <w:rPr>
                  <w:rFonts w:ascii="Courier New"/>
                  <w:sz w:val="15"/>
                </w:rPr>
                <w:t>}</w:t>
              </w:r>
            </w:ins>
          </w:p>
          <w:p w14:paraId="4708AB72" w14:textId="77777777" w:rsidR="00C74E36" w:rsidRDefault="00C74E36" w:rsidP="00C74E36">
            <w:pPr>
              <w:spacing w:line="150" w:lineRule="exact"/>
              <w:ind w:left="254"/>
              <w:rPr>
                <w:ins w:id="1279" w:author="МАРІЯ БРЕНЬ" w:date="2019-12-19T09:47:00Z"/>
                <w:rFonts w:ascii="Courier New"/>
                <w:sz w:val="15"/>
              </w:rPr>
            </w:pPr>
            <w:ins w:id="1280" w:author="МАРІЯ БРЕНЬ" w:date="2019-12-19T09:47:00Z">
              <w:r>
                <w:rPr>
                  <w:rFonts w:ascii="Courier New"/>
                  <w:sz w:val="15"/>
                </w:rPr>
                <w:t>&lt;/style&gt;</w:t>
              </w:r>
            </w:ins>
          </w:p>
          <w:p w14:paraId="32A60710" w14:textId="77777777" w:rsidR="00C74E36" w:rsidRDefault="00C74E36" w:rsidP="00C74E36">
            <w:pPr>
              <w:spacing w:line="150" w:lineRule="exact"/>
              <w:ind w:left="164"/>
              <w:rPr>
                <w:ins w:id="1281" w:author="МАРІЯ БРЕНЬ" w:date="2019-12-19T09:47:00Z"/>
                <w:rFonts w:ascii="Courier New"/>
                <w:sz w:val="15"/>
              </w:rPr>
            </w:pPr>
            <w:ins w:id="1282" w:author="МАРІЯ БРЕНЬ" w:date="2019-12-19T09:47:00Z">
              <w:r>
                <w:rPr>
                  <w:rFonts w:ascii="Courier New"/>
                  <w:sz w:val="15"/>
                </w:rPr>
                <w:t>&lt;/head&gt;</w:t>
              </w:r>
            </w:ins>
          </w:p>
          <w:p w14:paraId="2669B1B4" w14:textId="77777777" w:rsidR="00C74E36" w:rsidRDefault="00C74E36" w:rsidP="00C74E36">
            <w:pPr>
              <w:spacing w:line="150" w:lineRule="exact"/>
              <w:ind w:left="164"/>
              <w:rPr>
                <w:ins w:id="1283" w:author="МАРІЯ БРЕНЬ" w:date="2019-12-19T09:47:00Z"/>
                <w:rFonts w:ascii="Courier New"/>
                <w:sz w:val="15"/>
              </w:rPr>
            </w:pPr>
            <w:ins w:id="1284" w:author="МАРІЯ БРЕНЬ" w:date="2019-12-19T09:47:00Z">
              <w:r>
                <w:rPr>
                  <w:rFonts w:ascii="Courier New"/>
                  <w:sz w:val="15"/>
                </w:rPr>
                <w:t>&lt;body&gt;</w:t>
              </w:r>
            </w:ins>
          </w:p>
          <w:p w14:paraId="3FD30568" w14:textId="77777777" w:rsidR="00C74E36" w:rsidRDefault="00C74E36" w:rsidP="00C74E36">
            <w:pPr>
              <w:spacing w:line="150" w:lineRule="exact"/>
              <w:ind w:left="254"/>
              <w:rPr>
                <w:ins w:id="1285" w:author="МАРІЯ БРЕНЬ" w:date="2019-12-19T09:47:00Z"/>
                <w:rFonts w:ascii="Courier New"/>
                <w:sz w:val="15"/>
              </w:rPr>
            </w:pPr>
            <w:ins w:id="1286" w:author="МАРІЯ БРЕНЬ" w:date="2019-12-19T09:47:00Z">
              <w:r>
                <w:rPr>
                  <w:rFonts w:ascii="Courier New"/>
                  <w:sz w:val="15"/>
                </w:rPr>
                <w:t>&lt;div&gt;</w:t>
              </w:r>
            </w:ins>
          </w:p>
          <w:p w14:paraId="1D833768" w14:textId="77777777" w:rsidR="00C74E36" w:rsidRDefault="00C74E36" w:rsidP="00C74E36">
            <w:pPr>
              <w:spacing w:before="5" w:line="211" w:lineRule="auto"/>
              <w:ind w:left="417" w:right="2921" w:hanging="86"/>
              <w:rPr>
                <w:ins w:id="1287" w:author="МАРІЯ БРЕНЬ" w:date="2019-12-19T09:47:00Z"/>
                <w:rFonts w:ascii="Courier New" w:hAnsi="Courier New"/>
                <w:sz w:val="15"/>
              </w:rPr>
            </w:pPr>
            <w:ins w:id="1288" w:author="МАРІЯ БРЕНЬ" w:date="2019-12-19T09:47:00Z">
              <w:r>
                <w:rPr>
                  <w:rFonts w:ascii="Courier New" w:hAnsi="Courier New"/>
                  <w:sz w:val="15"/>
                </w:rPr>
                <w:t>&lt;p&gt;</w:t>
              </w:r>
              <w:r w:rsidRPr="005F60DE">
                <w:rPr>
                  <w:rStyle w:val="tlid-translation"/>
                  <w:rFonts w:ascii="Courier New" w:hAnsi="Courier New" w:cs="Courier New"/>
                  <w:sz w:val="15"/>
                  <w:szCs w:val="15"/>
                  <w:lang w:val="uk-UA"/>
                </w:rPr>
                <w:t>Відомо, що пустеля володіє неправильною формою, яку приймаємо прямокутно</w:t>
              </w:r>
              <w:r>
                <w:rPr>
                  <w:rStyle w:val="tlid-translation"/>
                  <w:rFonts w:ascii="Courier New" w:hAnsi="Courier New" w:cs="Courier New"/>
                  <w:sz w:val="15"/>
                  <w:szCs w:val="15"/>
                  <w:lang w:val="uk-UA"/>
                </w:rPr>
                <w:t>ю</w:t>
              </w:r>
              <w:r w:rsidRPr="005F60DE">
                <w:rPr>
                  <w:rStyle w:val="tlid-translation"/>
                  <w:rFonts w:ascii="Courier New" w:hAnsi="Courier New" w:cs="Courier New"/>
                  <w:sz w:val="15"/>
                  <w:szCs w:val="15"/>
                  <w:lang w:val="uk-UA"/>
                </w:rPr>
                <w:t>. Це досягається одним з двох способів -</w:t>
              </w:r>
              <w:r w:rsidRPr="005F60DE">
                <w:rPr>
                  <w:rFonts w:ascii="Courier New" w:hAnsi="Courier New" w:cs="Courier New"/>
                  <w:sz w:val="15"/>
                  <w:szCs w:val="15"/>
                  <w:lang w:val="uk-UA"/>
                </w:rPr>
                <w:br/>
              </w:r>
              <w:r w:rsidRPr="005F60DE">
                <w:rPr>
                  <w:rStyle w:val="tlid-translation"/>
                  <w:rFonts w:ascii="Courier New" w:hAnsi="Courier New" w:cs="Courier New"/>
                  <w:sz w:val="15"/>
                  <w:szCs w:val="15"/>
                  <w:lang w:val="uk-UA"/>
                </w:rPr>
                <w:t>&lt;I&gt; включенням частин &lt;/ i&gt;, що виходять за межі області пустелі або їх &lt;i&gt; відкиданням</w:t>
              </w:r>
              <w:r>
                <w:rPr>
                  <w:rFonts w:ascii="Courier New" w:hAnsi="Courier New"/>
                  <w:sz w:val="15"/>
                </w:rPr>
                <w:t>&lt;/i&gt;.</w:t>
              </w:r>
            </w:ins>
          </w:p>
          <w:p w14:paraId="4DF15557" w14:textId="77777777" w:rsidR="00C74E36" w:rsidRDefault="00C74E36" w:rsidP="00C74E36">
            <w:pPr>
              <w:spacing w:line="146" w:lineRule="exact"/>
              <w:ind w:left="254"/>
              <w:rPr>
                <w:ins w:id="1289" w:author="МАРІЯ БРЕНЬ" w:date="2019-12-19T09:47:00Z"/>
                <w:rFonts w:ascii="Courier New"/>
                <w:sz w:val="15"/>
              </w:rPr>
            </w:pPr>
            <w:ins w:id="1290" w:author="МАРІЯ БРЕНЬ" w:date="2019-12-19T09:47:00Z">
              <w:r>
                <w:rPr>
                  <w:rFonts w:ascii="Courier New"/>
                  <w:sz w:val="15"/>
                </w:rPr>
                <w:t>&lt;/div&gt;</w:t>
              </w:r>
            </w:ins>
          </w:p>
          <w:p w14:paraId="3E63CC2A" w14:textId="77777777" w:rsidR="00C74E36" w:rsidRDefault="00C74E36" w:rsidP="00C74E36">
            <w:pPr>
              <w:spacing w:line="150" w:lineRule="exact"/>
              <w:ind w:left="164"/>
              <w:rPr>
                <w:ins w:id="1291" w:author="МАРІЯ БРЕНЬ" w:date="2019-12-19T09:47:00Z"/>
                <w:rFonts w:ascii="Courier New"/>
                <w:sz w:val="15"/>
              </w:rPr>
            </w:pPr>
            <w:ins w:id="1292" w:author="МАРІЯ БРЕНЬ" w:date="2019-12-19T09:47:00Z">
              <w:r>
                <w:rPr>
                  <w:rFonts w:ascii="Courier New"/>
                  <w:sz w:val="15"/>
                </w:rPr>
                <w:t>&lt;/body&gt;</w:t>
              </w:r>
            </w:ins>
          </w:p>
          <w:p w14:paraId="4DD79406" w14:textId="23948F1F" w:rsidR="00C74E36" w:rsidRPr="00C74E36" w:rsidRDefault="00C74E36" w:rsidP="00C74E36">
            <w:pPr>
              <w:spacing w:line="160" w:lineRule="exact"/>
              <w:ind w:left="74"/>
              <w:rPr>
                <w:ins w:id="1293" w:author="МАРІЯ БРЕНЬ" w:date="2019-12-19T09:47:00Z"/>
                <w:rFonts w:ascii="Courier New"/>
                <w:sz w:val="15"/>
                <w:rPrChange w:id="1294" w:author="МАРІЯ БРЕНЬ" w:date="2019-12-19T09:47:00Z">
                  <w:rPr>
                    <w:ins w:id="1295" w:author="МАРІЯ БРЕНЬ" w:date="2019-12-19T09:47:00Z"/>
                    <w:rFonts w:ascii="Courier New"/>
                    <w:sz w:val="15"/>
                    <w:lang w:val="en-US"/>
                  </w:rPr>
                </w:rPrChange>
              </w:rPr>
              <w:pPrChange w:id="1296" w:author="МАРІЯ БРЕНЬ" w:date="2019-12-19T09:47:00Z">
                <w:pPr>
                  <w:ind w:left="74"/>
                </w:pPr>
              </w:pPrChange>
            </w:pPr>
            <w:ins w:id="1297" w:author="МАРІЯ БРЕНЬ" w:date="2019-12-19T09:47:00Z">
              <w:r>
                <w:rPr>
                  <w:rFonts w:ascii="Courier New"/>
                  <w:sz w:val="15"/>
                </w:rPr>
                <w:t>&lt;/html&gt;</w:t>
              </w:r>
            </w:ins>
          </w:p>
        </w:tc>
      </w:tr>
    </w:tbl>
    <w:p w14:paraId="144A5738" w14:textId="25B93DE6" w:rsidR="00D308CB" w:rsidRPr="0057303A" w:rsidDel="00C74E36" w:rsidRDefault="00D308CB" w:rsidP="00253FB5">
      <w:pPr>
        <w:spacing w:line="360" w:lineRule="auto"/>
        <w:ind w:left="105" w:right="183"/>
        <w:rPr>
          <w:del w:id="1298" w:author="МАРІЯ БРЕНЬ" w:date="2019-12-19T09:48:00Z"/>
          <w:sz w:val="17"/>
          <w:szCs w:val="17"/>
        </w:rPr>
      </w:pPr>
    </w:p>
    <w:p w14:paraId="0300C747" w14:textId="0EBE11FE" w:rsidR="0057303A" w:rsidRPr="00D308CB" w:rsidDel="00C74E36" w:rsidRDefault="00767651" w:rsidP="00253FB5">
      <w:pPr>
        <w:spacing w:line="360" w:lineRule="auto"/>
        <w:ind w:left="426"/>
        <w:rPr>
          <w:del w:id="1299" w:author="МАРІЯ БРЕНЬ" w:date="2019-12-19T09:48:00Z"/>
          <w:rFonts w:ascii="Georgia" w:hAnsi="Georgia"/>
          <w:i/>
          <w:sz w:val="17"/>
        </w:rPr>
      </w:pPr>
      <w:del w:id="1300" w:author="МАРІЯ БРЕНЬ" w:date="2019-12-19T09:48:00Z">
        <w:r w:rsidDel="00C74E36">
          <w:rPr>
            <w:noProof/>
            <w:lang w:val="uk-UA" w:eastAsia="uk-UA" w:bidi="ar-SA"/>
          </w:rPr>
          <mc:AlternateContent>
            <mc:Choice Requires="wps">
              <w:drawing>
                <wp:anchor distT="0" distB="0" distL="0" distR="0" simplePos="0" relativeHeight="251811840" behindDoc="1" locked="0" layoutInCell="1" allowOverlap="1" wp14:anchorId="4ACD5C75" wp14:editId="642F8995">
                  <wp:simplePos x="0" y="0"/>
                  <wp:positionH relativeFrom="page">
                    <wp:posOffset>981075</wp:posOffset>
                  </wp:positionH>
                  <wp:positionV relativeFrom="paragraph">
                    <wp:posOffset>170815</wp:posOffset>
                  </wp:positionV>
                  <wp:extent cx="5847715" cy="2238375"/>
                  <wp:effectExtent l="0" t="0" r="0" b="0"/>
                  <wp:wrapTopAndBottom/>
                  <wp:docPr id="200" name="Text Box 3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2238375"/>
                          </a:xfrm>
                          <a:prstGeom prst="rect">
                            <a:avLst/>
                          </a:prstGeom>
                          <a:solidFill>
                            <a:srgbClr val="F8F7F2"/>
                          </a:solidFill>
                          <a:ln>
                            <a:noFill/>
                          </a:ln>
                        </wps:spPr>
                        <wps:txbx>
                          <w:txbxContent>
                            <w:p w14:paraId="69D75D7D" w14:textId="77777777" w:rsidR="000A2EAA" w:rsidRPr="00EB5600" w:rsidRDefault="000A2EAA" w:rsidP="0057303A">
                              <w:pPr>
                                <w:spacing w:before="83" w:line="211" w:lineRule="auto"/>
                                <w:ind w:left="254" w:right="4058" w:hanging="180"/>
                                <w:rPr>
                                  <w:rFonts w:ascii="Courier New"/>
                                  <w:sz w:val="15"/>
                                  <w:lang w:val="en-US"/>
                                </w:rPr>
                              </w:pPr>
                              <w:r w:rsidRPr="00EB5600">
                                <w:rPr>
                                  <w:rFonts w:ascii="Courier New"/>
                                  <w:sz w:val="15"/>
                                  <w:lang w:val="en-US"/>
                                </w:rPr>
                                <w:t xml:space="preserve">&lt;!DOCTYPE html PUBLIC "-//W3C//DTD XHTML 1.0 Strict//EN" </w:t>
                              </w:r>
                              <w:r>
                                <w:fldChar w:fldCharType="begin"/>
                              </w:r>
                              <w:r w:rsidRPr="003D6273">
                                <w:rPr>
                                  <w:lang w:val="en-US"/>
                                  <w:rPrChange w:id="1301" w:author="Пользователь Windows" w:date="2019-12-19T05:26:00Z">
                                    <w:rPr/>
                                  </w:rPrChange>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3D6273">
                                <w:rPr>
                                  <w:lang w:val="en-US"/>
                                  <w:rPrChange w:id="1302" w:author="Пользователь Windows" w:date="2019-12-19T05:26:00Z">
                                    <w:rPr/>
                                  </w:rPrChange>
                                </w:rPr>
                                <w:instrText>HYPERLINK "http://www.w3.org/TR/xhtml1/DTD/xhtml1-strict.dtd" \h</w:instrText>
                              </w:r>
                              <w:r>
                                <w:fldChar w:fldCharType="separate"/>
                              </w:r>
                              <w:r w:rsidRPr="00EB5600">
                                <w:rPr>
                                  <w:rFonts w:ascii="Courier New"/>
                                  <w:sz w:val="15"/>
                                  <w:lang w:val="en-US"/>
                                </w:rPr>
                                <w:t>strict.dtd"&gt;</w:t>
                              </w:r>
                              <w:r>
                                <w:fldChar w:fldCharType="end"/>
                              </w:r>
                            </w:p>
                            <w:p w14:paraId="062A8058" w14:textId="77777777" w:rsidR="000A2EAA" w:rsidRPr="00EB5600" w:rsidRDefault="000A2EAA" w:rsidP="0057303A">
                              <w:pPr>
                                <w:spacing w:line="146" w:lineRule="exact"/>
                                <w:ind w:left="74"/>
                                <w:rPr>
                                  <w:rFonts w:ascii="Courier New"/>
                                  <w:sz w:val="15"/>
                                  <w:lang w:val="en-US"/>
                                </w:rPr>
                              </w:pPr>
                              <w:r w:rsidRPr="00EB5600">
                                <w:rPr>
                                  <w:rFonts w:ascii="Courier New"/>
                                  <w:sz w:val="15"/>
                                  <w:lang w:val="en-US"/>
                                </w:rPr>
                                <w:t xml:space="preserve">&lt;html </w:t>
                              </w:r>
                              <w:r>
                                <w:fldChar w:fldCharType="begin"/>
                              </w:r>
                              <w:r w:rsidRPr="003D6273">
                                <w:rPr>
                                  <w:lang w:val="en-US"/>
                                  <w:rPrChange w:id="1303" w:author="Пользователь Windows" w:date="2019-12-19T05:26:00Z">
                                    <w:rPr/>
                                  </w:rPrChange>
                                </w:rPr>
                                <w:instrText>HYPERLINK "http://www.w3.org/1999/xhtml" \h</w:instrText>
                              </w:r>
                              <w:r>
                                <w:fldChar w:fldCharType="separate"/>
                              </w:r>
                              <w:r w:rsidRPr="00EB5600">
                                <w:rPr>
                                  <w:rFonts w:ascii="Courier New"/>
                                  <w:sz w:val="15"/>
                                  <w:lang w:val="en-US"/>
                                </w:rPr>
                                <w:t>xmlns="http://www.w3.org/1999/xhtml"&gt;</w:t>
                              </w:r>
                              <w:r>
                                <w:fldChar w:fldCharType="end"/>
                              </w:r>
                            </w:p>
                            <w:p w14:paraId="278A7415"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&lt;head&gt;</w:t>
                              </w:r>
                            </w:p>
                            <w:p w14:paraId="05940161"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&lt;meta http-equiv="Content-Type" content="text/html; charset=utf-8" /&gt;</w:t>
                              </w:r>
                            </w:p>
                            <w:p w14:paraId="1A059F1D" w14:textId="77777777" w:rsidR="000A2EAA" w:rsidRPr="00EB5600" w:rsidRDefault="000A2EAA" w:rsidP="0057303A">
                              <w:pPr>
                                <w:spacing w:line="150" w:lineRule="exact"/>
                                <w:ind w:left="246"/>
                                <w:rPr>
                                  <w:rFonts w:ascii="Courier New" w:hAnsi="Courier New"/>
                                  <w:sz w:val="15"/>
                                  <w:lang w:val="en-US"/>
                                </w:rPr>
                              </w:pPr>
                              <w:r w:rsidRPr="00EB5600">
                                <w:rPr>
                                  <w:rFonts w:ascii="Courier New" w:hAnsi="Courier New"/>
                                  <w:sz w:val="15"/>
                                  <w:lang w:val="en-US"/>
                                </w:rPr>
                                <w:t>&lt;title&gt;</w:t>
                              </w:r>
                              <w:r>
                                <w:rPr>
                                  <w:rFonts w:ascii="Courier New" w:hAnsi="Courier New"/>
                                  <w:sz w:val="15"/>
                                </w:rPr>
                                <w:t>Доч</w:t>
                              </w:r>
                              <w:r>
                                <w:rPr>
                                  <w:rFonts w:ascii="Courier New" w:hAnsi="Courier New"/>
                                  <w:sz w:val="15"/>
                                  <w:lang w:val="uk-UA"/>
                                </w:rPr>
                                <w:t>і</w:t>
                              </w:r>
                              <w:r>
                                <w:rPr>
                                  <w:rFonts w:ascii="Courier New" w:hAnsi="Courier New"/>
                                  <w:sz w:val="15"/>
                                </w:rPr>
                                <w:t>рн</w:t>
                              </w:r>
                              <w:r>
                                <w:rPr>
                                  <w:rFonts w:ascii="Courier New" w:hAnsi="Courier New"/>
                                  <w:sz w:val="15"/>
                                  <w:lang w:val="uk-UA"/>
                                </w:rPr>
                                <w:t>і</w:t>
                              </w:r>
                              <w:r w:rsidRPr="00EB5600">
                                <w:rPr>
                                  <w:rFonts w:ascii="Courier New" w:hAnsi="Courier New"/>
                                  <w:sz w:val="15"/>
                                  <w:lang w:val="en-US"/>
                                </w:rPr>
                                <w:t xml:space="preserve"> </w:t>
                              </w:r>
                              <w:r>
                                <w:rPr>
                                  <w:rFonts w:ascii="Courier New" w:hAnsi="Courier New"/>
                                  <w:sz w:val="15"/>
                                </w:rPr>
                                <w:t>селектор</w:t>
                              </w:r>
                              <w:r>
                                <w:rPr>
                                  <w:rFonts w:ascii="Courier New" w:hAnsi="Courier New"/>
                                  <w:sz w:val="15"/>
                                  <w:lang w:val="uk-UA"/>
                                </w:rPr>
                                <w:t>и</w:t>
                              </w:r>
                              <w:r w:rsidRPr="00EB5600">
                                <w:rPr>
                                  <w:rFonts w:ascii="Courier New" w:hAnsi="Courier New"/>
                                  <w:sz w:val="15"/>
                                  <w:lang w:val="en-US"/>
                                </w:rPr>
                                <w:t>&lt;/title&gt;</w:t>
                              </w:r>
                            </w:p>
                            <w:p w14:paraId="64B5C9D7"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&lt;style type="text/css"&gt;</w:t>
                              </w:r>
                            </w:p>
                            <w:p w14:paraId="2D0D20B0" w14:textId="77777777" w:rsidR="000A2EAA" w:rsidRDefault="000A2EAA" w:rsidP="0057303A">
                              <w:pPr>
                                <w:spacing w:before="5" w:line="211" w:lineRule="auto"/>
                                <w:ind w:left="417" w:right="5277" w:hanging="86"/>
                                <w:rPr>
                                  <w:rFonts w:ascii="Courier New" w:hAnsi="Courier New"/>
                                  <w:sz w:val="15"/>
                                </w:rPr>
                              </w:pPr>
                              <w:r>
                                <w:rPr>
                                  <w:rFonts w:ascii="Courier New" w:hAnsi="Courier New"/>
                                  <w:sz w:val="15"/>
                                </w:rPr>
                                <w:t>DIV I { /* Контекстн</w:t>
                              </w:r>
                              <w:r>
                                <w:rPr>
                                  <w:rFonts w:ascii="Courier New" w:hAnsi="Courier New"/>
                                  <w:sz w:val="15"/>
                                  <w:lang w:val="uk-UA"/>
                                </w:rPr>
                                <w:t xml:space="preserve">ий </w:t>
                              </w:r>
                              <w:r>
                                <w:rPr>
                                  <w:rFonts w:ascii="Courier New" w:hAnsi="Courier New"/>
                                  <w:sz w:val="15"/>
                                </w:rPr>
                                <w:t>селектор */ color: green; /* Зелен</w:t>
                              </w:r>
                              <w:r>
                                <w:rPr>
                                  <w:rFonts w:ascii="Courier New" w:hAnsi="Courier New"/>
                                  <w:sz w:val="15"/>
                                  <w:lang w:val="uk-UA"/>
                                </w:rPr>
                                <w:t>ий</w:t>
                              </w:r>
                              <w:r>
                                <w:rPr>
                                  <w:rFonts w:ascii="Courier New" w:hAnsi="Courier New"/>
                                  <w:sz w:val="15"/>
                                </w:rPr>
                                <w:t xml:space="preserve"> </w:t>
                              </w:r>
                              <w:r>
                                <w:rPr>
                                  <w:rFonts w:ascii="Courier New" w:hAnsi="Courier New"/>
                                  <w:sz w:val="15"/>
                                  <w:lang w:val="uk-UA"/>
                                </w:rPr>
                                <w:t>колір</w:t>
                              </w:r>
                              <w:r>
                                <w:rPr>
                                  <w:rFonts w:ascii="Courier New" w:hAnsi="Courier New"/>
                                  <w:sz w:val="15"/>
                                </w:rPr>
                                <w:t xml:space="preserve"> текст</w:t>
                              </w:r>
                              <w:r>
                                <w:rPr>
                                  <w:rFonts w:ascii="Courier New" w:hAnsi="Courier New"/>
                                  <w:sz w:val="15"/>
                                  <w:lang w:val="uk-UA"/>
                                </w:rPr>
                                <w:t>у</w:t>
                              </w:r>
                              <w:r>
                                <w:rPr>
                                  <w:rFonts w:ascii="Courier New" w:hAnsi="Courier New"/>
                                  <w:sz w:val="15"/>
                                </w:rPr>
                                <w:t>*/</w:t>
                              </w:r>
                            </w:p>
                            <w:p w14:paraId="6BABC2C5" w14:textId="77777777" w:rsidR="000A2EAA" w:rsidRDefault="000A2EAA" w:rsidP="008417CB">
                              <w:pPr>
                                <w:spacing w:line="146" w:lineRule="exact"/>
                                <w:ind w:left="344"/>
                                <w:rPr>
                                  <w:rFonts w:ascii="Courier New"/>
                                  <w:sz w:val="15"/>
                                </w:rPr>
                              </w:pPr>
                              <w:r>
                                <w:rPr>
                                  <w:rFonts w:ascii="Courier New"/>
                                  <w:sz w:val="15"/>
                                </w:rPr>
                                <w:t>}</w:t>
                              </w:r>
                            </w:p>
                            <w:p w14:paraId="375C00AB" w14:textId="77777777" w:rsidR="000A2EAA" w:rsidRDefault="000A2EAA" w:rsidP="008417CB">
                              <w:pPr>
                                <w:spacing w:before="5" w:line="211" w:lineRule="auto"/>
                                <w:ind w:left="417" w:hanging="86"/>
                                <w:rPr>
                                  <w:rFonts w:ascii="Courier New"/>
                                  <w:sz w:val="15"/>
                                </w:rPr>
                              </w:pPr>
                              <w:r>
                                <w:rPr>
                                  <w:rFonts w:ascii="Courier New" w:hAnsi="Courier New"/>
                                  <w:sz w:val="15"/>
                                </w:rPr>
                                <w:t>P &gt; I { /* Доч</w:t>
                              </w:r>
                              <w:r>
                                <w:rPr>
                                  <w:rFonts w:ascii="Courier New" w:hAnsi="Courier New"/>
                                  <w:sz w:val="15"/>
                                  <w:lang w:val="uk-UA"/>
                                </w:rPr>
                                <w:t>ірній</w:t>
                              </w:r>
                              <w:r>
                                <w:rPr>
                                  <w:rFonts w:ascii="Courier New" w:hAnsi="Courier New"/>
                                  <w:sz w:val="15"/>
                                </w:rPr>
                                <w:t xml:space="preserve"> селектор */ color: red; /* </w:t>
                              </w:r>
                              <w:r>
                                <w:rPr>
                                  <w:rFonts w:ascii="Courier New" w:hAnsi="Courier New"/>
                                  <w:sz w:val="15"/>
                                  <w:lang w:val="uk-UA"/>
                                </w:rPr>
                                <w:t>Червоний</w:t>
                              </w:r>
                              <w:r>
                                <w:rPr>
                                  <w:rFonts w:ascii="Courier New" w:hAnsi="Courier New"/>
                                  <w:sz w:val="15"/>
                                </w:rPr>
                                <w:t xml:space="preserve"> </w:t>
                              </w:r>
                              <w:r>
                                <w:rPr>
                                  <w:rFonts w:ascii="Courier New" w:hAnsi="Courier New"/>
                                  <w:sz w:val="15"/>
                                  <w:lang w:val="uk-UA"/>
                                </w:rPr>
                                <w:t>колір</w:t>
                              </w:r>
                              <w:r>
                                <w:rPr>
                                  <w:rFonts w:ascii="Courier New" w:hAnsi="Courier New"/>
                                  <w:sz w:val="15"/>
                                </w:rPr>
                                <w:t xml:space="preserve"> текст</w:t>
                              </w:r>
                              <w:r>
                                <w:rPr>
                                  <w:rFonts w:ascii="Courier New" w:hAnsi="Courier New"/>
                                  <w:sz w:val="15"/>
                                  <w:lang w:val="uk-UA"/>
                                </w:rPr>
                                <w:t>у</w:t>
                              </w:r>
                              <w:r>
                                <w:rPr>
                                  <w:rFonts w:ascii="Courier New" w:hAnsi="Courier New"/>
                                  <w:spacing w:val="-28"/>
                                  <w:sz w:val="15"/>
                                  <w:lang w:val="uk-UA"/>
                                </w:rPr>
                                <w:t xml:space="preserve"> </w:t>
                              </w:r>
                              <w:r>
                                <w:rPr>
                                  <w:rFonts w:ascii="Courier New" w:hAnsi="Courier New"/>
                                  <w:sz w:val="15"/>
                                </w:rPr>
                                <w:t>*/</w:t>
                              </w:r>
                              <w:r>
                                <w:rPr>
                                  <w:rFonts w:ascii="Courier New"/>
                                  <w:sz w:val="15"/>
                                </w:rPr>
                                <w:t>}</w:t>
                              </w:r>
                            </w:p>
                            <w:p w14:paraId="5F9278C2" w14:textId="77777777" w:rsidR="000A2EAA" w:rsidRDefault="000A2EAA" w:rsidP="00D308CB">
                              <w:pPr>
                                <w:spacing w:line="150" w:lineRule="exact"/>
                                <w:ind w:left="254"/>
                                <w:rPr>
                                  <w:rFonts w:ascii="Courier New"/>
                                  <w:sz w:val="15"/>
                                </w:rPr>
                              </w:pPr>
                              <w:r>
                                <w:rPr>
                                  <w:rFonts w:ascii="Courier New"/>
                                  <w:sz w:val="15"/>
                                </w:rPr>
                                <w:t>&lt;/style&gt;</w:t>
                              </w:r>
                            </w:p>
                            <w:p w14:paraId="112FA61D" w14:textId="77777777" w:rsidR="000A2EAA" w:rsidRDefault="000A2EAA" w:rsidP="00D308CB">
                              <w:pPr>
                                <w:spacing w:line="150" w:lineRule="exact"/>
                                <w:ind w:left="164"/>
                                <w:rPr>
                                  <w:rFonts w:ascii="Courier New"/>
                                  <w:sz w:val="15"/>
                                </w:rPr>
                              </w:pPr>
                              <w:r>
                                <w:rPr>
                                  <w:rFonts w:ascii="Courier New"/>
                                  <w:sz w:val="15"/>
                                </w:rPr>
                                <w:t>&lt;/head&gt;</w:t>
                              </w:r>
                            </w:p>
                            <w:p w14:paraId="6C044EC5" w14:textId="77777777" w:rsidR="000A2EAA" w:rsidRDefault="000A2EAA" w:rsidP="00D308CB">
                              <w:pPr>
                                <w:spacing w:line="150" w:lineRule="exact"/>
                                <w:ind w:left="164"/>
                                <w:rPr>
                                  <w:rFonts w:ascii="Courier New"/>
                                  <w:sz w:val="15"/>
                                </w:rPr>
                              </w:pPr>
                              <w:r>
                                <w:rPr>
                                  <w:rFonts w:ascii="Courier New"/>
                                  <w:sz w:val="15"/>
                                </w:rPr>
                                <w:t>&lt;body&gt;</w:t>
                              </w:r>
                            </w:p>
                            <w:p w14:paraId="7C4ECA28" w14:textId="77777777" w:rsidR="000A2EAA" w:rsidRDefault="000A2EAA" w:rsidP="00D308CB">
                              <w:pPr>
                                <w:spacing w:line="150" w:lineRule="exact"/>
                                <w:ind w:left="254"/>
                                <w:rPr>
                                  <w:rFonts w:ascii="Courier New"/>
                                  <w:sz w:val="15"/>
                                </w:rPr>
                              </w:pPr>
                              <w:r>
                                <w:rPr>
                                  <w:rFonts w:ascii="Courier New"/>
                                  <w:sz w:val="15"/>
                                </w:rPr>
                                <w:t>&lt;div&gt;</w:t>
                              </w:r>
                            </w:p>
                            <w:p w14:paraId="75AE64A0" w14:textId="77777777" w:rsidR="000A2EAA" w:rsidRDefault="000A2EAA" w:rsidP="00D308CB">
                              <w:pPr>
                                <w:spacing w:before="5" w:line="211" w:lineRule="auto"/>
                                <w:ind w:left="417" w:right="2921" w:hanging="86"/>
                                <w:rPr>
                                  <w:rFonts w:ascii="Courier New" w:hAnsi="Courier New"/>
                                  <w:sz w:val="15"/>
                                </w:rPr>
                              </w:pPr>
                              <w:r>
                                <w:rPr>
                                  <w:rFonts w:ascii="Courier New" w:hAnsi="Courier New"/>
                                  <w:sz w:val="15"/>
                                </w:rPr>
                                <w:t>&lt;p&gt;</w:t>
                              </w:r>
                              <w:r w:rsidRPr="005F60DE">
                                <w:rPr>
                                  <w:rStyle w:val="tlid-translation"/>
                                  <w:rFonts w:ascii="Courier New" w:hAnsi="Courier New" w:cs="Courier New"/>
                                  <w:sz w:val="15"/>
                                  <w:szCs w:val="15"/>
                                  <w:lang w:val="uk-UA"/>
                                </w:rPr>
                                <w:t>Відомо, що пустеля володіє неправильною формою, яку приймаємо прямокутно</w:t>
                              </w:r>
                              <w:r>
                                <w:rPr>
                                  <w:rStyle w:val="tlid-translation"/>
                                  <w:rFonts w:ascii="Courier New" w:hAnsi="Courier New" w:cs="Courier New"/>
                                  <w:sz w:val="15"/>
                                  <w:szCs w:val="15"/>
                                  <w:lang w:val="uk-UA"/>
                                </w:rPr>
                                <w:t>ю</w:t>
                              </w:r>
                              <w:r w:rsidRPr="005F60DE">
                                <w:rPr>
                                  <w:rStyle w:val="tlid-translation"/>
                                  <w:rFonts w:ascii="Courier New" w:hAnsi="Courier New" w:cs="Courier New"/>
                                  <w:sz w:val="15"/>
                                  <w:szCs w:val="15"/>
                                  <w:lang w:val="uk-UA"/>
                                </w:rPr>
                                <w:t>. Це досягається одним з двох способів -</w:t>
                              </w:r>
                              <w:r w:rsidRPr="005F60DE">
                                <w:rPr>
                                  <w:rFonts w:ascii="Courier New" w:hAnsi="Courier New" w:cs="Courier New"/>
                                  <w:sz w:val="15"/>
                                  <w:szCs w:val="15"/>
                                  <w:lang w:val="uk-UA"/>
                                </w:rPr>
                                <w:br/>
                              </w:r>
                              <w:r w:rsidRPr="005F60DE">
                                <w:rPr>
                                  <w:rStyle w:val="tlid-translation"/>
                                  <w:rFonts w:ascii="Courier New" w:hAnsi="Courier New" w:cs="Courier New"/>
                                  <w:sz w:val="15"/>
                                  <w:szCs w:val="15"/>
                                  <w:lang w:val="uk-UA"/>
                                </w:rPr>
                                <w:t>&lt;I&gt; включенням частин &lt;/ i&gt;, що виходять за межі області пустелі або їх &lt;i&gt; відкиданням</w:t>
                              </w:r>
                              <w:r>
                                <w:rPr>
                                  <w:rFonts w:ascii="Courier New" w:hAnsi="Courier New"/>
                                  <w:sz w:val="15"/>
                                </w:rPr>
                                <w:t>&lt;/i&gt;.</w:t>
                              </w:r>
                            </w:p>
                            <w:p w14:paraId="3E575752" w14:textId="77777777" w:rsidR="000A2EAA" w:rsidRDefault="000A2EAA" w:rsidP="00D308CB">
                              <w:pPr>
                                <w:spacing w:line="146" w:lineRule="exact"/>
                                <w:ind w:left="254"/>
                                <w:rPr>
                                  <w:rFonts w:ascii="Courier New"/>
                                  <w:sz w:val="15"/>
                                </w:rPr>
                              </w:pPr>
                              <w:r>
                                <w:rPr>
                                  <w:rFonts w:ascii="Courier New"/>
                                  <w:sz w:val="15"/>
                                </w:rPr>
                                <w:t>&lt;/div&gt;</w:t>
                              </w:r>
                            </w:p>
                            <w:p w14:paraId="37BDAEBE" w14:textId="77777777" w:rsidR="000A2EAA" w:rsidRDefault="000A2EAA" w:rsidP="00D308CB">
                              <w:pPr>
                                <w:spacing w:line="150" w:lineRule="exact"/>
                                <w:ind w:left="164"/>
                                <w:rPr>
                                  <w:rFonts w:ascii="Courier New"/>
                                  <w:sz w:val="15"/>
                                </w:rPr>
                              </w:pPr>
                              <w:r>
                                <w:rPr>
                                  <w:rFonts w:ascii="Courier New"/>
                                  <w:sz w:val="15"/>
                                </w:rPr>
                                <w:t>&lt;/body&gt;</w:t>
                              </w:r>
                            </w:p>
                            <w:p w14:paraId="02E59395" w14:textId="77777777" w:rsidR="000A2EAA" w:rsidRDefault="000A2EAA" w:rsidP="00D308CB">
                              <w:pPr>
                                <w:spacing w:line="160" w:lineRule="exact"/>
                                <w:ind w:left="74"/>
                                <w:rPr>
                                  <w:rFonts w:ascii="Courier New"/>
                                  <w:sz w:val="15"/>
                                </w:rPr>
                              </w:pPr>
                              <w:r>
                                <w:rPr>
                                  <w:rFonts w:ascii="Courier New"/>
                                  <w:sz w:val="15"/>
                                </w:rPr>
                                <w:t>&lt;/html&gt;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CD5C75" id="Text Box 387" o:spid="_x0000_s1098" type="#_x0000_t202" style="position:absolute;left:0;text-align:left;margin-left:77.25pt;margin-top:13.45pt;width:460.45pt;height:176.25pt;z-index:-251504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" fillcolor="#f8f7f2" stroked="f">
                  <v:textbox inset="0,0,0,0">
                    <w:txbxContent>
                      <w:p w14:paraId="69D75D7D" w14:textId="77777777" w:rsidR="000A2EAA" w:rsidRPr="00EB5600" w:rsidRDefault="000A2EAA" w:rsidP="0057303A">
                        <w:pPr>
                          <w:spacing w:before="83" w:line="211" w:lineRule="auto"/>
                          <w:ind w:left="254" w:right="4058" w:hanging="180"/>
                          <w:rPr>
                            <w:rFonts w:ascii="Courier New"/>
                            <w:sz w:val="15"/>
                            <w:lang w:val="en-US"/>
                          </w:rPr>
                        </w:pPr>
                        <w:r w:rsidRPr="00EB5600">
                          <w:rPr>
                            <w:rFonts w:ascii="Courier New"/>
                            <w:sz w:val="15"/>
                            <w:lang w:val="en-US"/>
                          </w:rPr>
                          <w:t xml:space="preserve">&lt;!DOCTYPE html PUBLIC "-//W3C//DTD XHTML 1.0 Strict//EN" </w:t>
                        </w:r>
                        <w:r>
                          <w:fldChar w:fldCharType="begin"/>
                        </w:r>
                        <w:r w:rsidRPr="003D6273">
                          <w:rPr>
                            <w:lang w:val="en-US"/>
                            <w:rPrChange w:id="1304" w:author="Пользователь Windows" w:date="2019-12-19T05:26:00Z">
                              <w:rPr/>
                            </w:rPrChange>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3D6273">
                          <w:rPr>
                            <w:lang w:val="en-US"/>
                            <w:rPrChange w:id="1305" w:author="Пользователь Windows" w:date="2019-12-19T05:26:00Z">
                              <w:rPr/>
                            </w:rPrChange>
                          </w:rPr>
                          <w:instrText>HYPERLINK "http://www.w3.org/TR/xhtml1/DTD/xhtml1-strict.dtd" \h</w:instrText>
                        </w:r>
                        <w:r>
                          <w:fldChar w:fldCharType="separate"/>
                        </w:r>
                        <w:r w:rsidRPr="00EB5600">
                          <w:rPr>
                            <w:rFonts w:ascii="Courier New"/>
                            <w:sz w:val="15"/>
                            <w:lang w:val="en-US"/>
                          </w:rPr>
                          <w:t>strict.dtd"&gt;</w:t>
                        </w:r>
                        <w:r>
                          <w:fldChar w:fldCharType="end"/>
                        </w:r>
                      </w:p>
                      <w:p w14:paraId="062A8058" w14:textId="77777777" w:rsidR="000A2EAA" w:rsidRPr="00EB5600" w:rsidRDefault="000A2EAA" w:rsidP="0057303A">
                        <w:pPr>
                          <w:spacing w:line="146" w:lineRule="exact"/>
                          <w:ind w:left="74"/>
                          <w:rPr>
                            <w:rFonts w:ascii="Courier New"/>
                            <w:sz w:val="15"/>
                            <w:lang w:val="en-US"/>
                          </w:rPr>
                        </w:pPr>
                        <w:r w:rsidRPr="00EB5600">
                          <w:rPr>
                            <w:rFonts w:ascii="Courier New"/>
                            <w:sz w:val="15"/>
                            <w:lang w:val="en-US"/>
                          </w:rPr>
                          <w:t xml:space="preserve">&lt;html </w:t>
                        </w:r>
                        <w:r>
                          <w:fldChar w:fldCharType="begin"/>
                        </w:r>
                        <w:r w:rsidRPr="003D6273">
                          <w:rPr>
                            <w:lang w:val="en-US"/>
                            <w:rPrChange w:id="1306" w:author="Пользователь Windows" w:date="2019-12-19T05:26:00Z">
                              <w:rPr/>
                            </w:rPrChange>
                          </w:rPr>
                          <w:instrText>HYPERLINK "http://www.w3.org/1999/xhtml" \h</w:instrText>
                        </w:r>
                        <w:r>
                          <w:fldChar w:fldCharType="separate"/>
                        </w:r>
                        <w:r w:rsidRPr="00EB5600">
                          <w:rPr>
                            <w:rFonts w:ascii="Courier New"/>
                            <w:sz w:val="15"/>
                            <w:lang w:val="en-US"/>
                          </w:rPr>
                          <w:t>xmlns="http://www.w3.org/1999/xhtml"&gt;</w:t>
                        </w:r>
                        <w:r>
                          <w:fldChar w:fldCharType="end"/>
                        </w:r>
                      </w:p>
                      <w:p w14:paraId="278A7415"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&lt;head&gt;</w:t>
                        </w:r>
                      </w:p>
                      <w:p w14:paraId="05940161"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&lt;meta http-equiv="Content-Type" content="text/html; charset=utf-8" /&gt;</w:t>
                        </w:r>
                      </w:p>
                      <w:p w14:paraId="1A059F1D" w14:textId="77777777" w:rsidR="000A2EAA" w:rsidRPr="00EB5600" w:rsidRDefault="000A2EAA" w:rsidP="0057303A">
                        <w:pPr>
                          <w:spacing w:line="150" w:lineRule="exact"/>
                          <w:ind w:left="246"/>
                          <w:rPr>
                            <w:rFonts w:ascii="Courier New" w:hAnsi="Courier New"/>
                            <w:sz w:val="15"/>
                            <w:lang w:val="en-US"/>
                          </w:rPr>
                        </w:pPr>
                        <w:r w:rsidRPr="00EB5600">
                          <w:rPr>
                            <w:rFonts w:ascii="Courier New" w:hAnsi="Courier New"/>
                            <w:sz w:val="15"/>
                            <w:lang w:val="en-US"/>
                          </w:rPr>
                          <w:t>&lt;title&gt;</w:t>
                        </w:r>
                        <w:r>
                          <w:rPr>
                            <w:rFonts w:ascii="Courier New" w:hAnsi="Courier New"/>
                            <w:sz w:val="15"/>
                          </w:rPr>
                          <w:t>Доч</w:t>
                        </w:r>
                        <w:r>
                          <w:rPr>
                            <w:rFonts w:ascii="Courier New" w:hAnsi="Courier New"/>
                            <w:sz w:val="15"/>
                            <w:lang w:val="uk-UA"/>
                          </w:rPr>
                          <w:t>і</w:t>
                        </w:r>
                        <w:r>
                          <w:rPr>
                            <w:rFonts w:ascii="Courier New" w:hAnsi="Courier New"/>
                            <w:sz w:val="15"/>
                          </w:rPr>
                          <w:t>рн</w:t>
                        </w:r>
                        <w:r>
                          <w:rPr>
                            <w:rFonts w:ascii="Courier New" w:hAnsi="Courier New"/>
                            <w:sz w:val="15"/>
                            <w:lang w:val="uk-UA"/>
                          </w:rPr>
                          <w:t>і</w:t>
                        </w:r>
                        <w:r w:rsidRPr="00EB5600">
                          <w:rPr>
                            <w:rFonts w:ascii="Courier New" w:hAnsi="Courier New"/>
                            <w:sz w:val="15"/>
                            <w:lang w:val="en-US"/>
                          </w:rPr>
                          <w:t xml:space="preserve"> </w:t>
                        </w:r>
                        <w:r>
                          <w:rPr>
                            <w:rFonts w:ascii="Courier New" w:hAnsi="Courier New"/>
                            <w:sz w:val="15"/>
                          </w:rPr>
                          <w:t>селектор</w:t>
                        </w:r>
                        <w:r>
                          <w:rPr>
                            <w:rFonts w:ascii="Courier New" w:hAnsi="Courier New"/>
                            <w:sz w:val="15"/>
                            <w:lang w:val="uk-UA"/>
                          </w:rPr>
                          <w:t>и</w:t>
                        </w:r>
                        <w:r w:rsidRPr="00EB5600">
                          <w:rPr>
                            <w:rFonts w:ascii="Courier New" w:hAnsi="Courier New"/>
                            <w:sz w:val="15"/>
                            <w:lang w:val="en-US"/>
                          </w:rPr>
                          <w:t>&lt;/title&gt;</w:t>
                        </w:r>
                      </w:p>
                      <w:p w14:paraId="64B5C9D7"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&lt;style type="text/css"&gt;</w:t>
                        </w:r>
                      </w:p>
                      <w:p w14:paraId="2D0D20B0" w14:textId="77777777" w:rsidR="000A2EAA" w:rsidRDefault="000A2EAA" w:rsidP="0057303A">
                        <w:pPr>
                          <w:spacing w:before="5" w:line="211" w:lineRule="auto"/>
                          <w:ind w:left="417" w:right="5277" w:hanging="86"/>
                          <w:rPr>
                            <w:rFonts w:ascii="Courier New" w:hAnsi="Courier New"/>
                            <w:sz w:val="15"/>
                          </w:rPr>
                        </w:pPr>
                        <w:r>
                          <w:rPr>
                            <w:rFonts w:ascii="Courier New" w:hAnsi="Courier New"/>
                            <w:sz w:val="15"/>
                          </w:rPr>
                          <w:t>DIV I { /* Контекстн</w:t>
                        </w:r>
                        <w:r>
                          <w:rPr>
                            <w:rFonts w:ascii="Courier New" w:hAnsi="Courier New"/>
                            <w:sz w:val="15"/>
                            <w:lang w:val="uk-UA"/>
                          </w:rPr>
                          <w:t xml:space="preserve">ий </w:t>
                        </w:r>
                        <w:r>
                          <w:rPr>
                            <w:rFonts w:ascii="Courier New" w:hAnsi="Courier New"/>
                            <w:sz w:val="15"/>
                          </w:rPr>
                          <w:t>селектор */ color: green; /* Зелен</w:t>
                        </w:r>
                        <w:r>
                          <w:rPr>
                            <w:rFonts w:ascii="Courier New" w:hAnsi="Courier New"/>
                            <w:sz w:val="15"/>
                            <w:lang w:val="uk-UA"/>
                          </w:rPr>
                          <w:t>ий</w:t>
                        </w:r>
                        <w:r>
                          <w:rPr>
                            <w:rFonts w:ascii="Courier New" w:hAnsi="Courier New"/>
                            <w:sz w:val="15"/>
                          </w:rPr>
                          <w:t xml:space="preserve"> </w:t>
                        </w:r>
                        <w:r>
                          <w:rPr>
                            <w:rFonts w:ascii="Courier New" w:hAnsi="Courier New"/>
                            <w:sz w:val="15"/>
                            <w:lang w:val="uk-UA"/>
                          </w:rPr>
                          <w:t>колір</w:t>
                        </w:r>
                        <w:r>
                          <w:rPr>
                            <w:rFonts w:ascii="Courier New" w:hAnsi="Courier New"/>
                            <w:sz w:val="15"/>
                          </w:rPr>
                          <w:t xml:space="preserve"> текст</w:t>
                        </w:r>
                        <w:r>
                          <w:rPr>
                            <w:rFonts w:ascii="Courier New" w:hAnsi="Courier New"/>
                            <w:sz w:val="15"/>
                            <w:lang w:val="uk-UA"/>
                          </w:rPr>
                          <w:t>у</w:t>
                        </w:r>
                        <w:r>
                          <w:rPr>
                            <w:rFonts w:ascii="Courier New" w:hAnsi="Courier New"/>
                            <w:sz w:val="15"/>
                          </w:rPr>
                          <w:t>*/</w:t>
                        </w:r>
                      </w:p>
                      <w:p w14:paraId="6BABC2C5" w14:textId="77777777" w:rsidR="000A2EAA" w:rsidRDefault="000A2EAA" w:rsidP="008417CB">
                        <w:pPr>
                          <w:spacing w:line="146" w:lineRule="exact"/>
                          <w:ind w:left="344"/>
                          <w:rPr>
                            <w:rFonts w:ascii="Courier New"/>
                            <w:sz w:val="15"/>
                          </w:rPr>
                        </w:pPr>
                        <w:r>
                          <w:rPr>
                            <w:rFonts w:ascii="Courier New"/>
                            <w:sz w:val="15"/>
                          </w:rPr>
                          <w:t>}</w:t>
                        </w:r>
                      </w:p>
                      <w:p w14:paraId="375C00AB" w14:textId="77777777" w:rsidR="000A2EAA" w:rsidRDefault="000A2EAA" w:rsidP="008417CB">
                        <w:pPr>
                          <w:spacing w:before="5" w:line="211" w:lineRule="auto"/>
                          <w:ind w:left="417" w:hanging="86"/>
                          <w:rPr>
                            <w:rFonts w:ascii="Courier New"/>
                            <w:sz w:val="15"/>
                          </w:rPr>
                        </w:pPr>
                        <w:r>
                          <w:rPr>
                            <w:rFonts w:ascii="Courier New" w:hAnsi="Courier New"/>
                            <w:sz w:val="15"/>
                          </w:rPr>
                          <w:t>P &gt; I { /* Доч</w:t>
                        </w:r>
                        <w:r>
                          <w:rPr>
                            <w:rFonts w:ascii="Courier New" w:hAnsi="Courier New"/>
                            <w:sz w:val="15"/>
                            <w:lang w:val="uk-UA"/>
                          </w:rPr>
                          <w:t>ірній</w:t>
                        </w:r>
                        <w:r>
                          <w:rPr>
                            <w:rFonts w:ascii="Courier New" w:hAnsi="Courier New"/>
                            <w:sz w:val="15"/>
                          </w:rPr>
                          <w:t xml:space="preserve"> селектор */ color: red; /* </w:t>
                        </w:r>
                        <w:r>
                          <w:rPr>
                            <w:rFonts w:ascii="Courier New" w:hAnsi="Courier New"/>
                            <w:sz w:val="15"/>
                            <w:lang w:val="uk-UA"/>
                          </w:rPr>
                          <w:t>Червоний</w:t>
                        </w:r>
                        <w:r>
                          <w:rPr>
                            <w:rFonts w:ascii="Courier New" w:hAnsi="Courier New"/>
                            <w:sz w:val="15"/>
                          </w:rPr>
                          <w:t xml:space="preserve"> </w:t>
                        </w:r>
                        <w:r>
                          <w:rPr>
                            <w:rFonts w:ascii="Courier New" w:hAnsi="Courier New"/>
                            <w:sz w:val="15"/>
                            <w:lang w:val="uk-UA"/>
                          </w:rPr>
                          <w:t>колір</w:t>
                        </w:r>
                        <w:r>
                          <w:rPr>
                            <w:rFonts w:ascii="Courier New" w:hAnsi="Courier New"/>
                            <w:sz w:val="15"/>
                          </w:rPr>
                          <w:t xml:space="preserve"> текст</w:t>
                        </w:r>
                        <w:r>
                          <w:rPr>
                            <w:rFonts w:ascii="Courier New" w:hAnsi="Courier New"/>
                            <w:sz w:val="15"/>
                            <w:lang w:val="uk-UA"/>
                          </w:rPr>
                          <w:t>у</w:t>
                        </w:r>
                        <w:r>
                          <w:rPr>
                            <w:rFonts w:ascii="Courier New" w:hAnsi="Courier New"/>
                            <w:spacing w:val="-28"/>
                            <w:sz w:val="15"/>
                            <w:lang w:val="uk-UA"/>
                          </w:rPr>
                          <w:t xml:space="preserve"> </w:t>
                        </w:r>
                        <w:r>
                          <w:rPr>
                            <w:rFonts w:ascii="Courier New" w:hAnsi="Courier New"/>
                            <w:sz w:val="15"/>
                          </w:rPr>
                          <w:t>*/</w:t>
                        </w:r>
                        <w:r>
                          <w:rPr>
                            <w:rFonts w:ascii="Courier New"/>
                            <w:sz w:val="15"/>
                          </w:rPr>
                          <w:t>}</w:t>
                        </w:r>
                      </w:p>
                      <w:p w14:paraId="5F9278C2" w14:textId="77777777" w:rsidR="000A2EAA" w:rsidRDefault="000A2EAA" w:rsidP="00D308CB">
                        <w:pPr>
                          <w:spacing w:line="150" w:lineRule="exact"/>
                          <w:ind w:left="254"/>
                          <w:rPr>
                            <w:rFonts w:ascii="Courier New"/>
                            <w:sz w:val="15"/>
                          </w:rPr>
                        </w:pPr>
                        <w:r>
                          <w:rPr>
                            <w:rFonts w:ascii="Courier New"/>
                            <w:sz w:val="15"/>
                          </w:rPr>
                          <w:t>&lt;/style&gt;</w:t>
                        </w:r>
                      </w:p>
                      <w:p w14:paraId="112FA61D" w14:textId="77777777" w:rsidR="000A2EAA" w:rsidRDefault="000A2EAA" w:rsidP="00D308CB">
                        <w:pPr>
                          <w:spacing w:line="150" w:lineRule="exact"/>
                          <w:ind w:left="164"/>
                          <w:rPr>
                            <w:rFonts w:ascii="Courier New"/>
                            <w:sz w:val="15"/>
                          </w:rPr>
                        </w:pPr>
                        <w:r>
                          <w:rPr>
                            <w:rFonts w:ascii="Courier New"/>
                            <w:sz w:val="15"/>
                          </w:rPr>
                          <w:t>&lt;/head&gt;</w:t>
                        </w:r>
                      </w:p>
                      <w:p w14:paraId="6C044EC5" w14:textId="77777777" w:rsidR="000A2EAA" w:rsidRDefault="000A2EAA" w:rsidP="00D308CB">
                        <w:pPr>
                          <w:spacing w:line="150" w:lineRule="exact"/>
                          <w:ind w:left="164"/>
                          <w:rPr>
                            <w:rFonts w:ascii="Courier New"/>
                            <w:sz w:val="15"/>
                          </w:rPr>
                        </w:pPr>
                        <w:r>
                          <w:rPr>
                            <w:rFonts w:ascii="Courier New"/>
                            <w:sz w:val="15"/>
                          </w:rPr>
                          <w:t>&lt;body&gt;</w:t>
                        </w:r>
                      </w:p>
                      <w:p w14:paraId="7C4ECA28" w14:textId="77777777" w:rsidR="000A2EAA" w:rsidRDefault="000A2EAA" w:rsidP="00D308CB">
                        <w:pPr>
                          <w:spacing w:line="150" w:lineRule="exact"/>
                          <w:ind w:left="254"/>
                          <w:rPr>
                            <w:rFonts w:ascii="Courier New"/>
                            <w:sz w:val="15"/>
                          </w:rPr>
                        </w:pPr>
                        <w:r>
                          <w:rPr>
                            <w:rFonts w:ascii="Courier New"/>
                            <w:sz w:val="15"/>
                          </w:rPr>
                          <w:t>&lt;div&gt;</w:t>
                        </w:r>
                      </w:p>
                      <w:p w14:paraId="75AE64A0" w14:textId="77777777" w:rsidR="000A2EAA" w:rsidRDefault="000A2EAA" w:rsidP="00D308CB">
                        <w:pPr>
                          <w:spacing w:before="5" w:line="211" w:lineRule="auto"/>
                          <w:ind w:left="417" w:right="2921" w:hanging="86"/>
                          <w:rPr>
                            <w:rFonts w:ascii="Courier New" w:hAnsi="Courier New"/>
                            <w:sz w:val="15"/>
                          </w:rPr>
                        </w:pPr>
                        <w:r>
                          <w:rPr>
                            <w:rFonts w:ascii="Courier New" w:hAnsi="Courier New"/>
                            <w:sz w:val="15"/>
                          </w:rPr>
                          <w:t>&lt;p&gt;</w:t>
                        </w:r>
                        <w:r w:rsidRPr="005F60DE">
                          <w:rPr>
                            <w:rStyle w:val="tlid-translation"/>
                            <w:rFonts w:ascii="Courier New" w:hAnsi="Courier New" w:cs="Courier New"/>
                            <w:sz w:val="15"/>
                            <w:szCs w:val="15"/>
                            <w:lang w:val="uk-UA"/>
                          </w:rPr>
                          <w:t>Відомо, що пустеля володіє неправильною формою, яку приймаємо прямокутно</w:t>
                        </w:r>
                        <w:r>
                          <w:rPr>
                            <w:rStyle w:val="tlid-translation"/>
                            <w:rFonts w:ascii="Courier New" w:hAnsi="Courier New" w:cs="Courier New"/>
                            <w:sz w:val="15"/>
                            <w:szCs w:val="15"/>
                            <w:lang w:val="uk-UA"/>
                          </w:rPr>
                          <w:t>ю</w:t>
                        </w:r>
                        <w:r w:rsidRPr="005F60DE">
                          <w:rPr>
                            <w:rStyle w:val="tlid-translation"/>
                            <w:rFonts w:ascii="Courier New" w:hAnsi="Courier New" w:cs="Courier New"/>
                            <w:sz w:val="15"/>
                            <w:szCs w:val="15"/>
                            <w:lang w:val="uk-UA"/>
                          </w:rPr>
                          <w:t>. Це досягається одним з двох способів -</w:t>
                        </w:r>
                        <w:r w:rsidRPr="005F60DE">
                          <w:rPr>
                            <w:rFonts w:ascii="Courier New" w:hAnsi="Courier New" w:cs="Courier New"/>
                            <w:sz w:val="15"/>
                            <w:szCs w:val="15"/>
                            <w:lang w:val="uk-UA"/>
                          </w:rPr>
                          <w:br/>
                        </w:r>
                        <w:r w:rsidRPr="005F60DE">
                          <w:rPr>
                            <w:rStyle w:val="tlid-translation"/>
                            <w:rFonts w:ascii="Courier New" w:hAnsi="Courier New" w:cs="Courier New"/>
                            <w:sz w:val="15"/>
                            <w:szCs w:val="15"/>
                            <w:lang w:val="uk-UA"/>
                          </w:rPr>
                          <w:t>&lt;I&gt; включенням частин &lt;/ i&gt;, що виходять за межі області пустелі або їх &lt;i&gt; відкиданням</w:t>
                        </w:r>
                        <w:r>
                          <w:rPr>
                            <w:rFonts w:ascii="Courier New" w:hAnsi="Courier New"/>
                            <w:sz w:val="15"/>
                          </w:rPr>
                          <w:t>&lt;/i&gt;.</w:t>
                        </w:r>
                      </w:p>
                      <w:p w14:paraId="3E575752" w14:textId="77777777" w:rsidR="000A2EAA" w:rsidRDefault="000A2EAA" w:rsidP="00D308CB">
                        <w:pPr>
                          <w:spacing w:line="146" w:lineRule="exact"/>
                          <w:ind w:left="254"/>
                          <w:rPr>
                            <w:rFonts w:ascii="Courier New"/>
                            <w:sz w:val="15"/>
                          </w:rPr>
                        </w:pPr>
                        <w:r>
                          <w:rPr>
                            <w:rFonts w:ascii="Courier New"/>
                            <w:sz w:val="15"/>
                          </w:rPr>
                          <w:t>&lt;/div&gt;</w:t>
                        </w:r>
                      </w:p>
                      <w:p w14:paraId="37BDAEBE" w14:textId="77777777" w:rsidR="000A2EAA" w:rsidRDefault="000A2EAA" w:rsidP="00D308CB">
                        <w:pPr>
                          <w:spacing w:line="150" w:lineRule="exact"/>
                          <w:ind w:left="164"/>
                          <w:rPr>
                            <w:rFonts w:ascii="Courier New"/>
                            <w:sz w:val="15"/>
                          </w:rPr>
                        </w:pPr>
                        <w:r>
                          <w:rPr>
                            <w:rFonts w:ascii="Courier New"/>
                            <w:sz w:val="15"/>
                          </w:rPr>
                          <w:t>&lt;/body&gt;</w:t>
                        </w:r>
                      </w:p>
                      <w:p w14:paraId="02E59395" w14:textId="77777777" w:rsidR="000A2EAA" w:rsidRDefault="000A2EAA" w:rsidP="00D308CB">
                        <w:pPr>
                          <w:spacing w:line="160" w:lineRule="exact"/>
                          <w:ind w:left="74"/>
                          <w:rPr>
                            <w:rFonts w:ascii="Courier New"/>
                            <w:sz w:val="15"/>
                          </w:rPr>
                        </w:pPr>
                        <w:r>
                          <w:rPr>
                            <w:rFonts w:ascii="Courier New"/>
                            <w:sz w:val="15"/>
                          </w:rPr>
                          <w:t>&lt;/html&gt;</w:t>
                        </w:r>
                      </w:p>
                    </w:txbxContent>
                  </v:textbox>
                  <w10:wrap type="topAndBottom" anchorx="page"/>
                </v:shape>
              </w:pict>
            </mc:Fallback>
          </mc:AlternateContent>
        </w:r>
        <w:r w:rsidDel="00C74E36">
          <w:rPr>
            <w:noProof/>
            <w:lang w:val="uk-UA" w:eastAsia="uk-UA" w:bidi="ar-SA"/>
          </w:rPr>
          <mc:AlternateContent>
            <mc:Choice Requires="wps">
              <w:drawing>
                <wp:anchor distT="0" distB="0" distL="114298" distR="114298" simplePos="0" relativeHeight="251814912" behindDoc="0" locked="0" layoutInCell="1" allowOverlap="1" wp14:anchorId="4360CC05" wp14:editId="2D1D08F3">
                  <wp:simplePos x="0" y="0"/>
                  <wp:positionH relativeFrom="page">
                    <wp:posOffset>4058919</wp:posOffset>
                  </wp:positionH>
                  <wp:positionV relativeFrom="paragraph">
                    <wp:posOffset>23495</wp:posOffset>
                  </wp:positionV>
                  <wp:extent cx="0" cy="149225"/>
                  <wp:effectExtent l="0" t="0" r="19050" b="3175"/>
                  <wp:wrapNone/>
                  <wp:docPr id="198" name="Line 3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225"/>
                          </a:xfrm>
                          <a:prstGeom prst="line">
                            <a:avLst/>
                          </a:prstGeom>
                          <a:noFill/>
                          <a:ln w="6795">
                            <a:solidFill>
                              <a:srgbClr val="666666"/>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4031593D" id="Line 390" o:spid="_x0000_s1026" style="position:absolute;z-index:251814912;visibility:visible;mso-wrap-style:square;mso-width-percent:0;mso-height-percent:0;mso-wrap-distance-left:3.17494mm;mso-wrap-distance-top:0;mso-wrap-distance-right:3.17494mm;mso-wrap-distance-bottom:0;mso-position-horizontal:absolute;mso-position-horizontal-relative:page;mso-position-vertical:absolute;mso-position-vertical-relative:text;mso-width-percent:0;mso-height-percent:0;mso-width-relative:page;mso-height-relative:page" from="319.6pt,1.85pt" to="319.6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" strokecolor="#666" strokeweight=".18875mm">
                  <w10:wrap anchorx="page"/>
                </v:line>
              </w:pict>
            </mc:Fallback>
          </mc:AlternateContent>
        </w:r>
        <w:r w:rsidDel="00C74E36">
          <w:rPr>
            <w:noProof/>
            <w:lang w:val="uk-UA" w:eastAsia="uk-UA" w:bidi="ar-SA"/>
          </w:rPr>
          <mc:AlternateContent>
            <mc:Choice Requires="wps">
              <w:drawing>
                <wp:anchor distT="0" distB="0" distL="114300" distR="114300" simplePos="0" relativeHeight="251815936" behindDoc="0" locked="0" layoutInCell="1" allowOverlap="1" wp14:anchorId="737FBBA6" wp14:editId="0C0BC3BD">
                  <wp:simplePos x="0" y="0"/>
                  <wp:positionH relativeFrom="page">
                    <wp:posOffset>4534535</wp:posOffset>
                  </wp:positionH>
                  <wp:positionV relativeFrom="paragraph">
                    <wp:posOffset>23495</wp:posOffset>
                  </wp:positionV>
                  <wp:extent cx="27305" cy="149860"/>
                  <wp:effectExtent l="10160" t="13970" r="10160" b="7620"/>
                  <wp:wrapNone/>
                  <wp:docPr id="31" name="AutoShape 3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7305" cy="149860"/>
                          </a:xfrm>
                          <a:custGeom>
                            <a:avLst/>
                            <a:gdLst>
                              <a:gd name="T0" fmla="*/ 0 w 43"/>
                              <a:gd name="T1" fmla="*/ 14919325 h 236"/>
                              <a:gd name="T2" fmla="*/ 0 w 43"/>
                              <a:gd name="T3" fmla="*/ 109677200 h 236"/>
                              <a:gd name="T4" fmla="*/ 17338675 w 43"/>
                              <a:gd name="T5" fmla="*/ 14919325 h 236"/>
                              <a:gd name="T6" fmla="*/ 17338675 w 43"/>
                              <a:gd name="T7" fmla="*/ 109677200 h 23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3" h="236">
                                <a:moveTo>
                                  <a:pt x="0" y="0"/>
                                </a:moveTo>
                                <a:lnTo>
                                  <a:pt x="0" y="235"/>
                                </a:lnTo>
                                <a:moveTo>
                                  <a:pt x="43" y="0"/>
                                </a:moveTo>
                                <a:lnTo>
                                  <a:pt x="43" y="235"/>
                                </a:lnTo>
                              </a:path>
                            </a:pathLst>
                          </a:custGeom>
                          <a:noFill/>
                          <a:ln w="6795">
                            <a:solidFill>
                              <a:srgbClr val="6666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A022BA" id="AutoShape 391" o:spid="_x0000_s1026" style="position:absolute;margin-left:357.05pt;margin-top:1.85pt;width:2.15pt;height:11.8pt;z-index:251815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3,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" path="m,l,235m43,r,235e" filled="f" strokecolor="#666" strokeweight=".18875mm">
                  <v:path arrowok="t" o:connecttype="custom" o:connectlocs="0,2147483646;0,2147483646;2147483646,2147483646;2147483646,2147483646" o:connectangles="0,0,0,0"/>
                  <w10:wrap anchorx="page"/>
                </v:shape>
              </w:pict>
            </mc:Fallback>
          </mc:AlternateContent>
        </w:r>
        <w:r w:rsidDel="00C74E36">
          <w:rPr>
            <w:noProof/>
            <w:lang w:val="uk-UA" w:eastAsia="uk-UA" w:bidi="ar-SA"/>
          </w:rPr>
          <mc:AlternateContent>
            <mc:Choice Requires="wps">
              <w:drawing>
                <wp:anchor distT="0" distB="0" distL="114300" distR="114300" simplePos="0" relativeHeight="251816960" behindDoc="0" locked="0" layoutInCell="1" allowOverlap="1" wp14:anchorId="064EB55C" wp14:editId="36D6C7C5">
                  <wp:simplePos x="0" y="0"/>
                  <wp:positionH relativeFrom="page">
                    <wp:posOffset>4551680</wp:posOffset>
                  </wp:positionH>
                  <wp:positionV relativeFrom="paragraph">
                    <wp:posOffset>23495</wp:posOffset>
                  </wp:positionV>
                  <wp:extent cx="381000" cy="149860"/>
                  <wp:effectExtent l="0" t="0" r="0" b="0"/>
                  <wp:wrapNone/>
                  <wp:docPr id="196" name="Text Box 3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49860"/>
                          </a:xfrm>
                          <a:prstGeom prst="rect">
                            <a:avLst/>
                          </a:prstGeom>
                          <a:solidFill>
                            <a:srgbClr val="CEE2D3"/>
                          </a:solidFill>
                          <a:ln>
                            <a:noFill/>
                          </a:ln>
                        </wps:spPr>
                        <wps:txbx>
                          <w:txbxContent>
                            <w:p w14:paraId="195051C3" w14:textId="77777777" w:rsidR="000A2EAA" w:rsidRDefault="000A2EAA" w:rsidP="0057303A">
                              <w:pPr>
                                <w:spacing w:before="38"/>
                                <w:ind w:left="64"/>
                                <w:rPr>
                                  <w:sz w:val="13"/>
                                </w:rPr>
                              </w:pPr>
                              <w:r>
                                <w:rPr>
                                  <w:sz w:val="13"/>
                                </w:rPr>
                                <w:t>CSS 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EB55C" id="Text Box 392" o:spid="_x0000_s1099" type="#_x0000_t202" style="position:absolute;left:0;text-align:left;margin-left:358.4pt;margin-top:1.85pt;width:30pt;height:11.8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" fillcolor="#cee2d3" stroked="f">
                  <v:textbox inset="0,0,0,0">
                    <w:txbxContent>
                      <w:p w14:paraId="195051C3" w14:textId="77777777" w:rsidR="000A2EAA" w:rsidRDefault="000A2EAA" w:rsidP="0057303A">
                        <w:pPr>
                          <w:spacing w:before="38"/>
                          <w:ind w:left="64"/>
                          <w:rPr>
                            <w:sz w:val="13"/>
                          </w:rPr>
                        </w:pPr>
                        <w:r>
                          <w:rPr>
                            <w:sz w:val="13"/>
                          </w:rPr>
                          <w:t>CSS 2.1</w:t>
                        </w:r>
                      </w:p>
                    </w:txbxContent>
                  </v:textbox>
                  <w10:wrap anchorx="page"/>
                </v:shape>
              </w:pict>
            </mc:Fallback>
          </mc:AlternateContent>
        </w:r>
        <w:r w:rsidDel="00C74E36">
          <w:rPr>
            <w:noProof/>
            <w:lang w:val="uk-UA" w:eastAsia="uk-UA" w:bidi="ar-SA"/>
          </w:rPr>
          <mc:AlternateContent>
            <mc:Choice Requires="wps">
              <w:drawing>
                <wp:anchor distT="0" distB="0" distL="114300" distR="114300" simplePos="0" relativeHeight="251817984" behindDoc="0" locked="0" layoutInCell="1" allowOverlap="1" wp14:anchorId="14904D30" wp14:editId="54D73B13">
                  <wp:simplePos x="0" y="0"/>
                  <wp:positionH relativeFrom="page">
                    <wp:posOffset>4062095</wp:posOffset>
                  </wp:positionH>
                  <wp:positionV relativeFrom="paragraph">
                    <wp:posOffset>23495</wp:posOffset>
                  </wp:positionV>
                  <wp:extent cx="483235" cy="149860"/>
                  <wp:effectExtent l="0" t="0" r="0" b="0"/>
                  <wp:wrapNone/>
                  <wp:docPr id="194" name="Text 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235" cy="149860"/>
                          </a:xfrm>
                          <a:prstGeom prst="rect">
                            <a:avLst/>
                          </a:prstGeom>
                          <a:solidFill>
                            <a:srgbClr val="CEE2D3"/>
                          </a:solidFill>
                          <a:ln>
                            <a:noFill/>
                          </a:ln>
                        </wps:spPr>
                        <wps:txbx>
                          <w:txbxContent>
                            <w:p w14:paraId="5134BC30" w14:textId="77777777" w:rsidR="000A2EAA" w:rsidRDefault="000A2EAA" w:rsidP="0057303A">
                              <w:pPr>
                                <w:spacing w:before="38"/>
                                <w:ind w:left="42"/>
                                <w:rPr>
                                  <w:sz w:val="13"/>
                                </w:rPr>
                              </w:pPr>
                              <w:r>
                                <w:rPr>
                                  <w:sz w:val="13"/>
                                </w:rPr>
                                <w:t>XHTML 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904D30" id="Text Box 393" o:spid="_x0000_s1100" type="#_x0000_t202" style="position:absolute;left:0;text-align:left;margin-left:319.85pt;margin-top:1.85pt;width:38.05pt;height:11.8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" fillcolor="#cee2d3" stroked="f">
                  <v:textbox inset="0,0,0,0">
                    <w:txbxContent>
                      <w:p w14:paraId="5134BC30" w14:textId="77777777" w:rsidR="000A2EAA" w:rsidRDefault="000A2EAA" w:rsidP="0057303A">
                        <w:pPr>
                          <w:spacing w:before="38"/>
                          <w:ind w:left="42"/>
                          <w:rPr>
                            <w:sz w:val="13"/>
                          </w:rPr>
                        </w:pPr>
                        <w:r>
                          <w:rPr>
                            <w:sz w:val="13"/>
                          </w:rPr>
                          <w:t>XHTML 1.0</w:t>
                        </w:r>
                      </w:p>
                    </w:txbxContent>
                  </v:textbox>
                  <w10:wrap anchorx="page"/>
                </v:shape>
              </w:pict>
            </mc:Fallback>
          </mc:AlternateContent>
        </w:r>
        <w:r w:rsidDel="00C74E36">
          <w:rPr>
            <w:noProof/>
            <w:lang w:val="uk-UA" w:eastAsia="uk-UA" w:bidi="ar-SA"/>
          </w:rPr>
          <mc:AlternateContent>
            <mc:Choice Requires="wps">
              <w:drawing>
                <wp:anchor distT="0" distB="0" distL="114300" distR="114300" simplePos="0" relativeHeight="251822080" behindDoc="0" locked="0" layoutInCell="1" allowOverlap="1" wp14:anchorId="7EEDD7D7" wp14:editId="68E769DF">
                  <wp:simplePos x="0" y="0"/>
                  <wp:positionH relativeFrom="page">
                    <wp:posOffset>4939030</wp:posOffset>
                  </wp:positionH>
                  <wp:positionV relativeFrom="paragraph">
                    <wp:posOffset>23495</wp:posOffset>
                  </wp:positionV>
                  <wp:extent cx="1890395" cy="149860"/>
                  <wp:effectExtent l="0" t="0" r="0" b="0"/>
                  <wp:wrapNone/>
                  <wp:docPr id="192" name="Text Box 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0395" cy="149860"/>
                          </a:xfrm>
                          <a:prstGeom prst="rect">
                            <a:avLst/>
                          </a:prstGeom>
                          <a:noFill/>
                          <a:ln>
                            <a:noFill/>
                          </a:ln>
                        </wps:spPr>
                        <wps:txbx>
                          <w:txbxContent>
                            <w:tbl>
                              <w:tblPr>
                                <w:tblStyle w:val="TableNormal"/>
                                <w:tblW w:w="0" w:type="auto"/>
                                <w:tblInd w:w="7" w:type="dxa"/>
                                <w:tblLayout w:type="fixed"/>
                                <w:tblLook w:val="01E0" w:firstRow="1" w:lastRow="1" w:firstColumn="1" w:lastColumn="1" w:noHBand="0" w:noVBand="0"/>
                              </w:tblPr>
                              <w:tblGrid>
                                <w:gridCol w:w="353"/>
                                <w:gridCol w:w="332"/>
                                <w:gridCol w:w="332"/>
                                <w:gridCol w:w="332"/>
                                <w:gridCol w:w="343"/>
                                <w:gridCol w:w="461"/>
                                <w:gridCol w:w="365"/>
                                <w:gridCol w:w="456"/>
                              </w:tblGrid>
                              <w:tr w:rsidR="000A2EAA" w14:paraId="54AC9F6D" w14:textId="77777777">
                                <w:trPr>
                                  <w:trHeight w:val="235"/>
                                </w:trPr>
                                <w:tc>
                                  <w:tcPr>
                                    <w:tcW w:w="353" w:type="dxa"/>
                                    <w:tcBorders>
                                      <w:left w:val="double" w:sz="2" w:space="0" w:color="666666"/>
                                      <w:right w:val="single" w:sz="6" w:space="0" w:color="666666"/>
                                    </w:tcBorders>
                                    <w:shd w:val="clear" w:color="auto" w:fill="F2C8C8"/>
                                  </w:tcPr>
                                  <w:p w14:paraId="5F5D7A2A" w14:textId="77777777" w:rsidR="000A2EAA" w:rsidRDefault="000A2EAA">
                                    <w:pPr>
                                      <w:pStyle w:val="TableParagraph"/>
                                      <w:spacing w:before="38"/>
                                      <w:ind w:left="52"/>
                                      <w:rPr>
                                        <w:rFonts w:ascii="Arial"/>
                                        <w:sz w:val="13"/>
                                      </w:rPr>
                                    </w:pPr>
                                    <w:r>
                                      <w:rPr>
                                        <w:rFonts w:ascii="Arial"/>
                                        <w:sz w:val="13"/>
                                      </w:rPr>
                                      <w:t>IE 6</w:t>
                                    </w:r>
                                  </w:p>
                                </w:tc>
                                <w:tc>
                                  <w:tcPr>
                                    <w:tcW w:w="332" w:type="dxa"/>
                                    <w:tcBorders>
                                      <w:left w:val="single" w:sz="6" w:space="0" w:color="666666"/>
                                      <w:right w:val="single" w:sz="6" w:space="0" w:color="666666"/>
                                    </w:tcBorders>
                                    <w:shd w:val="clear" w:color="auto" w:fill="CEE2D3"/>
                                  </w:tcPr>
                                  <w:p w14:paraId="202478E6" w14:textId="77777777" w:rsidR="000A2EAA" w:rsidRDefault="000A2EAA">
                                    <w:pPr>
                                      <w:pStyle w:val="TableParagraph"/>
                                      <w:spacing w:before="38"/>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323EC8A7" w14:textId="77777777" w:rsidR="000A2EAA" w:rsidRDefault="000A2EAA">
                                    <w:pPr>
                                      <w:pStyle w:val="TableParagraph"/>
                                      <w:spacing w:before="38"/>
                                      <w:ind w:left="46"/>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2DA471E1" w14:textId="77777777" w:rsidR="000A2EAA" w:rsidRDefault="000A2EAA">
                                    <w:pPr>
                                      <w:pStyle w:val="TableParagraph"/>
                                      <w:spacing w:before="38"/>
                                      <w:ind w:left="46"/>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18B19BF5" w14:textId="77777777" w:rsidR="000A2EAA" w:rsidRDefault="000A2EAA">
                                    <w:pPr>
                                      <w:pStyle w:val="TableParagraph"/>
                                      <w:spacing w:before="38"/>
                                      <w:ind w:left="46"/>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70B8C9F6" w14:textId="77777777" w:rsidR="000A2EAA" w:rsidRDefault="000A2EAA">
                                    <w:pPr>
                                      <w:pStyle w:val="TableParagraph"/>
                                      <w:spacing w:before="38"/>
                                      <w:ind w:left="45"/>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7C28D8E7" w14:textId="77777777" w:rsidR="000A2EAA" w:rsidRDefault="000A2EAA">
                                    <w:pPr>
                                      <w:pStyle w:val="TableParagraph"/>
                                      <w:spacing w:before="38"/>
                                      <w:ind w:left="45"/>
                                      <w:rPr>
                                        <w:rFonts w:ascii="Arial"/>
                                        <w:sz w:val="13"/>
                                      </w:rPr>
                                    </w:pPr>
                                    <w:r>
                                      <w:rPr>
                                        <w:rFonts w:ascii="Arial"/>
                                        <w:sz w:val="13"/>
                                      </w:rPr>
                                      <w:t>Sa 5</w:t>
                                    </w:r>
                                  </w:p>
                                </w:tc>
                                <w:tc>
                                  <w:tcPr>
                                    <w:tcW w:w="456" w:type="dxa"/>
                                    <w:tcBorders>
                                      <w:left w:val="single" w:sz="6" w:space="0" w:color="666666"/>
                                    </w:tcBorders>
                                    <w:shd w:val="clear" w:color="auto" w:fill="CEE2D3"/>
                                  </w:tcPr>
                                  <w:p w14:paraId="4615FD8B" w14:textId="77777777" w:rsidR="000A2EAA" w:rsidRDefault="000A2EAA">
                                    <w:pPr>
                                      <w:pStyle w:val="TableParagraph"/>
                                      <w:spacing w:before="38"/>
                                      <w:ind w:left="44"/>
                                      <w:rPr>
                                        <w:rFonts w:ascii="Arial"/>
                                        <w:sz w:val="13"/>
                                      </w:rPr>
                                    </w:pPr>
                                    <w:r>
                                      <w:rPr>
                                        <w:rFonts w:ascii="Arial"/>
                                        <w:sz w:val="13"/>
                                      </w:rPr>
                                      <w:t>Fx 3.6</w:t>
                                    </w:r>
                                  </w:p>
                                </w:tc>
                              </w:tr>
                            </w:tbl>
                            <w:p w14:paraId="7D6D01F2" w14:textId="77777777" w:rsidR="000A2EAA" w:rsidRDefault="000A2EAA" w:rsidP="0057303A">
                              <w:pPr>
                                <w:pStyle w:val="a3"/>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EDD7D7" id="Text Box 397" o:spid="_x0000_s1101" type="#_x0000_t202" style="position:absolute;left:0;text-align:left;margin-left:388.9pt;margin-top:1.85pt;width:148.85pt;height:11.8pt;z-index:251822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" filled="f" stroked="f">
                  <v:textbox inset="0,0,0,0">
                    <w:txbxContent>
                      <w:tbl>
                        <w:tblPr>
                          <w:tblStyle w:val="TableNormal"/>
                          <w:tblW w:w="0" w:type="auto"/>
                          <w:tblInd w:w="7" w:type="dxa"/>
                          <w:tblLayout w:type="fixed"/>
                          <w:tblLook w:val="01E0" w:firstRow="1" w:lastRow="1" w:firstColumn="1" w:lastColumn="1" w:noHBand="0" w:noVBand="0"/>
                        </w:tblPr>
                        <w:tblGrid>
                          <w:gridCol w:w="353"/>
                          <w:gridCol w:w="332"/>
                          <w:gridCol w:w="332"/>
                          <w:gridCol w:w="332"/>
                          <w:gridCol w:w="343"/>
                          <w:gridCol w:w="461"/>
                          <w:gridCol w:w="365"/>
                          <w:gridCol w:w="456"/>
                        </w:tblGrid>
                        <w:tr w:rsidR="000A2EAA" w14:paraId="54AC9F6D" w14:textId="77777777">
                          <w:trPr>
                            <w:trHeight w:val="235"/>
                          </w:trPr>
                          <w:tc>
                            <w:tcPr>
                              <w:tcW w:w="353" w:type="dxa"/>
                              <w:tcBorders>
                                <w:left w:val="double" w:sz="2" w:space="0" w:color="666666"/>
                                <w:right w:val="single" w:sz="6" w:space="0" w:color="666666"/>
                              </w:tcBorders>
                              <w:shd w:val="clear" w:color="auto" w:fill="F2C8C8"/>
                            </w:tcPr>
                            <w:p w14:paraId="5F5D7A2A" w14:textId="77777777" w:rsidR="000A2EAA" w:rsidRDefault="000A2EAA">
                              <w:pPr>
                                <w:pStyle w:val="TableParagraph"/>
                                <w:spacing w:before="38"/>
                                <w:ind w:left="52"/>
                                <w:rPr>
                                  <w:rFonts w:ascii="Arial"/>
                                  <w:sz w:val="13"/>
                                </w:rPr>
                              </w:pPr>
                              <w:r>
                                <w:rPr>
                                  <w:rFonts w:ascii="Arial"/>
                                  <w:sz w:val="13"/>
                                </w:rPr>
                                <w:t>IE 6</w:t>
                              </w:r>
                            </w:p>
                          </w:tc>
                          <w:tc>
                            <w:tcPr>
                              <w:tcW w:w="332" w:type="dxa"/>
                              <w:tcBorders>
                                <w:left w:val="single" w:sz="6" w:space="0" w:color="666666"/>
                                <w:right w:val="single" w:sz="6" w:space="0" w:color="666666"/>
                              </w:tcBorders>
                              <w:shd w:val="clear" w:color="auto" w:fill="CEE2D3"/>
                            </w:tcPr>
                            <w:p w14:paraId="202478E6" w14:textId="77777777" w:rsidR="000A2EAA" w:rsidRDefault="000A2EAA">
                              <w:pPr>
                                <w:pStyle w:val="TableParagraph"/>
                                <w:spacing w:before="38"/>
                                <w:ind w:left="46"/>
                                <w:rPr>
                                  <w:rFonts w:ascii="Arial"/>
                                  <w:sz w:val="13"/>
                                </w:rPr>
                              </w:pPr>
                              <w:r>
                                <w:rPr>
                                  <w:rFonts w:ascii="Arial"/>
                                  <w:sz w:val="13"/>
                                </w:rPr>
                                <w:t>IE 7</w:t>
                              </w:r>
                            </w:p>
                          </w:tc>
                          <w:tc>
                            <w:tcPr>
                              <w:tcW w:w="332" w:type="dxa"/>
                              <w:tcBorders>
                                <w:left w:val="single" w:sz="6" w:space="0" w:color="666666"/>
                                <w:right w:val="single" w:sz="6" w:space="0" w:color="666666"/>
                              </w:tcBorders>
                              <w:shd w:val="clear" w:color="auto" w:fill="CEE2D3"/>
                            </w:tcPr>
                            <w:p w14:paraId="323EC8A7" w14:textId="77777777" w:rsidR="000A2EAA" w:rsidRDefault="000A2EAA">
                              <w:pPr>
                                <w:pStyle w:val="TableParagraph"/>
                                <w:spacing w:before="38"/>
                                <w:ind w:left="46"/>
                                <w:rPr>
                                  <w:rFonts w:ascii="Arial"/>
                                  <w:sz w:val="13"/>
                                </w:rPr>
                              </w:pPr>
                              <w:r>
                                <w:rPr>
                                  <w:rFonts w:ascii="Arial"/>
                                  <w:sz w:val="13"/>
                                </w:rPr>
                                <w:t>IE 8</w:t>
                              </w:r>
                            </w:p>
                          </w:tc>
                          <w:tc>
                            <w:tcPr>
                              <w:tcW w:w="332" w:type="dxa"/>
                              <w:tcBorders>
                                <w:left w:val="single" w:sz="6" w:space="0" w:color="666666"/>
                                <w:right w:val="single" w:sz="6" w:space="0" w:color="666666"/>
                              </w:tcBorders>
                              <w:shd w:val="clear" w:color="auto" w:fill="CEE2D3"/>
                            </w:tcPr>
                            <w:p w14:paraId="2DA471E1" w14:textId="77777777" w:rsidR="000A2EAA" w:rsidRDefault="000A2EAA">
                              <w:pPr>
                                <w:pStyle w:val="TableParagraph"/>
                                <w:spacing w:before="38"/>
                                <w:ind w:left="46"/>
                                <w:rPr>
                                  <w:rFonts w:ascii="Arial"/>
                                  <w:sz w:val="13"/>
                                </w:rPr>
                              </w:pPr>
                              <w:r>
                                <w:rPr>
                                  <w:rFonts w:ascii="Arial"/>
                                  <w:sz w:val="13"/>
                                </w:rPr>
                                <w:t>IE 9</w:t>
                              </w:r>
                            </w:p>
                          </w:tc>
                          <w:tc>
                            <w:tcPr>
                              <w:tcW w:w="343" w:type="dxa"/>
                              <w:tcBorders>
                                <w:left w:val="single" w:sz="6" w:space="0" w:color="666666"/>
                                <w:right w:val="single" w:sz="6" w:space="0" w:color="666666"/>
                              </w:tcBorders>
                              <w:shd w:val="clear" w:color="auto" w:fill="CEE2D3"/>
                            </w:tcPr>
                            <w:p w14:paraId="18B19BF5" w14:textId="77777777" w:rsidR="000A2EAA" w:rsidRDefault="000A2EAA">
                              <w:pPr>
                                <w:pStyle w:val="TableParagraph"/>
                                <w:spacing w:before="38"/>
                                <w:ind w:left="46"/>
                                <w:rPr>
                                  <w:rFonts w:ascii="Arial"/>
                                  <w:sz w:val="13"/>
                                </w:rPr>
                              </w:pPr>
                              <w:r>
                                <w:rPr>
                                  <w:rFonts w:ascii="Arial"/>
                                  <w:sz w:val="13"/>
                                </w:rPr>
                                <w:t>Cr 8</w:t>
                              </w:r>
                            </w:p>
                          </w:tc>
                          <w:tc>
                            <w:tcPr>
                              <w:tcW w:w="461" w:type="dxa"/>
                              <w:tcBorders>
                                <w:left w:val="single" w:sz="6" w:space="0" w:color="666666"/>
                                <w:right w:val="single" w:sz="6" w:space="0" w:color="666666"/>
                              </w:tcBorders>
                              <w:shd w:val="clear" w:color="auto" w:fill="CEE2D3"/>
                            </w:tcPr>
                            <w:p w14:paraId="70B8C9F6" w14:textId="77777777" w:rsidR="000A2EAA" w:rsidRDefault="000A2EAA">
                              <w:pPr>
                                <w:pStyle w:val="TableParagraph"/>
                                <w:spacing w:before="38"/>
                                <w:ind w:left="45"/>
                                <w:rPr>
                                  <w:rFonts w:ascii="Arial"/>
                                  <w:sz w:val="13"/>
                                </w:rPr>
                              </w:pPr>
                              <w:r>
                                <w:rPr>
                                  <w:rFonts w:ascii="Arial"/>
                                  <w:sz w:val="13"/>
                                </w:rPr>
                                <w:t>Op 11</w:t>
                              </w:r>
                            </w:p>
                          </w:tc>
                          <w:tc>
                            <w:tcPr>
                              <w:tcW w:w="365" w:type="dxa"/>
                              <w:tcBorders>
                                <w:left w:val="single" w:sz="6" w:space="0" w:color="666666"/>
                                <w:right w:val="single" w:sz="6" w:space="0" w:color="666666"/>
                              </w:tcBorders>
                              <w:shd w:val="clear" w:color="auto" w:fill="CEE2D3"/>
                            </w:tcPr>
                            <w:p w14:paraId="7C28D8E7" w14:textId="77777777" w:rsidR="000A2EAA" w:rsidRDefault="000A2EAA">
                              <w:pPr>
                                <w:pStyle w:val="TableParagraph"/>
                                <w:spacing w:before="38"/>
                                <w:ind w:left="45"/>
                                <w:rPr>
                                  <w:rFonts w:ascii="Arial"/>
                                  <w:sz w:val="13"/>
                                </w:rPr>
                              </w:pPr>
                              <w:r>
                                <w:rPr>
                                  <w:rFonts w:ascii="Arial"/>
                                  <w:sz w:val="13"/>
                                </w:rPr>
                                <w:t>Sa 5</w:t>
                              </w:r>
                            </w:p>
                          </w:tc>
                          <w:tc>
                            <w:tcPr>
                              <w:tcW w:w="456" w:type="dxa"/>
                              <w:tcBorders>
                                <w:left w:val="single" w:sz="6" w:space="0" w:color="666666"/>
                              </w:tcBorders>
                              <w:shd w:val="clear" w:color="auto" w:fill="CEE2D3"/>
                            </w:tcPr>
                            <w:p w14:paraId="4615FD8B" w14:textId="77777777" w:rsidR="000A2EAA" w:rsidRDefault="000A2EAA">
                              <w:pPr>
                                <w:pStyle w:val="TableParagraph"/>
                                <w:spacing w:before="38"/>
                                <w:ind w:left="44"/>
                                <w:rPr>
                                  <w:rFonts w:ascii="Arial"/>
                                  <w:sz w:val="13"/>
                                </w:rPr>
                              </w:pPr>
                              <w:r>
                                <w:rPr>
                                  <w:rFonts w:ascii="Arial"/>
                                  <w:sz w:val="13"/>
                                </w:rPr>
                                <w:t>Fx 3.6</w:t>
                              </w:r>
                            </w:p>
                          </w:tc>
                        </w:tr>
                      </w:tbl>
                      <w:p w14:paraId="7D6D01F2" w14:textId="77777777" w:rsidR="000A2EAA" w:rsidRDefault="000A2EAA" w:rsidP="0057303A">
                        <w:pPr>
                          <w:pStyle w:val="a3"/>
                        </w:pPr>
                      </w:p>
                    </w:txbxContent>
                  </v:textbox>
                  <w10:wrap anchorx="page"/>
                </v:shape>
              </w:pict>
            </mc:Fallback>
          </mc:AlternateContent>
        </w:r>
        <w:r w:rsidR="0057303A" w:rsidRPr="0057303A" w:rsidDel="00C74E36">
          <w:rPr>
            <w:rFonts w:ascii="Arial Black" w:hAnsi="Arial Black"/>
            <w:color w:val="685C53"/>
            <w:sz w:val="15"/>
          </w:rPr>
          <w:delText>При</w:delText>
        </w:r>
        <w:r w:rsidR="00D308CB" w:rsidDel="00C74E36">
          <w:rPr>
            <w:rFonts w:ascii="Arial Black" w:hAnsi="Arial Black"/>
            <w:color w:val="685C53"/>
            <w:sz w:val="15"/>
            <w:lang w:val="uk-UA"/>
          </w:rPr>
          <w:delText>клад 1.41. Контекстні та дочірні селектори</w:delText>
        </w:r>
      </w:del>
    </w:p>
    <w:p w14:paraId="4FE9B0A7" w14:textId="1F633A9A" w:rsidR="008417CB" w:rsidRDefault="008417CB" w:rsidP="00253FB5">
      <w:pPr>
        <w:spacing w:line="360" w:lineRule="auto"/>
        <w:ind w:left="105" w:right="183"/>
        <w:rPr>
          <w:ins w:id="1307" w:author="МАРІЯ БРЕНЬ" w:date="2019-12-19T09:48:00Z"/>
          <w:rFonts w:ascii="Arial Black" w:hAnsi="Arial Black"/>
          <w:color w:val="685C53"/>
          <w:sz w:val="15"/>
        </w:rPr>
      </w:pPr>
    </w:p>
    <w:p w14:paraId="3CCBE27D" w14:textId="74BCA641" w:rsidR="00C74E36" w:rsidDel="00C74E36" w:rsidRDefault="00C74E36" w:rsidP="00253FB5">
      <w:pPr>
        <w:spacing w:line="360" w:lineRule="auto"/>
        <w:ind w:left="105" w:right="183"/>
        <w:rPr>
          <w:del w:id="1308" w:author="МАРІЯ БРЕНЬ" w:date="2019-12-19T09:48:00Z"/>
          <w:sz w:val="17"/>
          <w:szCs w:val="17"/>
          <w:lang w:val="uk-UA"/>
        </w:rPr>
      </w:pPr>
    </w:p>
    <w:p w14:paraId="532AE9E9" w14:textId="77777777" w:rsidR="0057303A" w:rsidRPr="0057303A" w:rsidRDefault="0057303A" w:rsidP="00253FB5">
      <w:pPr>
        <w:spacing w:line="360" w:lineRule="auto"/>
        <w:ind w:left="105" w:right="183"/>
        <w:rPr>
          <w:sz w:val="17"/>
          <w:szCs w:val="17"/>
        </w:rPr>
      </w:pPr>
      <w:r w:rsidRPr="0057303A">
        <w:rPr>
          <w:sz w:val="17"/>
          <w:szCs w:val="17"/>
          <w:lang w:val="uk-UA"/>
        </w:rPr>
        <w:t xml:space="preserve">На тег </w:t>
      </w:r>
      <w:r w:rsidRPr="0057303A">
        <w:rPr>
          <w:rFonts w:ascii="Courier New" w:hAnsi="Courier New"/>
          <w:b/>
          <w:color w:val="006699"/>
          <w:sz w:val="17"/>
          <w:szCs w:val="17"/>
        </w:rPr>
        <w:t xml:space="preserve">&lt;i&gt; </w:t>
      </w:r>
      <w:r w:rsidRPr="0057303A">
        <w:rPr>
          <w:sz w:val="17"/>
          <w:szCs w:val="17"/>
          <w:lang w:val="uk-UA"/>
        </w:rPr>
        <w:t xml:space="preserve">в прикладі діють одночасно два правила: контекстний селектор (тег </w:t>
      </w:r>
      <w:r w:rsidRPr="0057303A">
        <w:rPr>
          <w:rFonts w:ascii="Courier New" w:hAnsi="Courier New"/>
          <w:b/>
          <w:color w:val="006699"/>
          <w:sz w:val="17"/>
          <w:szCs w:val="17"/>
        </w:rPr>
        <w:t xml:space="preserve">&lt;i&gt; </w:t>
      </w:r>
      <w:r w:rsidRPr="0057303A">
        <w:rPr>
          <w:sz w:val="17"/>
          <w:szCs w:val="17"/>
          <w:lang w:val="uk-UA"/>
        </w:rPr>
        <w:t>розташований всередині</w:t>
      </w:r>
      <w:r w:rsidRPr="0057303A">
        <w:rPr>
          <w:sz w:val="17"/>
          <w:szCs w:val="17"/>
          <w:lang w:val="uk-UA"/>
        </w:rPr>
        <w:br/>
      </w:r>
      <w:r w:rsidRPr="0057303A">
        <w:rPr>
          <w:rFonts w:ascii="Courier New" w:hAnsi="Courier New"/>
          <w:b/>
          <w:color w:val="006699"/>
          <w:sz w:val="17"/>
          <w:szCs w:val="17"/>
        </w:rPr>
        <w:t>&lt;div&gt;</w:t>
      </w:r>
      <w:r w:rsidRPr="0057303A">
        <w:rPr>
          <w:sz w:val="17"/>
          <w:szCs w:val="17"/>
        </w:rPr>
        <w:t xml:space="preserve">) </w:t>
      </w:r>
      <w:r w:rsidRPr="0057303A">
        <w:rPr>
          <w:sz w:val="17"/>
          <w:szCs w:val="17"/>
          <w:lang w:val="uk-UA"/>
        </w:rPr>
        <w:t xml:space="preserve">і дочірній селектор (тег </w:t>
      </w:r>
      <w:r w:rsidRPr="0057303A">
        <w:rPr>
          <w:rFonts w:ascii="Courier New" w:hAnsi="Courier New"/>
          <w:b/>
          <w:color w:val="006699"/>
          <w:sz w:val="17"/>
          <w:szCs w:val="17"/>
        </w:rPr>
        <w:t xml:space="preserve">&lt;i&gt; </w:t>
      </w:r>
      <w:r w:rsidRPr="0057303A">
        <w:rPr>
          <w:sz w:val="17"/>
          <w:szCs w:val="17"/>
          <w:lang w:val="uk-UA"/>
        </w:rPr>
        <w:t xml:space="preserve">є дочірнім по відношенню до </w:t>
      </w:r>
      <w:r w:rsidRPr="0057303A">
        <w:rPr>
          <w:rFonts w:ascii="Courier New" w:hAnsi="Courier New"/>
          <w:b/>
          <w:color w:val="006699"/>
          <w:sz w:val="17"/>
          <w:szCs w:val="17"/>
        </w:rPr>
        <w:t>&lt;p&gt;</w:t>
      </w:r>
      <w:r w:rsidRPr="0057303A">
        <w:rPr>
          <w:sz w:val="17"/>
          <w:szCs w:val="17"/>
        </w:rPr>
        <w:t xml:space="preserve">). </w:t>
      </w:r>
      <w:r w:rsidRPr="0057303A">
        <w:rPr>
          <w:sz w:val="17"/>
          <w:szCs w:val="17"/>
          <w:lang w:val="uk-UA"/>
        </w:rPr>
        <w:t xml:space="preserve">При цьому правила є рівносильними, оскільки всі умови для них виконуються і не суперечать один одному. У подібних випадках застосовується стиль, який розташований в коді нижче, тому курсивний текст відображається червоним кольором. Варто поміняти правила місцями і поставити </w:t>
      </w:r>
      <w:r w:rsidRPr="0057303A">
        <w:rPr>
          <w:rFonts w:ascii="Courier New" w:hAnsi="Courier New"/>
          <w:b/>
          <w:color w:val="006699"/>
          <w:sz w:val="17"/>
          <w:szCs w:val="17"/>
        </w:rPr>
        <w:t>DIV I</w:t>
      </w:r>
      <w:r w:rsidRPr="0057303A">
        <w:rPr>
          <w:sz w:val="17"/>
          <w:szCs w:val="17"/>
          <w:lang w:val="uk-UA"/>
        </w:rPr>
        <w:t xml:space="preserve"> нижче, як колір тексту зміниться з червоного на зелений.</w:t>
      </w:r>
    </w:p>
    <w:p w14:paraId="305C6810" w14:textId="77777777" w:rsidR="0057303A" w:rsidRPr="0057303A" w:rsidRDefault="0057303A" w:rsidP="00253FB5">
      <w:pPr>
        <w:spacing w:line="360" w:lineRule="auto"/>
        <w:ind w:left="105" w:right="257"/>
        <w:rPr>
          <w:sz w:val="17"/>
          <w:szCs w:val="17"/>
        </w:rPr>
      </w:pPr>
      <w:r w:rsidRPr="0057303A">
        <w:rPr>
          <w:sz w:val="17"/>
          <w:szCs w:val="17"/>
          <w:lang w:val="uk-UA"/>
        </w:rPr>
        <w:t>Зауважимо, що в більшості випадків від додавання дочірніх селекторів можна відмовитися, замінивши їх контекстними селекторами. Однак використання дочірніх селекторів розширює можливості по управлінню стилями елементів, що в підсумку дозволяє отримати потрібний результат, а також простий і наочний код</w:t>
      </w:r>
      <w:r w:rsidRPr="0057303A">
        <w:rPr>
          <w:sz w:val="17"/>
          <w:szCs w:val="17"/>
        </w:rPr>
        <w:t>.</w:t>
      </w:r>
    </w:p>
    <w:p w14:paraId="6410EE2D" w14:textId="77777777" w:rsidR="0057303A" w:rsidRPr="0057303A" w:rsidRDefault="0057303A" w:rsidP="00253FB5">
      <w:pPr>
        <w:spacing w:line="360" w:lineRule="auto"/>
        <w:rPr>
          <w:sz w:val="15"/>
          <w:szCs w:val="17"/>
        </w:rPr>
      </w:pPr>
    </w:p>
    <w:p w14:paraId="788E0F4F" w14:textId="77777777" w:rsidR="0057303A" w:rsidRDefault="0057303A" w:rsidP="00253FB5">
      <w:pPr>
        <w:spacing w:line="360" w:lineRule="auto"/>
        <w:ind w:left="105" w:right="154"/>
        <w:rPr>
          <w:sz w:val="17"/>
          <w:szCs w:val="17"/>
        </w:rPr>
      </w:pPr>
      <w:r w:rsidRPr="0057303A">
        <w:rPr>
          <w:sz w:val="17"/>
          <w:szCs w:val="17"/>
          <w:lang w:val="uk-UA"/>
        </w:rPr>
        <w:t>Найзручніше застосовувати зазначені селектори для елементів, які мають ієрархічн</w:t>
      </w:r>
      <w:ins w:id="1309" w:author="Пользователь Windows" w:date="2019-12-19T06:38:00Z">
        <w:r w:rsidR="009E7465">
          <w:rPr>
            <w:sz w:val="17"/>
            <w:szCs w:val="17"/>
            <w:lang w:val="uk-UA"/>
          </w:rPr>
          <w:t>у</w:t>
        </w:r>
      </w:ins>
      <w:del w:id="1310" w:author="Пользователь Windows" w:date="2019-12-19T06:38:00Z">
        <w:r w:rsidRPr="0057303A" w:rsidDel="009E7465">
          <w:rPr>
            <w:sz w:val="17"/>
            <w:szCs w:val="17"/>
            <w:lang w:val="uk-UA"/>
          </w:rPr>
          <w:delText>ою</w:delText>
        </w:r>
      </w:del>
      <w:r w:rsidRPr="0057303A">
        <w:rPr>
          <w:sz w:val="17"/>
          <w:szCs w:val="17"/>
          <w:lang w:val="uk-UA"/>
        </w:rPr>
        <w:t xml:space="preserve"> структур</w:t>
      </w:r>
      <w:ins w:id="1311" w:author="Пользователь Windows" w:date="2019-12-19T06:38:00Z">
        <w:r w:rsidR="009E7465">
          <w:rPr>
            <w:sz w:val="17"/>
            <w:szCs w:val="17"/>
            <w:lang w:val="uk-UA"/>
          </w:rPr>
          <w:t>у</w:t>
        </w:r>
      </w:ins>
      <w:del w:id="1312" w:author="Пользователь Windows" w:date="2019-12-19T06:38:00Z">
        <w:r w:rsidRPr="0057303A" w:rsidDel="009E7465">
          <w:rPr>
            <w:sz w:val="17"/>
            <w:szCs w:val="17"/>
            <w:lang w:val="uk-UA"/>
          </w:rPr>
          <w:delText>ою</w:delText>
        </w:r>
      </w:del>
      <w:r w:rsidRPr="0057303A">
        <w:rPr>
          <w:sz w:val="17"/>
          <w:szCs w:val="17"/>
          <w:lang w:val="uk-UA"/>
        </w:rPr>
        <w:t xml:space="preserve"> - сюди відносяться, наприклад, таблиці і різні списки. У прикладі 1.42 показано зміна виду списку за допомогою стилів. За рахунок вкладення одного списку в інший отримуємо різновид меню. Заголовки при цьому розташовуються горизонтально, а набір посилань - вертикально під заголовками</w:t>
      </w:r>
      <w:r w:rsidRPr="0057303A">
        <w:rPr>
          <w:sz w:val="17"/>
          <w:szCs w:val="17"/>
        </w:rPr>
        <w:t xml:space="preserve"> (рис. 1.26).</w:t>
      </w:r>
    </w:p>
    <w:p w14:paraId="7CEE372B" w14:textId="77777777" w:rsidR="008417CB" w:rsidRDefault="008417CB" w:rsidP="00253FB5">
      <w:pPr>
        <w:spacing w:line="360" w:lineRule="auto"/>
        <w:ind w:left="105" w:right="154"/>
        <w:rPr>
          <w:sz w:val="17"/>
          <w:szCs w:val="17"/>
        </w:rPr>
      </w:pPr>
    </w:p>
    <w:p w14:paraId="59C754FF" w14:textId="77777777" w:rsidR="0057303A" w:rsidRPr="0057303A" w:rsidRDefault="0057303A" w:rsidP="00253FB5">
      <w:pPr>
        <w:spacing w:line="360" w:lineRule="auto"/>
        <w:ind w:left="105" w:right="154"/>
        <w:jc w:val="center"/>
        <w:rPr>
          <w:sz w:val="17"/>
          <w:szCs w:val="17"/>
          <w:lang w:val="uk-UA"/>
        </w:rPr>
      </w:pPr>
      <w:r w:rsidRPr="0057303A">
        <w:rPr>
          <w:noProof/>
          <w:sz w:val="17"/>
          <w:szCs w:val="17"/>
          <w:lang w:val="en-US" w:eastAsia="en-US" w:bidi="ar-SA"/>
        </w:rPr>
        <w:drawing>
          <wp:inline distT="0" distB="0" distL="0" distR="0" wp14:anchorId="057E5629" wp14:editId="5ABC0A88">
            <wp:extent cx="3429000" cy="1573487"/>
            <wp:effectExtent l="19050" t="19050" r="19050" b="27305"/>
            <wp:docPr id="14" name="Рисунок 23" descr="C:\Users\aser\OneDrive\Зображення\Знімки екрана\2019-11-22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er\OneDrive\Зображення\Знімки екрана\2019-11-22 (5).png"/>
                    <pic:cNvPicPr>
                      <a:picLocks noChangeAspect="1" noChangeArrowheads="1"/>
                    </pic:cNvPicPr>
                  </pic:nvPicPr>
                  <pic:blipFill rotWithShape="1">
                    <a:blip r:embed="rId54" cstate="print"/>
                    <a:srcRect l="9307" t="12593" r="58318" b="60929"/>
                    <a:stretch/>
                  </pic:blipFill>
                  <pic:spPr bwMode="auto">
                    <a:xfrm>
                      <a:off x="0" y="0"/>
                      <a:ext cx="3439732" cy="1578412"/>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4F149586" w14:textId="77777777" w:rsidR="0057303A" w:rsidRPr="0057303A" w:rsidRDefault="0057303A" w:rsidP="00253FB5">
      <w:pPr>
        <w:spacing w:line="360" w:lineRule="auto"/>
        <w:rPr>
          <w:sz w:val="10"/>
          <w:szCs w:val="17"/>
        </w:rPr>
      </w:pPr>
    </w:p>
    <w:p w14:paraId="63B91C2E" w14:textId="77777777" w:rsidR="0057303A" w:rsidRPr="0057303A" w:rsidRDefault="0057303A" w:rsidP="00253FB5">
      <w:pPr>
        <w:spacing w:line="360" w:lineRule="auto"/>
        <w:ind w:left="1715" w:right="1738"/>
        <w:jc w:val="center"/>
        <w:rPr>
          <w:rFonts w:ascii="Georgia" w:hAnsi="Georgia"/>
          <w:i/>
          <w:sz w:val="17"/>
        </w:rPr>
      </w:pPr>
      <w:r w:rsidRPr="0057303A">
        <w:rPr>
          <w:rFonts w:ascii="Georgia" w:hAnsi="Georgia"/>
          <w:i/>
          <w:color w:val="666666"/>
          <w:sz w:val="17"/>
        </w:rPr>
        <w:t>Рис. 1.26. Список в вид</w:t>
      </w:r>
      <w:r w:rsidRPr="0057303A">
        <w:rPr>
          <w:rFonts w:ascii="Georgia" w:hAnsi="Georgia"/>
          <w:i/>
          <w:color w:val="666666"/>
          <w:sz w:val="17"/>
          <w:lang w:val="uk-UA"/>
        </w:rPr>
        <w:t>і</w:t>
      </w:r>
      <w:r w:rsidRPr="0057303A">
        <w:rPr>
          <w:rFonts w:ascii="Georgia" w:hAnsi="Georgia"/>
          <w:i/>
          <w:color w:val="666666"/>
          <w:sz w:val="17"/>
        </w:rPr>
        <w:t xml:space="preserve"> меню</w:t>
      </w:r>
    </w:p>
    <w:p w14:paraId="4F7AFD22" w14:textId="04430B72" w:rsidR="0057303A" w:rsidRPr="0057303A" w:rsidDel="00C74E36" w:rsidRDefault="0057303A" w:rsidP="00253FB5">
      <w:pPr>
        <w:spacing w:line="360" w:lineRule="auto"/>
        <w:rPr>
          <w:del w:id="1313" w:author="МАРІЯ БРЕНЬ" w:date="2019-12-19T09:48:00Z"/>
          <w:rFonts w:ascii="Georgia"/>
          <w:i/>
          <w:sz w:val="20"/>
          <w:szCs w:val="17"/>
        </w:rPr>
      </w:pPr>
    </w:p>
    <w:p w14:paraId="3C4DD4D2" w14:textId="77777777" w:rsidR="00D308CB" w:rsidRDefault="0057303A" w:rsidP="00253FB5">
      <w:pPr>
        <w:spacing w:line="360" w:lineRule="auto"/>
        <w:ind w:left="105" w:right="428"/>
        <w:rPr>
          <w:sz w:val="17"/>
          <w:szCs w:val="17"/>
        </w:rPr>
      </w:pPr>
      <w:r w:rsidRPr="0057303A">
        <w:rPr>
          <w:sz w:val="17"/>
          <w:szCs w:val="17"/>
          <w:lang w:val="uk-UA"/>
        </w:rPr>
        <w:t xml:space="preserve">Для розміщення тексту по горизонталі до селектора </w:t>
      </w:r>
      <w:r w:rsidRPr="0057303A">
        <w:rPr>
          <w:rFonts w:ascii="Courier New" w:hAnsi="Courier New"/>
          <w:b/>
          <w:color w:val="006699"/>
          <w:sz w:val="17"/>
          <w:szCs w:val="17"/>
        </w:rPr>
        <w:t>LI</w:t>
      </w:r>
      <w:r w:rsidRPr="0057303A">
        <w:rPr>
          <w:sz w:val="17"/>
          <w:szCs w:val="17"/>
          <w:lang w:val="uk-UA"/>
        </w:rPr>
        <w:t xml:space="preserve"> додається стильова властивість </w:t>
      </w:r>
      <w:r w:rsidRPr="0057303A">
        <w:rPr>
          <w:color w:val="B61039"/>
          <w:sz w:val="17"/>
          <w:szCs w:val="17"/>
        </w:rPr>
        <w:t>float</w:t>
      </w:r>
      <w:r w:rsidRPr="0057303A">
        <w:rPr>
          <w:sz w:val="17"/>
          <w:szCs w:val="17"/>
          <w:lang w:val="uk-UA"/>
        </w:rPr>
        <w:t>. Щоб при цьому розділити між собою стиль горизонтального і вертикального списку і застосовуються дочірні селектори</w:t>
      </w:r>
      <w:r w:rsidRPr="0057303A">
        <w:rPr>
          <w:sz w:val="17"/>
          <w:szCs w:val="17"/>
        </w:rPr>
        <w:t xml:space="preserve"> (при</w:t>
      </w:r>
      <w:r w:rsidRPr="0057303A">
        <w:rPr>
          <w:sz w:val="17"/>
          <w:szCs w:val="17"/>
          <w:lang w:val="uk-UA"/>
        </w:rPr>
        <w:t>клад</w:t>
      </w:r>
      <w:r w:rsidRPr="0057303A">
        <w:rPr>
          <w:sz w:val="17"/>
          <w:szCs w:val="17"/>
        </w:rPr>
        <w:t xml:space="preserve"> 1.42).</w:t>
      </w:r>
    </w:p>
    <w:p w14:paraId="10EA6378" w14:textId="77777777" w:rsidR="00D308CB" w:rsidRDefault="00D308CB" w:rsidP="00253FB5">
      <w:pPr>
        <w:spacing w:line="360" w:lineRule="auto"/>
        <w:ind w:left="105" w:right="428"/>
        <w:rPr>
          <w:sz w:val="17"/>
          <w:szCs w:val="17"/>
          <w:lang w:val="uk-UA"/>
        </w:rPr>
      </w:pPr>
      <w:r w:rsidRPr="0057303A">
        <w:rPr>
          <w:sz w:val="17"/>
          <w:szCs w:val="17"/>
          <w:lang w:val="uk-UA"/>
        </w:rPr>
        <w:t>В даному прикладі дочірні селектори потрібні, щоб розділити стиль елементів списку верхнього рівня і вкладені списки, які виконують різні завдання, тому стиль для них не повинен перетинатися.</w:t>
      </w:r>
    </w:p>
    <w:p w14:paraId="0AF6AAA5" w14:textId="77777777" w:rsidR="008417CB" w:rsidRPr="0057303A" w:rsidRDefault="008417CB" w:rsidP="00253FB5">
      <w:pPr>
        <w:spacing w:line="360" w:lineRule="auto"/>
        <w:ind w:left="105" w:right="428"/>
        <w:rPr>
          <w:sz w:val="17"/>
          <w:szCs w:val="17"/>
        </w:rPr>
      </w:pPr>
    </w:p>
    <w:tbl>
      <w:tblPr>
        <w:tblStyle w:val="TableNormal"/>
        <w:tblW w:w="9211" w:type="dxa"/>
        <w:tblInd w:w="434" w:type="dxa"/>
        <w:tblLayout w:type="fixed"/>
        <w:tblLook w:val="01E0" w:firstRow="1" w:lastRow="1" w:firstColumn="1" w:lastColumn="1" w:noHBand="0" w:noVBand="0"/>
      </w:tblPr>
      <w:tblGrid>
        <w:gridCol w:w="4845"/>
        <w:gridCol w:w="771"/>
        <w:gridCol w:w="621"/>
        <w:gridCol w:w="353"/>
        <w:gridCol w:w="332"/>
        <w:gridCol w:w="332"/>
        <w:gridCol w:w="332"/>
        <w:gridCol w:w="343"/>
        <w:gridCol w:w="461"/>
        <w:gridCol w:w="365"/>
        <w:gridCol w:w="456"/>
      </w:tblGrid>
      <w:tr w:rsidR="0057303A" w:rsidRPr="0057303A" w14:paraId="6A2C553D" w14:textId="77777777" w:rsidTr="008417CB">
        <w:trPr>
          <w:trHeight w:val="235"/>
        </w:trPr>
        <w:tc>
          <w:tcPr>
            <w:tcW w:w="4845" w:type="dxa"/>
            <w:tcBorders>
              <w:right w:val="single" w:sz="6" w:space="0" w:color="666666"/>
            </w:tcBorders>
          </w:tcPr>
          <w:p w14:paraId="33FD2A53" w14:textId="77777777" w:rsidR="0057303A" w:rsidRPr="0057303A" w:rsidRDefault="00D308CB" w:rsidP="00253FB5">
            <w:pPr>
              <w:spacing w:line="360" w:lineRule="auto"/>
              <w:rPr>
                <w:rFonts w:ascii="Arial Black" w:eastAsia="Courier New" w:hAnsi="Arial Black" w:cs="Courier New"/>
                <w:sz w:val="15"/>
                <w:lang w:val="uk-UA"/>
              </w:rPr>
            </w:pPr>
            <w:r>
              <w:rPr>
                <w:sz w:val="20"/>
                <w:szCs w:val="17"/>
              </w:rPr>
              <w:br w:type="page"/>
            </w:r>
            <w:r w:rsidR="0057303A" w:rsidRPr="0057303A">
              <w:rPr>
                <w:rFonts w:ascii="Arial Black" w:eastAsia="Courier New" w:hAnsi="Arial Black" w:cs="Courier New"/>
                <w:color w:val="685C53"/>
                <w:sz w:val="15"/>
              </w:rPr>
              <w:t>При</w:t>
            </w:r>
            <w:r w:rsidR="0057303A" w:rsidRPr="0057303A">
              <w:rPr>
                <w:rFonts w:ascii="Arial Black" w:eastAsia="Courier New" w:hAnsi="Arial Black" w:cs="Courier New"/>
                <w:color w:val="685C53"/>
                <w:sz w:val="15"/>
                <w:lang w:val="uk-UA"/>
              </w:rPr>
              <w:t>клад</w:t>
            </w:r>
            <w:r w:rsidR="0057303A" w:rsidRPr="0057303A">
              <w:rPr>
                <w:rFonts w:ascii="Arial Black" w:eastAsia="Courier New" w:hAnsi="Arial Black" w:cs="Courier New"/>
                <w:color w:val="685C53"/>
                <w:sz w:val="15"/>
              </w:rPr>
              <w:t xml:space="preserve"> 1.42. </w:t>
            </w:r>
            <w:r w:rsidR="0057303A" w:rsidRPr="0057303A">
              <w:rPr>
                <w:rFonts w:ascii="Arial Black" w:eastAsia="Courier New" w:hAnsi="Arial Black" w:cs="Courier New"/>
                <w:color w:val="685C53"/>
                <w:sz w:val="15"/>
                <w:lang w:val="uk-UA"/>
              </w:rPr>
              <w:t xml:space="preserve">Використання </w:t>
            </w:r>
            <w:r w:rsidR="0057303A" w:rsidRPr="0057303A">
              <w:rPr>
                <w:rFonts w:ascii="Arial Black" w:eastAsia="Courier New" w:hAnsi="Arial Black" w:cs="Courier New"/>
                <w:color w:val="685C53"/>
                <w:sz w:val="15"/>
              </w:rPr>
              <w:t>доч</w:t>
            </w:r>
            <w:r w:rsidR="0057303A" w:rsidRPr="0057303A">
              <w:rPr>
                <w:rFonts w:ascii="Arial Black" w:eastAsia="Courier New" w:hAnsi="Arial Black" w:cs="Courier New"/>
                <w:color w:val="685C53"/>
                <w:sz w:val="15"/>
                <w:lang w:val="uk-UA"/>
              </w:rPr>
              <w:t>ірніх</w:t>
            </w:r>
            <w:r w:rsidR="0057303A" w:rsidRPr="0057303A">
              <w:rPr>
                <w:rFonts w:ascii="Arial Black" w:eastAsia="Courier New" w:hAnsi="Arial Black" w:cs="Courier New"/>
                <w:color w:val="685C53"/>
                <w:sz w:val="15"/>
              </w:rPr>
              <w:t xml:space="preserve"> селектор</w:t>
            </w:r>
            <w:r w:rsidR="0057303A" w:rsidRPr="0057303A">
              <w:rPr>
                <w:rFonts w:ascii="Arial Black" w:eastAsia="Courier New" w:hAnsi="Arial Black" w:cs="Courier New"/>
                <w:color w:val="685C53"/>
                <w:sz w:val="15"/>
                <w:lang w:val="uk-UA"/>
              </w:rPr>
              <w:t>ів</w:t>
            </w:r>
          </w:p>
        </w:tc>
        <w:tc>
          <w:tcPr>
            <w:tcW w:w="771" w:type="dxa"/>
            <w:tcBorders>
              <w:left w:val="single" w:sz="6" w:space="0" w:color="666666"/>
              <w:right w:val="double" w:sz="2" w:space="0" w:color="666666"/>
            </w:tcBorders>
            <w:shd w:val="clear" w:color="auto" w:fill="CEE2D3"/>
          </w:tcPr>
          <w:p w14:paraId="124D7657"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XHTML 1.0</w:t>
            </w:r>
          </w:p>
        </w:tc>
        <w:tc>
          <w:tcPr>
            <w:tcW w:w="621" w:type="dxa"/>
            <w:tcBorders>
              <w:left w:val="double" w:sz="2" w:space="0" w:color="666666"/>
              <w:right w:val="double" w:sz="2" w:space="0" w:color="666666"/>
            </w:tcBorders>
            <w:shd w:val="clear" w:color="auto" w:fill="CEE2D3"/>
          </w:tcPr>
          <w:p w14:paraId="40C1A652"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3" w:type="dxa"/>
            <w:tcBorders>
              <w:left w:val="double" w:sz="2" w:space="0" w:color="666666"/>
              <w:right w:val="single" w:sz="6" w:space="0" w:color="666666"/>
            </w:tcBorders>
            <w:shd w:val="clear" w:color="auto" w:fill="F2C8C8"/>
          </w:tcPr>
          <w:p w14:paraId="601672E6" w14:textId="77777777" w:rsidR="0057303A" w:rsidRPr="0057303A" w:rsidRDefault="0057303A" w:rsidP="00253FB5">
            <w:pPr>
              <w:spacing w:line="360" w:lineRule="auto"/>
              <w:ind w:left="47"/>
              <w:rPr>
                <w:rFonts w:eastAsia="Courier New" w:hAnsi="Courier New" w:cs="Courier New"/>
                <w:sz w:val="13"/>
              </w:rPr>
            </w:pPr>
            <w:r w:rsidRPr="0057303A">
              <w:rPr>
                <w:rFonts w:eastAsia="Courier New" w:hAnsi="Courier New" w:cs="Courier New"/>
                <w:sz w:val="13"/>
              </w:rPr>
              <w:t>IE 6</w:t>
            </w:r>
          </w:p>
        </w:tc>
        <w:tc>
          <w:tcPr>
            <w:tcW w:w="332" w:type="dxa"/>
            <w:tcBorders>
              <w:left w:val="single" w:sz="6" w:space="0" w:color="666666"/>
              <w:right w:val="single" w:sz="6" w:space="0" w:color="666666"/>
            </w:tcBorders>
            <w:shd w:val="clear" w:color="auto" w:fill="CEE2D3"/>
          </w:tcPr>
          <w:p w14:paraId="5842DCF6"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7</w:t>
            </w:r>
          </w:p>
        </w:tc>
        <w:tc>
          <w:tcPr>
            <w:tcW w:w="332" w:type="dxa"/>
            <w:tcBorders>
              <w:left w:val="single" w:sz="6" w:space="0" w:color="666666"/>
              <w:right w:val="single" w:sz="6" w:space="0" w:color="666666"/>
            </w:tcBorders>
            <w:shd w:val="clear" w:color="auto" w:fill="CEE2D3"/>
          </w:tcPr>
          <w:p w14:paraId="1823A96E"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2" w:type="dxa"/>
            <w:tcBorders>
              <w:left w:val="single" w:sz="6" w:space="0" w:color="666666"/>
              <w:right w:val="single" w:sz="6" w:space="0" w:color="666666"/>
            </w:tcBorders>
            <w:shd w:val="clear" w:color="auto" w:fill="CEE2D3"/>
          </w:tcPr>
          <w:p w14:paraId="2B278F31"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3" w:type="dxa"/>
            <w:tcBorders>
              <w:left w:val="single" w:sz="6" w:space="0" w:color="666666"/>
              <w:right w:val="single" w:sz="6" w:space="0" w:color="666666"/>
            </w:tcBorders>
            <w:shd w:val="clear" w:color="auto" w:fill="CEE2D3"/>
          </w:tcPr>
          <w:p w14:paraId="27AD276A"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1" w:type="dxa"/>
            <w:tcBorders>
              <w:left w:val="single" w:sz="6" w:space="0" w:color="666666"/>
              <w:right w:val="single" w:sz="6" w:space="0" w:color="666666"/>
            </w:tcBorders>
            <w:shd w:val="clear" w:color="auto" w:fill="CEE2D3"/>
          </w:tcPr>
          <w:p w14:paraId="38CDD477"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5" w:type="dxa"/>
            <w:tcBorders>
              <w:left w:val="single" w:sz="6" w:space="0" w:color="666666"/>
              <w:right w:val="single" w:sz="6" w:space="0" w:color="666666"/>
            </w:tcBorders>
            <w:shd w:val="clear" w:color="auto" w:fill="CEE2D3"/>
          </w:tcPr>
          <w:p w14:paraId="4B5CB398" w14:textId="77777777" w:rsidR="0057303A" w:rsidRPr="0057303A" w:rsidRDefault="0057303A" w:rsidP="00253FB5">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6" w:type="dxa"/>
            <w:tcBorders>
              <w:left w:val="single" w:sz="6" w:space="0" w:color="666666"/>
            </w:tcBorders>
            <w:shd w:val="clear" w:color="auto" w:fill="CEE2D3"/>
          </w:tcPr>
          <w:p w14:paraId="3E62AA4E" w14:textId="77777777" w:rsidR="0057303A" w:rsidRPr="0057303A" w:rsidRDefault="0057303A" w:rsidP="00253FB5">
            <w:pPr>
              <w:spacing w:line="360" w:lineRule="auto"/>
              <w:ind w:left="38"/>
              <w:rPr>
                <w:rFonts w:eastAsia="Courier New" w:hAnsi="Courier New" w:cs="Courier New"/>
                <w:sz w:val="13"/>
              </w:rPr>
            </w:pPr>
            <w:r w:rsidRPr="0057303A">
              <w:rPr>
                <w:rFonts w:eastAsia="Courier New" w:hAnsi="Courier New" w:cs="Courier New"/>
                <w:sz w:val="13"/>
              </w:rPr>
              <w:t>Fx 3.6</w:t>
            </w:r>
          </w:p>
        </w:tc>
      </w:tr>
      <w:tr w:rsidR="0057303A" w:rsidRPr="002C57A6" w14:paraId="74DA58B4" w14:textId="77777777" w:rsidTr="008417CB">
        <w:trPr>
          <w:trHeight w:val="10164"/>
        </w:trPr>
        <w:tc>
          <w:tcPr>
            <w:tcW w:w="9211" w:type="dxa"/>
            <w:gridSpan w:val="11"/>
            <w:shd w:val="clear" w:color="auto" w:fill="F8F7F2"/>
          </w:tcPr>
          <w:p w14:paraId="41CEFC5F" w14:textId="77777777" w:rsidR="0057303A" w:rsidRPr="0057303A" w:rsidRDefault="0057303A" w:rsidP="008417CB">
            <w:pPr>
              <w:ind w:left="254" w:right="4061" w:hanging="180"/>
              <w:rPr>
                <w:rFonts w:ascii="Courier New" w:eastAsia="Courier New" w:hAnsi="Courier New" w:cs="Courier New"/>
                <w:sz w:val="15"/>
                <w:lang w:val="en-US"/>
              </w:rPr>
            </w:pPr>
            <w:r w:rsidRPr="0057303A">
              <w:rPr>
                <w:rFonts w:ascii="Courier New" w:eastAsia="Courier New" w:hAnsi="Courier New" w:cs="Courier New"/>
                <w:sz w:val="15"/>
                <w:lang w:val="en-US"/>
              </w:rPr>
              <w:t xml:space="preserve">&lt;!DOCTYPE html PUBLIC "-//W3C//DTD XHTML 1.0 Strict//EN" </w:t>
            </w:r>
            <w:r w:rsidR="003D6273">
              <w:fldChar w:fldCharType="begin"/>
            </w:r>
            <w:r w:rsidR="003D6273" w:rsidRPr="003D6273">
              <w:rPr>
                <w:lang w:val="en-US"/>
                <w:rPrChange w:id="1314"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"http://www.w3.org/TR/xhtml1/DTD/xhtml1</w:t>
            </w:r>
            <w:r w:rsidR="003D6273">
              <w:fldChar w:fldCharType="end"/>
            </w:r>
            <w:r w:rsidRPr="0057303A">
              <w:rPr>
                <w:rFonts w:ascii="Courier New" w:eastAsia="Courier New" w:hAnsi="Courier New" w:cs="Courier New"/>
                <w:sz w:val="15"/>
                <w:lang w:val="en-US"/>
              </w:rPr>
              <w:t>-</w:t>
            </w:r>
            <w:r w:rsidR="003D6273">
              <w:fldChar w:fldCharType="begin"/>
            </w:r>
            <w:r w:rsidR="003D6273" w:rsidRPr="003D6273">
              <w:rPr>
                <w:lang w:val="en-US"/>
                <w:rPrChange w:id="1315"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strict.dtd"&gt;</w:t>
            </w:r>
            <w:r w:rsidR="003D6273">
              <w:fldChar w:fldCharType="end"/>
            </w:r>
          </w:p>
          <w:p w14:paraId="3CB4A1FA" w14:textId="77777777" w:rsidR="0057303A" w:rsidRPr="0057303A" w:rsidRDefault="0057303A" w:rsidP="008417CB">
            <w:pPr>
              <w:ind w:left="74"/>
              <w:rPr>
                <w:rFonts w:ascii="Courier New" w:eastAsia="Courier New" w:hAnsi="Courier New" w:cs="Courier New"/>
                <w:sz w:val="15"/>
                <w:lang w:val="en-US"/>
              </w:rPr>
            </w:pPr>
            <w:r w:rsidRPr="0057303A">
              <w:rPr>
                <w:rFonts w:ascii="Courier New" w:eastAsia="Courier New" w:hAnsi="Courier New" w:cs="Courier New"/>
                <w:sz w:val="15"/>
                <w:lang w:val="en-US"/>
              </w:rPr>
              <w:t xml:space="preserve">&lt;html </w:t>
            </w:r>
            <w:r w:rsidR="003D6273">
              <w:fldChar w:fldCharType="begin"/>
            </w:r>
            <w:r w:rsidR="003D6273" w:rsidRPr="003D6273">
              <w:rPr>
                <w:lang w:val="en-US"/>
                <w:rPrChange w:id="1316" w:author="Пользователь Windows" w:date="2019-12-19T05:26:00Z">
                  <w:rPr/>
                </w:rPrChange>
              </w:rPr>
              <w:instrText>HYPERLINK "http://www.w3.org/1999/xhtml" \h</w:instrText>
            </w:r>
            <w:r w:rsidR="003D6273">
              <w:fldChar w:fldCharType="separate"/>
            </w:r>
            <w:r w:rsidRPr="0057303A">
              <w:rPr>
                <w:rFonts w:ascii="Courier New" w:eastAsia="Courier New" w:hAnsi="Courier New" w:cs="Courier New"/>
                <w:sz w:val="15"/>
                <w:lang w:val="en-US"/>
              </w:rPr>
              <w:t>xmlns="http://www.w3.org/1999/xhtml"&gt;</w:t>
            </w:r>
            <w:r w:rsidR="003D6273">
              <w:fldChar w:fldCharType="end"/>
            </w:r>
          </w:p>
          <w:p w14:paraId="78B6C903" w14:textId="77777777" w:rsidR="0057303A" w:rsidRPr="0057303A" w:rsidRDefault="0057303A" w:rsidP="008417CB">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174A6616" w14:textId="77777777" w:rsidR="0057303A" w:rsidRPr="0057303A" w:rsidRDefault="0057303A" w:rsidP="008417CB">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&lt;meta http-equiv="Content-Type" content="text/html; charset=utf-8" /&gt;</w:t>
            </w:r>
          </w:p>
          <w:p w14:paraId="1C3B2659" w14:textId="77777777" w:rsidR="0057303A" w:rsidRPr="0057303A" w:rsidRDefault="0057303A" w:rsidP="008417CB">
            <w:pPr>
              <w:ind w:left="246"/>
              <w:rPr>
                <w:rFonts w:ascii="Courier New" w:eastAsia="Courier New" w:hAnsi="Courier New" w:cs="Courier New"/>
                <w:sz w:val="15"/>
                <w:lang w:val="en-US"/>
              </w:rPr>
            </w:pPr>
            <w:r w:rsidRPr="0057303A">
              <w:rPr>
                <w:rFonts w:ascii="Courier New" w:eastAsia="Courier New" w:hAnsi="Courier New" w:cs="Courier New"/>
                <w:sz w:val="15"/>
                <w:lang w:val="en-US"/>
              </w:rPr>
              <w:t>&lt;title&gt;</w:t>
            </w:r>
            <w:r w:rsidRPr="0057303A">
              <w:rPr>
                <w:rFonts w:ascii="Courier New" w:eastAsia="Courier New" w:hAnsi="Courier New" w:cs="Courier New"/>
                <w:sz w:val="15"/>
              </w:rPr>
              <w:t>Доч</w:t>
            </w:r>
            <w:r w:rsidRPr="0057303A">
              <w:rPr>
                <w:rFonts w:ascii="Courier New" w:eastAsia="Courier New" w:hAnsi="Courier New" w:cs="Courier New"/>
                <w:sz w:val="15"/>
                <w:lang w:val="uk-UA"/>
              </w:rPr>
              <w:t>і</w:t>
            </w:r>
            <w:r w:rsidRPr="0057303A">
              <w:rPr>
                <w:rFonts w:ascii="Courier New" w:eastAsia="Courier New" w:hAnsi="Courier New" w:cs="Courier New"/>
                <w:sz w:val="15"/>
              </w:rPr>
              <w:t>рн</w:t>
            </w:r>
            <w:r w:rsidRPr="0057303A">
              <w:rPr>
                <w:rFonts w:ascii="Courier New" w:eastAsia="Courier New" w:hAnsi="Courier New" w:cs="Courier New"/>
                <w:sz w:val="15"/>
                <w:lang w:val="uk-UA"/>
              </w:rPr>
              <w:t>і</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селектор</w:t>
            </w:r>
            <w:r w:rsidRPr="0057303A">
              <w:rPr>
                <w:rFonts w:ascii="Courier New" w:eastAsia="Courier New" w:hAnsi="Courier New" w:cs="Courier New"/>
                <w:sz w:val="15"/>
                <w:lang w:val="uk-UA"/>
              </w:rPr>
              <w:t>и</w:t>
            </w:r>
            <w:r w:rsidRPr="0057303A">
              <w:rPr>
                <w:rFonts w:ascii="Courier New" w:eastAsia="Courier New" w:hAnsi="Courier New" w:cs="Courier New"/>
                <w:sz w:val="15"/>
                <w:lang w:val="en-US"/>
              </w:rPr>
              <w:t>&lt;/title&gt;</w:t>
            </w:r>
          </w:p>
          <w:p w14:paraId="243ADB55" w14:textId="77777777" w:rsidR="0057303A" w:rsidRPr="0057303A" w:rsidRDefault="0057303A" w:rsidP="008417CB">
            <w:pPr>
              <w:ind w:left="344" w:right="6849" w:hanging="90"/>
              <w:rPr>
                <w:rFonts w:ascii="Courier New" w:eastAsia="Courier New" w:hAnsi="Courier New" w:cs="Courier New"/>
                <w:sz w:val="15"/>
                <w:lang w:val="en-US"/>
              </w:rPr>
            </w:pPr>
            <w:r w:rsidRPr="0057303A">
              <w:rPr>
                <w:rFonts w:ascii="Courier New" w:eastAsia="Courier New" w:hAnsi="Courier New" w:cs="Courier New"/>
                <w:sz w:val="15"/>
                <w:lang w:val="en-US"/>
              </w:rPr>
              <w:t>&lt;style type="text/css"&gt; UL#menu {</w:t>
            </w:r>
          </w:p>
          <w:p w14:paraId="00FD0BCC" w14:textId="77777777" w:rsidR="0057303A" w:rsidRPr="0057303A" w:rsidRDefault="0057303A" w:rsidP="008417CB">
            <w:pPr>
              <w:ind w:left="417"/>
              <w:rPr>
                <w:rFonts w:ascii="Courier New" w:eastAsia="Courier New" w:hAnsi="Courier New" w:cs="Courier New"/>
                <w:sz w:val="15"/>
                <w:lang w:val="en-US"/>
              </w:rPr>
            </w:pPr>
            <w:r w:rsidRPr="0057303A">
              <w:rPr>
                <w:rFonts w:ascii="Courier New" w:eastAsia="Courier New" w:hAnsi="Courier New" w:cs="Courier New"/>
                <w:sz w:val="15"/>
                <w:lang w:val="en-US"/>
              </w:rPr>
              <w:t xml:space="preserve">margin: 0; padding: 0; /* </w:t>
            </w:r>
            <w:r w:rsidRPr="0057303A">
              <w:rPr>
                <w:rFonts w:ascii="Courier New" w:eastAsia="Courier New" w:hAnsi="Courier New" w:cs="Courier New"/>
                <w:sz w:val="15"/>
                <w:lang w:val="uk-UA"/>
              </w:rPr>
              <w:t>Забираємо</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lang w:val="uk-UA"/>
              </w:rPr>
              <w:t>відступи</w:t>
            </w:r>
            <w:r w:rsidRPr="0057303A">
              <w:rPr>
                <w:rFonts w:ascii="Courier New" w:eastAsia="Courier New" w:hAnsi="Courier New" w:cs="Courier New"/>
                <w:sz w:val="15"/>
                <w:lang w:val="en-US"/>
              </w:rPr>
              <w:t xml:space="preserve"> */</w:t>
            </w:r>
          </w:p>
          <w:p w14:paraId="06BA4244" w14:textId="77777777" w:rsidR="0057303A" w:rsidRPr="0057303A" w:rsidRDefault="0057303A" w:rsidP="008417CB">
            <w:pPr>
              <w:ind w:left="344"/>
              <w:rPr>
                <w:rFonts w:ascii="Courier New" w:eastAsia="Courier New" w:hAnsi="Courier New" w:cs="Courier New"/>
                <w:sz w:val="15"/>
                <w:lang w:val="en-US"/>
              </w:rPr>
            </w:pPr>
            <w:r w:rsidRPr="0057303A">
              <w:rPr>
                <w:rFonts w:ascii="Courier New" w:eastAsia="Courier New" w:hAnsi="Courier New" w:cs="Courier New"/>
                <w:sz w:val="15"/>
                <w:lang w:val="en-US"/>
              </w:rPr>
              <w:t>}</w:t>
            </w:r>
          </w:p>
          <w:p w14:paraId="328CE42D" w14:textId="77777777" w:rsidR="0057303A" w:rsidRPr="0057303A" w:rsidRDefault="0057303A" w:rsidP="008417CB">
            <w:pPr>
              <w:ind w:left="344"/>
              <w:rPr>
                <w:rFonts w:ascii="Courier New" w:eastAsia="Courier New" w:hAnsi="Courier New" w:cs="Courier New"/>
                <w:sz w:val="15"/>
                <w:lang w:val="en-US"/>
              </w:rPr>
            </w:pPr>
            <w:r w:rsidRPr="0057303A">
              <w:rPr>
                <w:rFonts w:ascii="Courier New" w:eastAsia="Courier New" w:hAnsi="Courier New" w:cs="Courier New"/>
                <w:sz w:val="15"/>
                <w:lang w:val="en-US"/>
              </w:rPr>
              <w:t>UL#menu &gt; LI {</w:t>
            </w:r>
          </w:p>
          <w:p w14:paraId="621A5D89" w14:textId="77777777" w:rsidR="0057303A" w:rsidRPr="0057303A" w:rsidRDefault="0057303A" w:rsidP="008417CB">
            <w:pPr>
              <w:ind w:left="417" w:right="4633"/>
              <w:rPr>
                <w:rFonts w:ascii="Courier New" w:eastAsia="Courier New" w:hAnsi="Courier New" w:cs="Courier New"/>
                <w:sz w:val="15"/>
                <w:lang w:val="uk-UA"/>
              </w:rPr>
            </w:pPr>
            <w:r w:rsidRPr="0057303A">
              <w:rPr>
                <w:rFonts w:ascii="Courier New" w:eastAsia="Courier New" w:hAnsi="Courier New" w:cs="Courier New"/>
                <w:sz w:val="15"/>
              </w:rPr>
              <w:t xml:space="preserve">list-style: none; /* </w:t>
            </w:r>
            <w:r w:rsidRPr="0057303A">
              <w:rPr>
                <w:rFonts w:ascii="Courier New" w:eastAsia="Courier New" w:hAnsi="Courier New" w:cs="Courier New"/>
                <w:sz w:val="15"/>
                <w:lang w:val="uk-UA"/>
              </w:rPr>
              <w:t>Забираємо маркери списку</w:t>
            </w:r>
          </w:p>
          <w:p w14:paraId="28834865" w14:textId="77777777" w:rsidR="0057303A" w:rsidRDefault="0057303A" w:rsidP="008417CB">
            <w:pPr>
              <w:ind w:left="417" w:right="4633"/>
              <w:rPr>
                <w:rFonts w:ascii="Courier New" w:eastAsia="Courier New" w:hAnsi="Courier New" w:cs="Courier New"/>
                <w:sz w:val="15"/>
              </w:rPr>
            </w:pPr>
            <w:r w:rsidRPr="0057303A">
              <w:rPr>
                <w:rFonts w:ascii="Courier New" w:eastAsia="Courier New" w:hAnsi="Courier New" w:cs="Courier New"/>
                <w:sz w:val="15"/>
              </w:rPr>
              <w:t xml:space="preserve">*/ width: 100px; /* Ширина </w:t>
            </w:r>
            <w:r w:rsidRPr="0057303A">
              <w:rPr>
                <w:rFonts w:ascii="Courier New" w:eastAsia="Courier New" w:hAnsi="Courier New" w:cs="Courier New"/>
                <w:sz w:val="15"/>
                <w:lang w:val="uk-UA"/>
              </w:rPr>
              <w:t>е</w:t>
            </w:r>
            <w:r w:rsidRPr="0057303A">
              <w:rPr>
                <w:rFonts w:ascii="Courier New" w:eastAsia="Courier New" w:hAnsi="Courier New" w:cs="Courier New"/>
                <w:sz w:val="15"/>
              </w:rPr>
              <w:t>лемента в п</w:t>
            </w:r>
            <w:r w:rsidRPr="0057303A">
              <w:rPr>
                <w:rFonts w:ascii="Courier New" w:eastAsia="Courier New" w:hAnsi="Courier New" w:cs="Courier New"/>
                <w:sz w:val="15"/>
                <w:lang w:val="uk-UA"/>
              </w:rPr>
              <w:t>і</w:t>
            </w:r>
            <w:r w:rsidRPr="0057303A">
              <w:rPr>
                <w:rFonts w:ascii="Courier New" w:eastAsia="Courier New" w:hAnsi="Courier New" w:cs="Courier New"/>
                <w:sz w:val="15"/>
              </w:rPr>
              <w:t>ксел</w:t>
            </w:r>
            <w:r w:rsidRPr="0057303A">
              <w:rPr>
                <w:rFonts w:ascii="Courier New" w:eastAsia="Courier New" w:hAnsi="Courier New" w:cs="Courier New"/>
                <w:sz w:val="15"/>
                <w:lang w:val="uk-UA"/>
              </w:rPr>
              <w:t>я</w:t>
            </w:r>
            <w:r w:rsidRPr="0057303A">
              <w:rPr>
                <w:rFonts w:ascii="Courier New" w:eastAsia="Courier New" w:hAnsi="Courier New" w:cs="Courier New"/>
                <w:sz w:val="15"/>
              </w:rPr>
              <w:t>х */</w:t>
            </w:r>
          </w:p>
          <w:p w14:paraId="4F7D10F9" w14:textId="77777777" w:rsidR="00D308CB" w:rsidRDefault="00D308CB" w:rsidP="008417CB">
            <w:pPr>
              <w:ind w:left="417" w:right="5365"/>
              <w:rPr>
                <w:rFonts w:ascii="Courier New" w:hAnsi="Courier New"/>
                <w:sz w:val="15"/>
              </w:rPr>
            </w:pPr>
            <w:r>
              <w:rPr>
                <w:rFonts w:ascii="Courier New" w:hAnsi="Courier New"/>
                <w:sz w:val="15"/>
              </w:rPr>
              <w:t xml:space="preserve">background: #b3d9d2; /* </w:t>
            </w:r>
            <w:r>
              <w:rPr>
                <w:rFonts w:ascii="Courier New" w:hAnsi="Courier New"/>
                <w:sz w:val="15"/>
                <w:lang w:val="uk-UA"/>
              </w:rPr>
              <w:t>Колір</w:t>
            </w:r>
            <w:r>
              <w:rPr>
                <w:rFonts w:ascii="Courier New" w:hAnsi="Courier New"/>
                <w:sz w:val="15"/>
              </w:rPr>
              <w:t xml:space="preserve"> фон</w:t>
            </w:r>
            <w:r>
              <w:rPr>
                <w:rFonts w:ascii="Courier New" w:hAnsi="Courier New"/>
                <w:sz w:val="15"/>
                <w:lang w:val="uk-UA"/>
              </w:rPr>
              <w:t>у</w:t>
            </w:r>
            <w:r>
              <w:rPr>
                <w:rFonts w:ascii="Courier New" w:hAnsi="Courier New"/>
                <w:sz w:val="15"/>
              </w:rPr>
              <w:t xml:space="preserve"> */ color: #333; /* </w:t>
            </w:r>
            <w:r>
              <w:rPr>
                <w:rFonts w:ascii="Courier New" w:hAnsi="Courier New"/>
                <w:sz w:val="15"/>
                <w:lang w:val="uk-UA"/>
              </w:rPr>
              <w:t>Колір</w:t>
            </w:r>
            <w:r>
              <w:rPr>
                <w:rFonts w:ascii="Courier New" w:hAnsi="Courier New"/>
                <w:sz w:val="15"/>
              </w:rPr>
              <w:t xml:space="preserve"> текст</w:t>
            </w:r>
            <w:r>
              <w:rPr>
                <w:rFonts w:ascii="Courier New" w:hAnsi="Courier New"/>
                <w:sz w:val="15"/>
                <w:lang w:val="uk-UA"/>
              </w:rPr>
              <w:t>у</w:t>
            </w:r>
            <w:r>
              <w:rPr>
                <w:rFonts w:ascii="Courier New" w:hAnsi="Courier New"/>
                <w:sz w:val="15"/>
              </w:rPr>
              <w:t xml:space="preserve"> */ padding: 5px; /*Поля </w:t>
            </w:r>
            <w:r>
              <w:rPr>
                <w:rFonts w:ascii="Courier New" w:hAnsi="Courier New"/>
                <w:sz w:val="15"/>
                <w:lang w:val="uk-UA"/>
              </w:rPr>
              <w:t>навколо</w:t>
            </w:r>
            <w:r>
              <w:rPr>
                <w:rFonts w:ascii="Courier New" w:hAnsi="Courier New"/>
                <w:sz w:val="15"/>
              </w:rPr>
              <w:t xml:space="preserve"> текст</w:t>
            </w:r>
            <w:r>
              <w:rPr>
                <w:rFonts w:ascii="Courier New" w:hAnsi="Courier New"/>
                <w:sz w:val="15"/>
                <w:lang w:val="uk-UA"/>
              </w:rPr>
              <w:t>у</w:t>
            </w:r>
            <w:r>
              <w:rPr>
                <w:rFonts w:ascii="Courier New" w:hAnsi="Courier New"/>
                <w:spacing w:val="-22"/>
                <w:sz w:val="15"/>
              </w:rPr>
              <w:t xml:space="preserve"> </w:t>
            </w:r>
            <w:r>
              <w:rPr>
                <w:rFonts w:ascii="Courier New" w:hAnsi="Courier New"/>
                <w:sz w:val="15"/>
              </w:rPr>
              <w:t>*/</w:t>
            </w:r>
          </w:p>
          <w:p w14:paraId="0C0108D6" w14:textId="77777777" w:rsidR="00D308CB" w:rsidRPr="00EB5600" w:rsidRDefault="00D308CB" w:rsidP="008417CB">
            <w:pPr>
              <w:ind w:left="417" w:right="4080"/>
              <w:rPr>
                <w:rFonts w:ascii="Courier New" w:hAnsi="Courier New"/>
                <w:sz w:val="15"/>
                <w:lang w:val="en-US"/>
              </w:rPr>
            </w:pPr>
            <w:r w:rsidRPr="00EB5600">
              <w:rPr>
                <w:rFonts w:ascii="Courier New" w:hAnsi="Courier New"/>
                <w:sz w:val="15"/>
                <w:lang w:val="en-US"/>
              </w:rPr>
              <w:t xml:space="preserve">font-family: Arial, sans-serif; /* </w:t>
            </w:r>
            <w:r>
              <w:rPr>
                <w:rFonts w:ascii="Courier New" w:hAnsi="Courier New"/>
                <w:sz w:val="15"/>
              </w:rPr>
              <w:t>Руб</w:t>
            </w:r>
            <w:r>
              <w:rPr>
                <w:rFonts w:ascii="Courier New" w:hAnsi="Courier New"/>
                <w:sz w:val="15"/>
                <w:lang w:val="uk-UA"/>
              </w:rPr>
              <w:t>аний</w:t>
            </w:r>
            <w:r w:rsidRPr="00EB5600">
              <w:rPr>
                <w:rFonts w:ascii="Courier New" w:hAnsi="Courier New"/>
                <w:sz w:val="15"/>
                <w:lang w:val="en-US"/>
              </w:rPr>
              <w:t xml:space="preserve"> </w:t>
            </w:r>
            <w:r>
              <w:rPr>
                <w:rFonts w:ascii="Courier New" w:hAnsi="Courier New"/>
                <w:sz w:val="15"/>
              </w:rPr>
              <w:t>шрифт</w:t>
            </w:r>
            <w:r w:rsidRPr="00EB5600">
              <w:rPr>
                <w:rFonts w:ascii="Courier New" w:hAnsi="Courier New"/>
                <w:sz w:val="15"/>
                <w:lang w:val="en-US"/>
              </w:rPr>
              <w:t xml:space="preserve"> */ font-size: 90%; /* </w:t>
            </w:r>
            <w:r>
              <w:rPr>
                <w:rFonts w:ascii="Courier New" w:hAnsi="Courier New"/>
                <w:sz w:val="15"/>
              </w:rPr>
              <w:t>Р</w:t>
            </w:r>
            <w:r>
              <w:rPr>
                <w:rFonts w:ascii="Courier New" w:hAnsi="Courier New"/>
                <w:sz w:val="15"/>
                <w:lang w:val="uk-UA"/>
              </w:rPr>
              <w:t>озмір</w:t>
            </w:r>
            <w:r w:rsidRPr="00EB5600">
              <w:rPr>
                <w:rFonts w:ascii="Courier New" w:hAnsi="Courier New"/>
                <w:sz w:val="15"/>
                <w:lang w:val="en-US"/>
              </w:rPr>
              <w:t xml:space="preserve"> </w:t>
            </w:r>
            <w:r>
              <w:rPr>
                <w:rFonts w:ascii="Courier New" w:hAnsi="Courier New"/>
                <w:sz w:val="15"/>
              </w:rPr>
              <w:t>шрифта</w:t>
            </w:r>
            <w:r w:rsidRPr="00EB5600">
              <w:rPr>
                <w:rFonts w:ascii="Courier New" w:hAnsi="Courier New"/>
                <w:sz w:val="15"/>
                <w:lang w:val="en-US"/>
              </w:rPr>
              <w:t xml:space="preserve"> */</w:t>
            </w:r>
          </w:p>
          <w:p w14:paraId="1EBCAE32" w14:textId="77777777" w:rsidR="00D308CB" w:rsidRDefault="00D308CB" w:rsidP="008417CB">
            <w:pPr>
              <w:ind w:left="417"/>
              <w:rPr>
                <w:rFonts w:ascii="Courier New" w:hAnsi="Courier New"/>
                <w:sz w:val="15"/>
              </w:rPr>
            </w:pPr>
            <w:r>
              <w:rPr>
                <w:rFonts w:ascii="Courier New" w:hAnsi="Courier New"/>
                <w:sz w:val="15"/>
              </w:rPr>
              <w:t>font-weight: bold; /* Жирное на</w:t>
            </w:r>
            <w:r>
              <w:rPr>
                <w:rFonts w:ascii="Courier New" w:hAnsi="Courier New"/>
                <w:sz w:val="15"/>
                <w:lang w:val="uk-UA"/>
              </w:rPr>
              <w:t>креслення</w:t>
            </w:r>
            <w:r>
              <w:rPr>
                <w:rFonts w:ascii="Courier New" w:hAnsi="Courier New"/>
                <w:sz w:val="15"/>
              </w:rPr>
              <w:t xml:space="preserve"> */</w:t>
            </w:r>
          </w:p>
          <w:p w14:paraId="47736D56" w14:textId="77777777" w:rsidR="00D308CB" w:rsidRDefault="00D308CB" w:rsidP="008417CB">
            <w:pPr>
              <w:ind w:left="417"/>
              <w:rPr>
                <w:rFonts w:ascii="Courier New" w:hAnsi="Courier New"/>
                <w:sz w:val="15"/>
              </w:rPr>
            </w:pPr>
            <w:r>
              <w:rPr>
                <w:rFonts w:ascii="Courier New" w:hAnsi="Courier New"/>
                <w:sz w:val="15"/>
              </w:rPr>
              <w:t>float: left; /* Р</w:t>
            </w:r>
            <w:r>
              <w:rPr>
                <w:rFonts w:ascii="Courier New" w:hAnsi="Courier New"/>
                <w:sz w:val="15"/>
                <w:lang w:val="uk-UA"/>
              </w:rPr>
              <w:t>озташовуємо</w:t>
            </w:r>
            <w:r>
              <w:rPr>
                <w:rFonts w:ascii="Courier New" w:hAnsi="Courier New"/>
                <w:sz w:val="15"/>
              </w:rPr>
              <w:t xml:space="preserve"> </w:t>
            </w:r>
            <w:r>
              <w:rPr>
                <w:rFonts w:ascii="Courier New" w:hAnsi="Courier New"/>
                <w:sz w:val="15"/>
                <w:lang w:val="uk-UA"/>
              </w:rPr>
              <w:t>е</w:t>
            </w:r>
            <w:r>
              <w:rPr>
                <w:rFonts w:ascii="Courier New" w:hAnsi="Courier New"/>
                <w:sz w:val="15"/>
              </w:rPr>
              <w:t>лемент</w:t>
            </w:r>
            <w:r>
              <w:rPr>
                <w:rFonts w:ascii="Courier New" w:hAnsi="Courier New"/>
                <w:sz w:val="15"/>
                <w:lang w:val="uk-UA"/>
              </w:rPr>
              <w:t>и</w:t>
            </w:r>
            <w:r>
              <w:rPr>
                <w:rFonts w:ascii="Courier New" w:hAnsi="Courier New"/>
                <w:sz w:val="15"/>
              </w:rPr>
              <w:t xml:space="preserve"> по горизонтал</w:t>
            </w:r>
            <w:r>
              <w:rPr>
                <w:rFonts w:ascii="Courier New" w:hAnsi="Courier New"/>
                <w:sz w:val="15"/>
                <w:lang w:val="uk-UA"/>
              </w:rPr>
              <w:t>і</w:t>
            </w:r>
            <w:r>
              <w:rPr>
                <w:rFonts w:ascii="Courier New" w:hAnsi="Courier New"/>
                <w:sz w:val="15"/>
              </w:rPr>
              <w:t xml:space="preserve"> */</w:t>
            </w:r>
          </w:p>
          <w:p w14:paraId="3236466C" w14:textId="77777777" w:rsidR="00D308CB" w:rsidRDefault="00D308CB" w:rsidP="008417CB">
            <w:pPr>
              <w:ind w:left="344"/>
              <w:rPr>
                <w:rFonts w:ascii="Courier New"/>
                <w:sz w:val="15"/>
              </w:rPr>
            </w:pPr>
            <w:r>
              <w:rPr>
                <w:rFonts w:ascii="Courier New"/>
                <w:sz w:val="15"/>
              </w:rPr>
              <w:t>}</w:t>
            </w:r>
          </w:p>
          <w:p w14:paraId="67387054" w14:textId="77777777" w:rsidR="00D308CB" w:rsidRDefault="00D308CB" w:rsidP="008417CB">
            <w:pPr>
              <w:ind w:left="344"/>
              <w:rPr>
                <w:rFonts w:ascii="Courier New"/>
                <w:sz w:val="15"/>
              </w:rPr>
            </w:pPr>
            <w:r>
              <w:rPr>
                <w:rFonts w:ascii="Courier New"/>
                <w:sz w:val="15"/>
              </w:rPr>
              <w:t>LI &gt; UL {</w:t>
            </w:r>
          </w:p>
          <w:p w14:paraId="7B3A3136" w14:textId="77777777" w:rsidR="00D308CB" w:rsidRDefault="00D308CB" w:rsidP="008417CB">
            <w:pPr>
              <w:ind w:left="417"/>
              <w:rPr>
                <w:rFonts w:ascii="Courier New" w:hAnsi="Courier New"/>
                <w:sz w:val="15"/>
              </w:rPr>
            </w:pPr>
            <w:r>
              <w:rPr>
                <w:rFonts w:ascii="Courier New" w:hAnsi="Courier New"/>
                <w:sz w:val="15"/>
              </w:rPr>
              <w:t xml:space="preserve">list-style: none; /* </w:t>
            </w:r>
            <w:r w:rsidR="003D6273" w:rsidRPr="003D6273">
              <w:rPr>
                <w:rFonts w:ascii="Courier New" w:hAnsi="Courier New" w:cs="Courier New"/>
                <w:sz w:val="15"/>
                <w:lang w:val="uk-UA"/>
                <w:rPrChange w:id="1317" w:author="Пользователь Windows" w:date="2019-12-19T06:40:00Z">
                  <w:rPr>
                    <w:sz w:val="15"/>
                    <w:lang w:val="uk-UA"/>
                  </w:rPr>
                </w:rPrChange>
              </w:rPr>
              <w:t>Забираємо маркери списку</w:t>
            </w:r>
            <w:r w:rsidRPr="009E7465">
              <w:rPr>
                <w:rFonts w:ascii="Courier New" w:hAnsi="Courier New" w:cs="Courier New"/>
                <w:sz w:val="15"/>
              </w:rPr>
              <w:t xml:space="preserve"> */</w:t>
            </w:r>
          </w:p>
          <w:p w14:paraId="027ED7A3" w14:textId="77777777" w:rsidR="00D308CB" w:rsidRDefault="00D308CB" w:rsidP="008417CB">
            <w:pPr>
              <w:ind w:left="417" w:right="2677"/>
              <w:rPr>
                <w:rFonts w:ascii="Courier New" w:hAnsi="Courier New"/>
                <w:sz w:val="15"/>
              </w:rPr>
            </w:pPr>
            <w:r>
              <w:rPr>
                <w:rFonts w:ascii="Courier New" w:hAnsi="Courier New"/>
                <w:sz w:val="15"/>
              </w:rPr>
              <w:t xml:space="preserve">margin: 0; padding: 0; /* </w:t>
            </w:r>
            <w:r>
              <w:rPr>
                <w:rFonts w:ascii="Courier New" w:hAnsi="Courier New"/>
                <w:sz w:val="15"/>
                <w:lang w:val="uk-UA"/>
              </w:rPr>
              <w:t>Забираємо відступи</w:t>
            </w:r>
            <w:r>
              <w:rPr>
                <w:rFonts w:ascii="Courier New" w:hAnsi="Courier New"/>
                <w:sz w:val="15"/>
              </w:rPr>
              <w:t xml:space="preserve"> </w:t>
            </w:r>
            <w:r>
              <w:rPr>
                <w:rFonts w:ascii="Courier New" w:hAnsi="Courier New"/>
                <w:sz w:val="15"/>
                <w:lang w:val="uk-UA"/>
              </w:rPr>
              <w:t>навколо елементів списку</w:t>
            </w:r>
            <w:r>
              <w:rPr>
                <w:rFonts w:ascii="Courier New" w:hAnsi="Courier New"/>
                <w:spacing w:val="-57"/>
                <w:sz w:val="15"/>
              </w:rPr>
              <w:t xml:space="preserve"> </w:t>
            </w:r>
            <w:r>
              <w:rPr>
                <w:rFonts w:ascii="Courier New" w:hAnsi="Courier New"/>
                <w:sz w:val="15"/>
              </w:rPr>
              <w:t xml:space="preserve">*/ border-bottom: 1px solid #666; /* </w:t>
            </w:r>
            <w:r>
              <w:rPr>
                <w:rFonts w:ascii="Courier New" w:hAnsi="Courier New"/>
                <w:sz w:val="15"/>
                <w:lang w:val="uk-UA"/>
              </w:rPr>
              <w:t>Межа</w:t>
            </w:r>
            <w:r>
              <w:rPr>
                <w:rFonts w:ascii="Courier New" w:hAnsi="Courier New"/>
                <w:sz w:val="15"/>
              </w:rPr>
              <w:t xml:space="preserve"> внизу */</w:t>
            </w:r>
          </w:p>
          <w:p w14:paraId="572334CC" w14:textId="77777777" w:rsidR="00D308CB" w:rsidRDefault="00D308CB" w:rsidP="008417CB">
            <w:pPr>
              <w:ind w:left="417"/>
              <w:rPr>
                <w:rFonts w:ascii="Courier New" w:hAnsi="Courier New"/>
                <w:sz w:val="15"/>
              </w:rPr>
            </w:pPr>
            <w:r>
              <w:rPr>
                <w:rFonts w:ascii="Courier New" w:hAnsi="Courier New"/>
                <w:sz w:val="15"/>
              </w:rPr>
              <w:t>padding-top: 5px; /* Добавля</w:t>
            </w:r>
            <w:r>
              <w:rPr>
                <w:rFonts w:ascii="Courier New" w:hAnsi="Courier New"/>
                <w:sz w:val="15"/>
                <w:lang w:val="uk-UA"/>
              </w:rPr>
              <w:t>ємо</w:t>
            </w:r>
            <w:r>
              <w:rPr>
                <w:rFonts w:ascii="Courier New" w:hAnsi="Courier New"/>
                <w:sz w:val="15"/>
              </w:rPr>
              <w:t xml:space="preserve"> </w:t>
            </w:r>
            <w:r>
              <w:rPr>
                <w:rFonts w:ascii="Courier New" w:hAnsi="Courier New"/>
                <w:sz w:val="15"/>
                <w:lang w:val="uk-UA"/>
              </w:rPr>
              <w:t>відступ з</w:t>
            </w:r>
            <w:r>
              <w:rPr>
                <w:rFonts w:ascii="Courier New" w:hAnsi="Courier New"/>
                <w:sz w:val="15"/>
              </w:rPr>
              <w:t>верху */</w:t>
            </w:r>
          </w:p>
          <w:p w14:paraId="7CAD52DF" w14:textId="77777777" w:rsidR="00D308CB" w:rsidRDefault="00D308CB" w:rsidP="008417CB">
            <w:pPr>
              <w:ind w:left="344"/>
              <w:rPr>
                <w:rFonts w:ascii="Courier New"/>
                <w:sz w:val="15"/>
              </w:rPr>
            </w:pPr>
            <w:r>
              <w:rPr>
                <w:rFonts w:ascii="Courier New"/>
                <w:sz w:val="15"/>
              </w:rPr>
              <w:t>}</w:t>
            </w:r>
          </w:p>
          <w:p w14:paraId="205120E9" w14:textId="77777777" w:rsidR="00D308CB" w:rsidRDefault="00D308CB" w:rsidP="008417CB">
            <w:pPr>
              <w:ind w:left="364"/>
              <w:rPr>
                <w:rFonts w:ascii="Courier New"/>
                <w:sz w:val="15"/>
              </w:rPr>
            </w:pPr>
            <w:r>
              <w:rPr>
                <w:rFonts w:ascii="Courier New"/>
                <w:sz w:val="15"/>
              </w:rPr>
              <w:t>LI &gt; A {</w:t>
            </w:r>
          </w:p>
          <w:p w14:paraId="636853B3" w14:textId="77777777" w:rsidR="00D308CB" w:rsidRDefault="00D308CB" w:rsidP="008417CB">
            <w:pPr>
              <w:ind w:left="417" w:right="3823"/>
              <w:rPr>
                <w:rFonts w:ascii="Courier New" w:hAnsi="Courier New"/>
                <w:sz w:val="15"/>
              </w:rPr>
            </w:pPr>
            <w:r>
              <w:rPr>
                <w:rFonts w:ascii="Courier New" w:hAnsi="Courier New"/>
                <w:sz w:val="15"/>
              </w:rPr>
              <w:t xml:space="preserve">display: block; /* </w:t>
            </w:r>
            <w:r>
              <w:rPr>
                <w:rFonts w:ascii="Courier New" w:hAnsi="Courier New"/>
                <w:sz w:val="15"/>
                <w:lang w:val="uk-UA"/>
              </w:rPr>
              <w:t>Посилання відображається у вигляді блоку</w:t>
            </w:r>
            <w:r>
              <w:rPr>
                <w:rFonts w:ascii="Courier New" w:hAnsi="Courier New"/>
                <w:sz w:val="15"/>
              </w:rPr>
              <w:t xml:space="preserve"> */ font-weight: normal; /* Нормальн</w:t>
            </w:r>
            <w:r>
              <w:rPr>
                <w:rFonts w:ascii="Courier New" w:hAnsi="Courier New"/>
                <w:sz w:val="15"/>
                <w:lang w:val="uk-UA"/>
              </w:rPr>
              <w:t>е</w:t>
            </w:r>
            <w:r>
              <w:rPr>
                <w:rFonts w:ascii="Courier New" w:hAnsi="Courier New"/>
                <w:sz w:val="15"/>
              </w:rPr>
              <w:t xml:space="preserve"> на</w:t>
            </w:r>
            <w:r>
              <w:rPr>
                <w:rFonts w:ascii="Courier New" w:hAnsi="Courier New"/>
                <w:sz w:val="15"/>
                <w:lang w:val="uk-UA"/>
              </w:rPr>
              <w:t>креслення</w:t>
            </w:r>
            <w:r>
              <w:rPr>
                <w:rFonts w:ascii="Courier New" w:hAnsi="Courier New"/>
                <w:sz w:val="15"/>
              </w:rPr>
              <w:t xml:space="preserve"> текст</w:t>
            </w:r>
            <w:r>
              <w:rPr>
                <w:rFonts w:ascii="Courier New" w:hAnsi="Courier New"/>
                <w:sz w:val="15"/>
                <w:lang w:val="uk-UA"/>
              </w:rPr>
              <w:t>у</w:t>
            </w:r>
            <w:r>
              <w:rPr>
                <w:rFonts w:ascii="Courier New" w:hAnsi="Courier New"/>
                <w:sz w:val="15"/>
              </w:rPr>
              <w:t xml:space="preserve"> */ font-size: 90%; /* Р</w:t>
            </w:r>
            <w:r>
              <w:rPr>
                <w:rFonts w:ascii="Courier New" w:hAnsi="Courier New"/>
                <w:sz w:val="15"/>
                <w:lang w:val="uk-UA"/>
              </w:rPr>
              <w:t>озмір</w:t>
            </w:r>
            <w:r>
              <w:rPr>
                <w:rFonts w:ascii="Courier New" w:hAnsi="Courier New"/>
                <w:sz w:val="15"/>
              </w:rPr>
              <w:t xml:space="preserve"> шрифт</w:t>
            </w:r>
            <w:r>
              <w:rPr>
                <w:rFonts w:ascii="Courier New" w:hAnsi="Courier New"/>
                <w:sz w:val="15"/>
                <w:lang w:val="uk-UA"/>
              </w:rPr>
              <w:t>у</w:t>
            </w:r>
            <w:r>
              <w:rPr>
                <w:rFonts w:ascii="Courier New" w:hAnsi="Courier New"/>
                <w:sz w:val="15"/>
              </w:rPr>
              <w:t xml:space="preserve"> */</w:t>
            </w:r>
          </w:p>
          <w:p w14:paraId="345FD7B0" w14:textId="77777777" w:rsidR="00D308CB" w:rsidRDefault="00D308CB" w:rsidP="008417CB">
            <w:pPr>
              <w:ind w:left="417"/>
              <w:rPr>
                <w:rFonts w:ascii="Courier New" w:hAnsi="Courier New"/>
                <w:sz w:val="15"/>
              </w:rPr>
            </w:pPr>
            <w:r>
              <w:rPr>
                <w:rFonts w:ascii="Courier New" w:hAnsi="Courier New"/>
                <w:sz w:val="15"/>
              </w:rPr>
              <w:t xml:space="preserve">background: #fff; /* </w:t>
            </w:r>
            <w:r>
              <w:rPr>
                <w:rFonts w:ascii="Courier New" w:hAnsi="Courier New"/>
                <w:sz w:val="15"/>
                <w:lang w:val="uk-UA"/>
              </w:rPr>
              <w:t>Колір</w:t>
            </w:r>
            <w:r>
              <w:rPr>
                <w:rFonts w:ascii="Courier New" w:hAnsi="Courier New"/>
                <w:sz w:val="15"/>
              </w:rPr>
              <w:t xml:space="preserve"> фон</w:t>
            </w:r>
            <w:r>
              <w:rPr>
                <w:rFonts w:ascii="Courier New" w:hAnsi="Courier New"/>
                <w:sz w:val="15"/>
                <w:lang w:val="uk-UA"/>
              </w:rPr>
              <w:t>у</w:t>
            </w:r>
            <w:r>
              <w:rPr>
                <w:rFonts w:ascii="Courier New" w:hAnsi="Courier New"/>
                <w:sz w:val="15"/>
              </w:rPr>
              <w:t xml:space="preserve"> */</w:t>
            </w:r>
          </w:p>
          <w:p w14:paraId="5BE256B9" w14:textId="77777777" w:rsidR="00D308CB" w:rsidRDefault="00D308CB" w:rsidP="008417CB">
            <w:pPr>
              <w:ind w:left="417" w:right="4455"/>
              <w:rPr>
                <w:rFonts w:ascii="Courier New" w:hAnsi="Courier New"/>
                <w:sz w:val="15"/>
              </w:rPr>
            </w:pPr>
            <w:r>
              <w:rPr>
                <w:rFonts w:ascii="Courier New" w:hAnsi="Courier New"/>
                <w:sz w:val="15"/>
              </w:rPr>
              <w:t>border: 1px solid #666; /* Параметр</w:t>
            </w:r>
            <w:r>
              <w:rPr>
                <w:rFonts w:ascii="Courier New" w:hAnsi="Courier New"/>
                <w:sz w:val="15"/>
                <w:lang w:val="uk-UA"/>
              </w:rPr>
              <w:t>и</w:t>
            </w:r>
            <w:r>
              <w:rPr>
                <w:rFonts w:ascii="Courier New" w:hAnsi="Courier New"/>
                <w:sz w:val="15"/>
              </w:rPr>
              <w:t xml:space="preserve"> рамки */ border-bottom: none; /* </w:t>
            </w:r>
            <w:r>
              <w:rPr>
                <w:rFonts w:ascii="Courier New" w:hAnsi="Courier New"/>
                <w:sz w:val="15"/>
                <w:lang w:val="uk-UA"/>
              </w:rPr>
              <w:t>Забираємо</w:t>
            </w:r>
            <w:r>
              <w:rPr>
                <w:rFonts w:ascii="Courier New" w:hAnsi="Courier New"/>
                <w:sz w:val="15"/>
              </w:rPr>
              <w:t xml:space="preserve"> </w:t>
            </w:r>
            <w:r>
              <w:rPr>
                <w:rFonts w:ascii="Courier New" w:hAnsi="Courier New"/>
                <w:sz w:val="15"/>
                <w:lang w:val="uk-UA"/>
              </w:rPr>
              <w:t>межу</w:t>
            </w:r>
            <w:r>
              <w:rPr>
                <w:rFonts w:ascii="Courier New" w:hAnsi="Courier New"/>
                <w:sz w:val="15"/>
              </w:rPr>
              <w:t xml:space="preserve"> </w:t>
            </w:r>
            <w:r>
              <w:rPr>
                <w:rFonts w:ascii="Courier New" w:hAnsi="Courier New"/>
                <w:sz w:val="15"/>
                <w:lang w:val="uk-UA"/>
              </w:rPr>
              <w:t>з</w:t>
            </w:r>
            <w:r>
              <w:rPr>
                <w:rFonts w:ascii="Courier New" w:hAnsi="Courier New"/>
                <w:sz w:val="15"/>
              </w:rPr>
              <w:t xml:space="preserve">низу */ padding: 5px; /* Поля </w:t>
            </w:r>
            <w:r>
              <w:rPr>
                <w:rFonts w:ascii="Courier New" w:hAnsi="Courier New"/>
                <w:sz w:val="15"/>
                <w:lang w:val="uk-UA"/>
              </w:rPr>
              <w:t>навколо</w:t>
            </w:r>
            <w:r>
              <w:rPr>
                <w:rFonts w:ascii="Courier New" w:hAnsi="Courier New"/>
                <w:sz w:val="15"/>
              </w:rPr>
              <w:t xml:space="preserve"> текст</w:t>
            </w:r>
            <w:r>
              <w:rPr>
                <w:rFonts w:ascii="Courier New" w:hAnsi="Courier New"/>
                <w:sz w:val="15"/>
                <w:lang w:val="uk-UA"/>
              </w:rPr>
              <w:t>у</w:t>
            </w:r>
            <w:r>
              <w:rPr>
                <w:rFonts w:ascii="Courier New" w:hAnsi="Courier New"/>
                <w:sz w:val="15"/>
              </w:rPr>
              <w:t xml:space="preserve"> */</w:t>
            </w:r>
          </w:p>
          <w:p w14:paraId="1525E49B" w14:textId="77777777" w:rsidR="00D308CB" w:rsidRPr="00EB5600" w:rsidRDefault="00D308CB" w:rsidP="008417CB">
            <w:pPr>
              <w:ind w:left="344"/>
              <w:rPr>
                <w:rFonts w:ascii="Courier New"/>
                <w:sz w:val="15"/>
                <w:lang w:val="en-US"/>
              </w:rPr>
            </w:pPr>
            <w:r w:rsidRPr="00EB5600">
              <w:rPr>
                <w:rFonts w:ascii="Courier New"/>
                <w:sz w:val="15"/>
                <w:lang w:val="en-US"/>
              </w:rPr>
              <w:t>}</w:t>
            </w:r>
          </w:p>
          <w:p w14:paraId="69BFC946" w14:textId="77777777" w:rsidR="00D308CB" w:rsidRPr="00EB5600" w:rsidRDefault="00D308CB" w:rsidP="008417CB">
            <w:pPr>
              <w:ind w:left="254"/>
              <w:rPr>
                <w:rFonts w:ascii="Courier New"/>
                <w:sz w:val="15"/>
                <w:lang w:val="en-US"/>
              </w:rPr>
            </w:pPr>
            <w:r w:rsidRPr="00EB5600">
              <w:rPr>
                <w:rFonts w:ascii="Courier New"/>
                <w:sz w:val="15"/>
                <w:lang w:val="en-US"/>
              </w:rPr>
              <w:t>&lt;/style&gt;</w:t>
            </w:r>
          </w:p>
          <w:p w14:paraId="7D9980C1" w14:textId="77777777" w:rsidR="00D308CB" w:rsidRPr="00EB5600" w:rsidRDefault="00D308CB" w:rsidP="008417CB">
            <w:pPr>
              <w:ind w:left="164"/>
              <w:rPr>
                <w:rFonts w:ascii="Courier New"/>
                <w:sz w:val="15"/>
                <w:lang w:val="en-US"/>
              </w:rPr>
            </w:pPr>
            <w:r w:rsidRPr="00EB5600">
              <w:rPr>
                <w:rFonts w:ascii="Courier New"/>
                <w:sz w:val="15"/>
                <w:lang w:val="en-US"/>
              </w:rPr>
              <w:t>&lt;/head&gt;</w:t>
            </w:r>
          </w:p>
          <w:p w14:paraId="04ED75C3" w14:textId="77777777" w:rsidR="00D308CB" w:rsidRPr="00EB5600" w:rsidRDefault="00D308CB" w:rsidP="008417CB">
            <w:pPr>
              <w:ind w:left="164"/>
              <w:rPr>
                <w:rFonts w:ascii="Courier New"/>
                <w:sz w:val="15"/>
                <w:lang w:val="en-US"/>
              </w:rPr>
            </w:pPr>
            <w:r w:rsidRPr="00EB5600">
              <w:rPr>
                <w:rFonts w:ascii="Courier New"/>
                <w:sz w:val="15"/>
                <w:lang w:val="en-US"/>
              </w:rPr>
              <w:t>&lt;body&gt;</w:t>
            </w:r>
          </w:p>
          <w:p w14:paraId="24CB60E1" w14:textId="77777777" w:rsidR="00D308CB" w:rsidRPr="00EB5600" w:rsidRDefault="00D308CB" w:rsidP="008417CB">
            <w:pPr>
              <w:ind w:left="254"/>
              <w:rPr>
                <w:rFonts w:ascii="Courier New"/>
                <w:sz w:val="15"/>
                <w:lang w:val="en-US"/>
              </w:rPr>
            </w:pPr>
            <w:r w:rsidRPr="00EB5600">
              <w:rPr>
                <w:rFonts w:ascii="Courier New"/>
                <w:sz w:val="15"/>
                <w:lang w:val="en-US"/>
              </w:rPr>
              <w:t>&lt;ul id="menu"&gt;</w:t>
            </w:r>
          </w:p>
          <w:p w14:paraId="29506391" w14:textId="77777777" w:rsidR="00D308CB" w:rsidRPr="00EB5600" w:rsidRDefault="00D308CB" w:rsidP="008417CB">
            <w:pPr>
              <w:ind w:left="331"/>
              <w:rPr>
                <w:rFonts w:ascii="Courier New" w:hAnsi="Courier New"/>
                <w:sz w:val="15"/>
                <w:lang w:val="en-US"/>
              </w:rPr>
            </w:pPr>
            <w:r w:rsidRPr="00EB5600">
              <w:rPr>
                <w:rFonts w:ascii="Courier New" w:hAnsi="Courier New"/>
                <w:sz w:val="15"/>
                <w:lang w:val="en-US"/>
              </w:rPr>
              <w:t>&lt;li&gt;</w:t>
            </w:r>
            <w:r>
              <w:rPr>
                <w:rFonts w:ascii="Courier New" w:hAnsi="Courier New"/>
                <w:sz w:val="15"/>
              </w:rPr>
              <w:t>Правка</w:t>
            </w:r>
          </w:p>
          <w:p w14:paraId="0C0884A0" w14:textId="77777777" w:rsidR="00D308CB" w:rsidRPr="00EB5600" w:rsidRDefault="00D308CB" w:rsidP="008417CB">
            <w:pPr>
              <w:ind w:left="434"/>
              <w:rPr>
                <w:rFonts w:ascii="Courier New"/>
                <w:sz w:val="15"/>
                <w:lang w:val="en-US"/>
              </w:rPr>
            </w:pPr>
            <w:r w:rsidRPr="00EB5600">
              <w:rPr>
                <w:rFonts w:ascii="Courier New"/>
                <w:sz w:val="15"/>
                <w:lang w:val="en-US"/>
              </w:rPr>
              <w:t>&lt;ul&gt;</w:t>
            </w:r>
          </w:p>
          <w:p w14:paraId="3DD4A486" w14:textId="77777777" w:rsidR="00D308CB" w:rsidRPr="00EB5600" w:rsidRDefault="00D308CB" w:rsidP="008417CB">
            <w:pPr>
              <w:ind w:left="588"/>
              <w:rPr>
                <w:rFonts w:ascii="Courier New" w:hAnsi="Courier New"/>
                <w:sz w:val="15"/>
                <w:lang w:val="en-US"/>
              </w:rPr>
            </w:pPr>
            <w:r w:rsidRPr="00EB5600">
              <w:rPr>
                <w:rFonts w:ascii="Courier New" w:hAnsi="Courier New"/>
                <w:sz w:val="15"/>
                <w:lang w:val="en-US"/>
              </w:rPr>
              <w:t>&lt;li&gt;&lt;a</w:t>
            </w:r>
            <w:r w:rsidRPr="00EB5600">
              <w:rPr>
                <w:rFonts w:ascii="Courier New" w:hAnsi="Courier New"/>
                <w:spacing w:val="-29"/>
                <w:sz w:val="15"/>
                <w:lang w:val="en-US"/>
              </w:rPr>
              <w:t xml:space="preserve"> </w:t>
            </w:r>
            <w:r w:rsidRPr="00EB5600">
              <w:rPr>
                <w:rFonts w:ascii="Courier New" w:hAnsi="Courier New"/>
                <w:sz w:val="15"/>
                <w:lang w:val="en-US"/>
              </w:rPr>
              <w:t>href="#"&gt;</w:t>
            </w:r>
            <w:r>
              <w:rPr>
                <w:rFonts w:ascii="Courier New" w:hAnsi="Courier New"/>
                <w:sz w:val="15"/>
                <w:lang w:val="uk-UA"/>
              </w:rPr>
              <w:t>Відмінити</w:t>
            </w:r>
            <w:r w:rsidRPr="00EB5600">
              <w:rPr>
                <w:rFonts w:ascii="Courier New" w:hAnsi="Courier New"/>
                <w:sz w:val="15"/>
                <w:lang w:val="en-US"/>
              </w:rPr>
              <w:t>&lt;/a&gt;&lt;/li&gt;</w:t>
            </w:r>
          </w:p>
          <w:p w14:paraId="21B87D93" w14:textId="77777777" w:rsidR="00D308CB" w:rsidRPr="00EB5600" w:rsidRDefault="00D308CB" w:rsidP="008417CB">
            <w:pPr>
              <w:ind w:left="588"/>
              <w:rPr>
                <w:rFonts w:ascii="Courier New" w:hAnsi="Courier New"/>
                <w:sz w:val="15"/>
                <w:lang w:val="en-US"/>
              </w:rPr>
            </w:pPr>
            <w:r w:rsidRPr="00EB5600">
              <w:rPr>
                <w:rFonts w:ascii="Courier New" w:hAnsi="Courier New"/>
                <w:sz w:val="15"/>
                <w:lang w:val="en-US"/>
              </w:rPr>
              <w:t>&lt;li&gt;&lt;a</w:t>
            </w:r>
            <w:r w:rsidRPr="00EB5600">
              <w:rPr>
                <w:rFonts w:ascii="Courier New" w:hAnsi="Courier New"/>
                <w:spacing w:val="-29"/>
                <w:sz w:val="15"/>
                <w:lang w:val="en-US"/>
              </w:rPr>
              <w:t xml:space="preserve"> </w:t>
            </w:r>
            <w:r w:rsidRPr="00EB5600">
              <w:rPr>
                <w:rFonts w:ascii="Courier New" w:hAnsi="Courier New"/>
                <w:sz w:val="15"/>
                <w:lang w:val="en-US"/>
              </w:rPr>
              <w:t>href="#"&gt;</w:t>
            </w:r>
            <w:r>
              <w:rPr>
                <w:rFonts w:ascii="Courier New" w:hAnsi="Courier New"/>
                <w:sz w:val="15"/>
              </w:rPr>
              <w:t>В</w:t>
            </w:r>
            <w:r>
              <w:rPr>
                <w:rFonts w:ascii="Courier New" w:hAnsi="Courier New"/>
                <w:sz w:val="15"/>
                <w:lang w:val="uk-UA"/>
              </w:rPr>
              <w:t>и</w:t>
            </w:r>
            <w:r>
              <w:rPr>
                <w:rFonts w:ascii="Courier New" w:hAnsi="Courier New"/>
                <w:sz w:val="15"/>
              </w:rPr>
              <w:t>р</w:t>
            </w:r>
            <w:r>
              <w:rPr>
                <w:rFonts w:ascii="Courier New" w:hAnsi="Courier New"/>
                <w:sz w:val="15"/>
                <w:lang w:val="uk-UA"/>
              </w:rPr>
              <w:t>і</w:t>
            </w:r>
            <w:r>
              <w:rPr>
                <w:rFonts w:ascii="Courier New" w:hAnsi="Courier New"/>
                <w:sz w:val="15"/>
              </w:rPr>
              <w:t>зат</w:t>
            </w:r>
            <w:r>
              <w:rPr>
                <w:rFonts w:ascii="Courier New" w:hAnsi="Courier New"/>
                <w:sz w:val="15"/>
                <w:lang w:val="uk-UA"/>
              </w:rPr>
              <w:t>и</w:t>
            </w:r>
            <w:r w:rsidRPr="00EB5600">
              <w:rPr>
                <w:rFonts w:ascii="Courier New" w:hAnsi="Courier New"/>
                <w:sz w:val="15"/>
                <w:lang w:val="en-US"/>
              </w:rPr>
              <w:t>&lt;/a&gt;&lt;/li&gt;</w:t>
            </w:r>
          </w:p>
          <w:p w14:paraId="3DB64286" w14:textId="77777777" w:rsidR="00D308CB" w:rsidRPr="00EB5600" w:rsidRDefault="00D308CB" w:rsidP="008417CB">
            <w:pPr>
              <w:ind w:left="588"/>
              <w:rPr>
                <w:rFonts w:ascii="Courier New" w:hAnsi="Courier New"/>
                <w:sz w:val="15"/>
                <w:lang w:val="en-US"/>
              </w:rPr>
            </w:pPr>
            <w:r w:rsidRPr="00EB5600">
              <w:rPr>
                <w:rFonts w:ascii="Courier New" w:hAnsi="Courier New"/>
                <w:sz w:val="15"/>
                <w:lang w:val="en-US"/>
              </w:rPr>
              <w:t>&lt;li&gt;&lt;a href="#"&gt;</w:t>
            </w:r>
            <w:r>
              <w:rPr>
                <w:rFonts w:ascii="Courier New" w:hAnsi="Courier New"/>
                <w:sz w:val="15"/>
              </w:rPr>
              <w:t>Коп</w:t>
            </w:r>
            <w:r>
              <w:rPr>
                <w:rFonts w:ascii="Courier New" w:hAnsi="Courier New"/>
                <w:sz w:val="15"/>
                <w:lang w:val="uk-UA"/>
              </w:rPr>
              <w:t>ію</w:t>
            </w:r>
            <w:r>
              <w:rPr>
                <w:rFonts w:ascii="Courier New" w:hAnsi="Courier New"/>
                <w:sz w:val="15"/>
              </w:rPr>
              <w:t>ват</w:t>
            </w:r>
            <w:r>
              <w:rPr>
                <w:rFonts w:ascii="Courier New" w:hAnsi="Courier New"/>
                <w:sz w:val="15"/>
                <w:lang w:val="uk-UA"/>
              </w:rPr>
              <w:t>и</w:t>
            </w:r>
            <w:r w:rsidRPr="00EB5600">
              <w:rPr>
                <w:rFonts w:ascii="Courier New" w:hAnsi="Courier New"/>
                <w:sz w:val="15"/>
                <w:lang w:val="en-US"/>
              </w:rPr>
              <w:t>&lt;/a&gt;&lt;/li&gt;</w:t>
            </w:r>
          </w:p>
          <w:p w14:paraId="1422EB85" w14:textId="77777777" w:rsidR="00D308CB" w:rsidRPr="00EB5600" w:rsidRDefault="00D308CB" w:rsidP="008417CB">
            <w:pPr>
              <w:ind w:left="588"/>
              <w:rPr>
                <w:rFonts w:ascii="Courier New" w:hAnsi="Courier New"/>
                <w:sz w:val="15"/>
                <w:lang w:val="en-US"/>
              </w:rPr>
            </w:pPr>
            <w:r w:rsidRPr="00EB5600">
              <w:rPr>
                <w:rFonts w:ascii="Courier New" w:hAnsi="Courier New"/>
                <w:sz w:val="15"/>
                <w:lang w:val="en-US"/>
              </w:rPr>
              <w:t>&lt;li&gt;&lt;a href="#"&gt;</w:t>
            </w:r>
            <w:r>
              <w:rPr>
                <w:rFonts w:ascii="Courier New" w:hAnsi="Courier New"/>
                <w:sz w:val="15"/>
              </w:rPr>
              <w:t>Вставит</w:t>
            </w:r>
            <w:r>
              <w:rPr>
                <w:rFonts w:ascii="Courier New" w:hAnsi="Courier New"/>
                <w:sz w:val="15"/>
                <w:lang w:val="uk-UA"/>
              </w:rPr>
              <w:t>и</w:t>
            </w:r>
            <w:r w:rsidRPr="00EB5600">
              <w:rPr>
                <w:rFonts w:ascii="Courier New" w:hAnsi="Courier New"/>
                <w:sz w:val="15"/>
                <w:lang w:val="en-US"/>
              </w:rPr>
              <w:t>&lt;/a&gt;&lt;/li&gt;</w:t>
            </w:r>
          </w:p>
          <w:p w14:paraId="1AB202D1" w14:textId="77777777" w:rsidR="00D308CB" w:rsidRDefault="00D308CB" w:rsidP="008417CB">
            <w:pPr>
              <w:ind w:left="434"/>
              <w:rPr>
                <w:rFonts w:ascii="Courier New"/>
                <w:sz w:val="15"/>
              </w:rPr>
            </w:pPr>
            <w:r>
              <w:rPr>
                <w:rFonts w:ascii="Courier New"/>
                <w:sz w:val="15"/>
              </w:rPr>
              <w:t>&lt;/ul&gt;</w:t>
            </w:r>
          </w:p>
          <w:p w14:paraId="3A22D9ED" w14:textId="77777777" w:rsidR="00D308CB" w:rsidRDefault="00D308CB" w:rsidP="008417CB">
            <w:pPr>
              <w:ind w:left="344"/>
              <w:rPr>
                <w:rFonts w:ascii="Courier New"/>
                <w:sz w:val="15"/>
              </w:rPr>
            </w:pPr>
            <w:r>
              <w:rPr>
                <w:rFonts w:ascii="Courier New"/>
                <w:sz w:val="15"/>
              </w:rPr>
              <w:t>&lt;/li&gt;</w:t>
            </w:r>
          </w:p>
          <w:p w14:paraId="660F364E" w14:textId="77777777" w:rsidR="00D308CB" w:rsidRPr="00125971" w:rsidRDefault="00D308CB" w:rsidP="008417CB">
            <w:pPr>
              <w:ind w:left="331"/>
              <w:rPr>
                <w:rFonts w:ascii="Courier New" w:hAnsi="Courier New"/>
                <w:sz w:val="15"/>
                <w:lang w:val="uk-UA"/>
              </w:rPr>
            </w:pPr>
            <w:r>
              <w:rPr>
                <w:rFonts w:ascii="Courier New" w:hAnsi="Courier New"/>
                <w:sz w:val="15"/>
              </w:rPr>
              <w:t>&lt;li&gt;На</w:t>
            </w:r>
            <w:r>
              <w:rPr>
                <w:rFonts w:ascii="Courier New" w:hAnsi="Courier New"/>
                <w:sz w:val="15"/>
                <w:lang w:val="uk-UA"/>
              </w:rPr>
              <w:t>креслення</w:t>
            </w:r>
          </w:p>
          <w:p w14:paraId="70A34D09" w14:textId="77777777" w:rsidR="00D308CB" w:rsidRDefault="00D308CB" w:rsidP="008417CB">
            <w:pPr>
              <w:ind w:left="434"/>
              <w:rPr>
                <w:rFonts w:ascii="Courier New"/>
                <w:sz w:val="15"/>
              </w:rPr>
            </w:pPr>
            <w:r>
              <w:rPr>
                <w:rFonts w:ascii="Courier New"/>
                <w:sz w:val="15"/>
              </w:rPr>
              <w:t>&lt;ul&gt;</w:t>
            </w:r>
          </w:p>
          <w:p w14:paraId="43CF5864" w14:textId="77777777" w:rsidR="00D308CB" w:rsidRPr="00EB5600" w:rsidRDefault="00D308CB" w:rsidP="008417CB">
            <w:pPr>
              <w:ind w:left="588"/>
              <w:rPr>
                <w:rFonts w:ascii="Courier New" w:hAnsi="Courier New"/>
                <w:sz w:val="15"/>
                <w:lang w:val="en-US"/>
              </w:rPr>
            </w:pPr>
            <w:r w:rsidRPr="00EB5600">
              <w:rPr>
                <w:rFonts w:ascii="Courier New" w:hAnsi="Courier New"/>
                <w:sz w:val="15"/>
                <w:lang w:val="en-US"/>
              </w:rPr>
              <w:t>&lt;li&gt;&lt;a href="#"&gt;</w:t>
            </w:r>
            <w:r>
              <w:rPr>
                <w:rFonts w:ascii="Courier New" w:hAnsi="Courier New"/>
                <w:sz w:val="15"/>
              </w:rPr>
              <w:t>Жирн</w:t>
            </w:r>
            <w:r>
              <w:rPr>
                <w:rFonts w:ascii="Courier New" w:hAnsi="Courier New"/>
                <w:sz w:val="15"/>
                <w:lang w:val="uk-UA"/>
              </w:rPr>
              <w:t>е</w:t>
            </w:r>
            <w:r w:rsidRPr="00EB5600">
              <w:rPr>
                <w:rFonts w:ascii="Courier New" w:hAnsi="Courier New"/>
                <w:sz w:val="15"/>
                <w:lang w:val="en-US"/>
              </w:rPr>
              <w:t>&lt;/a&gt;&lt;/li&gt;</w:t>
            </w:r>
          </w:p>
          <w:p w14:paraId="047ED391" w14:textId="77777777" w:rsidR="00D308CB" w:rsidRPr="00EB5600" w:rsidRDefault="00D308CB" w:rsidP="008417CB">
            <w:pPr>
              <w:ind w:left="588"/>
              <w:rPr>
                <w:rFonts w:ascii="Courier New" w:hAnsi="Courier New"/>
                <w:sz w:val="15"/>
                <w:lang w:val="en-US"/>
              </w:rPr>
            </w:pPr>
            <w:r w:rsidRPr="00EB5600">
              <w:rPr>
                <w:rFonts w:ascii="Courier New" w:hAnsi="Courier New"/>
                <w:sz w:val="15"/>
                <w:lang w:val="en-US"/>
              </w:rPr>
              <w:t>&lt;li&gt;&lt;a href="#"&gt;</w:t>
            </w:r>
            <w:r>
              <w:rPr>
                <w:rFonts w:ascii="Courier New" w:hAnsi="Courier New"/>
                <w:sz w:val="15"/>
              </w:rPr>
              <w:t>Курсивне</w:t>
            </w:r>
            <w:r w:rsidRPr="00EB5600">
              <w:rPr>
                <w:rFonts w:ascii="Courier New" w:hAnsi="Courier New"/>
                <w:sz w:val="15"/>
                <w:lang w:val="en-US"/>
              </w:rPr>
              <w:t>&lt;/a&gt;&lt;/li&gt;</w:t>
            </w:r>
          </w:p>
          <w:p w14:paraId="10870FFC" w14:textId="77777777" w:rsidR="00D308CB" w:rsidRPr="00EB5600" w:rsidRDefault="00D308CB" w:rsidP="008417CB">
            <w:pPr>
              <w:ind w:left="588"/>
              <w:rPr>
                <w:rFonts w:ascii="Courier New" w:hAnsi="Courier New"/>
                <w:sz w:val="15"/>
                <w:lang w:val="en-US"/>
              </w:rPr>
            </w:pPr>
            <w:r w:rsidRPr="00EB5600">
              <w:rPr>
                <w:rFonts w:ascii="Courier New" w:hAnsi="Courier New"/>
                <w:sz w:val="15"/>
                <w:lang w:val="en-US"/>
              </w:rPr>
              <w:t>&lt;li&gt;&lt;a href="#"&gt;</w:t>
            </w:r>
            <w:r>
              <w:rPr>
                <w:rFonts w:ascii="Courier New" w:hAnsi="Courier New"/>
                <w:sz w:val="15"/>
              </w:rPr>
              <w:t>П</w:t>
            </w:r>
            <w:r>
              <w:rPr>
                <w:rFonts w:ascii="Courier New" w:hAnsi="Courier New"/>
                <w:sz w:val="15"/>
                <w:lang w:val="uk-UA"/>
              </w:rPr>
              <w:t>ідкреслене</w:t>
            </w:r>
            <w:r w:rsidRPr="00EB5600">
              <w:rPr>
                <w:rFonts w:ascii="Courier New" w:hAnsi="Courier New"/>
                <w:sz w:val="15"/>
                <w:lang w:val="en-US"/>
              </w:rPr>
              <w:t>&lt;/a&gt;&lt;/li&gt;</w:t>
            </w:r>
          </w:p>
          <w:p w14:paraId="287CF3C4" w14:textId="77777777" w:rsidR="00D308CB" w:rsidRPr="004946B7" w:rsidRDefault="00D308CB" w:rsidP="008417CB">
            <w:pPr>
              <w:ind w:left="434"/>
              <w:rPr>
                <w:rFonts w:ascii="Courier New"/>
                <w:sz w:val="15"/>
                <w:lang w:val="en-US"/>
              </w:rPr>
            </w:pPr>
            <w:r w:rsidRPr="004946B7">
              <w:rPr>
                <w:rFonts w:ascii="Courier New"/>
                <w:sz w:val="15"/>
                <w:lang w:val="en-US"/>
              </w:rPr>
              <w:t>&lt;/ul&gt;</w:t>
            </w:r>
          </w:p>
          <w:p w14:paraId="5CA0690A" w14:textId="77777777" w:rsidR="00D308CB" w:rsidRPr="004946B7" w:rsidRDefault="00D308CB" w:rsidP="008417CB">
            <w:pPr>
              <w:ind w:left="344"/>
              <w:rPr>
                <w:rFonts w:ascii="Courier New"/>
                <w:sz w:val="15"/>
                <w:lang w:val="en-US"/>
              </w:rPr>
            </w:pPr>
            <w:r w:rsidRPr="004946B7">
              <w:rPr>
                <w:rFonts w:ascii="Courier New"/>
                <w:sz w:val="15"/>
                <w:lang w:val="en-US"/>
              </w:rPr>
              <w:t>&lt;/li&gt;</w:t>
            </w:r>
          </w:p>
          <w:p w14:paraId="10EA7F60" w14:textId="77777777" w:rsidR="00D308CB" w:rsidRPr="004946B7" w:rsidRDefault="00D308CB" w:rsidP="008417CB">
            <w:pPr>
              <w:ind w:left="331"/>
              <w:rPr>
                <w:rFonts w:ascii="Courier New" w:hAnsi="Courier New"/>
                <w:sz w:val="15"/>
                <w:lang w:val="en-US"/>
              </w:rPr>
            </w:pPr>
            <w:r w:rsidRPr="004946B7">
              <w:rPr>
                <w:rFonts w:ascii="Courier New" w:hAnsi="Courier New"/>
                <w:sz w:val="15"/>
                <w:lang w:val="en-US"/>
              </w:rPr>
              <w:t>&lt;li&gt;</w:t>
            </w:r>
            <w:r>
              <w:rPr>
                <w:rFonts w:ascii="Courier New" w:hAnsi="Courier New"/>
                <w:sz w:val="15"/>
              </w:rPr>
              <w:t>Р</w:t>
            </w:r>
            <w:r>
              <w:rPr>
                <w:rFonts w:ascii="Courier New" w:hAnsi="Courier New"/>
                <w:sz w:val="15"/>
                <w:lang w:val="uk-UA"/>
              </w:rPr>
              <w:t>о</w:t>
            </w:r>
            <w:r>
              <w:rPr>
                <w:rFonts w:ascii="Courier New" w:hAnsi="Courier New"/>
                <w:sz w:val="15"/>
              </w:rPr>
              <w:t>зм</w:t>
            </w:r>
            <w:r>
              <w:rPr>
                <w:rFonts w:ascii="Courier New" w:hAnsi="Courier New"/>
                <w:sz w:val="15"/>
                <w:lang w:val="uk-UA"/>
              </w:rPr>
              <w:t>і</w:t>
            </w:r>
            <w:r>
              <w:rPr>
                <w:rFonts w:ascii="Courier New" w:hAnsi="Courier New"/>
                <w:sz w:val="15"/>
              </w:rPr>
              <w:t>р</w:t>
            </w:r>
          </w:p>
          <w:p w14:paraId="0F253815" w14:textId="77777777" w:rsidR="00D308CB" w:rsidRPr="004946B7" w:rsidRDefault="00D308CB" w:rsidP="008417CB">
            <w:pPr>
              <w:ind w:left="434"/>
              <w:rPr>
                <w:rFonts w:ascii="Courier New"/>
                <w:sz w:val="15"/>
                <w:lang w:val="en-US"/>
              </w:rPr>
            </w:pPr>
            <w:r w:rsidRPr="004946B7">
              <w:rPr>
                <w:rFonts w:ascii="Courier New"/>
                <w:sz w:val="15"/>
                <w:lang w:val="en-US"/>
              </w:rPr>
              <w:t>&lt;ul&gt;</w:t>
            </w:r>
          </w:p>
          <w:p w14:paraId="21E52591" w14:textId="77777777" w:rsidR="00D308CB" w:rsidRPr="00EB5600" w:rsidRDefault="00D308CB" w:rsidP="008417CB">
            <w:pPr>
              <w:ind w:left="588"/>
              <w:rPr>
                <w:rFonts w:ascii="Courier New" w:hAnsi="Courier New"/>
                <w:sz w:val="15"/>
                <w:lang w:val="en-US"/>
              </w:rPr>
            </w:pPr>
            <w:r w:rsidRPr="00EB5600">
              <w:rPr>
                <w:rFonts w:ascii="Courier New" w:hAnsi="Courier New"/>
                <w:sz w:val="15"/>
                <w:lang w:val="en-US"/>
              </w:rPr>
              <w:t>&lt;li&gt;&lt;a href="#"&gt;</w:t>
            </w:r>
            <w:r>
              <w:rPr>
                <w:rFonts w:ascii="Courier New" w:hAnsi="Courier New"/>
                <w:sz w:val="15"/>
              </w:rPr>
              <w:t>Маленький</w:t>
            </w:r>
            <w:r w:rsidRPr="00EB5600">
              <w:rPr>
                <w:rFonts w:ascii="Courier New" w:hAnsi="Courier New"/>
                <w:sz w:val="15"/>
                <w:lang w:val="en-US"/>
              </w:rPr>
              <w:t>&lt;/a&gt;&lt;/li&gt;</w:t>
            </w:r>
          </w:p>
          <w:p w14:paraId="6EDEFE65" w14:textId="77777777" w:rsidR="00D308CB" w:rsidRPr="00EB5600" w:rsidRDefault="00D308CB" w:rsidP="008417CB">
            <w:pPr>
              <w:ind w:left="588"/>
              <w:rPr>
                <w:rFonts w:ascii="Courier New" w:hAnsi="Courier New"/>
                <w:sz w:val="15"/>
                <w:lang w:val="en-US"/>
              </w:rPr>
            </w:pPr>
            <w:r w:rsidRPr="00EB5600">
              <w:rPr>
                <w:rFonts w:ascii="Courier New" w:hAnsi="Courier New"/>
                <w:sz w:val="15"/>
                <w:lang w:val="en-US"/>
              </w:rPr>
              <w:t>&lt;li&gt;&lt;a href="#"&gt;</w:t>
            </w:r>
            <w:r>
              <w:rPr>
                <w:rFonts w:ascii="Courier New" w:hAnsi="Courier New"/>
                <w:sz w:val="15"/>
              </w:rPr>
              <w:t>Нормальный</w:t>
            </w:r>
            <w:r w:rsidRPr="00EB5600">
              <w:rPr>
                <w:rFonts w:ascii="Courier New" w:hAnsi="Courier New"/>
                <w:sz w:val="15"/>
                <w:lang w:val="en-US"/>
              </w:rPr>
              <w:t>&lt;/a&gt;&lt;/li&gt;</w:t>
            </w:r>
          </w:p>
          <w:p w14:paraId="7BD256E8" w14:textId="77777777" w:rsidR="00D308CB" w:rsidRPr="00EB5600" w:rsidRDefault="00D308CB" w:rsidP="008417CB">
            <w:pPr>
              <w:ind w:left="588"/>
              <w:rPr>
                <w:rFonts w:ascii="Courier New" w:hAnsi="Courier New"/>
                <w:sz w:val="15"/>
                <w:lang w:val="en-US"/>
              </w:rPr>
            </w:pPr>
            <w:r w:rsidRPr="00EB5600">
              <w:rPr>
                <w:rFonts w:ascii="Courier New" w:hAnsi="Courier New"/>
                <w:sz w:val="15"/>
                <w:lang w:val="en-US"/>
              </w:rPr>
              <w:t>&lt;li&gt;&lt;a</w:t>
            </w:r>
            <w:r w:rsidRPr="00EB5600">
              <w:rPr>
                <w:rFonts w:ascii="Courier New" w:hAnsi="Courier New"/>
                <w:spacing w:val="-28"/>
                <w:sz w:val="15"/>
                <w:lang w:val="en-US"/>
              </w:rPr>
              <w:t xml:space="preserve"> </w:t>
            </w:r>
            <w:r w:rsidRPr="00EB5600">
              <w:rPr>
                <w:rFonts w:ascii="Courier New" w:hAnsi="Courier New"/>
                <w:sz w:val="15"/>
                <w:lang w:val="en-US"/>
              </w:rPr>
              <w:t>href="#"&gt;</w:t>
            </w:r>
            <w:r>
              <w:rPr>
                <w:rFonts w:ascii="Courier New" w:hAnsi="Courier New"/>
                <w:sz w:val="15"/>
              </w:rPr>
              <w:t>Се</w:t>
            </w:r>
            <w:r>
              <w:rPr>
                <w:rFonts w:ascii="Courier New" w:hAnsi="Courier New"/>
                <w:sz w:val="15"/>
                <w:lang w:val="uk-UA"/>
              </w:rPr>
              <w:t>ре</w:t>
            </w:r>
            <w:r>
              <w:rPr>
                <w:rFonts w:ascii="Courier New" w:hAnsi="Courier New"/>
                <w:sz w:val="15"/>
              </w:rPr>
              <w:t>дн</w:t>
            </w:r>
            <w:r>
              <w:rPr>
                <w:rFonts w:ascii="Courier New" w:hAnsi="Courier New"/>
                <w:sz w:val="15"/>
                <w:lang w:val="uk-UA"/>
              </w:rPr>
              <w:t>і</w:t>
            </w:r>
            <w:r>
              <w:rPr>
                <w:rFonts w:ascii="Courier New" w:hAnsi="Courier New"/>
                <w:sz w:val="15"/>
              </w:rPr>
              <w:t>й</w:t>
            </w:r>
            <w:r w:rsidRPr="00EB5600">
              <w:rPr>
                <w:rFonts w:ascii="Courier New" w:hAnsi="Courier New"/>
                <w:sz w:val="15"/>
                <w:lang w:val="en-US"/>
              </w:rPr>
              <w:t>&lt;/a&gt;&lt;/li&gt;</w:t>
            </w:r>
          </w:p>
          <w:p w14:paraId="4F5D09FA" w14:textId="77777777" w:rsidR="00D308CB" w:rsidRPr="00EB5600" w:rsidRDefault="00D308CB" w:rsidP="008417CB">
            <w:pPr>
              <w:ind w:left="588"/>
              <w:rPr>
                <w:rFonts w:ascii="Courier New" w:hAnsi="Courier New"/>
                <w:sz w:val="15"/>
                <w:lang w:val="en-US"/>
              </w:rPr>
            </w:pPr>
            <w:r w:rsidRPr="00EB5600">
              <w:rPr>
                <w:rFonts w:ascii="Courier New" w:hAnsi="Courier New"/>
                <w:sz w:val="15"/>
                <w:lang w:val="en-US"/>
              </w:rPr>
              <w:t>&lt;li&gt;&lt;a</w:t>
            </w:r>
            <w:r w:rsidRPr="00EB5600">
              <w:rPr>
                <w:rFonts w:ascii="Courier New" w:hAnsi="Courier New"/>
                <w:spacing w:val="-28"/>
                <w:sz w:val="15"/>
                <w:lang w:val="en-US"/>
              </w:rPr>
              <w:t xml:space="preserve"> </w:t>
            </w:r>
            <w:r w:rsidRPr="00EB5600">
              <w:rPr>
                <w:rFonts w:ascii="Courier New" w:hAnsi="Courier New"/>
                <w:sz w:val="15"/>
                <w:lang w:val="en-US"/>
              </w:rPr>
              <w:t>href="#"&gt;</w:t>
            </w:r>
            <w:r>
              <w:rPr>
                <w:rFonts w:ascii="Courier New" w:hAnsi="Courier New"/>
                <w:sz w:val="15"/>
                <w:lang w:val="uk-UA"/>
              </w:rPr>
              <w:t>Великий</w:t>
            </w:r>
            <w:r w:rsidRPr="00EB5600">
              <w:rPr>
                <w:rFonts w:ascii="Courier New" w:hAnsi="Courier New"/>
                <w:sz w:val="15"/>
                <w:lang w:val="en-US"/>
              </w:rPr>
              <w:t>&lt;/a&gt;&lt;/li&gt;</w:t>
            </w:r>
          </w:p>
          <w:p w14:paraId="3F5493DD" w14:textId="77777777" w:rsidR="00D308CB" w:rsidRPr="00EB5600" w:rsidRDefault="00D308CB" w:rsidP="008417CB">
            <w:pPr>
              <w:ind w:left="434"/>
              <w:rPr>
                <w:rFonts w:ascii="Courier New"/>
                <w:sz w:val="15"/>
                <w:lang w:val="en-US"/>
              </w:rPr>
            </w:pPr>
            <w:r w:rsidRPr="00EB5600">
              <w:rPr>
                <w:rFonts w:ascii="Courier New"/>
                <w:sz w:val="15"/>
                <w:lang w:val="en-US"/>
              </w:rPr>
              <w:t>&lt;/ul&gt;</w:t>
            </w:r>
          </w:p>
          <w:p w14:paraId="2AB9492C" w14:textId="77777777" w:rsidR="00D308CB" w:rsidRPr="00EB5600" w:rsidRDefault="00D308CB" w:rsidP="008417CB">
            <w:pPr>
              <w:ind w:left="344"/>
              <w:rPr>
                <w:rFonts w:ascii="Courier New"/>
                <w:sz w:val="15"/>
                <w:lang w:val="en-US"/>
              </w:rPr>
            </w:pPr>
            <w:r w:rsidRPr="00EB5600">
              <w:rPr>
                <w:rFonts w:ascii="Courier New"/>
                <w:sz w:val="15"/>
                <w:lang w:val="en-US"/>
              </w:rPr>
              <w:t>&lt;/li&gt;</w:t>
            </w:r>
          </w:p>
          <w:p w14:paraId="2138E631" w14:textId="77777777" w:rsidR="00D308CB" w:rsidRPr="00EB5600" w:rsidRDefault="00D308CB" w:rsidP="008417CB">
            <w:pPr>
              <w:ind w:left="254"/>
              <w:rPr>
                <w:rFonts w:ascii="Courier New"/>
                <w:sz w:val="15"/>
                <w:lang w:val="en-US"/>
              </w:rPr>
            </w:pPr>
            <w:r w:rsidRPr="00EB5600">
              <w:rPr>
                <w:rFonts w:ascii="Courier New"/>
                <w:sz w:val="15"/>
                <w:lang w:val="en-US"/>
              </w:rPr>
              <w:t>&lt;/ul&gt;</w:t>
            </w:r>
          </w:p>
          <w:p w14:paraId="1EE3AB09" w14:textId="77777777" w:rsidR="00D308CB" w:rsidRPr="00EB5600" w:rsidRDefault="00D308CB" w:rsidP="008417CB">
            <w:pPr>
              <w:ind w:left="164"/>
              <w:rPr>
                <w:rFonts w:ascii="Courier New"/>
                <w:sz w:val="15"/>
                <w:lang w:val="en-US"/>
              </w:rPr>
            </w:pPr>
            <w:r w:rsidRPr="00EB5600">
              <w:rPr>
                <w:rFonts w:ascii="Courier New"/>
                <w:sz w:val="15"/>
                <w:lang w:val="en-US"/>
              </w:rPr>
              <w:t>&lt;/body&gt;</w:t>
            </w:r>
          </w:p>
          <w:p w14:paraId="1F254BD1" w14:textId="77777777" w:rsidR="00D308CB" w:rsidRPr="00D308CB" w:rsidRDefault="00D308CB" w:rsidP="008417CB">
            <w:pPr>
              <w:ind w:left="74"/>
              <w:rPr>
                <w:rFonts w:ascii="Courier New"/>
                <w:sz w:val="15"/>
                <w:lang w:val="en-US"/>
              </w:rPr>
            </w:pPr>
            <w:r w:rsidRPr="00EB5600">
              <w:rPr>
                <w:rFonts w:ascii="Courier New"/>
                <w:sz w:val="15"/>
                <w:lang w:val="en-US"/>
              </w:rPr>
              <w:t>&lt;/html&gt;</w:t>
            </w:r>
          </w:p>
        </w:tc>
      </w:tr>
    </w:tbl>
    <w:p w14:paraId="7789F20A" w14:textId="77777777" w:rsidR="0057303A" w:rsidRPr="002C57A6" w:rsidRDefault="0057303A" w:rsidP="00253FB5">
      <w:pPr>
        <w:spacing w:line="360" w:lineRule="auto"/>
        <w:rPr>
          <w:sz w:val="15"/>
          <w:lang w:val="en-US"/>
          <w:rPrChange w:id="1318" w:author="Unknown">
            <w:rPr>
              <w:sz w:val="15"/>
            </w:rPr>
          </w:rPrChange>
        </w:rPr>
        <w:sectPr w:rsidR="0057303A" w:rsidRPr="002C57A6" w:rsidSect="002A255F">
          <w:type w:val="nextColumn"/>
          <w:pgSz w:w="11900" w:h="16840"/>
          <w:pgMar w:top="1134" w:right="1134" w:bottom="1134" w:left="1134" w:header="720" w:footer="720" w:gutter="0"/>
          <w:cols w:space="720"/>
        </w:sectPr>
      </w:pPr>
    </w:p>
    <w:p w14:paraId="02176532" w14:textId="77777777" w:rsidR="0057303A" w:rsidRPr="0057303A" w:rsidRDefault="0057303A" w:rsidP="00253FB5">
      <w:pPr>
        <w:spacing w:line="360" w:lineRule="auto"/>
        <w:ind w:left="1424" w:right="1424"/>
        <w:jc w:val="center"/>
        <w:rPr>
          <w:rFonts w:ascii="Georgia" w:hAnsi="Georgia"/>
          <w:sz w:val="31"/>
        </w:rPr>
      </w:pPr>
      <w:bookmarkStart w:id="1319" w:name="Селекторы_атрибутов"/>
      <w:bookmarkEnd w:id="1319"/>
      <w:r w:rsidRPr="0057303A">
        <w:rPr>
          <w:rFonts w:ascii="Georgia" w:hAnsi="Georgia"/>
          <w:sz w:val="31"/>
        </w:rPr>
        <w:lastRenderedPageBreak/>
        <w:t>Селектор</w:t>
      </w:r>
      <w:r w:rsidRPr="0057303A">
        <w:rPr>
          <w:rFonts w:ascii="Georgia" w:hAnsi="Georgia"/>
          <w:sz w:val="31"/>
          <w:lang w:val="uk-UA"/>
        </w:rPr>
        <w:t>и</w:t>
      </w:r>
      <w:r w:rsidRPr="0057303A">
        <w:rPr>
          <w:rFonts w:ascii="Georgia" w:hAnsi="Georgia"/>
          <w:sz w:val="31"/>
        </w:rPr>
        <w:t xml:space="preserve"> атрибут</w:t>
      </w:r>
      <w:r w:rsidRPr="0057303A">
        <w:rPr>
          <w:rFonts w:ascii="Georgia" w:hAnsi="Georgia"/>
          <w:sz w:val="31"/>
          <w:lang w:val="uk-UA"/>
        </w:rPr>
        <w:t>і</w:t>
      </w:r>
      <w:r w:rsidRPr="0057303A">
        <w:rPr>
          <w:rFonts w:ascii="Georgia" w:hAnsi="Georgia"/>
          <w:sz w:val="31"/>
        </w:rPr>
        <w:t>в</w:t>
      </w:r>
    </w:p>
    <w:p w14:paraId="5691D082" w14:textId="77777777" w:rsidR="0057303A" w:rsidRPr="0057303A" w:rsidRDefault="0057303A" w:rsidP="00253FB5">
      <w:pPr>
        <w:spacing w:line="360" w:lineRule="auto"/>
        <w:ind w:left="105" w:right="241"/>
        <w:rPr>
          <w:sz w:val="17"/>
          <w:szCs w:val="17"/>
          <w:lang w:val="uk-UA"/>
        </w:rPr>
      </w:pPr>
      <w:r w:rsidRPr="0057303A">
        <w:rPr>
          <w:sz w:val="17"/>
          <w:szCs w:val="17"/>
          <w:lang w:val="uk-UA"/>
        </w:rPr>
        <w:t xml:space="preserve">Більшість тегів розрізняються за своєю дією в залежності від того, які в них використовуються атрибути. Наприклад, тег </w:t>
      </w:r>
      <w:r w:rsidRPr="0057303A">
        <w:rPr>
          <w:rFonts w:ascii="Courier New" w:hAnsi="Courier New"/>
          <w:b/>
          <w:color w:val="006699"/>
          <w:sz w:val="17"/>
          <w:szCs w:val="17"/>
        </w:rPr>
        <w:t>&lt;input&gt;</w:t>
      </w:r>
      <w:ins w:id="1320" w:author="Пользователь Windows" w:date="2019-12-19T06:40:00Z">
        <w:r w:rsidR="009E7465">
          <w:rPr>
            <w:rFonts w:ascii="Courier New" w:hAnsi="Courier New"/>
            <w:b/>
            <w:color w:val="006699"/>
            <w:sz w:val="17"/>
            <w:szCs w:val="17"/>
            <w:lang w:val="uk-UA"/>
          </w:rPr>
          <w:t xml:space="preserve"> </w:t>
        </w:r>
      </w:ins>
      <w:r w:rsidRPr="0057303A">
        <w:rPr>
          <w:sz w:val="17"/>
          <w:szCs w:val="17"/>
          <w:lang w:val="uk-UA"/>
        </w:rPr>
        <w:t xml:space="preserve">може створювати кнопку, текстове поле і інші елементи форми всього лише за рахунок зміни значення атрибуту </w:t>
      </w:r>
      <w:r w:rsidRPr="0057303A">
        <w:rPr>
          <w:color w:val="B61039"/>
          <w:sz w:val="17"/>
          <w:szCs w:val="17"/>
        </w:rPr>
        <w:t>type</w:t>
      </w:r>
      <w:r w:rsidRPr="0057303A">
        <w:rPr>
          <w:sz w:val="17"/>
          <w:szCs w:val="17"/>
        </w:rPr>
        <w:t>.</w:t>
      </w:r>
      <w:ins w:id="1321" w:author="Пользователь Windows" w:date="2019-12-19T06:40:00Z">
        <w:r w:rsidR="009E7465">
          <w:rPr>
            <w:sz w:val="17"/>
            <w:szCs w:val="17"/>
            <w:lang w:val="uk-UA"/>
          </w:rPr>
          <w:t xml:space="preserve"> </w:t>
        </w:r>
      </w:ins>
      <w:r w:rsidRPr="0057303A">
        <w:rPr>
          <w:sz w:val="17"/>
          <w:szCs w:val="17"/>
          <w:lang w:val="uk-UA"/>
        </w:rPr>
        <w:t xml:space="preserve">При цьому додавання правил стилю до селектора </w:t>
      </w:r>
      <w:r w:rsidRPr="0057303A">
        <w:rPr>
          <w:rFonts w:ascii="Courier New" w:hAnsi="Courier New"/>
          <w:b/>
          <w:color w:val="006699"/>
          <w:sz w:val="17"/>
          <w:szCs w:val="17"/>
        </w:rPr>
        <w:t>INPUT</w:t>
      </w:r>
      <w:r w:rsidRPr="0057303A">
        <w:rPr>
          <w:sz w:val="17"/>
          <w:szCs w:val="17"/>
          <w:lang w:val="uk-UA"/>
        </w:rPr>
        <w:t xml:space="preserve"> застосує стиль одночасно до всіх створени</w:t>
      </w:r>
      <w:ins w:id="1322" w:author="Пользователь Windows" w:date="2019-12-19T06:41:00Z">
        <w:r w:rsidR="009E7465">
          <w:rPr>
            <w:sz w:val="17"/>
            <w:szCs w:val="17"/>
            <w:lang w:val="uk-UA"/>
          </w:rPr>
          <w:t>х</w:t>
        </w:r>
      </w:ins>
      <w:del w:id="1323" w:author="Пользователь Windows" w:date="2019-12-19T06:41:00Z">
        <w:r w:rsidRPr="0057303A" w:rsidDel="009E7465">
          <w:rPr>
            <w:sz w:val="17"/>
            <w:szCs w:val="17"/>
            <w:lang w:val="uk-UA"/>
          </w:rPr>
          <w:delText>м</w:delText>
        </w:r>
      </w:del>
      <w:r w:rsidRPr="0057303A">
        <w:rPr>
          <w:sz w:val="17"/>
          <w:szCs w:val="17"/>
          <w:lang w:val="uk-UA"/>
        </w:rPr>
        <w:t xml:space="preserve"> за допомогою цього тега елементам. Щоб гнучко управляти стилем подібних елементів, в CSS введені селектори атрибутів. Вони дозволяють встановити стиль за присутністю певного атрибута тега або його значення.</w:t>
      </w:r>
    </w:p>
    <w:p w14:paraId="32F8DE8D" w14:textId="77777777" w:rsidR="0057303A" w:rsidRPr="0057303A" w:rsidRDefault="0057303A" w:rsidP="00253FB5">
      <w:pPr>
        <w:spacing w:line="360" w:lineRule="auto"/>
        <w:rPr>
          <w:sz w:val="15"/>
          <w:szCs w:val="17"/>
        </w:rPr>
      </w:pPr>
    </w:p>
    <w:p w14:paraId="107E911B" w14:textId="77777777" w:rsidR="0057303A" w:rsidRPr="0057303A" w:rsidRDefault="0057303A" w:rsidP="00253FB5">
      <w:pPr>
        <w:spacing w:line="360" w:lineRule="auto"/>
        <w:ind w:left="105"/>
        <w:rPr>
          <w:sz w:val="17"/>
          <w:szCs w:val="17"/>
        </w:rPr>
      </w:pPr>
      <w:r w:rsidRPr="0057303A">
        <w:rPr>
          <w:sz w:val="17"/>
          <w:szCs w:val="17"/>
          <w:lang w:val="uk-UA"/>
        </w:rPr>
        <w:t>Розглянемо кілька типових варіантів застосування таких селекторів</w:t>
      </w:r>
      <w:r w:rsidRPr="0057303A">
        <w:rPr>
          <w:sz w:val="17"/>
          <w:szCs w:val="17"/>
        </w:rPr>
        <w:t>.</w:t>
      </w:r>
    </w:p>
    <w:p w14:paraId="62917007" w14:textId="77777777" w:rsidR="0057303A" w:rsidRPr="0057303A" w:rsidRDefault="0057303A" w:rsidP="00253FB5">
      <w:pPr>
        <w:spacing w:line="360" w:lineRule="auto"/>
        <w:ind w:left="105"/>
        <w:outlineLvl w:val="4"/>
        <w:rPr>
          <w:rFonts w:ascii="Georgia" w:eastAsia="Georgia" w:hAnsi="Georgia" w:cs="Georgia"/>
          <w:sz w:val="23"/>
          <w:szCs w:val="23"/>
          <w:lang w:val="uk-UA"/>
        </w:rPr>
      </w:pPr>
      <w:r w:rsidRPr="0057303A">
        <w:rPr>
          <w:rFonts w:ascii="Georgia" w:eastAsia="Georgia" w:hAnsi="Georgia" w:cs="Georgia"/>
          <w:color w:val="C00000"/>
          <w:sz w:val="23"/>
          <w:szCs w:val="23"/>
          <w:lang w:val="uk-UA"/>
        </w:rPr>
        <w:t>Простий селектор атрибуту</w:t>
      </w:r>
    </w:p>
    <w:p w14:paraId="0083B7BB" w14:textId="77777777" w:rsidR="0057303A" w:rsidRPr="0057303A" w:rsidRDefault="0057303A" w:rsidP="00253FB5">
      <w:pPr>
        <w:spacing w:line="360" w:lineRule="auto"/>
        <w:ind w:left="105"/>
        <w:rPr>
          <w:sz w:val="17"/>
          <w:szCs w:val="17"/>
        </w:rPr>
      </w:pPr>
      <w:r w:rsidRPr="0057303A">
        <w:rPr>
          <w:sz w:val="17"/>
          <w:szCs w:val="17"/>
          <w:lang w:val="uk-UA"/>
        </w:rPr>
        <w:t>Встановлює стиль для елемента, якщо заданий специфічний атрибут тега. Його значення в даному випадку не важливо. Синтаксис застосування такого селектора наступний.</w:t>
      </w:r>
    </w:p>
    <w:p w14:paraId="582C25B9" w14:textId="52DCA4FE" w:rsidR="0057303A" w:rsidRPr="0057303A" w:rsidRDefault="00767651" w:rsidP="00253FB5">
      <w:pPr>
        <w:spacing w:line="360" w:lineRule="auto"/>
        <w:rPr>
          <w:sz w:val="11"/>
          <w:szCs w:val="17"/>
        </w:rPr>
      </w:pPr>
      <w:r>
        <w:rPr>
          <w:noProof/>
          <w:sz w:val="17"/>
          <w:szCs w:val="17"/>
          <w:lang w:val="uk-UA" w:eastAsia="uk-UA" w:bidi="ar-SA"/>
        </w:rPr>
        <mc:AlternateContent>
          <mc:Choice Requires="wps">
            <w:drawing>
              <wp:anchor distT="0" distB="0" distL="0" distR="0" simplePos="0" relativeHeight="251823104" behindDoc="1" locked="0" layoutInCell="1" allowOverlap="1" wp14:anchorId="7AECE09D" wp14:editId="08196FA4">
                <wp:simplePos x="0" y="0"/>
                <wp:positionH relativeFrom="page">
                  <wp:posOffset>982345</wp:posOffset>
                </wp:positionH>
                <wp:positionV relativeFrom="paragraph">
                  <wp:posOffset>102870</wp:posOffset>
                </wp:positionV>
                <wp:extent cx="5847715" cy="285750"/>
                <wp:effectExtent l="0" t="0" r="0" b="0"/>
                <wp:wrapTopAndBottom/>
                <wp:docPr id="184" name="Text Box 3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285750"/>
                        </a:xfrm>
                        <a:prstGeom prst="rect">
                          <a:avLst/>
                        </a:prstGeom>
                        <a:solidFill>
                          <a:srgbClr val="F8F7F2"/>
                        </a:solidFill>
                        <a:ln>
                          <a:noFill/>
                        </a:ln>
                      </wps:spPr>
                      <wps:txbx>
                        <w:txbxContent>
                          <w:p w14:paraId="7BDB3640" w14:textId="77777777" w:rsidR="000A2EAA" w:rsidRDefault="000A2EAA" w:rsidP="0057303A">
                            <w:pPr>
                              <w:spacing w:before="83" w:line="211" w:lineRule="auto"/>
                              <w:ind w:left="74" w:right="5244"/>
                              <w:rPr>
                                <w:rFonts w:ascii="Courier New" w:hAnsi="Courier New"/>
                                <w:sz w:val="15"/>
                              </w:rPr>
                            </w:pPr>
                            <w:r>
                              <w:rPr>
                                <w:rFonts w:ascii="Courier New" w:hAnsi="Courier New"/>
                                <w:sz w:val="15"/>
                              </w:rPr>
                              <w:t>[атрибут] { Опис правил стил</w:t>
                            </w:r>
                            <w:r>
                              <w:rPr>
                                <w:rFonts w:ascii="Courier New" w:hAnsi="Courier New"/>
                                <w:sz w:val="15"/>
                                <w:lang w:val="uk-UA"/>
                              </w:rPr>
                              <w:t>ю</w:t>
                            </w:r>
                            <w:r>
                              <w:rPr>
                                <w:rFonts w:ascii="Courier New" w:hAnsi="Courier New"/>
                                <w:sz w:val="15"/>
                              </w:rPr>
                              <w:t xml:space="preserve"> } Селектор[атрибут] { Опис правил стил</w:t>
                            </w:r>
                            <w:r>
                              <w:rPr>
                                <w:rFonts w:ascii="Courier New" w:hAnsi="Courier New"/>
                                <w:sz w:val="15"/>
                                <w:lang w:val="uk-UA"/>
                              </w:rPr>
                              <w:t>ю</w:t>
                            </w:r>
                            <w:r>
                              <w:rPr>
                                <w:rFonts w:ascii="Courier New" w:hAnsi="Courier New"/>
                                <w:sz w:val="15"/>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ECE09D" id="Text Box 398" o:spid="_x0000_s1102" type="#_x0000_t202" style="position:absolute;margin-left:77.35pt;margin-top:8.1pt;width:460.45pt;height:22.5pt;z-index:-251493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" fillcolor="#f8f7f2" stroked="f">
                <v:textbox inset="0,0,0,0">
                  <w:txbxContent>
                    <w:p w14:paraId="7BDB3640" w14:textId="77777777" w:rsidR="000A2EAA" w:rsidRDefault="000A2EAA" w:rsidP="0057303A">
                      <w:pPr>
                        <w:spacing w:before="83" w:line="211" w:lineRule="auto"/>
                        <w:ind w:left="74" w:right="5244"/>
                        <w:rPr>
                          <w:rFonts w:ascii="Courier New" w:hAnsi="Courier New"/>
                          <w:sz w:val="15"/>
                        </w:rPr>
                      </w:pPr>
                      <w:r>
                        <w:rPr>
                          <w:rFonts w:ascii="Courier New" w:hAnsi="Courier New"/>
                          <w:sz w:val="15"/>
                        </w:rPr>
                        <w:t>[атрибут] { Опис правил стил</w:t>
                      </w:r>
                      <w:r>
                        <w:rPr>
                          <w:rFonts w:ascii="Courier New" w:hAnsi="Courier New"/>
                          <w:sz w:val="15"/>
                          <w:lang w:val="uk-UA"/>
                        </w:rPr>
                        <w:t>ю</w:t>
                      </w:r>
                      <w:r>
                        <w:rPr>
                          <w:rFonts w:ascii="Courier New" w:hAnsi="Courier New"/>
                          <w:sz w:val="15"/>
                        </w:rPr>
                        <w:t xml:space="preserve"> } Селектор[атрибут] { Опис правил стил</w:t>
                      </w:r>
                      <w:r>
                        <w:rPr>
                          <w:rFonts w:ascii="Courier New" w:hAnsi="Courier New"/>
                          <w:sz w:val="15"/>
                          <w:lang w:val="uk-UA"/>
                        </w:rPr>
                        <w:t>ю</w:t>
                      </w:r>
                      <w:r>
                        <w:rPr>
                          <w:rFonts w:ascii="Courier New" w:hAnsi="Courier New"/>
                          <w:sz w:val="15"/>
                        </w:rPr>
                        <w:t xml:space="preserve"> }</w:t>
                      </w:r>
                    </w:p>
                  </w:txbxContent>
                </v:textbox>
                <w10:wrap type="topAndBottom" anchorx="page"/>
              </v:shape>
            </w:pict>
          </mc:Fallback>
        </mc:AlternateContent>
      </w:r>
    </w:p>
    <w:p w14:paraId="30B00B2B" w14:textId="77777777" w:rsidR="0057303A" w:rsidRPr="0057303A" w:rsidRDefault="0057303A" w:rsidP="00253FB5">
      <w:pPr>
        <w:spacing w:line="360" w:lineRule="auto"/>
        <w:rPr>
          <w:sz w:val="6"/>
          <w:szCs w:val="17"/>
        </w:rPr>
      </w:pPr>
    </w:p>
    <w:p w14:paraId="6CA93135" w14:textId="77777777" w:rsidR="0057303A" w:rsidRPr="0057303A" w:rsidRDefault="0057303A" w:rsidP="00253FB5">
      <w:pPr>
        <w:spacing w:line="360" w:lineRule="auto"/>
        <w:ind w:left="105"/>
        <w:rPr>
          <w:sz w:val="17"/>
          <w:szCs w:val="17"/>
        </w:rPr>
      </w:pPr>
      <w:r w:rsidRPr="0057303A">
        <w:rPr>
          <w:sz w:val="17"/>
          <w:szCs w:val="17"/>
          <w:lang w:val="uk-UA"/>
        </w:rPr>
        <w:t>Стиль застосовується до тих тегів, всередині яких був доданий вказаний атрибут. Пропуск між ім'ям селектора і квадратними дужками не допускається</w:t>
      </w:r>
    </w:p>
    <w:p w14:paraId="31D1AE1F" w14:textId="77777777" w:rsidR="0057303A" w:rsidRPr="0057303A" w:rsidRDefault="0057303A" w:rsidP="00253FB5">
      <w:pPr>
        <w:spacing w:line="360" w:lineRule="auto"/>
        <w:rPr>
          <w:sz w:val="15"/>
          <w:szCs w:val="17"/>
        </w:rPr>
      </w:pPr>
    </w:p>
    <w:p w14:paraId="5411BC71" w14:textId="77777777" w:rsidR="0057303A" w:rsidRDefault="0057303A" w:rsidP="00253FB5">
      <w:pPr>
        <w:spacing w:line="360" w:lineRule="auto"/>
        <w:ind w:left="105"/>
        <w:rPr>
          <w:sz w:val="17"/>
          <w:szCs w:val="17"/>
          <w:lang w:val="uk-UA"/>
        </w:rPr>
      </w:pPr>
      <w:r w:rsidRPr="0057303A">
        <w:rPr>
          <w:sz w:val="17"/>
          <w:szCs w:val="17"/>
          <w:lang w:val="uk-UA"/>
        </w:rPr>
        <w:t xml:space="preserve">У прикладі 1.43 показано зміну стилю тега </w:t>
      </w:r>
      <w:r w:rsidRPr="0057303A">
        <w:rPr>
          <w:rFonts w:ascii="Courier New" w:hAnsi="Courier New"/>
          <w:b/>
          <w:color w:val="006699"/>
          <w:sz w:val="17"/>
          <w:szCs w:val="17"/>
        </w:rPr>
        <w:t>&lt;q&gt;</w:t>
      </w:r>
      <w:r w:rsidRPr="0057303A">
        <w:rPr>
          <w:sz w:val="17"/>
          <w:szCs w:val="17"/>
          <w:lang w:val="uk-UA"/>
        </w:rPr>
        <w:t xml:space="preserve">, в тому випадку, якщо до нього додано атрибут </w:t>
      </w:r>
      <w:r w:rsidRPr="0057303A">
        <w:rPr>
          <w:color w:val="B61039"/>
          <w:sz w:val="17"/>
          <w:szCs w:val="17"/>
        </w:rPr>
        <w:t>title</w:t>
      </w:r>
      <w:r w:rsidRPr="0057303A">
        <w:rPr>
          <w:sz w:val="17"/>
          <w:szCs w:val="17"/>
          <w:lang w:val="uk-UA"/>
        </w:rPr>
        <w:t>.</w:t>
      </w:r>
    </w:p>
    <w:p w14:paraId="47772B71" w14:textId="77777777" w:rsidR="00D308CB" w:rsidRDefault="00D308CB" w:rsidP="00253FB5">
      <w:pPr>
        <w:spacing w:line="360" w:lineRule="auto"/>
        <w:ind w:left="105"/>
        <w:rPr>
          <w:sz w:val="17"/>
          <w:szCs w:val="17"/>
          <w:lang w:val="uk-UA"/>
        </w:rPr>
      </w:pPr>
    </w:p>
    <w:tbl>
      <w:tblPr>
        <w:tblStyle w:val="TableNormal"/>
        <w:tblW w:w="9306" w:type="dxa"/>
        <w:tblInd w:w="434" w:type="dxa"/>
        <w:tblLayout w:type="fixed"/>
        <w:tblLook w:val="01E0" w:firstRow="1" w:lastRow="1" w:firstColumn="1" w:lastColumn="1" w:noHBand="0" w:noVBand="0"/>
        <w:tblPrChange w:id="1324" w:author="МАРІЯ БРЕНЬ" w:date="2019-12-19T09:48:00Z">
          <w:tblPr>
            <w:tblStyle w:val="TableNormal"/>
            <w:tblW w:w="0" w:type="auto"/>
            <w:tblInd w:w="434" w:type="dxa"/>
            <w:tblLayout w:type="fixed"/>
            <w:tblLook w:val="01E0" w:firstRow="1" w:lastRow="1" w:firstColumn="1" w:lastColumn="1" w:noHBand="0" w:noVBand="0"/>
          </w:tblPr>
        </w:tblPrChange>
      </w:tblPr>
      <w:tblGrid>
        <w:gridCol w:w="4953"/>
        <w:gridCol w:w="758"/>
        <w:gridCol w:w="621"/>
        <w:gridCol w:w="353"/>
        <w:gridCol w:w="332"/>
        <w:gridCol w:w="332"/>
        <w:gridCol w:w="332"/>
        <w:gridCol w:w="343"/>
        <w:gridCol w:w="461"/>
        <w:gridCol w:w="365"/>
        <w:gridCol w:w="456"/>
        <w:tblGridChange w:id="1325">
          <w:tblGrid>
            <w:gridCol w:w="4811"/>
            <w:gridCol w:w="900"/>
            <w:gridCol w:w="621"/>
            <w:gridCol w:w="353"/>
            <w:gridCol w:w="332"/>
            <w:gridCol w:w="332"/>
            <w:gridCol w:w="332"/>
            <w:gridCol w:w="343"/>
            <w:gridCol w:w="461"/>
            <w:gridCol w:w="365"/>
            <w:gridCol w:w="456"/>
          </w:tblGrid>
        </w:tblGridChange>
      </w:tblGrid>
      <w:tr w:rsidR="0057303A" w:rsidRPr="0057303A" w14:paraId="11BD7A2F" w14:textId="77777777" w:rsidTr="00C74E36">
        <w:trPr>
          <w:trHeight w:val="235"/>
          <w:trPrChange w:id="1326" w:author="МАРІЯ БРЕНЬ" w:date="2019-12-19T09:48:00Z">
            <w:trPr>
              <w:trHeight w:val="235"/>
            </w:trPr>
          </w:trPrChange>
        </w:trPr>
        <w:tc>
          <w:tcPr>
            <w:tcW w:w="4953" w:type="dxa"/>
            <w:tcBorders>
              <w:right w:val="single" w:sz="6" w:space="0" w:color="666666"/>
            </w:tcBorders>
            <w:tcPrChange w:id="1327" w:author="МАРІЯ БРЕНЬ" w:date="2019-12-19T09:48:00Z">
              <w:tcPr>
                <w:tcW w:w="4811" w:type="dxa"/>
                <w:tcBorders>
                  <w:right w:val="single" w:sz="6" w:space="0" w:color="666666"/>
                </w:tcBorders>
              </w:tcPr>
            </w:tcPrChange>
          </w:tcPr>
          <w:p w14:paraId="41CA7993" w14:textId="77777777" w:rsidR="0057303A" w:rsidRPr="0057303A" w:rsidRDefault="0057303A" w:rsidP="00253FB5">
            <w:pPr>
              <w:spacing w:line="360" w:lineRule="auto"/>
              <w:ind w:left="-1"/>
              <w:rPr>
                <w:rFonts w:ascii="Arial Black" w:eastAsia="Courier New" w:hAnsi="Arial Black" w:cs="Courier New"/>
                <w:sz w:val="15"/>
              </w:rPr>
            </w:pPr>
            <w:commentRangeStart w:id="1328"/>
            <w:r w:rsidRPr="0057303A">
              <w:rPr>
                <w:rFonts w:ascii="Arial Black" w:eastAsia="Courier New" w:hAnsi="Arial Black" w:cs="Courier New"/>
                <w:color w:val="685C53"/>
                <w:sz w:val="15"/>
              </w:rPr>
              <w:t>При</w:t>
            </w:r>
            <w:r w:rsidRPr="0057303A">
              <w:rPr>
                <w:rFonts w:ascii="Arial Black" w:eastAsia="Courier New" w:hAnsi="Arial Black" w:cs="Courier New"/>
                <w:color w:val="685C53"/>
                <w:sz w:val="15"/>
                <w:lang w:val="uk-UA"/>
              </w:rPr>
              <w:t>клад</w:t>
            </w:r>
            <w:r w:rsidRPr="0057303A">
              <w:rPr>
                <w:rFonts w:ascii="Arial Black" w:eastAsia="Courier New" w:hAnsi="Arial Black" w:cs="Courier New"/>
                <w:color w:val="685C53"/>
                <w:sz w:val="15"/>
              </w:rPr>
              <w:t xml:space="preserve"> 1.43. Ви</w:t>
            </w:r>
            <w:r w:rsidRPr="0057303A">
              <w:rPr>
                <w:rFonts w:ascii="Arial Black" w:eastAsia="Courier New" w:hAnsi="Arial Black" w:cs="Courier New"/>
                <w:color w:val="685C53"/>
                <w:sz w:val="15"/>
                <w:lang w:val="uk-UA"/>
              </w:rPr>
              <w:t>гляд</w:t>
            </w:r>
            <w:r w:rsidRPr="0057303A">
              <w:rPr>
                <w:rFonts w:ascii="Arial Black" w:eastAsia="Courier New" w:hAnsi="Arial Black" w:cs="Courier New"/>
                <w:color w:val="685C53"/>
                <w:sz w:val="15"/>
              </w:rPr>
              <w:t xml:space="preserve"> </w:t>
            </w:r>
            <w:r w:rsidRPr="0057303A">
              <w:rPr>
                <w:rFonts w:ascii="Arial Black" w:eastAsia="Courier New" w:hAnsi="Arial Black" w:cs="Courier New"/>
                <w:color w:val="685C53"/>
                <w:sz w:val="15"/>
                <w:lang w:val="uk-UA"/>
              </w:rPr>
              <w:t>е</w:t>
            </w:r>
            <w:r w:rsidRPr="0057303A">
              <w:rPr>
                <w:rFonts w:ascii="Arial Black" w:eastAsia="Courier New" w:hAnsi="Arial Black" w:cs="Courier New"/>
                <w:color w:val="685C53"/>
                <w:sz w:val="15"/>
              </w:rPr>
              <w:t>лемент</w:t>
            </w:r>
            <w:ins w:id="1329" w:author="Пользователь Windows" w:date="2019-12-19T06:42:00Z">
              <w:r w:rsidR="009E7465">
                <w:rPr>
                  <w:rFonts w:ascii="Arial Black" w:eastAsia="Courier New" w:hAnsi="Arial Black" w:cs="Courier New"/>
                  <w:color w:val="685C53"/>
                  <w:sz w:val="15"/>
                  <w:lang w:val="uk-UA"/>
                </w:rPr>
                <w:t>у</w:t>
              </w:r>
            </w:ins>
            <w:del w:id="1330" w:author="Пользователь Windows" w:date="2019-12-19T06:42:00Z">
              <w:r w:rsidRPr="0057303A" w:rsidDel="009E7465">
                <w:rPr>
                  <w:rFonts w:ascii="Arial Black" w:eastAsia="Courier New" w:hAnsi="Arial Black" w:cs="Courier New"/>
                  <w:color w:val="685C53"/>
                  <w:sz w:val="15"/>
                </w:rPr>
                <w:delText>а</w:delText>
              </w:r>
            </w:del>
            <w:r w:rsidRPr="0057303A">
              <w:rPr>
                <w:rFonts w:ascii="Arial Black" w:eastAsia="Courier New" w:hAnsi="Arial Black" w:cs="Courier New"/>
                <w:color w:val="685C53"/>
                <w:sz w:val="15"/>
              </w:rPr>
              <w:t xml:space="preserve"> в за</w:t>
            </w:r>
            <w:r w:rsidRPr="0057303A">
              <w:rPr>
                <w:rFonts w:ascii="Arial Black" w:eastAsia="Courier New" w:hAnsi="Arial Black" w:cs="Courier New"/>
                <w:color w:val="685C53"/>
                <w:sz w:val="15"/>
                <w:lang w:val="uk-UA"/>
              </w:rPr>
              <w:t>лежності від його атрибута</w:t>
            </w:r>
            <w:commentRangeEnd w:id="1328"/>
            <w:r w:rsidR="00DC5C07">
              <w:rPr>
                <w:rStyle w:val="ae"/>
              </w:rPr>
              <w:commentReference w:id="1328"/>
            </w:r>
          </w:p>
        </w:tc>
        <w:tc>
          <w:tcPr>
            <w:tcW w:w="758" w:type="dxa"/>
            <w:tcBorders>
              <w:left w:val="single" w:sz="6" w:space="0" w:color="666666"/>
              <w:right w:val="double" w:sz="2" w:space="0" w:color="666666"/>
            </w:tcBorders>
            <w:shd w:val="clear" w:color="auto" w:fill="CEE2D3"/>
            <w:tcPrChange w:id="1331" w:author="МАРІЯ БРЕНЬ" w:date="2019-12-19T09:48:00Z">
              <w:tcPr>
                <w:tcW w:w="900" w:type="dxa"/>
                <w:tcBorders>
                  <w:left w:val="single" w:sz="6" w:space="0" w:color="666666"/>
                  <w:right w:val="double" w:sz="2" w:space="0" w:color="666666"/>
                </w:tcBorders>
                <w:shd w:val="clear" w:color="auto" w:fill="CEE2D3"/>
              </w:tcPr>
            </w:tcPrChange>
          </w:tcPr>
          <w:p w14:paraId="0FA6C8FB" w14:textId="77777777" w:rsidR="0057303A" w:rsidRPr="0057303A" w:rsidRDefault="0057303A" w:rsidP="00253FB5">
            <w:pPr>
              <w:spacing w:line="360" w:lineRule="auto"/>
              <w:rPr>
                <w:rFonts w:eastAsia="Courier New" w:hAnsi="Courier New" w:cs="Courier New"/>
                <w:sz w:val="13"/>
              </w:rPr>
            </w:pPr>
            <w:r w:rsidRPr="0057303A">
              <w:rPr>
                <w:rFonts w:eastAsia="Courier New" w:hAnsi="Courier New" w:cs="Courier New"/>
                <w:sz w:val="13"/>
              </w:rPr>
              <w:t>XHTML 1.0</w:t>
            </w:r>
          </w:p>
        </w:tc>
        <w:tc>
          <w:tcPr>
            <w:tcW w:w="621" w:type="dxa"/>
            <w:tcBorders>
              <w:left w:val="double" w:sz="2" w:space="0" w:color="666666"/>
              <w:right w:val="double" w:sz="2" w:space="0" w:color="666666"/>
            </w:tcBorders>
            <w:shd w:val="clear" w:color="auto" w:fill="CEE2D3"/>
            <w:tcPrChange w:id="1332" w:author="МАРІЯ БРЕНЬ" w:date="2019-12-19T09:48:00Z">
              <w:tcPr>
                <w:tcW w:w="621" w:type="dxa"/>
                <w:tcBorders>
                  <w:left w:val="double" w:sz="2" w:space="0" w:color="666666"/>
                  <w:right w:val="double" w:sz="2" w:space="0" w:color="666666"/>
                </w:tcBorders>
                <w:shd w:val="clear" w:color="auto" w:fill="CEE2D3"/>
              </w:tcPr>
            </w:tcPrChange>
          </w:tcPr>
          <w:p w14:paraId="0C791117"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3" w:type="dxa"/>
            <w:tcBorders>
              <w:left w:val="double" w:sz="2" w:space="0" w:color="666666"/>
              <w:right w:val="single" w:sz="6" w:space="0" w:color="666666"/>
            </w:tcBorders>
            <w:shd w:val="clear" w:color="auto" w:fill="F2C8C8"/>
            <w:tcPrChange w:id="1333" w:author="МАРІЯ БРЕНЬ" w:date="2019-12-19T09:48:00Z">
              <w:tcPr>
                <w:tcW w:w="353" w:type="dxa"/>
                <w:tcBorders>
                  <w:left w:val="double" w:sz="2" w:space="0" w:color="666666"/>
                  <w:right w:val="single" w:sz="6" w:space="0" w:color="666666"/>
                </w:tcBorders>
                <w:shd w:val="clear" w:color="auto" w:fill="F2C8C8"/>
              </w:tcPr>
            </w:tcPrChange>
          </w:tcPr>
          <w:p w14:paraId="1B9152E9"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IE 6</w:t>
            </w:r>
          </w:p>
        </w:tc>
        <w:tc>
          <w:tcPr>
            <w:tcW w:w="332" w:type="dxa"/>
            <w:tcBorders>
              <w:left w:val="single" w:sz="6" w:space="0" w:color="666666"/>
              <w:right w:val="single" w:sz="6" w:space="0" w:color="666666"/>
            </w:tcBorders>
            <w:shd w:val="clear" w:color="auto" w:fill="CEE2D3"/>
            <w:tcPrChange w:id="1334" w:author="МАРІЯ БРЕНЬ" w:date="2019-12-19T09:48:00Z">
              <w:tcPr>
                <w:tcW w:w="332" w:type="dxa"/>
                <w:tcBorders>
                  <w:left w:val="single" w:sz="6" w:space="0" w:color="666666"/>
                  <w:right w:val="single" w:sz="6" w:space="0" w:color="666666"/>
                </w:tcBorders>
                <w:shd w:val="clear" w:color="auto" w:fill="CEE2D3"/>
              </w:tcPr>
            </w:tcPrChange>
          </w:tcPr>
          <w:p w14:paraId="312666EC"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7</w:t>
            </w:r>
          </w:p>
        </w:tc>
        <w:tc>
          <w:tcPr>
            <w:tcW w:w="332" w:type="dxa"/>
            <w:tcBorders>
              <w:left w:val="single" w:sz="6" w:space="0" w:color="666666"/>
              <w:right w:val="single" w:sz="6" w:space="0" w:color="666666"/>
            </w:tcBorders>
            <w:shd w:val="clear" w:color="auto" w:fill="CEE2D3"/>
            <w:tcPrChange w:id="1335" w:author="МАРІЯ БРЕНЬ" w:date="2019-12-19T09:48:00Z">
              <w:tcPr>
                <w:tcW w:w="332" w:type="dxa"/>
                <w:tcBorders>
                  <w:left w:val="single" w:sz="6" w:space="0" w:color="666666"/>
                  <w:right w:val="single" w:sz="6" w:space="0" w:color="666666"/>
                </w:tcBorders>
                <w:shd w:val="clear" w:color="auto" w:fill="CEE2D3"/>
              </w:tcPr>
            </w:tcPrChange>
          </w:tcPr>
          <w:p w14:paraId="29474101"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2" w:type="dxa"/>
            <w:tcBorders>
              <w:left w:val="single" w:sz="6" w:space="0" w:color="666666"/>
              <w:right w:val="single" w:sz="6" w:space="0" w:color="666666"/>
            </w:tcBorders>
            <w:shd w:val="clear" w:color="auto" w:fill="CEE2D3"/>
            <w:tcPrChange w:id="1336" w:author="МАРІЯ БРЕНЬ" w:date="2019-12-19T09:48:00Z">
              <w:tcPr>
                <w:tcW w:w="332" w:type="dxa"/>
                <w:tcBorders>
                  <w:left w:val="single" w:sz="6" w:space="0" w:color="666666"/>
                  <w:right w:val="single" w:sz="6" w:space="0" w:color="666666"/>
                </w:tcBorders>
                <w:shd w:val="clear" w:color="auto" w:fill="CEE2D3"/>
              </w:tcPr>
            </w:tcPrChange>
          </w:tcPr>
          <w:p w14:paraId="2D9591F7"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3" w:type="dxa"/>
            <w:tcBorders>
              <w:left w:val="single" w:sz="6" w:space="0" w:color="666666"/>
              <w:right w:val="single" w:sz="6" w:space="0" w:color="666666"/>
            </w:tcBorders>
            <w:shd w:val="clear" w:color="auto" w:fill="F4F1B7"/>
            <w:tcPrChange w:id="1337" w:author="МАРІЯ БРЕНЬ" w:date="2019-12-19T09:48:00Z">
              <w:tcPr>
                <w:tcW w:w="343" w:type="dxa"/>
                <w:tcBorders>
                  <w:left w:val="single" w:sz="6" w:space="0" w:color="666666"/>
                  <w:right w:val="single" w:sz="6" w:space="0" w:color="666666"/>
                </w:tcBorders>
                <w:shd w:val="clear" w:color="auto" w:fill="F4F1B7"/>
              </w:tcPr>
            </w:tcPrChange>
          </w:tcPr>
          <w:p w14:paraId="5E0D78F6"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1" w:type="dxa"/>
            <w:tcBorders>
              <w:left w:val="single" w:sz="6" w:space="0" w:color="666666"/>
              <w:right w:val="single" w:sz="6" w:space="0" w:color="666666"/>
            </w:tcBorders>
            <w:shd w:val="clear" w:color="auto" w:fill="CEE2D3"/>
            <w:tcPrChange w:id="1338" w:author="МАРІЯ БРЕНЬ" w:date="2019-12-19T09:48:00Z">
              <w:tcPr>
                <w:tcW w:w="461" w:type="dxa"/>
                <w:tcBorders>
                  <w:left w:val="single" w:sz="6" w:space="0" w:color="666666"/>
                  <w:right w:val="single" w:sz="6" w:space="0" w:color="666666"/>
                </w:tcBorders>
                <w:shd w:val="clear" w:color="auto" w:fill="CEE2D3"/>
              </w:tcPr>
            </w:tcPrChange>
          </w:tcPr>
          <w:p w14:paraId="45E6531A"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5" w:type="dxa"/>
            <w:tcBorders>
              <w:left w:val="single" w:sz="6" w:space="0" w:color="666666"/>
              <w:right w:val="single" w:sz="6" w:space="0" w:color="666666"/>
            </w:tcBorders>
            <w:shd w:val="clear" w:color="auto" w:fill="F4F1B7"/>
            <w:tcPrChange w:id="1339" w:author="МАРІЯ БРЕНЬ" w:date="2019-12-19T09:48:00Z">
              <w:tcPr>
                <w:tcW w:w="365" w:type="dxa"/>
                <w:tcBorders>
                  <w:left w:val="single" w:sz="6" w:space="0" w:color="666666"/>
                  <w:right w:val="single" w:sz="6" w:space="0" w:color="666666"/>
                </w:tcBorders>
                <w:shd w:val="clear" w:color="auto" w:fill="F4F1B7"/>
              </w:tcPr>
            </w:tcPrChange>
          </w:tcPr>
          <w:p w14:paraId="300EEF34" w14:textId="77777777" w:rsidR="0057303A" w:rsidRPr="0057303A" w:rsidRDefault="0057303A" w:rsidP="00253FB5">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6" w:type="dxa"/>
            <w:tcBorders>
              <w:left w:val="single" w:sz="6" w:space="0" w:color="666666"/>
            </w:tcBorders>
            <w:shd w:val="clear" w:color="auto" w:fill="CEE2D3"/>
            <w:tcPrChange w:id="1340" w:author="МАРІЯ БРЕНЬ" w:date="2019-12-19T09:48:00Z">
              <w:tcPr>
                <w:tcW w:w="456" w:type="dxa"/>
                <w:tcBorders>
                  <w:left w:val="single" w:sz="6" w:space="0" w:color="666666"/>
                </w:tcBorders>
                <w:shd w:val="clear" w:color="auto" w:fill="CEE2D3"/>
              </w:tcPr>
            </w:tcPrChange>
          </w:tcPr>
          <w:p w14:paraId="47FB60CD" w14:textId="77777777" w:rsidR="0057303A" w:rsidRPr="0057303A" w:rsidRDefault="0057303A" w:rsidP="00253FB5">
            <w:pPr>
              <w:spacing w:line="360" w:lineRule="auto"/>
              <w:ind w:left="38"/>
              <w:rPr>
                <w:rFonts w:eastAsia="Courier New" w:hAnsi="Courier New" w:cs="Courier New"/>
                <w:sz w:val="13"/>
              </w:rPr>
            </w:pPr>
            <w:r w:rsidRPr="0057303A">
              <w:rPr>
                <w:rFonts w:eastAsia="Courier New" w:hAnsi="Courier New" w:cs="Courier New"/>
                <w:sz w:val="13"/>
              </w:rPr>
              <w:t>Fx 3.6</w:t>
            </w:r>
          </w:p>
        </w:tc>
      </w:tr>
      <w:tr w:rsidR="0057303A" w:rsidRPr="0057303A" w14:paraId="3F870ACE" w14:textId="77777777" w:rsidTr="00C74E36">
        <w:trPr>
          <w:trHeight w:val="3747"/>
          <w:trPrChange w:id="1341" w:author="МАРІЯ БРЕНЬ" w:date="2019-12-19T09:48:00Z">
            <w:trPr>
              <w:trHeight w:val="3747"/>
            </w:trPr>
          </w:trPrChange>
        </w:trPr>
        <w:tc>
          <w:tcPr>
            <w:tcW w:w="9306" w:type="dxa"/>
            <w:gridSpan w:val="11"/>
            <w:shd w:val="clear" w:color="auto" w:fill="F8F7F2"/>
            <w:tcPrChange w:id="1342" w:author="МАРІЯ БРЕНЬ" w:date="2019-12-19T09:48:00Z">
              <w:tcPr>
                <w:tcW w:w="9306" w:type="dxa"/>
                <w:gridSpan w:val="11"/>
                <w:shd w:val="clear" w:color="auto" w:fill="F8F7F2"/>
              </w:tcPr>
            </w:tcPrChange>
          </w:tcPr>
          <w:p w14:paraId="2D050B28" w14:textId="77777777" w:rsidR="0057303A" w:rsidRPr="0057303A" w:rsidRDefault="0057303A" w:rsidP="00DC45ED">
            <w:pPr>
              <w:ind w:left="254" w:right="4061" w:hanging="180"/>
              <w:rPr>
                <w:rFonts w:ascii="Courier New" w:eastAsia="Courier New" w:hAnsi="Courier New" w:cs="Courier New"/>
                <w:sz w:val="15"/>
                <w:lang w:val="en-US"/>
              </w:rPr>
            </w:pPr>
            <w:r w:rsidRPr="0057303A">
              <w:rPr>
                <w:rFonts w:ascii="Courier New" w:eastAsia="Courier New" w:hAnsi="Courier New" w:cs="Courier New"/>
                <w:sz w:val="15"/>
                <w:lang w:val="en-US"/>
              </w:rPr>
              <w:t xml:space="preserve">&lt;!DOCTYPE html PUBLIC "-//W3C//DTD XHTML 1.0 Strict//EN" </w:t>
            </w:r>
            <w:r w:rsidR="003D6273">
              <w:fldChar w:fldCharType="begin"/>
            </w:r>
            <w:r w:rsidR="003D6273" w:rsidRPr="003D6273">
              <w:rPr>
                <w:lang w:val="en-US"/>
                <w:rPrChange w:id="1343"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"http://www.w3.org/TR/xhtml1/DTD/xhtml1</w:t>
            </w:r>
            <w:r w:rsidR="003D6273">
              <w:fldChar w:fldCharType="end"/>
            </w:r>
            <w:r w:rsidRPr="0057303A">
              <w:rPr>
                <w:rFonts w:ascii="Courier New" w:eastAsia="Courier New" w:hAnsi="Courier New" w:cs="Courier New"/>
                <w:sz w:val="15"/>
                <w:lang w:val="en-US"/>
              </w:rPr>
              <w:t>-</w:t>
            </w:r>
            <w:r w:rsidR="003D6273">
              <w:fldChar w:fldCharType="begin"/>
            </w:r>
            <w:r w:rsidR="003D6273" w:rsidRPr="003D6273">
              <w:rPr>
                <w:lang w:val="en-US"/>
                <w:rPrChange w:id="1344"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strict.dtd"&gt;</w:t>
            </w:r>
            <w:r w:rsidR="003D6273">
              <w:fldChar w:fldCharType="end"/>
            </w:r>
          </w:p>
          <w:p w14:paraId="3589CC35" w14:textId="77777777" w:rsidR="0057303A" w:rsidRPr="0057303A" w:rsidRDefault="0057303A" w:rsidP="00DC45ED">
            <w:pPr>
              <w:ind w:left="74"/>
              <w:rPr>
                <w:rFonts w:ascii="Courier New" w:eastAsia="Courier New" w:hAnsi="Courier New" w:cs="Courier New"/>
                <w:sz w:val="15"/>
                <w:lang w:val="en-US"/>
              </w:rPr>
            </w:pPr>
            <w:r w:rsidRPr="0057303A">
              <w:rPr>
                <w:rFonts w:ascii="Courier New" w:eastAsia="Courier New" w:hAnsi="Courier New" w:cs="Courier New"/>
                <w:sz w:val="15"/>
                <w:lang w:val="en-US"/>
              </w:rPr>
              <w:t xml:space="preserve">&lt;html </w:t>
            </w:r>
            <w:r w:rsidR="003D6273">
              <w:fldChar w:fldCharType="begin"/>
            </w:r>
            <w:r w:rsidR="003D6273" w:rsidRPr="003D6273">
              <w:rPr>
                <w:lang w:val="en-US"/>
                <w:rPrChange w:id="1345" w:author="Пользователь Windows" w:date="2019-12-19T05:26:00Z">
                  <w:rPr/>
                </w:rPrChange>
              </w:rPr>
              <w:instrText>HYPERLINK "http://www.w3.org/1999/xhtml" \h</w:instrText>
            </w:r>
            <w:r w:rsidR="003D6273">
              <w:fldChar w:fldCharType="separate"/>
            </w:r>
            <w:r w:rsidRPr="0057303A">
              <w:rPr>
                <w:rFonts w:ascii="Courier New" w:eastAsia="Courier New" w:hAnsi="Courier New" w:cs="Courier New"/>
                <w:sz w:val="15"/>
                <w:lang w:val="en-US"/>
              </w:rPr>
              <w:t>xmlns="http://www.w3.org/1999/xhtml"&gt;</w:t>
            </w:r>
            <w:r w:rsidR="003D6273">
              <w:fldChar w:fldCharType="end"/>
            </w:r>
          </w:p>
          <w:p w14:paraId="026BDC75" w14:textId="77777777" w:rsidR="0057303A" w:rsidRPr="0057303A" w:rsidRDefault="0057303A" w:rsidP="00DC45ED">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7EF527C0" w14:textId="77777777" w:rsidR="0057303A" w:rsidRPr="0057303A" w:rsidRDefault="0057303A" w:rsidP="00DC45ED">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&lt;meta http-equiv="Content-Type" content="text/html; charset=utf-8" /&gt;</w:t>
            </w:r>
          </w:p>
          <w:p w14:paraId="1E02FA40" w14:textId="77777777" w:rsidR="0057303A" w:rsidRPr="0057303A" w:rsidRDefault="0057303A" w:rsidP="00DC45ED">
            <w:pPr>
              <w:ind w:left="246"/>
              <w:rPr>
                <w:rFonts w:ascii="Courier New" w:eastAsia="Courier New" w:hAnsi="Courier New" w:cs="Courier New"/>
                <w:sz w:val="15"/>
                <w:lang w:val="en-US"/>
              </w:rPr>
            </w:pPr>
            <w:r w:rsidRPr="0057303A">
              <w:rPr>
                <w:rFonts w:ascii="Courier New" w:eastAsia="Courier New" w:hAnsi="Courier New" w:cs="Courier New"/>
                <w:sz w:val="15"/>
                <w:lang w:val="en-US"/>
              </w:rPr>
              <w:t>&lt;title&gt;</w:t>
            </w:r>
            <w:r w:rsidRPr="0057303A">
              <w:rPr>
                <w:rFonts w:ascii="Courier New" w:eastAsia="Courier New" w:hAnsi="Courier New" w:cs="Courier New"/>
                <w:sz w:val="15"/>
              </w:rPr>
              <w:t>Селектор</w:t>
            </w:r>
            <w:r w:rsidRPr="0057303A">
              <w:rPr>
                <w:rFonts w:ascii="Courier New" w:eastAsia="Courier New" w:hAnsi="Courier New" w:cs="Courier New"/>
                <w:sz w:val="15"/>
                <w:lang w:val="uk-UA"/>
              </w:rPr>
              <w:t>и</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атрибут</w:t>
            </w:r>
            <w:r w:rsidRPr="0057303A">
              <w:rPr>
                <w:rFonts w:ascii="Courier New" w:eastAsia="Courier New" w:hAnsi="Courier New" w:cs="Courier New"/>
                <w:sz w:val="15"/>
                <w:lang w:val="uk-UA"/>
              </w:rPr>
              <w:t>ів</w:t>
            </w:r>
            <w:r w:rsidRPr="0057303A">
              <w:rPr>
                <w:rFonts w:ascii="Courier New" w:eastAsia="Courier New" w:hAnsi="Courier New" w:cs="Courier New"/>
                <w:sz w:val="15"/>
                <w:lang w:val="en-US"/>
              </w:rPr>
              <w:t>&lt;/title&gt;</w:t>
            </w:r>
          </w:p>
          <w:p w14:paraId="73471947" w14:textId="77777777" w:rsidR="0057303A" w:rsidRPr="0057303A" w:rsidRDefault="0057303A" w:rsidP="00DC45ED">
            <w:pPr>
              <w:ind w:left="364" w:right="6849" w:hanging="110"/>
              <w:rPr>
                <w:rFonts w:ascii="Courier New" w:eastAsia="Courier New" w:hAnsi="Courier New" w:cs="Courier New"/>
                <w:sz w:val="15"/>
                <w:lang w:val="en-US"/>
              </w:rPr>
            </w:pPr>
            <w:r w:rsidRPr="0057303A">
              <w:rPr>
                <w:rFonts w:ascii="Courier New" w:eastAsia="Courier New" w:hAnsi="Courier New" w:cs="Courier New"/>
                <w:sz w:val="15"/>
                <w:lang w:val="en-US"/>
              </w:rPr>
              <w:t>&lt;style type="text/css"&gt; Q {</w:t>
            </w:r>
          </w:p>
          <w:p w14:paraId="09A1A332" w14:textId="77777777" w:rsidR="0057303A" w:rsidRPr="0057303A" w:rsidRDefault="0057303A" w:rsidP="00DC45ED">
            <w:pPr>
              <w:ind w:left="417" w:right="4273"/>
              <w:rPr>
                <w:rFonts w:ascii="Courier New" w:eastAsia="Courier New" w:hAnsi="Courier New" w:cs="Courier New"/>
                <w:sz w:val="15"/>
                <w:lang w:val="en-US"/>
              </w:rPr>
            </w:pPr>
            <w:r w:rsidRPr="0057303A">
              <w:rPr>
                <w:rFonts w:ascii="Courier New" w:eastAsia="Courier New" w:hAnsi="Courier New" w:cs="Courier New"/>
                <w:sz w:val="15"/>
                <w:lang w:val="en-US"/>
              </w:rPr>
              <w:t xml:space="preserve">font-style: italic; /* </w:t>
            </w:r>
            <w:r w:rsidRPr="0057303A">
              <w:rPr>
                <w:rFonts w:ascii="Courier New" w:eastAsia="Courier New" w:hAnsi="Courier New" w:cs="Courier New"/>
                <w:sz w:val="15"/>
              </w:rPr>
              <w:t>Курсивн</w:t>
            </w:r>
            <w:r w:rsidRPr="0057303A">
              <w:rPr>
                <w:rFonts w:ascii="Courier New" w:eastAsia="Courier New" w:hAnsi="Courier New" w:cs="Courier New"/>
                <w:sz w:val="15"/>
                <w:lang w:val="uk-UA"/>
              </w:rPr>
              <w:t>е</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на</w:t>
            </w:r>
            <w:r w:rsidRPr="0057303A">
              <w:rPr>
                <w:rFonts w:ascii="Courier New" w:eastAsia="Courier New" w:hAnsi="Courier New" w:cs="Courier New"/>
                <w:sz w:val="15"/>
                <w:lang w:val="uk-UA"/>
              </w:rPr>
              <w:t>креслення</w:t>
            </w:r>
            <w:r w:rsidRPr="0057303A">
              <w:rPr>
                <w:rFonts w:ascii="Courier New" w:eastAsia="Courier New" w:hAnsi="Courier New" w:cs="Courier New"/>
                <w:sz w:val="15"/>
                <w:lang w:val="en-US"/>
              </w:rPr>
              <w:t xml:space="preserve"> */ quotes: "«" "»"; /* </w:t>
            </w:r>
            <w:r w:rsidRPr="0057303A">
              <w:rPr>
                <w:rFonts w:ascii="Courier New" w:eastAsia="Courier New" w:hAnsi="Courier New" w:cs="Courier New"/>
                <w:sz w:val="15"/>
              </w:rPr>
              <w:t>М</w:t>
            </w:r>
            <w:r w:rsidRPr="0057303A">
              <w:rPr>
                <w:rFonts w:ascii="Courier New" w:eastAsia="Courier New" w:hAnsi="Courier New" w:cs="Courier New"/>
                <w:sz w:val="15"/>
                <w:lang w:val="uk-UA"/>
              </w:rPr>
              <w:t>іняємо</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вид</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lang w:val="uk-UA"/>
              </w:rPr>
              <w:t>лапок</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в</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цитат</w:t>
            </w:r>
            <w:r w:rsidRPr="0057303A">
              <w:rPr>
                <w:rFonts w:ascii="Courier New" w:eastAsia="Courier New" w:hAnsi="Courier New" w:cs="Courier New"/>
                <w:sz w:val="15"/>
                <w:lang w:val="uk-UA"/>
              </w:rPr>
              <w:t>і</w:t>
            </w:r>
            <w:r w:rsidRPr="0057303A">
              <w:rPr>
                <w:rFonts w:ascii="Courier New" w:eastAsia="Courier New" w:hAnsi="Courier New" w:cs="Courier New"/>
                <w:sz w:val="15"/>
                <w:lang w:val="en-US"/>
              </w:rPr>
              <w:t xml:space="preserve"> */</w:t>
            </w:r>
          </w:p>
          <w:p w14:paraId="18FE65F2" w14:textId="77777777" w:rsidR="0057303A" w:rsidRPr="0057303A" w:rsidRDefault="0057303A" w:rsidP="00DC45ED">
            <w:pPr>
              <w:ind w:left="344"/>
              <w:rPr>
                <w:rFonts w:ascii="Courier New" w:eastAsia="Courier New" w:hAnsi="Courier New" w:cs="Courier New"/>
                <w:sz w:val="15"/>
                <w:lang w:val="en-US"/>
              </w:rPr>
            </w:pPr>
            <w:r w:rsidRPr="0057303A">
              <w:rPr>
                <w:rFonts w:ascii="Courier New" w:eastAsia="Courier New" w:hAnsi="Courier New" w:cs="Courier New"/>
                <w:sz w:val="15"/>
                <w:lang w:val="en-US"/>
              </w:rPr>
              <w:t>}</w:t>
            </w:r>
          </w:p>
          <w:p w14:paraId="7299B1E7" w14:textId="77777777" w:rsidR="0057303A" w:rsidRPr="0057303A" w:rsidRDefault="0057303A" w:rsidP="00DC45ED">
            <w:pPr>
              <w:ind w:left="344"/>
              <w:rPr>
                <w:rFonts w:ascii="Courier New" w:eastAsia="Courier New" w:hAnsi="Courier New" w:cs="Courier New"/>
                <w:sz w:val="15"/>
                <w:lang w:val="en-US"/>
              </w:rPr>
            </w:pPr>
            <w:r w:rsidRPr="0057303A">
              <w:rPr>
                <w:rFonts w:ascii="Courier New" w:eastAsia="Courier New" w:hAnsi="Courier New" w:cs="Courier New"/>
                <w:sz w:val="15"/>
                <w:lang w:val="en-US"/>
              </w:rPr>
              <w:t>Q[title] {</w:t>
            </w:r>
          </w:p>
          <w:p w14:paraId="0D4AE594" w14:textId="77777777" w:rsidR="0057303A" w:rsidRPr="0057303A" w:rsidRDefault="0057303A" w:rsidP="00DC45ED">
            <w:pPr>
              <w:ind w:left="417"/>
              <w:rPr>
                <w:rFonts w:ascii="Courier New" w:eastAsia="Courier New" w:hAnsi="Courier New" w:cs="Courier New"/>
                <w:sz w:val="15"/>
                <w:lang w:val="en-US"/>
              </w:rPr>
            </w:pPr>
            <w:r w:rsidRPr="0057303A">
              <w:rPr>
                <w:rFonts w:ascii="Courier New" w:eastAsia="Courier New" w:hAnsi="Courier New" w:cs="Courier New"/>
                <w:sz w:val="15"/>
                <w:lang w:val="en-US"/>
              </w:rPr>
              <w:t xml:space="preserve">color: maroon; /* </w:t>
            </w:r>
            <w:r w:rsidRPr="0057303A">
              <w:rPr>
                <w:rFonts w:ascii="Courier New" w:eastAsia="Courier New" w:hAnsi="Courier New" w:cs="Courier New"/>
                <w:sz w:val="15"/>
                <w:lang w:val="uk-UA"/>
              </w:rPr>
              <w:t>Колір</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текст</w:t>
            </w:r>
            <w:r w:rsidRPr="0057303A">
              <w:rPr>
                <w:rFonts w:ascii="Courier New" w:eastAsia="Courier New" w:hAnsi="Courier New" w:cs="Courier New"/>
                <w:sz w:val="15"/>
                <w:lang w:val="uk-UA"/>
              </w:rPr>
              <w:t>у</w:t>
            </w:r>
            <w:r w:rsidRPr="0057303A">
              <w:rPr>
                <w:rFonts w:ascii="Courier New" w:eastAsia="Courier New" w:hAnsi="Courier New" w:cs="Courier New"/>
                <w:sz w:val="15"/>
                <w:lang w:val="en-US"/>
              </w:rPr>
              <w:t xml:space="preserve"> */</w:t>
            </w:r>
          </w:p>
          <w:p w14:paraId="0D561F95" w14:textId="77777777" w:rsidR="0057303A" w:rsidRPr="0057303A" w:rsidRDefault="0057303A" w:rsidP="00DC45ED">
            <w:pPr>
              <w:ind w:left="344"/>
              <w:rPr>
                <w:rFonts w:ascii="Courier New" w:eastAsia="Courier New" w:hAnsi="Courier New" w:cs="Courier New"/>
                <w:sz w:val="15"/>
                <w:lang w:val="en-US"/>
              </w:rPr>
            </w:pPr>
            <w:r w:rsidRPr="0057303A">
              <w:rPr>
                <w:rFonts w:ascii="Courier New" w:eastAsia="Courier New" w:hAnsi="Courier New" w:cs="Courier New"/>
                <w:sz w:val="15"/>
                <w:lang w:val="en-US"/>
              </w:rPr>
              <w:t>}</w:t>
            </w:r>
          </w:p>
          <w:p w14:paraId="3C064F2D" w14:textId="77777777" w:rsidR="0057303A" w:rsidRPr="0057303A" w:rsidRDefault="0057303A" w:rsidP="00DC45ED">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&lt;/style&gt;</w:t>
            </w:r>
          </w:p>
          <w:p w14:paraId="59184617" w14:textId="77777777" w:rsidR="0057303A" w:rsidRPr="0057303A" w:rsidRDefault="0057303A" w:rsidP="00DC45ED">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1345CAE8" w14:textId="77777777" w:rsidR="0057303A" w:rsidRPr="0057303A" w:rsidRDefault="0057303A" w:rsidP="00DC45ED">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&lt;body&gt;</w:t>
            </w:r>
          </w:p>
          <w:p w14:paraId="7785E4FE" w14:textId="77777777" w:rsidR="0057303A" w:rsidRPr="0057303A" w:rsidRDefault="0057303A" w:rsidP="00DC45ED">
            <w:pPr>
              <w:ind w:left="331"/>
              <w:rPr>
                <w:rFonts w:ascii="Courier New" w:eastAsia="Courier New" w:hAnsi="Courier New" w:cs="Courier New"/>
                <w:sz w:val="15"/>
                <w:lang w:val="uk-UA"/>
              </w:rPr>
            </w:pPr>
            <w:r w:rsidRPr="0057303A">
              <w:rPr>
                <w:rFonts w:ascii="Courier New" w:eastAsia="Courier New" w:hAnsi="Courier New" w:cs="Courier New"/>
                <w:sz w:val="15"/>
                <w:szCs w:val="15"/>
                <w:lang w:val="uk-UA"/>
              </w:rPr>
              <w:t>&lt;р&gt; Продовжуючи відомий закон Мерфі, який говорить: &lt;q&gt; Якщо неприємність</w:t>
            </w:r>
            <w:r w:rsidRPr="0057303A">
              <w:rPr>
                <w:rFonts w:ascii="Courier New" w:eastAsia="Courier New" w:hAnsi="Courier New" w:cs="Courier New"/>
                <w:sz w:val="15"/>
                <w:szCs w:val="15"/>
                <w:lang w:val="uk-UA"/>
              </w:rPr>
              <w:br/>
              <w:t>може статися, то вона обов'язково трапиться &lt;/ q&gt;, можемо ввести своє спостереження:</w:t>
            </w:r>
            <w:r w:rsidRPr="0057303A">
              <w:rPr>
                <w:rFonts w:ascii="Courier New" w:eastAsia="Courier New" w:hAnsi="Courier New" w:cs="Courier New"/>
                <w:sz w:val="15"/>
                <w:szCs w:val="15"/>
                <w:lang w:val="uk-UA"/>
              </w:rPr>
              <w:br/>
              <w:t>&lt;</w:t>
            </w:r>
            <w:r w:rsidRPr="0057303A">
              <w:rPr>
                <w:rFonts w:ascii="Courier New" w:eastAsia="Courier New" w:hAnsi="Courier New" w:cs="Courier New"/>
                <w:sz w:val="15"/>
                <w:szCs w:val="15"/>
                <w:lang w:val="en-US"/>
              </w:rPr>
              <w:t>q</w:t>
            </w:r>
            <w:r w:rsidRPr="0057303A">
              <w:rPr>
                <w:rFonts w:ascii="Courier New" w:eastAsia="Courier New" w:hAnsi="Courier New" w:cs="Courier New"/>
                <w:sz w:val="15"/>
                <w:szCs w:val="15"/>
                <w:lang w:val="uk-UA"/>
              </w:rPr>
              <w:t xml:space="preserve"> title = "З законів Фергюссона-Мержевіч"&gt; Після того, як веб-сторінка буде коректно відображатися в одному браузері, з'ясується, що вона неправильно показується в іншому &lt;/ q&gt;.&lt;/</w:t>
            </w:r>
            <w:r w:rsidRPr="0057303A">
              <w:rPr>
                <w:rFonts w:ascii="Courier New" w:eastAsia="Courier New" w:hAnsi="Courier New" w:cs="Courier New"/>
                <w:sz w:val="15"/>
                <w:lang w:val="en-US"/>
              </w:rPr>
              <w:t>p</w:t>
            </w:r>
            <w:r w:rsidRPr="0057303A">
              <w:rPr>
                <w:rFonts w:ascii="Courier New" w:eastAsia="Courier New" w:hAnsi="Courier New" w:cs="Courier New"/>
                <w:sz w:val="15"/>
                <w:lang w:val="uk-UA"/>
              </w:rPr>
              <w:t>&gt;</w:t>
            </w:r>
          </w:p>
          <w:p w14:paraId="66AEE5BF" w14:textId="77777777" w:rsidR="0057303A" w:rsidRPr="0057303A" w:rsidRDefault="0057303A" w:rsidP="00DC45ED">
            <w:pPr>
              <w:ind w:left="164"/>
              <w:rPr>
                <w:rFonts w:ascii="Courier New" w:eastAsia="Courier New" w:hAnsi="Courier New" w:cs="Courier New"/>
                <w:sz w:val="15"/>
              </w:rPr>
            </w:pPr>
            <w:r w:rsidRPr="0057303A">
              <w:rPr>
                <w:rFonts w:ascii="Courier New" w:eastAsia="Courier New" w:hAnsi="Courier New" w:cs="Courier New"/>
                <w:sz w:val="15"/>
              </w:rPr>
              <w:t>&lt;/body&gt;</w:t>
            </w:r>
          </w:p>
          <w:p w14:paraId="5EB0CBCB" w14:textId="77777777" w:rsidR="0057303A" w:rsidRPr="0057303A" w:rsidRDefault="0057303A" w:rsidP="00DC45ED">
            <w:pPr>
              <w:ind w:left="74"/>
              <w:rPr>
                <w:rFonts w:ascii="Courier New" w:eastAsia="Courier New" w:hAnsi="Courier New" w:cs="Courier New"/>
                <w:sz w:val="15"/>
              </w:rPr>
            </w:pPr>
            <w:r w:rsidRPr="0057303A">
              <w:rPr>
                <w:rFonts w:ascii="Courier New" w:eastAsia="Courier New" w:hAnsi="Courier New" w:cs="Courier New"/>
                <w:sz w:val="15"/>
              </w:rPr>
              <w:t>&lt;/html&gt;</w:t>
            </w:r>
          </w:p>
        </w:tc>
      </w:tr>
    </w:tbl>
    <w:p w14:paraId="3AB6556E" w14:textId="77777777" w:rsidR="0057303A" w:rsidRPr="0057303A" w:rsidRDefault="0057303A" w:rsidP="00253FB5">
      <w:pPr>
        <w:spacing w:line="360" w:lineRule="auto"/>
        <w:rPr>
          <w:sz w:val="15"/>
          <w:szCs w:val="17"/>
        </w:rPr>
      </w:pPr>
    </w:p>
    <w:p w14:paraId="7FF83992" w14:textId="77777777" w:rsidR="0057303A" w:rsidRPr="0057303A" w:rsidRDefault="0057303A" w:rsidP="00253FB5">
      <w:pPr>
        <w:spacing w:line="360" w:lineRule="auto"/>
        <w:ind w:left="142"/>
        <w:rPr>
          <w:sz w:val="17"/>
          <w:szCs w:val="17"/>
          <w:lang w:val="uk-UA"/>
        </w:rPr>
      </w:pPr>
      <w:r w:rsidRPr="0057303A">
        <w:rPr>
          <w:sz w:val="17"/>
          <w:szCs w:val="17"/>
          <w:lang w:val="uk-UA"/>
        </w:rPr>
        <w:t>Результат прикладу показаний на рис. 1.27. Браузер Safari і Chrome не виводять наші лапки в тексті, замінюючи їх на стандартні.</w:t>
      </w:r>
    </w:p>
    <w:p w14:paraId="70C5835B" w14:textId="77777777" w:rsidR="0057303A" w:rsidRPr="0057303A" w:rsidRDefault="0057303A" w:rsidP="00253FB5">
      <w:pPr>
        <w:spacing w:line="360" w:lineRule="auto"/>
        <w:jc w:val="center"/>
        <w:rPr>
          <w:sz w:val="10"/>
          <w:szCs w:val="17"/>
          <w:lang w:val="en-US"/>
        </w:rPr>
      </w:pPr>
      <w:r w:rsidRPr="0057303A">
        <w:rPr>
          <w:noProof/>
          <w:sz w:val="17"/>
          <w:szCs w:val="17"/>
          <w:lang w:val="en-US" w:eastAsia="en-US" w:bidi="ar-SA"/>
        </w:rPr>
        <w:drawing>
          <wp:inline distT="0" distB="0" distL="0" distR="0" wp14:anchorId="6C71E5BD" wp14:editId="6887637E">
            <wp:extent cx="2845019" cy="1068396"/>
            <wp:effectExtent l="19050" t="19050" r="12481" b="17454"/>
            <wp:docPr id="24" name="Рисунок 24" descr="C:\Users\aser\OneDrive\Зображення\Знімки екрана\2019-11-22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er\OneDrive\Зображення\Знімки екрана\2019-11-22 (6).png"/>
                    <pic:cNvPicPr>
                      <a:picLocks noChangeAspect="1" noChangeArrowheads="1"/>
                    </pic:cNvPicPr>
                  </pic:nvPicPr>
                  <pic:blipFill rotWithShape="1">
                    <a:blip r:embed="rId55" cstate="print"/>
                    <a:srcRect l="59752" t="22142" r="7876" b="56246"/>
                    <a:stretch/>
                  </pic:blipFill>
                  <pic:spPr bwMode="auto">
                    <a:xfrm>
                      <a:off x="0" y="0"/>
                      <a:ext cx="2853711" cy="107166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644D3ADC" w14:textId="77777777" w:rsidR="0057303A" w:rsidRPr="0057303A" w:rsidRDefault="0057303A" w:rsidP="00253FB5">
      <w:pPr>
        <w:spacing w:line="360" w:lineRule="auto"/>
        <w:ind w:left="1424" w:right="1432"/>
        <w:jc w:val="center"/>
        <w:rPr>
          <w:rFonts w:ascii="Georgia" w:hAnsi="Georgia"/>
          <w:i/>
          <w:sz w:val="17"/>
        </w:rPr>
      </w:pPr>
      <w:r w:rsidRPr="0057303A">
        <w:rPr>
          <w:rFonts w:ascii="Georgia" w:hAnsi="Georgia"/>
          <w:i/>
          <w:color w:val="666666"/>
          <w:sz w:val="17"/>
        </w:rPr>
        <w:t xml:space="preserve">Рис. 1.27. </w:t>
      </w:r>
      <w:r w:rsidRPr="0057303A">
        <w:rPr>
          <w:rFonts w:ascii="Georgia" w:hAnsi="Georgia"/>
          <w:i/>
          <w:color w:val="4A442A" w:themeColor="background2" w:themeShade="40"/>
          <w:sz w:val="17"/>
          <w:szCs w:val="17"/>
          <w:lang w:val="uk-UA"/>
        </w:rPr>
        <w:t>Зміна стилю елемента в залежності від застосування атрибута title</w:t>
      </w:r>
    </w:p>
    <w:p w14:paraId="01D7ED0E" w14:textId="77777777" w:rsidR="0057303A" w:rsidRPr="0057303A" w:rsidRDefault="0057303A" w:rsidP="00253FB5">
      <w:pPr>
        <w:spacing w:line="360" w:lineRule="auto"/>
        <w:rPr>
          <w:rFonts w:ascii="Georgia"/>
          <w:i/>
          <w:sz w:val="20"/>
          <w:szCs w:val="17"/>
        </w:rPr>
      </w:pPr>
    </w:p>
    <w:p w14:paraId="53ADF179" w14:textId="77777777" w:rsidR="0057303A" w:rsidRDefault="0057303A" w:rsidP="00253FB5">
      <w:pPr>
        <w:spacing w:line="360" w:lineRule="auto"/>
        <w:ind w:left="142"/>
        <w:rPr>
          <w:sz w:val="17"/>
          <w:szCs w:val="17"/>
        </w:rPr>
      </w:pPr>
      <w:r w:rsidRPr="0057303A">
        <w:rPr>
          <w:sz w:val="17"/>
          <w:szCs w:val="17"/>
          <w:lang w:val="uk-UA"/>
        </w:rPr>
        <w:t xml:space="preserve">В даному прикладі змінюється колір тексту усередині контейнера </w:t>
      </w:r>
      <w:r w:rsidRPr="0057303A">
        <w:rPr>
          <w:rFonts w:ascii="Courier New" w:hAnsi="Courier New"/>
          <w:b/>
          <w:color w:val="006699"/>
          <w:sz w:val="17"/>
          <w:szCs w:val="17"/>
        </w:rPr>
        <w:t>&lt;q&gt;</w:t>
      </w:r>
      <w:r w:rsidRPr="0057303A">
        <w:rPr>
          <w:sz w:val="17"/>
          <w:szCs w:val="17"/>
        </w:rPr>
        <w:t xml:space="preserve">, </w:t>
      </w:r>
      <w:r w:rsidRPr="0057303A">
        <w:rPr>
          <w:sz w:val="17"/>
          <w:szCs w:val="17"/>
          <w:lang w:val="uk-UA"/>
        </w:rPr>
        <w:t xml:space="preserve">коли до нього додається </w:t>
      </w:r>
      <w:r w:rsidRPr="0057303A">
        <w:rPr>
          <w:color w:val="B61039"/>
          <w:sz w:val="17"/>
          <w:szCs w:val="17"/>
        </w:rPr>
        <w:t>title</w:t>
      </w:r>
      <w:r w:rsidRPr="0057303A">
        <w:rPr>
          <w:sz w:val="17"/>
          <w:szCs w:val="17"/>
          <w:lang w:val="uk-UA"/>
        </w:rPr>
        <w:t xml:space="preserve">. Зверніть увагу, що для селектора </w:t>
      </w:r>
      <w:r w:rsidRPr="0057303A">
        <w:rPr>
          <w:rFonts w:ascii="Courier New" w:hAnsi="Courier New"/>
          <w:b/>
          <w:color w:val="006699"/>
          <w:sz w:val="17"/>
          <w:szCs w:val="17"/>
        </w:rPr>
        <w:t xml:space="preserve">Q[title] </w:t>
      </w:r>
      <w:r w:rsidRPr="0057303A">
        <w:rPr>
          <w:sz w:val="17"/>
          <w:szCs w:val="17"/>
          <w:lang w:val="uk-UA"/>
        </w:rPr>
        <w:t>немає потреби повторювати стильові властивості, оскільки вони успадковуються від</w:t>
      </w:r>
      <w:r w:rsidR="00DC45ED">
        <w:rPr>
          <w:sz w:val="17"/>
          <w:szCs w:val="17"/>
          <w:lang w:val="uk-UA"/>
        </w:rPr>
        <w:t xml:space="preserve"> </w:t>
      </w:r>
      <w:r w:rsidRPr="0057303A">
        <w:rPr>
          <w:sz w:val="17"/>
          <w:szCs w:val="17"/>
          <w:lang w:val="uk-UA"/>
        </w:rPr>
        <w:t>селектора</w:t>
      </w:r>
      <w:r w:rsidR="00D308CB">
        <w:rPr>
          <w:sz w:val="17"/>
          <w:szCs w:val="17"/>
          <w:lang w:val="uk-UA"/>
        </w:rPr>
        <w:t xml:space="preserve"> </w:t>
      </w:r>
      <w:r w:rsidRPr="0057303A">
        <w:rPr>
          <w:rFonts w:ascii="Courier New" w:hAnsi="Courier New"/>
          <w:b/>
          <w:color w:val="006699"/>
          <w:sz w:val="17"/>
          <w:szCs w:val="17"/>
        </w:rPr>
        <w:t>Q</w:t>
      </w:r>
      <w:r w:rsidRPr="0057303A">
        <w:rPr>
          <w:sz w:val="17"/>
          <w:szCs w:val="17"/>
        </w:rPr>
        <w:t>.</w:t>
      </w:r>
    </w:p>
    <w:p w14:paraId="5315A26C" w14:textId="77777777" w:rsidR="00BB31D6" w:rsidRPr="0057303A" w:rsidDel="009E7465" w:rsidRDefault="00BB31D6" w:rsidP="00253FB5">
      <w:pPr>
        <w:spacing w:line="360" w:lineRule="auto"/>
        <w:ind w:left="142"/>
        <w:rPr>
          <w:del w:id="1346" w:author="Пользователь Windows" w:date="2019-12-19T06:43:00Z"/>
          <w:sz w:val="24"/>
          <w:szCs w:val="17"/>
        </w:rPr>
      </w:pPr>
    </w:p>
    <w:p w14:paraId="0004F68F" w14:textId="77777777" w:rsidR="0057303A" w:rsidRPr="0057303A" w:rsidRDefault="0057303A" w:rsidP="00253FB5">
      <w:pPr>
        <w:spacing w:line="360" w:lineRule="auto"/>
        <w:ind w:left="105"/>
        <w:outlineLvl w:val="4"/>
        <w:rPr>
          <w:rFonts w:ascii="Georgia" w:eastAsia="Georgia" w:hAnsi="Georgia" w:cs="Georgia"/>
          <w:sz w:val="23"/>
          <w:szCs w:val="23"/>
          <w:lang w:val="uk-UA"/>
        </w:rPr>
      </w:pPr>
      <w:r w:rsidRPr="0057303A">
        <w:rPr>
          <w:rFonts w:ascii="Georgia" w:eastAsia="Georgia" w:hAnsi="Georgia" w:cs="Georgia"/>
          <w:color w:val="BD2026"/>
          <w:sz w:val="23"/>
          <w:szCs w:val="23"/>
        </w:rPr>
        <w:t xml:space="preserve">Атрибут </w:t>
      </w:r>
      <w:r w:rsidRPr="0057303A">
        <w:rPr>
          <w:rFonts w:ascii="Georgia" w:eastAsia="Georgia" w:hAnsi="Georgia" w:cs="Georgia"/>
          <w:color w:val="BD2026"/>
          <w:sz w:val="23"/>
          <w:szCs w:val="23"/>
          <w:lang w:val="uk-UA"/>
        </w:rPr>
        <w:t>із</w:t>
      </w:r>
      <w:r w:rsidRPr="0057303A">
        <w:rPr>
          <w:rFonts w:ascii="Georgia" w:eastAsia="Georgia" w:hAnsi="Georgia" w:cs="Georgia"/>
          <w:color w:val="BD2026"/>
          <w:sz w:val="23"/>
          <w:szCs w:val="23"/>
        </w:rPr>
        <w:t xml:space="preserve"> значен</w:t>
      </w:r>
      <w:r w:rsidRPr="0057303A">
        <w:rPr>
          <w:rFonts w:ascii="Georgia" w:eastAsia="Georgia" w:hAnsi="Georgia" w:cs="Georgia"/>
          <w:color w:val="BD2026"/>
          <w:sz w:val="23"/>
          <w:szCs w:val="23"/>
          <w:lang w:val="uk-UA"/>
        </w:rPr>
        <w:t>ням</w:t>
      </w:r>
    </w:p>
    <w:p w14:paraId="59737FF3" w14:textId="77777777" w:rsidR="0057303A" w:rsidRPr="0057303A" w:rsidRDefault="0057303A" w:rsidP="00253FB5">
      <w:pPr>
        <w:spacing w:line="360" w:lineRule="auto"/>
        <w:ind w:left="105"/>
        <w:rPr>
          <w:sz w:val="17"/>
          <w:szCs w:val="17"/>
        </w:rPr>
      </w:pPr>
      <w:r w:rsidRPr="0057303A">
        <w:rPr>
          <w:sz w:val="17"/>
          <w:szCs w:val="17"/>
          <w:lang w:val="uk-UA"/>
        </w:rPr>
        <w:t>Встановлює стиль для елемента в тому випадку, якщо задано певне значення специфічного атрибута. Синтаксис застосування наступний</w:t>
      </w:r>
      <w:r w:rsidRPr="0057303A">
        <w:rPr>
          <w:sz w:val="17"/>
          <w:szCs w:val="17"/>
        </w:rPr>
        <w:t>.</w:t>
      </w:r>
    </w:p>
    <w:p w14:paraId="3F00695E" w14:textId="40BB5577" w:rsidR="0057303A" w:rsidRPr="0057303A" w:rsidRDefault="00767651" w:rsidP="00253FB5">
      <w:pPr>
        <w:spacing w:line="360" w:lineRule="auto"/>
        <w:ind w:left="426"/>
        <w:rPr>
          <w:sz w:val="20"/>
          <w:szCs w:val="17"/>
        </w:rPr>
      </w:pPr>
      <w:r>
        <w:rPr>
          <w:noProof/>
          <w:sz w:val="20"/>
          <w:szCs w:val="17"/>
          <w:lang w:val="uk-UA" w:eastAsia="uk-UA" w:bidi="ar-SA"/>
        </w:rPr>
        <mc:AlternateContent>
          <mc:Choice Requires="wps">
            <w:drawing>
              <wp:inline distT="0" distB="0" distL="0" distR="0" wp14:anchorId="2D00BEE7" wp14:editId="196B341F">
                <wp:extent cx="5847715" cy="285750"/>
                <wp:effectExtent l="0" t="0" r="635" b="1905"/>
                <wp:docPr id="30" name="Text Box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285750"/>
                        </a:xfrm>
                        <a:prstGeom prst="rect">
                          <a:avLst/>
                        </a:prstGeom>
                        <a:solidFill>
                          <a:srgbClr val="F8F7F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25DB69" w14:textId="77777777" w:rsidR="000A2EAA" w:rsidRDefault="000A2EAA" w:rsidP="0057303A">
                            <w:pPr>
                              <w:spacing w:before="83" w:line="211" w:lineRule="auto"/>
                              <w:ind w:left="74" w:right="4254"/>
                              <w:rPr>
                                <w:rFonts w:ascii="Courier New" w:hAnsi="Courier New"/>
                                <w:sz w:val="15"/>
                              </w:rPr>
                            </w:pPr>
                            <w:r>
                              <w:rPr>
                                <w:rFonts w:ascii="Courier New" w:hAnsi="Courier New"/>
                                <w:sz w:val="15"/>
                              </w:rPr>
                              <w:t>[атрибут="знач</w:t>
                            </w:r>
                            <w:r>
                              <w:rPr>
                                <w:rFonts w:ascii="Courier New" w:hAnsi="Courier New"/>
                                <w:sz w:val="15"/>
                                <w:lang w:val="uk-UA"/>
                              </w:rPr>
                              <w:t>ення</w:t>
                            </w:r>
                            <w:r>
                              <w:rPr>
                                <w:rFonts w:ascii="Courier New" w:hAnsi="Courier New"/>
                                <w:sz w:val="15"/>
                              </w:rPr>
                              <w:t>"] {</w:t>
                            </w:r>
                            <w:r>
                              <w:rPr>
                                <w:rFonts w:ascii="Courier New" w:hAnsi="Courier New"/>
                                <w:sz w:val="15"/>
                                <w:lang w:val="uk-UA"/>
                              </w:rPr>
                              <w:t xml:space="preserve"> </w:t>
                            </w:r>
                            <w:r>
                              <w:rPr>
                                <w:rFonts w:ascii="Courier New" w:hAnsi="Courier New"/>
                                <w:sz w:val="15"/>
                              </w:rPr>
                              <w:t>Опис правил стил</w:t>
                            </w:r>
                            <w:r>
                              <w:rPr>
                                <w:rFonts w:ascii="Courier New" w:hAnsi="Courier New"/>
                                <w:sz w:val="15"/>
                                <w:lang w:val="uk-UA"/>
                              </w:rPr>
                              <w:t>ю</w:t>
                            </w:r>
                            <w:r>
                              <w:rPr>
                                <w:rFonts w:ascii="Courier New" w:hAnsi="Courier New"/>
                                <w:sz w:val="15"/>
                              </w:rPr>
                              <w:t>} Селектор[атрибут="значен</w:t>
                            </w:r>
                            <w:r>
                              <w:rPr>
                                <w:rFonts w:ascii="Courier New" w:hAnsi="Courier New"/>
                                <w:sz w:val="15"/>
                                <w:lang w:val="uk-UA"/>
                              </w:rPr>
                              <w:t>ня</w:t>
                            </w:r>
                            <w:r>
                              <w:rPr>
                                <w:rFonts w:ascii="Courier New" w:hAnsi="Courier New"/>
                                <w:sz w:val="15"/>
                              </w:rPr>
                              <w:t>"] { Опис правил стил</w:t>
                            </w:r>
                            <w:r>
                              <w:rPr>
                                <w:rFonts w:ascii="Courier New" w:hAnsi="Courier New"/>
                                <w:sz w:val="15"/>
                                <w:lang w:val="uk-UA"/>
                              </w:rPr>
                              <w:t>ю</w:t>
                            </w:r>
                            <w:r>
                              <w:rPr>
                                <w:rFonts w:ascii="Courier New" w:hAnsi="Courier New"/>
                                <w:sz w:val="15"/>
                              </w:rPr>
                              <w:t>}</w:t>
                            </w:r>
                          </w:p>
                        </w:txbxContent>
                      </wps:txbx>
                      <wps:bodyPr rot="0" vert="horz" wrap="square" lIns="0" tIns="0" rIns="0" bIns="0" anchor="t" anchorCtr="0" upright="1">
                        <a:noAutofit/>
                      </wps:bodyPr>
                    </wps:wsp>
                  </a:graphicData>
                </a:graphic>
              </wp:inline>
            </w:drawing>
          </mc:Choice>
          <mc:Fallback>
            <w:pict>
              <v:shape w14:anchorId="2D00BEE7" id="Text Box 482" o:spid="_x0000_s1103" type="#_x0000_t202" style="width:460.4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" fillcolor="#f8f7f2" stroked="f">
                <v:textbox inset="0,0,0,0">
                  <w:txbxContent>
                    <w:p w14:paraId="2C25DB69" w14:textId="77777777" w:rsidR="000A2EAA" w:rsidRDefault="000A2EAA" w:rsidP="0057303A">
                      <w:pPr>
                        <w:spacing w:before="83" w:line="211" w:lineRule="auto"/>
                        <w:ind w:left="74" w:right="4254"/>
                        <w:rPr>
                          <w:rFonts w:ascii="Courier New" w:hAnsi="Courier New"/>
                          <w:sz w:val="15"/>
                        </w:rPr>
                      </w:pPr>
                      <w:r>
                        <w:rPr>
                          <w:rFonts w:ascii="Courier New" w:hAnsi="Courier New"/>
                          <w:sz w:val="15"/>
                        </w:rPr>
                        <w:t>[атрибут="знач</w:t>
                      </w:r>
                      <w:r>
                        <w:rPr>
                          <w:rFonts w:ascii="Courier New" w:hAnsi="Courier New"/>
                          <w:sz w:val="15"/>
                          <w:lang w:val="uk-UA"/>
                        </w:rPr>
                        <w:t>ення</w:t>
                      </w:r>
                      <w:r>
                        <w:rPr>
                          <w:rFonts w:ascii="Courier New" w:hAnsi="Courier New"/>
                          <w:sz w:val="15"/>
                        </w:rPr>
                        <w:t>"] {</w:t>
                      </w:r>
                      <w:r>
                        <w:rPr>
                          <w:rFonts w:ascii="Courier New" w:hAnsi="Courier New"/>
                          <w:sz w:val="15"/>
                          <w:lang w:val="uk-UA"/>
                        </w:rPr>
                        <w:t xml:space="preserve"> </w:t>
                      </w:r>
                      <w:r>
                        <w:rPr>
                          <w:rFonts w:ascii="Courier New" w:hAnsi="Courier New"/>
                          <w:sz w:val="15"/>
                        </w:rPr>
                        <w:t>Опис правил стил</w:t>
                      </w:r>
                      <w:r>
                        <w:rPr>
                          <w:rFonts w:ascii="Courier New" w:hAnsi="Courier New"/>
                          <w:sz w:val="15"/>
                          <w:lang w:val="uk-UA"/>
                        </w:rPr>
                        <w:t>ю</w:t>
                      </w:r>
                      <w:r>
                        <w:rPr>
                          <w:rFonts w:ascii="Courier New" w:hAnsi="Courier New"/>
                          <w:sz w:val="15"/>
                        </w:rPr>
                        <w:t>} Селектор[атрибут="значен</w:t>
                      </w:r>
                      <w:r>
                        <w:rPr>
                          <w:rFonts w:ascii="Courier New" w:hAnsi="Courier New"/>
                          <w:sz w:val="15"/>
                          <w:lang w:val="uk-UA"/>
                        </w:rPr>
                        <w:t>ня</w:t>
                      </w:r>
                      <w:r>
                        <w:rPr>
                          <w:rFonts w:ascii="Courier New" w:hAnsi="Courier New"/>
                          <w:sz w:val="15"/>
                        </w:rPr>
                        <w:t>"] { Опис правил стил</w:t>
                      </w:r>
                      <w:r>
                        <w:rPr>
                          <w:rFonts w:ascii="Courier New" w:hAnsi="Courier New"/>
                          <w:sz w:val="15"/>
                          <w:lang w:val="uk-UA"/>
                        </w:rPr>
                        <w:t>ю</w:t>
                      </w:r>
                      <w:r>
                        <w:rPr>
                          <w:rFonts w:ascii="Courier New" w:hAnsi="Courier New"/>
                          <w:sz w:val="15"/>
                        </w:rPr>
                        <w:t>}</w:t>
                      </w:r>
                    </w:p>
                  </w:txbxContent>
                </v:textbox>
                <w10:anchorlock/>
              </v:shape>
            </w:pict>
          </mc:Fallback>
        </mc:AlternateContent>
      </w:r>
    </w:p>
    <w:p w14:paraId="0DD7058E" w14:textId="77777777" w:rsidR="0057303A" w:rsidRPr="0057303A" w:rsidRDefault="0057303A" w:rsidP="00253FB5">
      <w:pPr>
        <w:spacing w:line="360" w:lineRule="auto"/>
        <w:rPr>
          <w:sz w:val="14"/>
          <w:szCs w:val="17"/>
        </w:rPr>
      </w:pPr>
    </w:p>
    <w:p w14:paraId="0CFCDA3A" w14:textId="77777777" w:rsidR="0057303A" w:rsidRPr="0057303A" w:rsidRDefault="0057303A" w:rsidP="00253FB5">
      <w:pPr>
        <w:spacing w:line="360" w:lineRule="auto"/>
        <w:ind w:left="105"/>
        <w:rPr>
          <w:sz w:val="17"/>
          <w:szCs w:val="17"/>
        </w:rPr>
      </w:pPr>
      <w:r w:rsidRPr="0057303A">
        <w:rPr>
          <w:sz w:val="17"/>
          <w:szCs w:val="17"/>
          <w:lang w:val="uk-UA"/>
        </w:rPr>
        <w:t>У першому випадку стиль застосовується до всіх тегів, які містять вказане значення. А в другому - тільки до певних селекторів</w:t>
      </w:r>
      <w:r w:rsidRPr="0057303A">
        <w:rPr>
          <w:sz w:val="17"/>
          <w:szCs w:val="17"/>
        </w:rPr>
        <w:t>.</w:t>
      </w:r>
    </w:p>
    <w:p w14:paraId="5B4C9B0A" w14:textId="77777777" w:rsidR="0057303A" w:rsidRPr="0057303A" w:rsidRDefault="0057303A" w:rsidP="00253FB5">
      <w:pPr>
        <w:spacing w:line="360" w:lineRule="auto"/>
        <w:rPr>
          <w:sz w:val="15"/>
          <w:szCs w:val="17"/>
        </w:rPr>
      </w:pPr>
    </w:p>
    <w:p w14:paraId="24E4C2C6" w14:textId="77777777" w:rsidR="0057303A" w:rsidRPr="0057303A" w:rsidRDefault="0057303A" w:rsidP="00253FB5">
      <w:pPr>
        <w:spacing w:line="360" w:lineRule="auto"/>
        <w:ind w:left="105"/>
        <w:rPr>
          <w:sz w:val="17"/>
          <w:szCs w:val="17"/>
        </w:rPr>
      </w:pPr>
      <w:r w:rsidRPr="0057303A">
        <w:rPr>
          <w:sz w:val="17"/>
          <w:szCs w:val="17"/>
          <w:lang w:val="uk-UA"/>
        </w:rPr>
        <w:t xml:space="preserve">У прикладі 1.44 показано зміна стилю посилання в тому випадку, якщо тег </w:t>
      </w:r>
      <w:r w:rsidRPr="0057303A">
        <w:rPr>
          <w:rFonts w:ascii="Courier New" w:hAnsi="Courier New"/>
          <w:b/>
          <w:color w:val="006699"/>
          <w:sz w:val="17"/>
          <w:szCs w:val="17"/>
        </w:rPr>
        <w:t xml:space="preserve">&lt;a&gt; </w:t>
      </w:r>
      <w:r w:rsidRPr="0057303A">
        <w:rPr>
          <w:sz w:val="17"/>
          <w:szCs w:val="17"/>
          <w:lang w:val="uk-UA"/>
        </w:rPr>
        <w:t xml:space="preserve">містить атрибут </w:t>
      </w:r>
      <w:r w:rsidRPr="0057303A">
        <w:rPr>
          <w:color w:val="B61039"/>
          <w:sz w:val="17"/>
          <w:szCs w:val="17"/>
        </w:rPr>
        <w:t xml:space="preserve">target </w:t>
      </w:r>
      <w:r w:rsidRPr="0057303A">
        <w:rPr>
          <w:sz w:val="17"/>
          <w:szCs w:val="17"/>
          <w:lang w:val="uk-UA"/>
        </w:rPr>
        <w:t>зі значенням</w:t>
      </w:r>
      <w:r w:rsidRPr="0057303A">
        <w:rPr>
          <w:sz w:val="17"/>
          <w:szCs w:val="17"/>
          <w:lang w:val="uk-UA"/>
        </w:rPr>
        <w:br/>
        <w:t>_</w:t>
      </w:r>
      <w:r w:rsidRPr="0057303A">
        <w:rPr>
          <w:color w:val="39892F"/>
          <w:sz w:val="17"/>
          <w:szCs w:val="17"/>
        </w:rPr>
        <w:t xml:space="preserve"> blank</w:t>
      </w:r>
      <w:r w:rsidRPr="0057303A">
        <w:rPr>
          <w:sz w:val="17"/>
          <w:szCs w:val="17"/>
          <w:lang w:val="uk-UA"/>
        </w:rPr>
        <w:t>. При цьому посилання буде відкриватися в новому вікні і щоб показати це, за допомогою стилів додаємо невеликий малюнок перед текстом посилання</w:t>
      </w:r>
      <w:r w:rsidRPr="0057303A">
        <w:rPr>
          <w:sz w:val="17"/>
          <w:szCs w:val="17"/>
        </w:rPr>
        <w:t>.</w:t>
      </w:r>
    </w:p>
    <w:p w14:paraId="7710EE3C" w14:textId="77777777" w:rsidR="0057303A" w:rsidRPr="0057303A" w:rsidRDefault="0057303A" w:rsidP="00253FB5">
      <w:pPr>
        <w:spacing w:line="360" w:lineRule="auto"/>
        <w:rPr>
          <w:sz w:val="20"/>
          <w:szCs w:val="17"/>
        </w:rPr>
      </w:pPr>
    </w:p>
    <w:tbl>
      <w:tblPr>
        <w:tblStyle w:val="TableNormal"/>
        <w:tblW w:w="0" w:type="auto"/>
        <w:tblInd w:w="434" w:type="dxa"/>
        <w:tblLayout w:type="fixed"/>
        <w:tblLook w:val="01E0" w:firstRow="1" w:lastRow="1" w:firstColumn="1" w:lastColumn="1" w:noHBand="0" w:noVBand="0"/>
      </w:tblPr>
      <w:tblGrid>
        <w:gridCol w:w="4845"/>
        <w:gridCol w:w="771"/>
        <w:gridCol w:w="621"/>
        <w:gridCol w:w="353"/>
        <w:gridCol w:w="332"/>
        <w:gridCol w:w="332"/>
        <w:gridCol w:w="332"/>
        <w:gridCol w:w="343"/>
        <w:gridCol w:w="461"/>
        <w:gridCol w:w="365"/>
        <w:gridCol w:w="456"/>
      </w:tblGrid>
      <w:tr w:rsidR="0057303A" w:rsidRPr="0057303A" w14:paraId="4D38B0FE" w14:textId="77777777" w:rsidTr="0002681C">
        <w:trPr>
          <w:trHeight w:val="235"/>
        </w:trPr>
        <w:tc>
          <w:tcPr>
            <w:tcW w:w="4845" w:type="dxa"/>
            <w:tcBorders>
              <w:right w:val="single" w:sz="6" w:space="0" w:color="666666"/>
            </w:tcBorders>
          </w:tcPr>
          <w:p w14:paraId="5F905880" w14:textId="77777777" w:rsidR="0057303A" w:rsidRPr="0057303A" w:rsidRDefault="0057303A" w:rsidP="00253FB5">
            <w:pPr>
              <w:spacing w:line="360" w:lineRule="auto"/>
              <w:ind w:left="-1"/>
              <w:rPr>
                <w:rFonts w:ascii="Arial Black" w:eastAsia="Courier New" w:hAnsi="Arial Black" w:cs="Courier New"/>
                <w:sz w:val="15"/>
                <w:lang w:val="uk-UA"/>
              </w:rPr>
            </w:pPr>
            <w:r w:rsidRPr="0057303A">
              <w:rPr>
                <w:rFonts w:ascii="Arial Black" w:eastAsia="Courier New" w:hAnsi="Arial Black" w:cs="Courier New"/>
                <w:color w:val="685C53"/>
                <w:sz w:val="15"/>
              </w:rPr>
              <w:t>При</w:t>
            </w:r>
            <w:r w:rsidRPr="0057303A">
              <w:rPr>
                <w:rFonts w:ascii="Arial Black" w:eastAsia="Courier New" w:hAnsi="Arial Black" w:cs="Courier New"/>
                <w:color w:val="685C53"/>
                <w:sz w:val="15"/>
                <w:lang w:val="uk-UA"/>
              </w:rPr>
              <w:t>клад</w:t>
            </w:r>
            <w:r w:rsidRPr="0057303A">
              <w:rPr>
                <w:rFonts w:ascii="Arial Black" w:eastAsia="Courier New" w:hAnsi="Arial Black" w:cs="Courier New"/>
                <w:color w:val="685C53"/>
                <w:sz w:val="15"/>
              </w:rPr>
              <w:t xml:space="preserve"> 1.44. Стиль для </w:t>
            </w:r>
            <w:r w:rsidRPr="0057303A">
              <w:rPr>
                <w:rFonts w:ascii="Arial Black" w:eastAsia="Courier New" w:hAnsi="Arial Black" w:cs="Courier New"/>
                <w:color w:val="685C53"/>
                <w:sz w:val="15"/>
                <w:lang w:val="uk-UA"/>
              </w:rPr>
              <w:t>відкриття</w:t>
            </w:r>
            <w:r w:rsidRPr="0057303A">
              <w:rPr>
                <w:rFonts w:ascii="Arial Black" w:eastAsia="Courier New" w:hAnsi="Arial Black" w:cs="Courier New"/>
                <w:color w:val="685C53"/>
                <w:sz w:val="15"/>
              </w:rPr>
              <w:t xml:space="preserve"> </w:t>
            </w:r>
            <w:r w:rsidRPr="0057303A">
              <w:rPr>
                <w:rFonts w:ascii="Arial Black" w:eastAsia="Courier New" w:hAnsi="Arial Black" w:cs="Courier New"/>
                <w:color w:val="685C53"/>
                <w:sz w:val="15"/>
                <w:lang w:val="uk-UA"/>
              </w:rPr>
              <w:t>посилань</w:t>
            </w:r>
            <w:r w:rsidRPr="0057303A">
              <w:rPr>
                <w:rFonts w:ascii="Arial Black" w:eastAsia="Courier New" w:hAnsi="Arial Black" w:cs="Courier New"/>
                <w:color w:val="685C53"/>
                <w:sz w:val="15"/>
              </w:rPr>
              <w:t xml:space="preserve"> в новом</w:t>
            </w:r>
            <w:r w:rsidRPr="0057303A">
              <w:rPr>
                <w:rFonts w:ascii="Arial Black" w:eastAsia="Courier New" w:hAnsi="Arial Black" w:cs="Courier New"/>
                <w:color w:val="685C53"/>
                <w:sz w:val="15"/>
                <w:lang w:val="uk-UA"/>
              </w:rPr>
              <w:t>у</w:t>
            </w:r>
            <w:r w:rsidRPr="0057303A">
              <w:rPr>
                <w:rFonts w:ascii="Arial Black" w:eastAsia="Courier New" w:hAnsi="Arial Black" w:cs="Courier New"/>
                <w:color w:val="685C53"/>
                <w:sz w:val="15"/>
              </w:rPr>
              <w:t xml:space="preserve"> </w:t>
            </w:r>
            <w:r w:rsidRPr="0057303A">
              <w:rPr>
                <w:rFonts w:ascii="Arial Black" w:eastAsia="Courier New" w:hAnsi="Arial Black" w:cs="Courier New"/>
                <w:color w:val="685C53"/>
                <w:sz w:val="15"/>
                <w:lang w:val="uk-UA"/>
              </w:rPr>
              <w:t>вікні</w:t>
            </w:r>
          </w:p>
        </w:tc>
        <w:tc>
          <w:tcPr>
            <w:tcW w:w="771" w:type="dxa"/>
            <w:tcBorders>
              <w:left w:val="single" w:sz="6" w:space="0" w:color="666666"/>
              <w:right w:val="double" w:sz="2" w:space="0" w:color="666666"/>
            </w:tcBorders>
            <w:shd w:val="clear" w:color="auto" w:fill="CEE2D3"/>
          </w:tcPr>
          <w:p w14:paraId="3FA00523"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XHTML 1.0</w:t>
            </w:r>
          </w:p>
        </w:tc>
        <w:tc>
          <w:tcPr>
            <w:tcW w:w="621" w:type="dxa"/>
            <w:tcBorders>
              <w:left w:val="double" w:sz="2" w:space="0" w:color="666666"/>
              <w:right w:val="double" w:sz="2" w:space="0" w:color="666666"/>
            </w:tcBorders>
            <w:shd w:val="clear" w:color="auto" w:fill="CEE2D3"/>
          </w:tcPr>
          <w:p w14:paraId="78F1D2FF"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3" w:type="dxa"/>
            <w:tcBorders>
              <w:left w:val="double" w:sz="2" w:space="0" w:color="666666"/>
              <w:right w:val="single" w:sz="6" w:space="0" w:color="666666"/>
            </w:tcBorders>
            <w:shd w:val="clear" w:color="auto" w:fill="F2C8C8"/>
          </w:tcPr>
          <w:p w14:paraId="7038852F"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IE 6</w:t>
            </w:r>
          </w:p>
        </w:tc>
        <w:tc>
          <w:tcPr>
            <w:tcW w:w="332" w:type="dxa"/>
            <w:tcBorders>
              <w:left w:val="single" w:sz="6" w:space="0" w:color="666666"/>
              <w:right w:val="single" w:sz="6" w:space="0" w:color="666666"/>
            </w:tcBorders>
            <w:shd w:val="clear" w:color="auto" w:fill="CEE2D3"/>
          </w:tcPr>
          <w:p w14:paraId="435A425A"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7</w:t>
            </w:r>
          </w:p>
        </w:tc>
        <w:tc>
          <w:tcPr>
            <w:tcW w:w="332" w:type="dxa"/>
            <w:tcBorders>
              <w:left w:val="single" w:sz="6" w:space="0" w:color="666666"/>
              <w:right w:val="single" w:sz="6" w:space="0" w:color="666666"/>
            </w:tcBorders>
            <w:shd w:val="clear" w:color="auto" w:fill="CEE2D3"/>
          </w:tcPr>
          <w:p w14:paraId="78B04E49"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2" w:type="dxa"/>
            <w:tcBorders>
              <w:left w:val="single" w:sz="6" w:space="0" w:color="666666"/>
              <w:right w:val="single" w:sz="6" w:space="0" w:color="666666"/>
            </w:tcBorders>
            <w:shd w:val="clear" w:color="auto" w:fill="CEE2D3"/>
          </w:tcPr>
          <w:p w14:paraId="1EB82D53"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3" w:type="dxa"/>
            <w:tcBorders>
              <w:left w:val="single" w:sz="6" w:space="0" w:color="666666"/>
              <w:right w:val="single" w:sz="6" w:space="0" w:color="666666"/>
            </w:tcBorders>
            <w:shd w:val="clear" w:color="auto" w:fill="CEE2D3"/>
          </w:tcPr>
          <w:p w14:paraId="1AAF84B9"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1" w:type="dxa"/>
            <w:tcBorders>
              <w:left w:val="single" w:sz="6" w:space="0" w:color="666666"/>
              <w:right w:val="single" w:sz="6" w:space="0" w:color="666666"/>
            </w:tcBorders>
            <w:shd w:val="clear" w:color="auto" w:fill="CEE2D3"/>
          </w:tcPr>
          <w:p w14:paraId="5A837031"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5" w:type="dxa"/>
            <w:tcBorders>
              <w:left w:val="single" w:sz="6" w:space="0" w:color="666666"/>
              <w:right w:val="single" w:sz="6" w:space="0" w:color="666666"/>
            </w:tcBorders>
            <w:shd w:val="clear" w:color="auto" w:fill="CEE2D3"/>
          </w:tcPr>
          <w:p w14:paraId="7F73F079" w14:textId="77777777" w:rsidR="0057303A" w:rsidRPr="0057303A" w:rsidRDefault="0057303A" w:rsidP="00253FB5">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6" w:type="dxa"/>
            <w:tcBorders>
              <w:left w:val="single" w:sz="6" w:space="0" w:color="666666"/>
            </w:tcBorders>
            <w:shd w:val="clear" w:color="auto" w:fill="CEE2D3"/>
          </w:tcPr>
          <w:p w14:paraId="1DDD48A5" w14:textId="77777777" w:rsidR="0057303A" w:rsidRPr="0057303A" w:rsidRDefault="0057303A" w:rsidP="00253FB5">
            <w:pPr>
              <w:spacing w:line="360" w:lineRule="auto"/>
              <w:ind w:left="38"/>
              <w:rPr>
                <w:rFonts w:eastAsia="Courier New" w:hAnsi="Courier New" w:cs="Courier New"/>
                <w:sz w:val="13"/>
              </w:rPr>
            </w:pPr>
            <w:r w:rsidRPr="0057303A">
              <w:rPr>
                <w:rFonts w:eastAsia="Courier New" w:hAnsi="Courier New" w:cs="Courier New"/>
                <w:sz w:val="13"/>
              </w:rPr>
              <w:t>Fx 3.6</w:t>
            </w:r>
          </w:p>
        </w:tc>
      </w:tr>
      <w:tr w:rsidR="0057303A" w:rsidRPr="0057303A" w14:paraId="3CCB37A0" w14:textId="77777777" w:rsidTr="0002681C">
        <w:trPr>
          <w:trHeight w:val="2848"/>
        </w:trPr>
        <w:tc>
          <w:tcPr>
            <w:tcW w:w="9211" w:type="dxa"/>
            <w:gridSpan w:val="11"/>
            <w:shd w:val="clear" w:color="auto" w:fill="F8F7F2"/>
          </w:tcPr>
          <w:p w14:paraId="12EACBF4" w14:textId="77777777" w:rsidR="0057303A" w:rsidRPr="0057303A" w:rsidRDefault="0057303A" w:rsidP="00DC45ED">
            <w:pPr>
              <w:ind w:left="254" w:right="3521" w:hanging="180"/>
              <w:rPr>
                <w:rFonts w:ascii="Courier New" w:eastAsia="Courier New" w:hAnsi="Courier New" w:cs="Courier New"/>
                <w:sz w:val="15"/>
                <w:lang w:val="en-US"/>
              </w:rPr>
            </w:pPr>
            <w:r w:rsidRPr="0057303A">
              <w:rPr>
                <w:rFonts w:ascii="Courier New" w:eastAsia="Courier New" w:hAnsi="Courier New" w:cs="Courier New"/>
                <w:sz w:val="15"/>
                <w:lang w:val="en-US"/>
              </w:rPr>
              <w:t xml:space="preserve">&lt;!DOCTYPE html PUBLIC "-//W3C//DTD XHTML 1.0 Transitional//EN" </w:t>
            </w:r>
            <w:r w:rsidR="003D6273">
              <w:fldChar w:fldCharType="begin"/>
            </w:r>
            <w:r w:rsidR="003D6273" w:rsidRPr="003D6273">
              <w:rPr>
                <w:lang w:val="en-US"/>
                <w:rPrChange w:id="1347" w:author="Пользователь Windows" w:date="2019-12-19T05:26:00Z">
                  <w:rPr/>
                </w:rPrChange>
              </w:rPr>
              <w:instrText>HYPERLINK "http://www.w3.org/TR/xhtml1/DTD/xhtml1-transitional.dtd" \h</w:instrText>
            </w:r>
            <w:r w:rsidR="003D6273">
              <w:fldChar w:fldCharType="separate"/>
            </w:r>
            <w:r w:rsidRPr="0057303A">
              <w:rPr>
                <w:rFonts w:ascii="Courier New" w:eastAsia="Courier New" w:hAnsi="Courier New" w:cs="Courier New"/>
                <w:sz w:val="15"/>
                <w:lang w:val="en-US"/>
              </w:rPr>
              <w:t>"http://www.w3.org/TR/xhtml1/DTD/xhtml1</w:t>
            </w:r>
            <w:r w:rsidR="003D6273">
              <w:fldChar w:fldCharType="end"/>
            </w:r>
            <w:r w:rsidRPr="0057303A">
              <w:rPr>
                <w:rFonts w:ascii="Courier New" w:eastAsia="Courier New" w:hAnsi="Courier New" w:cs="Courier New"/>
                <w:sz w:val="15"/>
                <w:lang w:val="en-US"/>
              </w:rPr>
              <w:t>-</w:t>
            </w:r>
            <w:r w:rsidR="003D6273">
              <w:fldChar w:fldCharType="begin"/>
            </w:r>
            <w:r w:rsidR="003D6273" w:rsidRPr="003D6273">
              <w:rPr>
                <w:lang w:val="en-US"/>
                <w:rPrChange w:id="1348" w:author="Пользователь Windows" w:date="2019-12-19T05:26:00Z">
                  <w:rPr/>
                </w:rPrChange>
              </w:rPr>
              <w:instrText>HYPERLINK "http://www.w3.org/TR/xhtml1/DTD/xhtml1-transitional.dtd" \h</w:instrText>
            </w:r>
            <w:r w:rsidR="003D6273">
              <w:fldChar w:fldCharType="separate"/>
            </w:r>
            <w:r w:rsidRPr="0057303A">
              <w:rPr>
                <w:rFonts w:ascii="Courier New" w:eastAsia="Courier New" w:hAnsi="Courier New" w:cs="Courier New"/>
                <w:sz w:val="15"/>
                <w:lang w:val="en-US"/>
              </w:rPr>
              <w:t>transitional.dtd"&gt;</w:t>
            </w:r>
            <w:r w:rsidR="003D6273">
              <w:fldChar w:fldCharType="end"/>
            </w:r>
          </w:p>
          <w:p w14:paraId="549F14A6" w14:textId="77777777" w:rsidR="0057303A" w:rsidRPr="0057303A" w:rsidRDefault="0057303A" w:rsidP="00DC45ED">
            <w:pPr>
              <w:ind w:left="74"/>
              <w:rPr>
                <w:rFonts w:ascii="Courier New" w:eastAsia="Courier New" w:hAnsi="Courier New" w:cs="Courier New"/>
                <w:sz w:val="15"/>
                <w:lang w:val="en-US"/>
              </w:rPr>
            </w:pPr>
            <w:r w:rsidRPr="0057303A">
              <w:rPr>
                <w:rFonts w:ascii="Courier New" w:eastAsia="Courier New" w:hAnsi="Courier New" w:cs="Courier New"/>
                <w:sz w:val="15"/>
                <w:lang w:val="en-US"/>
              </w:rPr>
              <w:t xml:space="preserve">&lt;html </w:t>
            </w:r>
            <w:r w:rsidR="003D6273">
              <w:fldChar w:fldCharType="begin"/>
            </w:r>
            <w:r w:rsidR="003D6273" w:rsidRPr="003D6273">
              <w:rPr>
                <w:lang w:val="en-US"/>
                <w:rPrChange w:id="1349" w:author="Пользователь Windows" w:date="2019-12-19T05:26:00Z">
                  <w:rPr/>
                </w:rPrChange>
              </w:rPr>
              <w:instrText>HYPERLINK "http://www.w3.org/1999/xhtml" \h</w:instrText>
            </w:r>
            <w:r w:rsidR="003D6273">
              <w:fldChar w:fldCharType="separate"/>
            </w:r>
            <w:r w:rsidRPr="0057303A">
              <w:rPr>
                <w:rFonts w:ascii="Courier New" w:eastAsia="Courier New" w:hAnsi="Courier New" w:cs="Courier New"/>
                <w:sz w:val="15"/>
                <w:lang w:val="en-US"/>
              </w:rPr>
              <w:t>xmlns="http://www.w3.org/1999/xhtml"&gt;</w:t>
            </w:r>
            <w:r w:rsidR="003D6273">
              <w:fldChar w:fldCharType="end"/>
            </w:r>
          </w:p>
          <w:p w14:paraId="75E8094E" w14:textId="77777777" w:rsidR="0057303A" w:rsidRPr="0057303A" w:rsidRDefault="0057303A" w:rsidP="00DC45ED">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61B9EFD8" w14:textId="77777777" w:rsidR="0057303A" w:rsidRPr="0057303A" w:rsidRDefault="0057303A" w:rsidP="00DC45ED">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&lt;meta http-equiv="Content-Type" content="text/html; charset=utf-8" /&gt;</w:t>
            </w:r>
          </w:p>
          <w:p w14:paraId="35330AB6" w14:textId="77777777" w:rsidR="0057303A" w:rsidRPr="0057303A" w:rsidRDefault="0057303A" w:rsidP="00DC45ED">
            <w:pPr>
              <w:ind w:left="246"/>
              <w:rPr>
                <w:rFonts w:ascii="Courier New" w:eastAsia="Courier New" w:hAnsi="Courier New" w:cs="Courier New"/>
                <w:sz w:val="15"/>
                <w:lang w:val="en-US"/>
              </w:rPr>
            </w:pPr>
            <w:r w:rsidRPr="0057303A">
              <w:rPr>
                <w:rFonts w:ascii="Courier New" w:eastAsia="Courier New" w:hAnsi="Courier New" w:cs="Courier New"/>
                <w:sz w:val="15"/>
                <w:lang w:val="en-US"/>
              </w:rPr>
              <w:t>&lt;title&gt;</w:t>
            </w:r>
            <w:r w:rsidRPr="0057303A">
              <w:rPr>
                <w:rFonts w:ascii="Courier New" w:eastAsia="Courier New" w:hAnsi="Courier New" w:cs="Courier New"/>
                <w:sz w:val="15"/>
              </w:rPr>
              <w:t>Селектор</w:t>
            </w:r>
            <w:r w:rsidRPr="0057303A">
              <w:rPr>
                <w:rFonts w:ascii="Courier New" w:eastAsia="Courier New" w:hAnsi="Courier New" w:cs="Courier New"/>
                <w:sz w:val="15"/>
                <w:lang w:val="uk-UA"/>
              </w:rPr>
              <w:t>и</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атрибут</w:t>
            </w:r>
            <w:r w:rsidRPr="0057303A">
              <w:rPr>
                <w:rFonts w:ascii="Courier New" w:eastAsia="Courier New" w:hAnsi="Courier New" w:cs="Courier New"/>
                <w:sz w:val="15"/>
                <w:lang w:val="uk-UA"/>
              </w:rPr>
              <w:t>ів</w:t>
            </w:r>
            <w:r w:rsidRPr="0057303A">
              <w:rPr>
                <w:rFonts w:ascii="Courier New" w:eastAsia="Courier New" w:hAnsi="Courier New" w:cs="Courier New"/>
                <w:sz w:val="15"/>
                <w:lang w:val="en-US"/>
              </w:rPr>
              <w:t>&lt;/title&gt;</w:t>
            </w:r>
          </w:p>
          <w:p w14:paraId="022EA869" w14:textId="77777777" w:rsidR="0057303A" w:rsidRPr="0057303A" w:rsidRDefault="0057303A" w:rsidP="00DC45ED">
            <w:pPr>
              <w:ind w:left="344" w:right="6849" w:hanging="90"/>
              <w:rPr>
                <w:rFonts w:ascii="Courier New" w:eastAsia="Courier New" w:hAnsi="Courier New" w:cs="Courier New"/>
                <w:sz w:val="15"/>
                <w:lang w:val="en-US"/>
              </w:rPr>
            </w:pPr>
            <w:r w:rsidRPr="0057303A">
              <w:rPr>
                <w:rFonts w:ascii="Courier New" w:eastAsia="Courier New" w:hAnsi="Courier New" w:cs="Courier New"/>
                <w:sz w:val="15"/>
                <w:lang w:val="en-US"/>
              </w:rPr>
              <w:t>&lt;style type="text/css"&gt; A[target="_blank"] {</w:t>
            </w:r>
          </w:p>
          <w:p w14:paraId="52FF71C6" w14:textId="77777777" w:rsidR="0057303A" w:rsidRPr="0057303A" w:rsidRDefault="0057303A" w:rsidP="00DC45ED">
            <w:pPr>
              <w:ind w:left="417" w:right="1310"/>
              <w:rPr>
                <w:rFonts w:ascii="Courier New" w:eastAsia="Courier New" w:hAnsi="Courier New" w:cs="Courier New"/>
                <w:sz w:val="15"/>
                <w:lang w:val="en-US"/>
              </w:rPr>
            </w:pPr>
            <w:r w:rsidRPr="0057303A">
              <w:rPr>
                <w:rFonts w:ascii="Courier New" w:eastAsia="Courier New" w:hAnsi="Courier New" w:cs="Courier New"/>
                <w:sz w:val="15"/>
                <w:lang w:val="en-US"/>
              </w:rPr>
              <w:t xml:space="preserve">background: url(images/blank.png) 0 6px no-repeat; /* </w:t>
            </w:r>
            <w:r w:rsidRPr="0057303A">
              <w:rPr>
                <w:rFonts w:ascii="Courier New" w:eastAsia="Courier New" w:hAnsi="Courier New" w:cs="Courier New"/>
                <w:sz w:val="15"/>
              </w:rPr>
              <w:t>Параметр</w:t>
            </w:r>
            <w:r w:rsidRPr="0057303A">
              <w:rPr>
                <w:rFonts w:ascii="Courier New" w:eastAsia="Courier New" w:hAnsi="Courier New" w:cs="Courier New"/>
                <w:sz w:val="15"/>
                <w:lang w:val="uk-UA"/>
              </w:rPr>
              <w:t>и</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фонового</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lang w:val="uk-UA"/>
              </w:rPr>
              <w:t>малюнка</w:t>
            </w:r>
            <w:r w:rsidRPr="0057303A">
              <w:rPr>
                <w:rFonts w:ascii="Courier New" w:eastAsia="Courier New" w:hAnsi="Courier New" w:cs="Courier New"/>
                <w:sz w:val="15"/>
                <w:lang w:val="en-US"/>
              </w:rPr>
              <w:t xml:space="preserve"> */ padding-left: 15px; /* </w:t>
            </w:r>
            <w:r w:rsidRPr="0057303A">
              <w:rPr>
                <w:rFonts w:ascii="Courier New" w:eastAsia="Courier New" w:hAnsi="Courier New" w:cs="Courier New"/>
                <w:sz w:val="15"/>
                <w:lang w:val="uk-UA"/>
              </w:rPr>
              <w:t xml:space="preserve">Зміщує </w:t>
            </w:r>
            <w:r w:rsidRPr="0057303A">
              <w:rPr>
                <w:rFonts w:ascii="Courier New" w:eastAsia="Courier New" w:hAnsi="Courier New" w:cs="Courier New"/>
                <w:sz w:val="15"/>
              </w:rPr>
              <w:t>текст</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вправо</w:t>
            </w:r>
            <w:r w:rsidRPr="0057303A">
              <w:rPr>
                <w:rFonts w:ascii="Courier New" w:eastAsia="Courier New" w:hAnsi="Courier New" w:cs="Courier New"/>
                <w:sz w:val="15"/>
                <w:lang w:val="en-US"/>
              </w:rPr>
              <w:t xml:space="preserve"> */</w:t>
            </w:r>
          </w:p>
          <w:p w14:paraId="2CBCAA86" w14:textId="77777777" w:rsidR="0057303A" w:rsidRPr="0057303A" w:rsidRDefault="0057303A" w:rsidP="00DC45ED">
            <w:pPr>
              <w:ind w:left="344"/>
              <w:rPr>
                <w:rFonts w:ascii="Courier New" w:eastAsia="Courier New" w:hAnsi="Courier New" w:cs="Courier New"/>
                <w:sz w:val="15"/>
                <w:lang w:val="en-US"/>
              </w:rPr>
            </w:pPr>
            <w:r w:rsidRPr="0057303A">
              <w:rPr>
                <w:rFonts w:ascii="Courier New" w:eastAsia="Courier New" w:hAnsi="Courier New" w:cs="Courier New"/>
                <w:sz w:val="15"/>
                <w:lang w:val="en-US"/>
              </w:rPr>
              <w:t>}</w:t>
            </w:r>
          </w:p>
          <w:p w14:paraId="5CE6AF3E" w14:textId="77777777" w:rsidR="0057303A" w:rsidRPr="0057303A" w:rsidRDefault="0057303A" w:rsidP="00DC45ED">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&lt;/style&gt;</w:t>
            </w:r>
          </w:p>
          <w:p w14:paraId="18DDD231" w14:textId="77777777" w:rsidR="0057303A" w:rsidRPr="0057303A" w:rsidRDefault="0057303A" w:rsidP="00DC45ED">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10D54E29" w14:textId="77777777" w:rsidR="0057303A" w:rsidRPr="0057303A" w:rsidRDefault="0057303A" w:rsidP="00DC45ED">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&lt;body&gt;</w:t>
            </w:r>
          </w:p>
          <w:p w14:paraId="622442C0" w14:textId="77777777" w:rsidR="0057303A" w:rsidRPr="0057303A" w:rsidRDefault="0057303A" w:rsidP="00DC45ED">
            <w:pPr>
              <w:ind w:left="331"/>
              <w:rPr>
                <w:rFonts w:ascii="Courier New" w:eastAsia="Courier New" w:hAnsi="Courier New" w:cs="Courier New"/>
                <w:sz w:val="15"/>
                <w:lang w:val="en-US"/>
              </w:rPr>
            </w:pPr>
            <w:r w:rsidRPr="0057303A">
              <w:rPr>
                <w:rFonts w:ascii="Courier New" w:eastAsia="Courier New" w:hAnsi="Courier New" w:cs="Courier New"/>
                <w:sz w:val="15"/>
                <w:lang w:val="en-US"/>
              </w:rPr>
              <w:t>&lt;p&gt;&lt;a href="1.html"&gt;</w:t>
            </w:r>
            <w:r w:rsidRPr="0057303A">
              <w:rPr>
                <w:rFonts w:ascii="Courier New" w:eastAsia="Courier New" w:hAnsi="Courier New" w:cs="Courier New"/>
                <w:sz w:val="15"/>
                <w:lang w:val="uk-UA"/>
              </w:rPr>
              <w:t>Звичайне</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lang w:val="uk-UA"/>
              </w:rPr>
              <w:t>посилання</w:t>
            </w:r>
            <w:r w:rsidRPr="0057303A">
              <w:rPr>
                <w:rFonts w:ascii="Courier New" w:eastAsia="Courier New" w:hAnsi="Courier New" w:cs="Courier New"/>
                <w:sz w:val="15"/>
                <w:lang w:val="en-US"/>
              </w:rPr>
              <w:t>&lt;/a&gt; |</w:t>
            </w:r>
          </w:p>
          <w:p w14:paraId="2421A102" w14:textId="77777777" w:rsidR="0057303A" w:rsidRPr="0057303A" w:rsidRDefault="0057303A" w:rsidP="00DC45ED">
            <w:pPr>
              <w:ind w:left="331"/>
              <w:rPr>
                <w:rFonts w:ascii="Courier New" w:eastAsia="Courier New" w:hAnsi="Courier New" w:cs="Courier New"/>
                <w:sz w:val="15"/>
                <w:lang w:val="en-US"/>
              </w:rPr>
            </w:pPr>
            <w:r w:rsidRPr="0057303A">
              <w:rPr>
                <w:rFonts w:ascii="Courier New" w:eastAsia="Courier New" w:hAnsi="Courier New" w:cs="Courier New"/>
                <w:sz w:val="15"/>
                <w:lang w:val="en-US"/>
              </w:rPr>
              <w:t>&lt;a href="link2" target="_blank"&gt;</w:t>
            </w:r>
            <w:r w:rsidRPr="0057303A">
              <w:rPr>
                <w:rFonts w:ascii="Courier New" w:eastAsia="Courier New" w:hAnsi="Courier New" w:cs="Courier New"/>
                <w:sz w:val="15"/>
                <w:lang w:val="uk-UA"/>
              </w:rPr>
              <w:t xml:space="preserve">Посилання </w:t>
            </w:r>
            <w:r w:rsidRPr="0057303A">
              <w:rPr>
                <w:rFonts w:ascii="Courier New" w:eastAsia="Courier New" w:hAnsi="Courier New" w:cs="Courier New"/>
                <w:sz w:val="15"/>
              </w:rPr>
              <w:t>в</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новом</w:t>
            </w:r>
            <w:r w:rsidRPr="0057303A">
              <w:rPr>
                <w:rFonts w:ascii="Courier New" w:eastAsia="Courier New" w:hAnsi="Courier New" w:cs="Courier New"/>
                <w:sz w:val="15"/>
                <w:lang w:val="uk-UA"/>
              </w:rPr>
              <w:t>у</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lang w:val="uk-UA"/>
              </w:rPr>
              <w:t>вікні</w:t>
            </w:r>
            <w:r w:rsidRPr="0057303A">
              <w:rPr>
                <w:rFonts w:ascii="Courier New" w:eastAsia="Courier New" w:hAnsi="Courier New" w:cs="Courier New"/>
                <w:sz w:val="15"/>
                <w:lang w:val="en-US"/>
              </w:rPr>
              <w:t>&lt;/a&gt;&lt;/p&gt;</w:t>
            </w:r>
          </w:p>
          <w:p w14:paraId="392A9ABA" w14:textId="77777777" w:rsidR="0057303A" w:rsidRPr="0057303A" w:rsidRDefault="0057303A" w:rsidP="00DC45ED">
            <w:pPr>
              <w:ind w:left="164"/>
              <w:rPr>
                <w:rFonts w:ascii="Courier New" w:eastAsia="Courier New" w:hAnsi="Courier New" w:cs="Courier New"/>
                <w:sz w:val="15"/>
              </w:rPr>
            </w:pPr>
            <w:r w:rsidRPr="0057303A">
              <w:rPr>
                <w:rFonts w:ascii="Courier New" w:eastAsia="Courier New" w:hAnsi="Courier New" w:cs="Courier New"/>
                <w:sz w:val="15"/>
              </w:rPr>
              <w:t>&lt;/body&gt;</w:t>
            </w:r>
          </w:p>
          <w:p w14:paraId="327E929C" w14:textId="77777777" w:rsidR="0057303A" w:rsidRPr="0057303A" w:rsidRDefault="0057303A" w:rsidP="00DC45ED">
            <w:pPr>
              <w:ind w:left="74"/>
              <w:rPr>
                <w:rFonts w:ascii="Courier New" w:eastAsia="Courier New" w:hAnsi="Courier New" w:cs="Courier New"/>
                <w:sz w:val="15"/>
              </w:rPr>
            </w:pPr>
            <w:r w:rsidRPr="0057303A">
              <w:rPr>
                <w:rFonts w:ascii="Courier New" w:eastAsia="Courier New" w:hAnsi="Courier New" w:cs="Courier New"/>
                <w:sz w:val="15"/>
              </w:rPr>
              <w:t>&lt;/html&gt;</w:t>
            </w:r>
          </w:p>
        </w:tc>
      </w:tr>
    </w:tbl>
    <w:p w14:paraId="5B21BD81" w14:textId="77777777" w:rsidR="0057303A" w:rsidRPr="0057303A" w:rsidRDefault="0057303A" w:rsidP="00253FB5">
      <w:pPr>
        <w:spacing w:line="360" w:lineRule="auto"/>
        <w:rPr>
          <w:sz w:val="15"/>
          <w:szCs w:val="17"/>
        </w:rPr>
      </w:pPr>
    </w:p>
    <w:p w14:paraId="386FE989" w14:textId="47BD1472" w:rsidR="0057303A" w:rsidRDefault="0057303A" w:rsidP="00253FB5">
      <w:pPr>
        <w:spacing w:line="360" w:lineRule="auto"/>
        <w:ind w:left="105"/>
        <w:rPr>
          <w:ins w:id="1350" w:author="МАРІЯ БРЕНЬ" w:date="2019-12-19T09:48:00Z"/>
          <w:sz w:val="17"/>
          <w:szCs w:val="17"/>
        </w:rPr>
      </w:pPr>
      <w:r w:rsidRPr="0057303A">
        <w:rPr>
          <w:sz w:val="17"/>
          <w:szCs w:val="17"/>
        </w:rPr>
        <w:t>Результат при</w:t>
      </w:r>
      <w:r w:rsidRPr="0057303A">
        <w:rPr>
          <w:sz w:val="17"/>
          <w:szCs w:val="17"/>
          <w:lang w:val="uk-UA"/>
        </w:rPr>
        <w:t>кладу</w:t>
      </w:r>
      <w:r w:rsidRPr="0057303A">
        <w:rPr>
          <w:sz w:val="17"/>
          <w:szCs w:val="17"/>
        </w:rPr>
        <w:t xml:space="preserve"> показан</w:t>
      </w:r>
      <w:r w:rsidRPr="0057303A">
        <w:rPr>
          <w:sz w:val="17"/>
          <w:szCs w:val="17"/>
          <w:lang w:val="uk-UA"/>
        </w:rPr>
        <w:t>о</w:t>
      </w:r>
      <w:r w:rsidRPr="0057303A">
        <w:rPr>
          <w:sz w:val="17"/>
          <w:szCs w:val="17"/>
        </w:rPr>
        <w:t xml:space="preserve"> ниж</w:t>
      </w:r>
      <w:r w:rsidRPr="0057303A">
        <w:rPr>
          <w:sz w:val="17"/>
          <w:szCs w:val="17"/>
          <w:lang w:val="uk-UA"/>
        </w:rPr>
        <w:t>че</w:t>
      </w:r>
      <w:r w:rsidRPr="0057303A">
        <w:rPr>
          <w:sz w:val="17"/>
          <w:szCs w:val="17"/>
        </w:rPr>
        <w:t xml:space="preserve"> (рис. 1.28).</w:t>
      </w:r>
    </w:p>
    <w:p w14:paraId="3BC63F18" w14:textId="77777777" w:rsidR="00C74E36" w:rsidRPr="0057303A" w:rsidRDefault="00C74E36" w:rsidP="00253FB5">
      <w:pPr>
        <w:spacing w:line="360" w:lineRule="auto"/>
        <w:ind w:left="105"/>
        <w:rPr>
          <w:sz w:val="17"/>
          <w:szCs w:val="17"/>
          <w:lang w:val="uk-UA"/>
        </w:rPr>
      </w:pPr>
    </w:p>
    <w:p w14:paraId="385F0749" w14:textId="77777777" w:rsidR="0057303A" w:rsidRPr="0057303A" w:rsidRDefault="0057303A" w:rsidP="00253FB5">
      <w:pPr>
        <w:spacing w:line="360" w:lineRule="auto"/>
        <w:ind w:left="105"/>
        <w:jc w:val="center"/>
        <w:rPr>
          <w:sz w:val="17"/>
          <w:szCs w:val="17"/>
          <w:lang w:val="uk-UA"/>
        </w:rPr>
      </w:pPr>
      <w:r w:rsidRPr="0057303A">
        <w:rPr>
          <w:noProof/>
          <w:sz w:val="17"/>
          <w:szCs w:val="17"/>
          <w:lang w:val="en-US" w:eastAsia="en-US" w:bidi="ar-SA"/>
        </w:rPr>
        <w:drawing>
          <wp:inline distT="0" distB="0" distL="0" distR="0" wp14:anchorId="287D8937" wp14:editId="7305C1EB">
            <wp:extent cx="3044715" cy="789207"/>
            <wp:effectExtent l="19050" t="19050" r="22335" b="10893"/>
            <wp:docPr id="26" name="Рисунок 26" descr="C:\Users\aser\OneDrive\Зображення\Знімки екрана\2019-11-22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er\OneDrive\Зображення\Знімки екрана\2019-11-22 (8).png"/>
                    <pic:cNvPicPr>
                      <a:picLocks noChangeAspect="1" noChangeArrowheads="1"/>
                    </pic:cNvPicPr>
                  </pic:nvPicPr>
                  <pic:blipFill rotWithShape="1">
                    <a:blip r:embed="rId56" cstate="print"/>
                    <a:srcRect l="59941" t="37768" r="7888" b="47320"/>
                    <a:stretch/>
                  </pic:blipFill>
                  <pic:spPr bwMode="auto">
                    <a:xfrm>
                      <a:off x="0" y="0"/>
                      <a:ext cx="3046393" cy="789642"/>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30A73F2E" w14:textId="77777777" w:rsidR="0057303A" w:rsidRPr="00BB31D6" w:rsidRDefault="0057303A" w:rsidP="00253FB5">
      <w:pPr>
        <w:spacing w:line="360" w:lineRule="auto"/>
        <w:ind w:left="1418" w:right="1432"/>
        <w:jc w:val="center"/>
        <w:rPr>
          <w:rFonts w:ascii="Georgia" w:hAnsi="Georgia"/>
          <w:i/>
          <w:color w:val="808080" w:themeColor="background1" w:themeShade="80"/>
          <w:sz w:val="17"/>
          <w:szCs w:val="17"/>
        </w:rPr>
      </w:pPr>
      <w:r w:rsidRPr="00BB31D6">
        <w:rPr>
          <w:rFonts w:ascii="Georgia" w:hAnsi="Georgia"/>
          <w:i/>
          <w:color w:val="808080" w:themeColor="background1" w:themeShade="80"/>
          <w:sz w:val="17"/>
        </w:rPr>
        <w:t xml:space="preserve">Рис. 1.28. </w:t>
      </w:r>
      <w:r w:rsidRPr="00BB31D6">
        <w:rPr>
          <w:rFonts w:ascii="Georgia" w:hAnsi="Georgia"/>
          <w:i/>
          <w:color w:val="808080" w:themeColor="background1" w:themeShade="80"/>
          <w:sz w:val="17"/>
          <w:szCs w:val="17"/>
          <w:lang w:val="uk-UA"/>
        </w:rPr>
        <w:t>Зміна стилю елемента в залежності від значення target</w:t>
      </w:r>
    </w:p>
    <w:p w14:paraId="1B2FA260" w14:textId="77777777" w:rsidR="0057303A" w:rsidRPr="0057303A" w:rsidRDefault="0057303A" w:rsidP="00253FB5">
      <w:pPr>
        <w:spacing w:line="360" w:lineRule="auto"/>
        <w:rPr>
          <w:rFonts w:ascii="Georgia"/>
          <w:i/>
          <w:sz w:val="20"/>
          <w:szCs w:val="17"/>
        </w:rPr>
      </w:pPr>
    </w:p>
    <w:p w14:paraId="0D750E7A" w14:textId="77777777" w:rsidR="0057303A" w:rsidRDefault="0057303A" w:rsidP="00253FB5">
      <w:pPr>
        <w:spacing w:line="360" w:lineRule="auto"/>
        <w:ind w:left="142"/>
        <w:rPr>
          <w:sz w:val="17"/>
          <w:szCs w:val="17"/>
          <w:lang w:val="uk-UA"/>
        </w:rPr>
      </w:pPr>
      <w:r w:rsidRPr="0057303A">
        <w:rPr>
          <w:sz w:val="17"/>
          <w:szCs w:val="17"/>
          <w:lang w:val="uk-UA"/>
        </w:rPr>
        <w:t xml:space="preserve">В даному прикладі малюнок до посилання додається за допомогою властивості </w:t>
      </w:r>
      <w:r w:rsidRPr="0057303A">
        <w:rPr>
          <w:color w:val="B61039"/>
          <w:sz w:val="17"/>
          <w:szCs w:val="17"/>
        </w:rPr>
        <w:t>background</w:t>
      </w:r>
      <w:r w:rsidRPr="0057303A">
        <w:rPr>
          <w:sz w:val="17"/>
          <w:szCs w:val="17"/>
          <w:lang w:val="uk-UA"/>
        </w:rPr>
        <w:t xml:space="preserve">. У його функції входить створення повторюваної фонової картинки, але повторення фону можна скасувати через значення </w:t>
      </w:r>
      <w:r w:rsidRPr="0057303A">
        <w:rPr>
          <w:color w:val="39892F"/>
          <w:sz w:val="17"/>
          <w:szCs w:val="17"/>
        </w:rPr>
        <w:t>no-repeat</w:t>
      </w:r>
      <w:r w:rsidRPr="0057303A">
        <w:rPr>
          <w:sz w:val="17"/>
          <w:szCs w:val="17"/>
          <w:lang w:val="uk-UA"/>
        </w:rPr>
        <w:t>, що в підсумку дасть єдине зображення.</w:t>
      </w:r>
    </w:p>
    <w:p w14:paraId="5EB90A60" w14:textId="77777777" w:rsidR="00BB31D6" w:rsidRPr="0057303A" w:rsidRDefault="00BB31D6" w:rsidP="00253FB5">
      <w:pPr>
        <w:spacing w:line="360" w:lineRule="auto"/>
        <w:rPr>
          <w:sz w:val="24"/>
          <w:szCs w:val="17"/>
        </w:rPr>
      </w:pPr>
    </w:p>
    <w:p w14:paraId="7BCFFD95" w14:textId="3F6F41DA" w:rsidR="0057303A" w:rsidRPr="0057303A" w:rsidRDefault="0057303A" w:rsidP="00253FB5">
      <w:pPr>
        <w:spacing w:line="360" w:lineRule="auto"/>
        <w:ind w:left="105"/>
        <w:outlineLvl w:val="4"/>
        <w:rPr>
          <w:rFonts w:ascii="Georgia" w:eastAsia="Georgia" w:hAnsi="Georgia" w:cs="Georgia"/>
          <w:color w:val="C00000"/>
          <w:sz w:val="23"/>
          <w:szCs w:val="23"/>
          <w:lang w:val="uk-UA"/>
        </w:rPr>
      </w:pPr>
      <w:del w:id="1351" w:author="МАРІЯ БРЕНЬ" w:date="2019-12-19T09:49:00Z">
        <w:r w:rsidRPr="0057303A" w:rsidDel="00C74E36">
          <w:rPr>
            <w:rFonts w:ascii="Georgia" w:eastAsia="Georgia" w:hAnsi="Georgia" w:cs="Georgia"/>
            <w:color w:val="BD2026"/>
            <w:sz w:val="23"/>
            <w:szCs w:val="23"/>
            <w:lang w:val="uk-UA"/>
          </w:rPr>
          <w:delText xml:space="preserve"> </w:delText>
        </w:r>
      </w:del>
      <w:r w:rsidRPr="0057303A">
        <w:rPr>
          <w:rFonts w:ascii="Georgia" w:eastAsia="Georgia" w:hAnsi="Georgia" w:cs="Georgia"/>
          <w:color w:val="C00000"/>
          <w:sz w:val="23"/>
          <w:szCs w:val="23"/>
          <w:lang w:val="uk-UA"/>
        </w:rPr>
        <w:t>Значення атрибута починається з певного тексту</w:t>
      </w:r>
    </w:p>
    <w:p w14:paraId="75402EDE" w14:textId="77777777" w:rsidR="0057303A" w:rsidRPr="0057303A" w:rsidRDefault="0057303A" w:rsidP="00253FB5">
      <w:pPr>
        <w:spacing w:line="360" w:lineRule="auto"/>
        <w:ind w:left="105"/>
        <w:rPr>
          <w:sz w:val="17"/>
          <w:szCs w:val="17"/>
        </w:rPr>
      </w:pPr>
      <w:r w:rsidRPr="0057303A">
        <w:rPr>
          <w:sz w:val="17"/>
          <w:szCs w:val="17"/>
          <w:lang w:val="uk-UA"/>
        </w:rPr>
        <w:t>Встановлює стиль для елемента в тому випадку, якщо значення атрибута тега починається з вказаного тексту. Синтаксис застосування наступний</w:t>
      </w:r>
      <w:r w:rsidRPr="0057303A">
        <w:rPr>
          <w:sz w:val="17"/>
          <w:szCs w:val="17"/>
        </w:rPr>
        <w:t>.</w:t>
      </w:r>
    </w:p>
    <w:p w14:paraId="3A52F0A9" w14:textId="4DBE9AA5" w:rsidR="0057303A" w:rsidRPr="0057303A" w:rsidRDefault="00767651" w:rsidP="00253FB5">
      <w:pPr>
        <w:spacing w:line="360" w:lineRule="auto"/>
        <w:rPr>
          <w:sz w:val="11"/>
          <w:szCs w:val="17"/>
        </w:rPr>
      </w:pPr>
      <w:r>
        <w:rPr>
          <w:noProof/>
          <w:sz w:val="17"/>
          <w:szCs w:val="17"/>
          <w:lang w:val="uk-UA" w:eastAsia="uk-UA" w:bidi="ar-SA"/>
        </w:rPr>
        <mc:AlternateContent>
          <mc:Choice Requires="wps">
            <w:drawing>
              <wp:anchor distT="0" distB="0" distL="0" distR="0" simplePos="0" relativeHeight="251824128" behindDoc="1" locked="0" layoutInCell="1" allowOverlap="1" wp14:anchorId="3EED4464" wp14:editId="6657B4C3">
                <wp:simplePos x="0" y="0"/>
                <wp:positionH relativeFrom="page">
                  <wp:posOffset>982345</wp:posOffset>
                </wp:positionH>
                <wp:positionV relativeFrom="paragraph">
                  <wp:posOffset>102235</wp:posOffset>
                </wp:positionV>
                <wp:extent cx="5847715" cy="285750"/>
                <wp:effectExtent l="0" t="0" r="0" b="0"/>
                <wp:wrapTopAndBottom/>
                <wp:docPr id="176" name="Text Box 3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285750"/>
                        </a:xfrm>
                        <a:prstGeom prst="rect">
                          <a:avLst/>
                        </a:prstGeom>
                        <a:solidFill>
                          <a:srgbClr val="F8F7F2"/>
                        </a:solidFill>
                        <a:ln>
                          <a:noFill/>
                        </a:ln>
                      </wps:spPr>
                      <wps:txbx>
                        <w:txbxContent>
                          <w:p w14:paraId="3109EC87" w14:textId="77777777" w:rsidR="000A2EAA" w:rsidRDefault="000A2EAA" w:rsidP="0057303A">
                            <w:pPr>
                              <w:spacing w:before="83" w:line="211" w:lineRule="auto"/>
                              <w:ind w:left="74" w:right="4164"/>
                              <w:rPr>
                                <w:rFonts w:ascii="Courier New" w:hAnsi="Courier New"/>
                                <w:sz w:val="15"/>
                              </w:rPr>
                            </w:pPr>
                            <w:r>
                              <w:rPr>
                                <w:rFonts w:ascii="Courier New" w:hAnsi="Courier New"/>
                                <w:sz w:val="15"/>
                              </w:rPr>
                              <w:t>[атрибут^="значен</w:t>
                            </w:r>
                            <w:r>
                              <w:rPr>
                                <w:rFonts w:ascii="Courier New" w:hAnsi="Courier New"/>
                                <w:sz w:val="15"/>
                                <w:lang w:val="uk-UA"/>
                              </w:rPr>
                              <w:t>ня</w:t>
                            </w:r>
                            <w:r>
                              <w:rPr>
                                <w:rFonts w:ascii="Courier New" w:hAnsi="Courier New"/>
                                <w:sz w:val="15"/>
                              </w:rPr>
                              <w:t>"] { Опис правил стил</w:t>
                            </w:r>
                            <w:r>
                              <w:rPr>
                                <w:rFonts w:ascii="Courier New" w:hAnsi="Courier New"/>
                                <w:sz w:val="15"/>
                                <w:lang w:val="uk-UA"/>
                              </w:rPr>
                              <w:t>ю</w:t>
                            </w:r>
                            <w:r>
                              <w:rPr>
                                <w:rFonts w:ascii="Courier New" w:hAnsi="Courier New"/>
                                <w:sz w:val="15"/>
                              </w:rPr>
                              <w:t xml:space="preserve"> } Селектор[атрибут^="значен</w:t>
                            </w:r>
                            <w:r>
                              <w:rPr>
                                <w:rFonts w:ascii="Courier New" w:hAnsi="Courier New"/>
                                <w:sz w:val="15"/>
                                <w:lang w:val="uk-UA"/>
                              </w:rPr>
                              <w:t>ня</w:t>
                            </w:r>
                            <w:r>
                              <w:rPr>
                                <w:rFonts w:ascii="Courier New" w:hAnsi="Courier New"/>
                                <w:sz w:val="15"/>
                              </w:rPr>
                              <w:t>"] { Опис правил стил</w:t>
                            </w:r>
                            <w:r>
                              <w:rPr>
                                <w:rFonts w:ascii="Courier New" w:hAnsi="Courier New"/>
                                <w:sz w:val="15"/>
                                <w:lang w:val="uk-UA"/>
                              </w:rPr>
                              <w:t>ю</w:t>
                            </w:r>
                            <w:r>
                              <w:rPr>
                                <w:rFonts w:ascii="Courier New" w:hAnsi="Courier New"/>
                                <w:sz w:val="15"/>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ED4464" id="Text Box 399" o:spid="_x0000_s1104" type="#_x0000_t202" style="position:absolute;margin-left:77.35pt;margin-top:8.05pt;width:460.45pt;height:22.5pt;z-index:-2514923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" fillcolor="#f8f7f2" stroked="f">
                <v:textbox inset="0,0,0,0">
                  <w:txbxContent>
                    <w:p w14:paraId="3109EC87" w14:textId="77777777" w:rsidR="000A2EAA" w:rsidRDefault="000A2EAA" w:rsidP="0057303A">
                      <w:pPr>
                        <w:spacing w:before="83" w:line="211" w:lineRule="auto"/>
                        <w:ind w:left="74" w:right="4164"/>
                        <w:rPr>
                          <w:rFonts w:ascii="Courier New" w:hAnsi="Courier New"/>
                          <w:sz w:val="15"/>
                        </w:rPr>
                      </w:pPr>
                      <w:r>
                        <w:rPr>
                          <w:rFonts w:ascii="Courier New" w:hAnsi="Courier New"/>
                          <w:sz w:val="15"/>
                        </w:rPr>
                        <w:t>[атрибут^="значен</w:t>
                      </w:r>
                      <w:r>
                        <w:rPr>
                          <w:rFonts w:ascii="Courier New" w:hAnsi="Courier New"/>
                          <w:sz w:val="15"/>
                          <w:lang w:val="uk-UA"/>
                        </w:rPr>
                        <w:t>ня</w:t>
                      </w:r>
                      <w:r>
                        <w:rPr>
                          <w:rFonts w:ascii="Courier New" w:hAnsi="Courier New"/>
                          <w:sz w:val="15"/>
                        </w:rPr>
                        <w:t>"] { Опис правил стил</w:t>
                      </w:r>
                      <w:r>
                        <w:rPr>
                          <w:rFonts w:ascii="Courier New" w:hAnsi="Courier New"/>
                          <w:sz w:val="15"/>
                          <w:lang w:val="uk-UA"/>
                        </w:rPr>
                        <w:t>ю</w:t>
                      </w:r>
                      <w:r>
                        <w:rPr>
                          <w:rFonts w:ascii="Courier New" w:hAnsi="Courier New"/>
                          <w:sz w:val="15"/>
                        </w:rPr>
                        <w:t xml:space="preserve"> } Селектор[атрибут^="значен</w:t>
                      </w:r>
                      <w:r>
                        <w:rPr>
                          <w:rFonts w:ascii="Courier New" w:hAnsi="Courier New"/>
                          <w:sz w:val="15"/>
                          <w:lang w:val="uk-UA"/>
                        </w:rPr>
                        <w:t>ня</w:t>
                      </w:r>
                      <w:r>
                        <w:rPr>
                          <w:rFonts w:ascii="Courier New" w:hAnsi="Courier New"/>
                          <w:sz w:val="15"/>
                        </w:rPr>
                        <w:t>"] { Опис правил стил</w:t>
                      </w:r>
                      <w:r>
                        <w:rPr>
                          <w:rFonts w:ascii="Courier New" w:hAnsi="Courier New"/>
                          <w:sz w:val="15"/>
                          <w:lang w:val="uk-UA"/>
                        </w:rPr>
                        <w:t>ю</w:t>
                      </w:r>
                      <w:r>
                        <w:rPr>
                          <w:rFonts w:ascii="Courier New" w:hAnsi="Courier New"/>
                          <w:sz w:val="15"/>
                        </w:rPr>
                        <w:t xml:space="preserve"> }</w:t>
                      </w:r>
                    </w:p>
                  </w:txbxContent>
                </v:textbox>
                <w10:wrap type="topAndBottom" anchorx="page"/>
              </v:shape>
            </w:pict>
          </mc:Fallback>
        </mc:AlternateContent>
      </w:r>
    </w:p>
    <w:p w14:paraId="1AE76088" w14:textId="77777777" w:rsidR="0057303A" w:rsidRPr="0057303A" w:rsidRDefault="0057303A" w:rsidP="00253FB5">
      <w:pPr>
        <w:spacing w:line="360" w:lineRule="auto"/>
        <w:rPr>
          <w:sz w:val="6"/>
          <w:szCs w:val="17"/>
        </w:rPr>
      </w:pPr>
    </w:p>
    <w:p w14:paraId="396F12C7" w14:textId="77777777" w:rsidR="0057303A" w:rsidRPr="0057303A" w:rsidRDefault="0057303A" w:rsidP="00253FB5">
      <w:pPr>
        <w:spacing w:line="360" w:lineRule="auto"/>
        <w:ind w:left="105" w:right="208"/>
        <w:rPr>
          <w:sz w:val="17"/>
          <w:szCs w:val="17"/>
        </w:rPr>
      </w:pPr>
      <w:r w:rsidRPr="0057303A">
        <w:rPr>
          <w:sz w:val="17"/>
          <w:szCs w:val="17"/>
          <w:lang w:val="uk-UA"/>
        </w:rPr>
        <w:t>У першому випадку стиль застосовується до всіх елементів, у яких значення атрибута починаються з вказаного тексту. А в другому - тільки до певних селекторів. Використання лапок не обов'язково.</w:t>
      </w:r>
    </w:p>
    <w:p w14:paraId="7530402B" w14:textId="77777777" w:rsidR="0057303A" w:rsidRPr="0057303A" w:rsidRDefault="0057303A" w:rsidP="00253FB5">
      <w:pPr>
        <w:spacing w:line="360" w:lineRule="auto"/>
        <w:rPr>
          <w:sz w:val="15"/>
          <w:szCs w:val="17"/>
        </w:rPr>
      </w:pPr>
    </w:p>
    <w:p w14:paraId="571AB6B1" w14:textId="77777777" w:rsidR="0057303A" w:rsidRDefault="0057303A" w:rsidP="00253FB5">
      <w:pPr>
        <w:spacing w:line="360" w:lineRule="auto"/>
        <w:ind w:left="105" w:right="285"/>
        <w:rPr>
          <w:sz w:val="17"/>
          <w:szCs w:val="17"/>
          <w:lang w:val="uk-UA"/>
        </w:rPr>
      </w:pPr>
      <w:r w:rsidRPr="0057303A">
        <w:rPr>
          <w:sz w:val="17"/>
          <w:szCs w:val="17"/>
          <w:lang w:val="uk-UA"/>
        </w:rPr>
        <w:lastRenderedPageBreak/>
        <w:t xml:space="preserve">Припустимо, що на сайті потрібно розділити стиль звичайних і зовнішніх посилань - посилання, які ведуть на інші сайти. Щоб не додавати до тегу </w:t>
      </w:r>
      <w:r w:rsidRPr="0057303A">
        <w:rPr>
          <w:rFonts w:ascii="Courier New" w:hAnsi="Courier New"/>
          <w:b/>
          <w:color w:val="006699"/>
          <w:sz w:val="17"/>
          <w:szCs w:val="17"/>
        </w:rPr>
        <w:t xml:space="preserve">&lt;a&gt; </w:t>
      </w:r>
      <w:r w:rsidRPr="0057303A">
        <w:rPr>
          <w:sz w:val="17"/>
          <w:szCs w:val="17"/>
          <w:lang w:val="uk-UA"/>
        </w:rPr>
        <w:t xml:space="preserve">новий клас, скористаємося селекторами атрибутів. Зовнішні посилання характеризуються додаванням до адреси протоколу, наприклад, для доступу до гіпертекстових документів використовується протокол HTTP. Тому зовнішні посилання починаються з ключового слова </w:t>
      </w:r>
      <w:r w:rsidRPr="0057303A">
        <w:rPr>
          <w:color w:val="39892F"/>
          <w:sz w:val="17"/>
          <w:szCs w:val="17"/>
        </w:rPr>
        <w:t>http://</w:t>
      </w:r>
      <w:r w:rsidRPr="0057303A">
        <w:rPr>
          <w:sz w:val="17"/>
          <w:szCs w:val="17"/>
        </w:rPr>
        <w:t xml:space="preserve">, </w:t>
      </w:r>
      <w:r w:rsidRPr="0057303A">
        <w:rPr>
          <w:sz w:val="17"/>
          <w:szCs w:val="17"/>
          <w:lang w:val="uk-UA"/>
        </w:rPr>
        <w:t xml:space="preserve">його і додаємо до селектора </w:t>
      </w:r>
      <w:r w:rsidRPr="0057303A">
        <w:rPr>
          <w:rFonts w:ascii="Courier New" w:hAnsi="Courier New"/>
          <w:b/>
          <w:color w:val="006699"/>
          <w:sz w:val="17"/>
          <w:szCs w:val="17"/>
        </w:rPr>
        <w:t>A</w:t>
      </w:r>
      <w:r w:rsidRPr="0057303A">
        <w:rPr>
          <w:sz w:val="17"/>
          <w:szCs w:val="17"/>
          <w:lang w:val="uk-UA"/>
        </w:rPr>
        <w:t>, як показано в прикладі 1.45.</w:t>
      </w:r>
    </w:p>
    <w:p w14:paraId="36DF94EB" w14:textId="77777777" w:rsidR="00DC45ED" w:rsidRPr="0057303A" w:rsidRDefault="00DC45ED" w:rsidP="00253FB5">
      <w:pPr>
        <w:spacing w:line="360" w:lineRule="auto"/>
        <w:ind w:left="105" w:right="285"/>
        <w:rPr>
          <w:sz w:val="17"/>
          <w:szCs w:val="17"/>
        </w:rPr>
      </w:pPr>
    </w:p>
    <w:tbl>
      <w:tblPr>
        <w:tblStyle w:val="TableNormal"/>
        <w:tblW w:w="9211" w:type="dxa"/>
        <w:tblInd w:w="434" w:type="dxa"/>
        <w:tblLayout w:type="fixed"/>
        <w:tblLook w:val="01E0" w:firstRow="1" w:lastRow="1" w:firstColumn="1" w:lastColumn="1" w:noHBand="0" w:noVBand="0"/>
      </w:tblPr>
      <w:tblGrid>
        <w:gridCol w:w="4845"/>
        <w:gridCol w:w="771"/>
        <w:gridCol w:w="621"/>
        <w:gridCol w:w="353"/>
        <w:gridCol w:w="332"/>
        <w:gridCol w:w="332"/>
        <w:gridCol w:w="332"/>
        <w:gridCol w:w="343"/>
        <w:gridCol w:w="461"/>
        <w:gridCol w:w="365"/>
        <w:gridCol w:w="456"/>
      </w:tblGrid>
      <w:tr w:rsidR="0057303A" w:rsidRPr="0057303A" w14:paraId="6F892927" w14:textId="77777777" w:rsidTr="00DC45ED">
        <w:trPr>
          <w:trHeight w:val="235"/>
        </w:trPr>
        <w:tc>
          <w:tcPr>
            <w:tcW w:w="4845" w:type="dxa"/>
            <w:tcBorders>
              <w:right w:val="single" w:sz="6" w:space="0" w:color="666666"/>
            </w:tcBorders>
          </w:tcPr>
          <w:p w14:paraId="3A60D570" w14:textId="77777777" w:rsidR="0057303A" w:rsidRPr="0057303A" w:rsidRDefault="0057303A" w:rsidP="00253FB5">
            <w:pPr>
              <w:spacing w:line="360" w:lineRule="auto"/>
              <w:rPr>
                <w:rFonts w:ascii="Arial Black" w:eastAsia="Courier New" w:hAnsi="Arial Black" w:cs="Courier New"/>
                <w:sz w:val="15"/>
                <w:lang w:val="uk-UA"/>
              </w:rPr>
            </w:pPr>
            <w:r w:rsidRPr="0057303A">
              <w:rPr>
                <w:rFonts w:ascii="Arial Black" w:eastAsia="Courier New" w:hAnsi="Arial Black" w:cs="Courier New"/>
                <w:color w:val="685C53"/>
                <w:sz w:val="15"/>
              </w:rPr>
              <w:t>При</w:t>
            </w:r>
            <w:r w:rsidRPr="0057303A">
              <w:rPr>
                <w:rFonts w:ascii="Arial Black" w:eastAsia="Courier New" w:hAnsi="Arial Black" w:cs="Courier New"/>
                <w:color w:val="685C53"/>
                <w:sz w:val="15"/>
                <w:lang w:val="uk-UA"/>
              </w:rPr>
              <w:t>клад</w:t>
            </w:r>
            <w:r w:rsidRPr="0057303A">
              <w:rPr>
                <w:rFonts w:ascii="Arial Black" w:eastAsia="Courier New" w:hAnsi="Arial Black" w:cs="Courier New"/>
                <w:color w:val="685C53"/>
                <w:sz w:val="15"/>
              </w:rPr>
              <w:t xml:space="preserve"> 1.45. </w:t>
            </w:r>
            <w:r w:rsidRPr="0057303A">
              <w:rPr>
                <w:rFonts w:ascii="Arial Black" w:eastAsia="Courier New" w:hAnsi="Arial Black" w:cs="Courier New"/>
                <w:color w:val="685C53"/>
                <w:sz w:val="15"/>
                <w:lang w:val="uk-UA"/>
              </w:rPr>
              <w:t>Зміна</w:t>
            </w:r>
            <w:r w:rsidRPr="0057303A">
              <w:rPr>
                <w:rFonts w:ascii="Arial Black" w:eastAsia="Courier New" w:hAnsi="Arial Black" w:cs="Courier New"/>
                <w:color w:val="685C53"/>
                <w:sz w:val="15"/>
              </w:rPr>
              <w:t xml:space="preserve"> стил</w:t>
            </w:r>
            <w:r w:rsidRPr="0057303A">
              <w:rPr>
                <w:rFonts w:ascii="Arial Black" w:eastAsia="Courier New" w:hAnsi="Arial Black" w:cs="Courier New"/>
                <w:color w:val="685C53"/>
                <w:sz w:val="15"/>
                <w:lang w:val="uk-UA"/>
              </w:rPr>
              <w:t>ю</w:t>
            </w:r>
            <w:r w:rsidRPr="0057303A">
              <w:rPr>
                <w:rFonts w:ascii="Arial Black" w:eastAsia="Courier New" w:hAnsi="Arial Black" w:cs="Courier New"/>
                <w:color w:val="685C53"/>
                <w:sz w:val="15"/>
              </w:rPr>
              <w:t xml:space="preserve"> </w:t>
            </w:r>
            <w:r w:rsidRPr="0057303A">
              <w:rPr>
                <w:rFonts w:ascii="Arial Black" w:eastAsia="Courier New" w:hAnsi="Arial Black" w:cs="Courier New"/>
                <w:color w:val="685C53"/>
                <w:sz w:val="15"/>
                <w:lang w:val="uk-UA"/>
              </w:rPr>
              <w:t>зовнішнього</w:t>
            </w:r>
            <w:r w:rsidRPr="0057303A">
              <w:rPr>
                <w:rFonts w:ascii="Arial Black" w:eastAsia="Courier New" w:hAnsi="Arial Black" w:cs="Courier New"/>
                <w:color w:val="685C53"/>
                <w:sz w:val="15"/>
              </w:rPr>
              <w:t xml:space="preserve"> </w:t>
            </w:r>
            <w:r w:rsidRPr="0057303A">
              <w:rPr>
                <w:rFonts w:ascii="Arial Black" w:eastAsia="Courier New" w:hAnsi="Arial Black" w:cs="Courier New"/>
                <w:color w:val="685C53"/>
                <w:sz w:val="15"/>
                <w:lang w:val="uk-UA"/>
              </w:rPr>
              <w:t>посилання</w:t>
            </w:r>
          </w:p>
        </w:tc>
        <w:tc>
          <w:tcPr>
            <w:tcW w:w="771" w:type="dxa"/>
            <w:tcBorders>
              <w:left w:val="single" w:sz="6" w:space="0" w:color="666666"/>
              <w:right w:val="double" w:sz="2" w:space="0" w:color="666666"/>
            </w:tcBorders>
            <w:shd w:val="clear" w:color="auto" w:fill="CEE2D3"/>
          </w:tcPr>
          <w:p w14:paraId="2FE8E9E7"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XHTML 1.0</w:t>
            </w:r>
          </w:p>
        </w:tc>
        <w:tc>
          <w:tcPr>
            <w:tcW w:w="621" w:type="dxa"/>
            <w:tcBorders>
              <w:left w:val="double" w:sz="2" w:space="0" w:color="666666"/>
              <w:right w:val="double" w:sz="2" w:space="0" w:color="666666"/>
            </w:tcBorders>
            <w:shd w:val="clear" w:color="auto" w:fill="CEE2D3"/>
          </w:tcPr>
          <w:p w14:paraId="15620FF2"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3" w:type="dxa"/>
            <w:tcBorders>
              <w:left w:val="double" w:sz="2" w:space="0" w:color="666666"/>
              <w:right w:val="single" w:sz="6" w:space="0" w:color="666666"/>
            </w:tcBorders>
            <w:shd w:val="clear" w:color="auto" w:fill="F2C8C8"/>
          </w:tcPr>
          <w:p w14:paraId="6E0A8643" w14:textId="77777777" w:rsidR="0057303A" w:rsidRPr="0057303A" w:rsidRDefault="0057303A" w:rsidP="00253FB5">
            <w:pPr>
              <w:spacing w:line="360" w:lineRule="auto"/>
              <w:ind w:left="47"/>
              <w:rPr>
                <w:rFonts w:eastAsia="Courier New" w:hAnsi="Courier New" w:cs="Courier New"/>
                <w:sz w:val="13"/>
              </w:rPr>
            </w:pPr>
            <w:r w:rsidRPr="0057303A">
              <w:rPr>
                <w:rFonts w:eastAsia="Courier New" w:hAnsi="Courier New" w:cs="Courier New"/>
                <w:sz w:val="13"/>
              </w:rPr>
              <w:t>IE 6</w:t>
            </w:r>
          </w:p>
        </w:tc>
        <w:tc>
          <w:tcPr>
            <w:tcW w:w="332" w:type="dxa"/>
            <w:tcBorders>
              <w:left w:val="single" w:sz="6" w:space="0" w:color="666666"/>
              <w:right w:val="single" w:sz="6" w:space="0" w:color="666666"/>
            </w:tcBorders>
            <w:shd w:val="clear" w:color="auto" w:fill="CEE2D3"/>
          </w:tcPr>
          <w:p w14:paraId="24CD9FE5"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7</w:t>
            </w:r>
          </w:p>
        </w:tc>
        <w:tc>
          <w:tcPr>
            <w:tcW w:w="332" w:type="dxa"/>
            <w:tcBorders>
              <w:left w:val="single" w:sz="6" w:space="0" w:color="666666"/>
              <w:right w:val="single" w:sz="6" w:space="0" w:color="666666"/>
            </w:tcBorders>
            <w:shd w:val="clear" w:color="auto" w:fill="CEE2D3"/>
          </w:tcPr>
          <w:p w14:paraId="7F7BC8DD"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2" w:type="dxa"/>
            <w:tcBorders>
              <w:left w:val="single" w:sz="6" w:space="0" w:color="666666"/>
              <w:right w:val="single" w:sz="6" w:space="0" w:color="666666"/>
            </w:tcBorders>
            <w:shd w:val="clear" w:color="auto" w:fill="CEE2D3"/>
          </w:tcPr>
          <w:p w14:paraId="4AD5BAB9"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3" w:type="dxa"/>
            <w:tcBorders>
              <w:left w:val="single" w:sz="6" w:space="0" w:color="666666"/>
              <w:right w:val="single" w:sz="6" w:space="0" w:color="666666"/>
            </w:tcBorders>
            <w:shd w:val="clear" w:color="auto" w:fill="CEE2D3"/>
          </w:tcPr>
          <w:p w14:paraId="04692F8A"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1" w:type="dxa"/>
            <w:tcBorders>
              <w:left w:val="single" w:sz="6" w:space="0" w:color="666666"/>
              <w:right w:val="single" w:sz="6" w:space="0" w:color="666666"/>
            </w:tcBorders>
            <w:shd w:val="clear" w:color="auto" w:fill="CEE2D3"/>
          </w:tcPr>
          <w:p w14:paraId="52517CED"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5" w:type="dxa"/>
            <w:tcBorders>
              <w:left w:val="single" w:sz="6" w:space="0" w:color="666666"/>
              <w:right w:val="single" w:sz="6" w:space="0" w:color="666666"/>
            </w:tcBorders>
            <w:shd w:val="clear" w:color="auto" w:fill="CEE2D3"/>
          </w:tcPr>
          <w:p w14:paraId="1B3267FE" w14:textId="77777777" w:rsidR="0057303A" w:rsidRPr="0057303A" w:rsidRDefault="0057303A" w:rsidP="00253FB5">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6" w:type="dxa"/>
            <w:tcBorders>
              <w:left w:val="single" w:sz="6" w:space="0" w:color="666666"/>
            </w:tcBorders>
            <w:shd w:val="clear" w:color="auto" w:fill="CEE2D3"/>
          </w:tcPr>
          <w:p w14:paraId="77CC3138" w14:textId="77777777" w:rsidR="0057303A" w:rsidRPr="0057303A" w:rsidRDefault="0057303A" w:rsidP="00253FB5">
            <w:pPr>
              <w:spacing w:line="360" w:lineRule="auto"/>
              <w:ind w:left="38"/>
              <w:rPr>
                <w:rFonts w:eastAsia="Courier New" w:hAnsi="Courier New" w:cs="Courier New"/>
                <w:sz w:val="13"/>
              </w:rPr>
            </w:pPr>
            <w:r w:rsidRPr="0057303A">
              <w:rPr>
                <w:rFonts w:eastAsia="Courier New" w:hAnsi="Courier New" w:cs="Courier New"/>
                <w:sz w:val="13"/>
              </w:rPr>
              <w:t>Fx 3.6</w:t>
            </w:r>
          </w:p>
        </w:tc>
      </w:tr>
      <w:tr w:rsidR="0057303A" w:rsidRPr="0057303A" w14:paraId="36510A3F" w14:textId="77777777" w:rsidTr="00DC45ED">
        <w:trPr>
          <w:trHeight w:val="2002"/>
        </w:trPr>
        <w:tc>
          <w:tcPr>
            <w:tcW w:w="9211" w:type="dxa"/>
            <w:gridSpan w:val="11"/>
            <w:shd w:val="clear" w:color="auto" w:fill="F8F7F2"/>
          </w:tcPr>
          <w:p w14:paraId="7BFCA816" w14:textId="77777777" w:rsidR="0057303A" w:rsidRPr="0057303A" w:rsidRDefault="0057303A" w:rsidP="00DC45ED">
            <w:pPr>
              <w:ind w:left="254" w:right="4061" w:hanging="180"/>
              <w:rPr>
                <w:rFonts w:ascii="Courier New" w:eastAsia="Courier New" w:hAnsi="Courier New" w:cs="Courier New"/>
                <w:sz w:val="15"/>
                <w:lang w:val="en-US"/>
              </w:rPr>
            </w:pPr>
            <w:r w:rsidRPr="0057303A">
              <w:rPr>
                <w:rFonts w:ascii="Courier New" w:eastAsia="Courier New" w:hAnsi="Courier New" w:cs="Courier New"/>
                <w:sz w:val="15"/>
                <w:lang w:val="en-US"/>
              </w:rPr>
              <w:t xml:space="preserve">&lt;!DOCTYPE html PUBLIC "-//W3C//DTD XHTML 1.0 Strict//EN" </w:t>
            </w:r>
            <w:r w:rsidR="003D6273">
              <w:fldChar w:fldCharType="begin"/>
            </w:r>
            <w:r w:rsidR="003D6273" w:rsidRPr="003D6273">
              <w:rPr>
                <w:lang w:val="en-US"/>
                <w:rPrChange w:id="1352"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"http://www.w3.org/TR/xhtml1/DTD/xhtml1</w:t>
            </w:r>
            <w:r w:rsidR="003D6273">
              <w:fldChar w:fldCharType="end"/>
            </w:r>
            <w:r w:rsidRPr="0057303A">
              <w:rPr>
                <w:rFonts w:ascii="Courier New" w:eastAsia="Courier New" w:hAnsi="Courier New" w:cs="Courier New"/>
                <w:sz w:val="15"/>
                <w:lang w:val="en-US"/>
              </w:rPr>
              <w:t>-</w:t>
            </w:r>
            <w:r w:rsidR="003D6273">
              <w:fldChar w:fldCharType="begin"/>
            </w:r>
            <w:r w:rsidR="003D6273" w:rsidRPr="003D6273">
              <w:rPr>
                <w:lang w:val="en-US"/>
                <w:rPrChange w:id="1353"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strict.dtd"&gt;</w:t>
            </w:r>
            <w:r w:rsidR="003D6273">
              <w:fldChar w:fldCharType="end"/>
            </w:r>
          </w:p>
          <w:p w14:paraId="26C95BFD" w14:textId="77777777" w:rsidR="0057303A" w:rsidRPr="0057303A" w:rsidRDefault="0057303A" w:rsidP="00DC45ED">
            <w:pPr>
              <w:ind w:left="74"/>
              <w:rPr>
                <w:rFonts w:ascii="Courier New" w:eastAsia="Courier New" w:hAnsi="Courier New" w:cs="Courier New"/>
                <w:sz w:val="15"/>
                <w:lang w:val="en-US"/>
              </w:rPr>
            </w:pPr>
            <w:r w:rsidRPr="0057303A">
              <w:rPr>
                <w:rFonts w:ascii="Courier New" w:eastAsia="Courier New" w:hAnsi="Courier New" w:cs="Courier New"/>
                <w:sz w:val="15"/>
                <w:lang w:val="en-US"/>
              </w:rPr>
              <w:t xml:space="preserve">&lt;html </w:t>
            </w:r>
            <w:r w:rsidR="003D6273">
              <w:fldChar w:fldCharType="begin"/>
            </w:r>
            <w:r w:rsidR="003D6273" w:rsidRPr="003D6273">
              <w:rPr>
                <w:lang w:val="en-US"/>
                <w:rPrChange w:id="1354" w:author="Пользователь Windows" w:date="2019-12-19T05:26:00Z">
                  <w:rPr/>
                </w:rPrChange>
              </w:rPr>
              <w:instrText>HYPERLINK "http://www.w3.org/1999/xhtml" \h</w:instrText>
            </w:r>
            <w:r w:rsidR="003D6273">
              <w:fldChar w:fldCharType="separate"/>
            </w:r>
            <w:r w:rsidRPr="0057303A">
              <w:rPr>
                <w:rFonts w:ascii="Courier New" w:eastAsia="Courier New" w:hAnsi="Courier New" w:cs="Courier New"/>
                <w:sz w:val="15"/>
                <w:lang w:val="en-US"/>
              </w:rPr>
              <w:t>xmlns="http://www.w3.org/1999/xhtml"&gt;</w:t>
            </w:r>
            <w:r w:rsidR="003D6273">
              <w:fldChar w:fldCharType="end"/>
            </w:r>
          </w:p>
          <w:p w14:paraId="15DAC677" w14:textId="77777777" w:rsidR="0057303A" w:rsidRPr="0057303A" w:rsidRDefault="0057303A" w:rsidP="00DC45ED">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04FC76A3" w14:textId="77777777" w:rsidR="0057303A" w:rsidRPr="0057303A" w:rsidRDefault="0057303A" w:rsidP="00DC45ED">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&lt;meta http-equiv="Content-Type" content="text/html; charset=utf-8" /&gt;</w:t>
            </w:r>
          </w:p>
          <w:p w14:paraId="645FEF8E" w14:textId="77777777" w:rsidR="0057303A" w:rsidRPr="0057303A" w:rsidRDefault="0057303A" w:rsidP="00DC45ED">
            <w:pPr>
              <w:ind w:left="246"/>
              <w:rPr>
                <w:rFonts w:ascii="Courier New" w:eastAsia="Courier New" w:hAnsi="Courier New" w:cs="Courier New"/>
                <w:sz w:val="15"/>
                <w:lang w:val="en-US"/>
              </w:rPr>
            </w:pPr>
            <w:r w:rsidRPr="0057303A">
              <w:rPr>
                <w:rFonts w:ascii="Courier New" w:eastAsia="Courier New" w:hAnsi="Courier New" w:cs="Courier New"/>
                <w:sz w:val="15"/>
                <w:lang w:val="en-US"/>
              </w:rPr>
              <w:t>&lt;title&gt;</w:t>
            </w:r>
            <w:r w:rsidRPr="0057303A">
              <w:rPr>
                <w:rFonts w:ascii="Courier New" w:eastAsia="Courier New" w:hAnsi="Courier New" w:cs="Courier New"/>
                <w:sz w:val="15"/>
              </w:rPr>
              <w:t>Селектор</w:t>
            </w:r>
            <w:r w:rsidRPr="0057303A">
              <w:rPr>
                <w:rFonts w:ascii="Courier New" w:eastAsia="Courier New" w:hAnsi="Courier New" w:cs="Courier New"/>
                <w:sz w:val="15"/>
                <w:lang w:val="uk-UA"/>
              </w:rPr>
              <w:t>и</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атрибут</w:t>
            </w:r>
            <w:r w:rsidRPr="0057303A">
              <w:rPr>
                <w:rFonts w:ascii="Courier New" w:eastAsia="Courier New" w:hAnsi="Courier New" w:cs="Courier New"/>
                <w:sz w:val="15"/>
                <w:lang w:val="uk-UA"/>
              </w:rPr>
              <w:t>ів</w:t>
            </w:r>
            <w:r w:rsidRPr="0057303A">
              <w:rPr>
                <w:rFonts w:ascii="Courier New" w:eastAsia="Courier New" w:hAnsi="Courier New" w:cs="Courier New"/>
                <w:sz w:val="15"/>
                <w:lang w:val="en-US"/>
              </w:rPr>
              <w:t>&lt;/title&gt;</w:t>
            </w:r>
          </w:p>
          <w:p w14:paraId="4F75F819" w14:textId="77777777" w:rsidR="0057303A" w:rsidRPr="0057303A" w:rsidRDefault="0057303A" w:rsidP="00DC45ED">
            <w:pPr>
              <w:ind w:left="344" w:right="6849" w:hanging="90"/>
              <w:rPr>
                <w:rFonts w:ascii="Courier New" w:eastAsia="Courier New" w:hAnsi="Courier New" w:cs="Courier New"/>
                <w:sz w:val="15"/>
                <w:lang w:val="en-US"/>
              </w:rPr>
            </w:pPr>
            <w:r w:rsidRPr="0057303A">
              <w:rPr>
                <w:rFonts w:ascii="Courier New" w:eastAsia="Courier New" w:hAnsi="Courier New" w:cs="Courier New"/>
                <w:sz w:val="15"/>
                <w:lang w:val="en-US"/>
              </w:rPr>
              <w:t>&lt;style type="text/css"&gt; A[href^="http://"] {</w:t>
            </w:r>
          </w:p>
          <w:p w14:paraId="7BBBA4EE" w14:textId="77777777" w:rsidR="0057303A" w:rsidRPr="0057303A" w:rsidRDefault="0057303A" w:rsidP="00DC45ED">
            <w:pPr>
              <w:ind w:left="417"/>
              <w:rPr>
                <w:rFonts w:ascii="Courier New" w:eastAsia="Courier New" w:hAnsi="Courier New" w:cs="Courier New"/>
                <w:sz w:val="15"/>
              </w:rPr>
            </w:pPr>
            <w:r w:rsidRPr="0057303A">
              <w:rPr>
                <w:rFonts w:ascii="Courier New" w:eastAsia="Courier New" w:hAnsi="Courier New" w:cs="Courier New"/>
                <w:sz w:val="15"/>
              </w:rPr>
              <w:t>font-weight: bold /* Жирн</w:t>
            </w:r>
            <w:r w:rsidRPr="0057303A">
              <w:rPr>
                <w:rFonts w:ascii="Courier New" w:eastAsia="Courier New" w:hAnsi="Courier New" w:cs="Courier New"/>
                <w:sz w:val="15"/>
                <w:lang w:val="uk-UA"/>
              </w:rPr>
              <w:t>е</w:t>
            </w:r>
            <w:r w:rsidRPr="0057303A">
              <w:rPr>
                <w:rFonts w:ascii="Courier New" w:eastAsia="Courier New" w:hAnsi="Courier New" w:cs="Courier New"/>
                <w:sz w:val="15"/>
              </w:rPr>
              <w:t xml:space="preserve"> на</w:t>
            </w:r>
            <w:r w:rsidRPr="0057303A">
              <w:rPr>
                <w:rFonts w:ascii="Courier New" w:eastAsia="Courier New" w:hAnsi="Courier New" w:cs="Courier New"/>
                <w:sz w:val="15"/>
                <w:lang w:val="uk-UA"/>
              </w:rPr>
              <w:t>креслення</w:t>
            </w:r>
            <w:r w:rsidRPr="0057303A">
              <w:rPr>
                <w:rFonts w:ascii="Courier New" w:eastAsia="Courier New" w:hAnsi="Courier New" w:cs="Courier New"/>
                <w:sz w:val="15"/>
              </w:rPr>
              <w:t xml:space="preserve"> */</w:t>
            </w:r>
          </w:p>
          <w:p w14:paraId="68B33419" w14:textId="77777777" w:rsidR="0057303A" w:rsidRPr="002C57A6" w:rsidRDefault="003D6273" w:rsidP="00DC45ED">
            <w:pPr>
              <w:ind w:left="344"/>
              <w:rPr>
                <w:rFonts w:ascii="Courier New" w:eastAsia="Courier New" w:hAnsi="Courier New" w:cs="Courier New"/>
                <w:sz w:val="15"/>
                <w:lang w:val="en-US"/>
                <w:rPrChange w:id="1355" w:author="Пользователь Windows" w:date="2019-12-19T05:26:00Z">
                  <w:rPr>
                    <w:rFonts w:ascii="Courier New" w:eastAsia="Courier New" w:hAnsi="Courier New" w:cs="Courier New"/>
                    <w:sz w:val="15"/>
                  </w:rPr>
                </w:rPrChange>
              </w:rPr>
            </w:pPr>
            <w:r w:rsidRPr="003D6273">
              <w:rPr>
                <w:rFonts w:ascii="Courier New" w:eastAsia="Courier New" w:hAnsi="Courier New" w:cs="Courier New"/>
                <w:sz w:val="15"/>
                <w:lang w:val="en-US"/>
                <w:rPrChange w:id="1356" w:author="Пользователь Windows" w:date="2019-12-19T05:26:00Z">
                  <w:rPr>
                    <w:rFonts w:ascii="Courier New" w:eastAsia="Courier New" w:hAnsi="Courier New" w:cs="Courier New"/>
                    <w:sz w:val="15"/>
                  </w:rPr>
                </w:rPrChange>
              </w:rPr>
              <w:t>}</w:t>
            </w:r>
          </w:p>
          <w:p w14:paraId="3DE283D1" w14:textId="77777777" w:rsidR="0057303A" w:rsidRPr="002C57A6" w:rsidRDefault="003D6273" w:rsidP="00DC45ED">
            <w:pPr>
              <w:ind w:left="254"/>
              <w:rPr>
                <w:rFonts w:ascii="Courier New" w:eastAsia="Courier New" w:hAnsi="Courier New" w:cs="Courier New"/>
                <w:sz w:val="15"/>
                <w:lang w:val="en-US"/>
                <w:rPrChange w:id="1357" w:author="Пользователь Windows" w:date="2019-12-19T05:26:00Z">
                  <w:rPr>
                    <w:rFonts w:ascii="Courier New" w:eastAsia="Courier New" w:hAnsi="Courier New" w:cs="Courier New"/>
                    <w:sz w:val="15"/>
                  </w:rPr>
                </w:rPrChange>
              </w:rPr>
            </w:pPr>
            <w:r w:rsidRPr="003D6273">
              <w:rPr>
                <w:rFonts w:ascii="Courier New" w:eastAsia="Courier New" w:hAnsi="Courier New" w:cs="Courier New"/>
                <w:sz w:val="15"/>
                <w:lang w:val="en-US"/>
                <w:rPrChange w:id="1358" w:author="Пользователь Windows" w:date="2019-12-19T05:26:00Z">
                  <w:rPr>
                    <w:rFonts w:ascii="Courier New" w:eastAsia="Courier New" w:hAnsi="Courier New" w:cs="Courier New"/>
                    <w:sz w:val="15"/>
                  </w:rPr>
                </w:rPrChange>
              </w:rPr>
              <w:t>&lt;/style&gt;</w:t>
            </w:r>
          </w:p>
          <w:p w14:paraId="35E7AF82" w14:textId="77777777" w:rsidR="0057303A" w:rsidRPr="002C57A6" w:rsidRDefault="003D6273" w:rsidP="00DC45ED">
            <w:pPr>
              <w:ind w:left="164"/>
              <w:rPr>
                <w:rFonts w:ascii="Courier New" w:eastAsia="Courier New" w:hAnsi="Courier New" w:cs="Courier New"/>
                <w:sz w:val="15"/>
                <w:lang w:val="en-US"/>
                <w:rPrChange w:id="1359" w:author="Пользователь Windows" w:date="2019-12-19T05:26:00Z">
                  <w:rPr>
                    <w:rFonts w:ascii="Courier New" w:eastAsia="Courier New" w:hAnsi="Courier New" w:cs="Courier New"/>
                    <w:sz w:val="15"/>
                  </w:rPr>
                </w:rPrChange>
              </w:rPr>
            </w:pPr>
            <w:r w:rsidRPr="003D6273">
              <w:rPr>
                <w:rFonts w:ascii="Courier New" w:eastAsia="Courier New" w:hAnsi="Courier New" w:cs="Courier New"/>
                <w:sz w:val="15"/>
                <w:lang w:val="en-US"/>
                <w:rPrChange w:id="1360" w:author="Пользователь Windows" w:date="2019-12-19T05:26:00Z">
                  <w:rPr>
                    <w:rFonts w:ascii="Courier New" w:eastAsia="Courier New" w:hAnsi="Courier New" w:cs="Courier New"/>
                    <w:sz w:val="15"/>
                  </w:rPr>
                </w:rPrChange>
              </w:rPr>
              <w:t>&lt;/head&gt;</w:t>
            </w:r>
          </w:p>
          <w:p w14:paraId="1444EC1D" w14:textId="77777777" w:rsidR="00BB31D6" w:rsidRPr="00EB5600" w:rsidRDefault="00BB31D6" w:rsidP="00DC45ED">
            <w:pPr>
              <w:ind w:left="164"/>
              <w:rPr>
                <w:rFonts w:ascii="Courier New"/>
                <w:sz w:val="15"/>
                <w:lang w:val="en-US"/>
              </w:rPr>
            </w:pPr>
            <w:r w:rsidRPr="00EB5600">
              <w:rPr>
                <w:rFonts w:ascii="Courier New"/>
                <w:sz w:val="15"/>
                <w:lang w:val="en-US"/>
              </w:rPr>
              <w:t>&lt;body&gt;</w:t>
            </w:r>
          </w:p>
          <w:p w14:paraId="3322DEDD" w14:textId="77777777" w:rsidR="00BB31D6" w:rsidRPr="00EB5600" w:rsidRDefault="00BB31D6" w:rsidP="00DC45ED">
            <w:pPr>
              <w:ind w:left="246"/>
              <w:rPr>
                <w:rFonts w:ascii="Courier New" w:hAnsi="Courier New"/>
                <w:sz w:val="15"/>
                <w:lang w:val="en-US"/>
              </w:rPr>
            </w:pPr>
            <w:r w:rsidRPr="00EB5600">
              <w:rPr>
                <w:rFonts w:ascii="Courier New" w:hAnsi="Courier New"/>
                <w:sz w:val="15"/>
                <w:lang w:val="en-US"/>
              </w:rPr>
              <w:t>&lt;p&gt;&lt;a href="1.html"&gt;</w:t>
            </w:r>
            <w:r>
              <w:rPr>
                <w:rFonts w:ascii="Courier New" w:hAnsi="Courier New"/>
                <w:sz w:val="15"/>
                <w:lang w:val="uk-UA"/>
              </w:rPr>
              <w:t>Звичайне посилання</w:t>
            </w:r>
            <w:r w:rsidRPr="00EB5600">
              <w:rPr>
                <w:rFonts w:ascii="Courier New" w:hAnsi="Courier New"/>
                <w:sz w:val="15"/>
                <w:lang w:val="en-US"/>
              </w:rPr>
              <w:t>&lt;/a&gt; |</w:t>
            </w:r>
          </w:p>
          <w:p w14:paraId="5BCCA551" w14:textId="77777777" w:rsidR="00BB31D6" w:rsidRPr="00EB5600" w:rsidRDefault="00BB31D6" w:rsidP="00DC45ED">
            <w:pPr>
              <w:ind w:left="246" w:right="4262"/>
              <w:rPr>
                <w:rFonts w:ascii="Courier New" w:hAnsi="Courier New"/>
                <w:sz w:val="15"/>
                <w:lang w:val="en-US"/>
              </w:rPr>
            </w:pPr>
            <w:r w:rsidRPr="00EB5600">
              <w:rPr>
                <w:rFonts w:ascii="Courier New" w:hAnsi="Courier New"/>
                <w:sz w:val="15"/>
                <w:lang w:val="en-US"/>
              </w:rPr>
              <w:t xml:space="preserve">&lt;a </w:t>
            </w:r>
            <w:r w:rsidR="003D6273">
              <w:fldChar w:fldCharType="begin"/>
            </w:r>
            <w:r w:rsidR="003D6273" w:rsidRPr="003D6273">
              <w:rPr>
                <w:lang w:val="en-US"/>
                <w:rPrChange w:id="1361" w:author="Пользователь Windows" w:date="2019-12-19T05:26:00Z">
                  <w:rPr/>
                </w:rPrChange>
              </w:rPr>
              <w:instrText>HYPERLINK "http://htmlbook.ru/" \h</w:instrText>
            </w:r>
            <w:r w:rsidR="003D6273">
              <w:fldChar w:fldCharType="separate"/>
            </w:r>
            <w:r w:rsidRPr="00EB5600">
              <w:rPr>
                <w:rFonts w:ascii="Courier New" w:hAnsi="Courier New"/>
                <w:sz w:val="15"/>
                <w:lang w:val="en-US"/>
              </w:rPr>
              <w:t xml:space="preserve">href="http://htmlbook.ru" </w:t>
            </w:r>
            <w:r w:rsidR="003D6273">
              <w:fldChar w:fldCharType="end"/>
            </w:r>
            <w:r w:rsidRPr="00EB5600">
              <w:rPr>
                <w:rFonts w:ascii="Courier New" w:hAnsi="Courier New"/>
                <w:sz w:val="15"/>
                <w:lang w:val="en-US"/>
              </w:rPr>
              <w:t>target="_blank"&gt;</w:t>
            </w:r>
            <w:r>
              <w:rPr>
                <w:rFonts w:ascii="Courier New" w:hAnsi="Courier New"/>
                <w:sz w:val="15"/>
                <w:lang w:val="uk-UA"/>
              </w:rPr>
              <w:t>Зовнішнє</w:t>
            </w:r>
            <w:r w:rsidRPr="00EB5600">
              <w:rPr>
                <w:rFonts w:ascii="Courier New" w:hAnsi="Courier New"/>
                <w:sz w:val="15"/>
                <w:lang w:val="en-US"/>
              </w:rPr>
              <w:t xml:space="preserve"> </w:t>
            </w:r>
            <w:r>
              <w:rPr>
                <w:rFonts w:ascii="Courier New" w:hAnsi="Courier New"/>
                <w:sz w:val="15"/>
                <w:lang w:val="uk-UA"/>
              </w:rPr>
              <w:t>посилання</w:t>
            </w:r>
            <w:r w:rsidRPr="00EB5600">
              <w:rPr>
                <w:rFonts w:ascii="Courier New" w:hAnsi="Courier New"/>
                <w:sz w:val="15"/>
                <w:lang w:val="en-US"/>
              </w:rPr>
              <w:t xml:space="preserve"> </w:t>
            </w:r>
            <w:r>
              <w:rPr>
                <w:rFonts w:ascii="Courier New" w:hAnsi="Courier New"/>
                <w:sz w:val="15"/>
              </w:rPr>
              <w:t>на</w:t>
            </w:r>
            <w:r w:rsidRPr="00EB5600">
              <w:rPr>
                <w:rFonts w:ascii="Courier New" w:hAnsi="Courier New"/>
                <w:sz w:val="15"/>
                <w:lang w:val="en-US"/>
              </w:rPr>
              <w:t xml:space="preserve"> </w:t>
            </w:r>
            <w:r>
              <w:rPr>
                <w:rFonts w:ascii="Courier New" w:hAnsi="Courier New"/>
                <w:sz w:val="15"/>
              </w:rPr>
              <w:t>сайт</w:t>
            </w:r>
            <w:r w:rsidRPr="00EB5600">
              <w:rPr>
                <w:rFonts w:ascii="Courier New" w:hAnsi="Courier New"/>
                <w:sz w:val="15"/>
                <w:lang w:val="en-US"/>
              </w:rPr>
              <w:t xml:space="preserve"> htmlbook.ru&lt;/a&gt;&lt;/p&gt;</w:t>
            </w:r>
          </w:p>
          <w:p w14:paraId="54EEF6E1" w14:textId="77777777" w:rsidR="00BB31D6" w:rsidRDefault="00BB31D6" w:rsidP="00DC45ED">
            <w:pPr>
              <w:ind w:left="164"/>
              <w:rPr>
                <w:rFonts w:ascii="Courier New"/>
                <w:sz w:val="15"/>
              </w:rPr>
            </w:pPr>
            <w:r>
              <w:rPr>
                <w:rFonts w:ascii="Courier New"/>
                <w:sz w:val="15"/>
              </w:rPr>
              <w:t>&lt;/body&gt;</w:t>
            </w:r>
          </w:p>
          <w:p w14:paraId="6E820980" w14:textId="77777777" w:rsidR="00BB31D6" w:rsidRDefault="00BB31D6" w:rsidP="00DC45ED">
            <w:pPr>
              <w:ind w:left="74"/>
              <w:rPr>
                <w:rFonts w:ascii="Courier New"/>
                <w:sz w:val="15"/>
              </w:rPr>
            </w:pPr>
            <w:r>
              <w:rPr>
                <w:rFonts w:ascii="Courier New"/>
                <w:sz w:val="15"/>
              </w:rPr>
              <w:t>&lt;/html&gt;</w:t>
            </w:r>
          </w:p>
          <w:p w14:paraId="0DB365B2" w14:textId="77777777" w:rsidR="00BB31D6" w:rsidRPr="0057303A" w:rsidRDefault="00BB31D6" w:rsidP="00253FB5">
            <w:pPr>
              <w:spacing w:line="360" w:lineRule="auto"/>
              <w:ind w:left="164"/>
              <w:rPr>
                <w:rFonts w:ascii="Courier New" w:eastAsia="Courier New" w:hAnsi="Courier New" w:cs="Courier New"/>
                <w:sz w:val="15"/>
              </w:rPr>
            </w:pPr>
          </w:p>
        </w:tc>
      </w:tr>
    </w:tbl>
    <w:p w14:paraId="5E02EFA5" w14:textId="77777777" w:rsidR="0057303A" w:rsidRPr="0057303A" w:rsidRDefault="0057303A" w:rsidP="00253FB5">
      <w:pPr>
        <w:spacing w:line="360" w:lineRule="auto"/>
        <w:rPr>
          <w:sz w:val="14"/>
          <w:szCs w:val="17"/>
        </w:rPr>
      </w:pPr>
    </w:p>
    <w:p w14:paraId="31B08833" w14:textId="77777777" w:rsidR="0057303A" w:rsidRPr="0057303A" w:rsidRDefault="0057303A" w:rsidP="00253FB5">
      <w:pPr>
        <w:spacing w:line="360" w:lineRule="auto"/>
        <w:ind w:left="105"/>
        <w:jc w:val="both"/>
        <w:rPr>
          <w:sz w:val="17"/>
          <w:szCs w:val="17"/>
          <w:lang w:val="uk-UA"/>
        </w:rPr>
      </w:pPr>
      <w:r w:rsidRPr="0057303A">
        <w:rPr>
          <w:sz w:val="17"/>
          <w:szCs w:val="17"/>
        </w:rPr>
        <w:t>Результат при</w:t>
      </w:r>
      <w:r w:rsidRPr="0057303A">
        <w:rPr>
          <w:sz w:val="17"/>
          <w:szCs w:val="17"/>
          <w:lang w:val="uk-UA"/>
        </w:rPr>
        <w:t>кладу</w:t>
      </w:r>
      <w:r w:rsidRPr="0057303A">
        <w:rPr>
          <w:sz w:val="17"/>
          <w:szCs w:val="17"/>
        </w:rPr>
        <w:t xml:space="preserve"> показан</w:t>
      </w:r>
      <w:r w:rsidRPr="0057303A">
        <w:rPr>
          <w:sz w:val="17"/>
          <w:szCs w:val="17"/>
          <w:lang w:val="uk-UA"/>
        </w:rPr>
        <w:t>о</w:t>
      </w:r>
      <w:r w:rsidRPr="0057303A">
        <w:rPr>
          <w:sz w:val="17"/>
          <w:szCs w:val="17"/>
        </w:rPr>
        <w:t xml:space="preserve"> ниж</w:t>
      </w:r>
      <w:r w:rsidRPr="0057303A">
        <w:rPr>
          <w:sz w:val="17"/>
          <w:szCs w:val="17"/>
          <w:lang w:val="uk-UA"/>
        </w:rPr>
        <w:t>че</w:t>
      </w:r>
      <w:r w:rsidRPr="0057303A">
        <w:rPr>
          <w:sz w:val="17"/>
          <w:szCs w:val="17"/>
        </w:rPr>
        <w:t xml:space="preserve"> (рис. 1.29).</w:t>
      </w:r>
    </w:p>
    <w:p w14:paraId="5C65DEA6" w14:textId="77777777" w:rsidR="0057303A" w:rsidRPr="0057303A" w:rsidRDefault="0057303A" w:rsidP="00253FB5">
      <w:pPr>
        <w:spacing w:line="360" w:lineRule="auto"/>
        <w:ind w:left="105"/>
        <w:jc w:val="both"/>
        <w:rPr>
          <w:sz w:val="17"/>
          <w:szCs w:val="17"/>
          <w:lang w:val="uk-UA"/>
        </w:rPr>
      </w:pPr>
    </w:p>
    <w:p w14:paraId="4B1B6324" w14:textId="77777777" w:rsidR="0057303A" w:rsidRPr="0057303A" w:rsidRDefault="0057303A" w:rsidP="00253FB5">
      <w:pPr>
        <w:spacing w:line="360" w:lineRule="auto"/>
        <w:ind w:left="105"/>
        <w:jc w:val="center"/>
        <w:rPr>
          <w:sz w:val="17"/>
          <w:szCs w:val="17"/>
          <w:lang w:val="uk-UA"/>
        </w:rPr>
      </w:pPr>
      <w:r w:rsidRPr="0057303A">
        <w:rPr>
          <w:noProof/>
          <w:sz w:val="17"/>
          <w:szCs w:val="17"/>
          <w:lang w:val="en-US" w:eastAsia="en-US" w:bidi="ar-SA"/>
        </w:rPr>
        <w:drawing>
          <wp:inline distT="0" distB="0" distL="0" distR="0" wp14:anchorId="2F657916" wp14:editId="62E302C7">
            <wp:extent cx="4484370" cy="1316181"/>
            <wp:effectExtent l="19050" t="19050" r="11430" b="17780"/>
            <wp:docPr id="27" name="Рисунок 27" descr="C:\Users\aser\OneDrive\Зображення\Знімки екрана\2019-11-22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er\OneDrive\Зображення\Знімки екрана\2019-11-22 (9).png"/>
                    <pic:cNvPicPr>
                      <a:picLocks noChangeAspect="1" noChangeArrowheads="1"/>
                    </pic:cNvPicPr>
                  </pic:nvPicPr>
                  <pic:blipFill rotWithShape="1">
                    <a:blip r:embed="rId57" cstate="print"/>
                    <a:srcRect l="60109" t="37482" r="7720" b="45664"/>
                    <a:stretch/>
                  </pic:blipFill>
                  <pic:spPr bwMode="auto">
                    <a:xfrm>
                      <a:off x="0" y="0"/>
                      <a:ext cx="4484370" cy="1316181"/>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74B737F0" w14:textId="77777777" w:rsidR="0057303A" w:rsidRPr="0057303A" w:rsidRDefault="0057303A" w:rsidP="00253FB5">
      <w:pPr>
        <w:spacing w:line="360" w:lineRule="auto"/>
        <w:ind w:left="1424" w:right="1426"/>
        <w:jc w:val="center"/>
        <w:rPr>
          <w:rFonts w:ascii="Georgia" w:hAnsi="Georgia"/>
          <w:i/>
          <w:sz w:val="17"/>
          <w:lang w:val="uk-UA"/>
        </w:rPr>
      </w:pPr>
      <w:r w:rsidRPr="0057303A">
        <w:rPr>
          <w:rFonts w:ascii="Georgia" w:hAnsi="Georgia"/>
          <w:i/>
          <w:color w:val="666666"/>
          <w:sz w:val="17"/>
        </w:rPr>
        <w:t xml:space="preserve">Рис. 1.29. </w:t>
      </w:r>
      <w:r w:rsidRPr="0057303A">
        <w:rPr>
          <w:rFonts w:ascii="Georgia" w:hAnsi="Georgia"/>
          <w:i/>
          <w:color w:val="666666"/>
          <w:sz w:val="17"/>
          <w:lang w:val="uk-UA"/>
        </w:rPr>
        <w:t>Зміна</w:t>
      </w:r>
      <w:r w:rsidRPr="0057303A">
        <w:rPr>
          <w:rFonts w:ascii="Georgia" w:hAnsi="Georgia"/>
          <w:i/>
          <w:color w:val="666666"/>
          <w:sz w:val="17"/>
        </w:rPr>
        <w:t xml:space="preserve"> стил</w:t>
      </w:r>
      <w:r w:rsidRPr="0057303A">
        <w:rPr>
          <w:rFonts w:ascii="Georgia" w:hAnsi="Georgia"/>
          <w:i/>
          <w:color w:val="666666"/>
          <w:sz w:val="17"/>
          <w:lang w:val="uk-UA"/>
        </w:rPr>
        <w:t>ю</w:t>
      </w:r>
      <w:r w:rsidRPr="0057303A">
        <w:rPr>
          <w:rFonts w:ascii="Georgia" w:hAnsi="Georgia"/>
          <w:i/>
          <w:color w:val="666666"/>
          <w:sz w:val="17"/>
        </w:rPr>
        <w:t xml:space="preserve"> для </w:t>
      </w:r>
      <w:r w:rsidRPr="0057303A">
        <w:rPr>
          <w:rFonts w:ascii="Georgia" w:hAnsi="Georgia"/>
          <w:i/>
          <w:color w:val="666666"/>
          <w:sz w:val="17"/>
          <w:lang w:val="uk-UA"/>
        </w:rPr>
        <w:t>зовнішніх</w:t>
      </w:r>
      <w:r w:rsidRPr="0057303A">
        <w:rPr>
          <w:rFonts w:ascii="Georgia" w:hAnsi="Georgia"/>
          <w:i/>
          <w:color w:val="666666"/>
          <w:sz w:val="17"/>
        </w:rPr>
        <w:t xml:space="preserve"> </w:t>
      </w:r>
      <w:r w:rsidRPr="0057303A">
        <w:rPr>
          <w:rFonts w:ascii="Georgia" w:hAnsi="Georgia"/>
          <w:i/>
          <w:color w:val="666666"/>
          <w:sz w:val="17"/>
          <w:lang w:val="uk-UA"/>
        </w:rPr>
        <w:t>посилань</w:t>
      </w:r>
    </w:p>
    <w:p w14:paraId="33E9E68D" w14:textId="77777777" w:rsidR="0057303A" w:rsidRPr="0057303A" w:rsidRDefault="0057303A" w:rsidP="00253FB5">
      <w:pPr>
        <w:spacing w:line="360" w:lineRule="auto"/>
        <w:rPr>
          <w:rFonts w:ascii="Georgia"/>
          <w:i/>
          <w:sz w:val="20"/>
          <w:szCs w:val="17"/>
        </w:rPr>
      </w:pPr>
    </w:p>
    <w:p w14:paraId="2F3E8C82" w14:textId="77777777" w:rsidR="0057303A" w:rsidRPr="0057303A" w:rsidRDefault="0057303A" w:rsidP="00253FB5">
      <w:pPr>
        <w:spacing w:line="360" w:lineRule="auto"/>
        <w:ind w:left="142"/>
        <w:rPr>
          <w:sz w:val="17"/>
          <w:szCs w:val="17"/>
          <w:lang w:val="uk-UA"/>
        </w:rPr>
      </w:pPr>
      <w:r w:rsidRPr="0057303A">
        <w:rPr>
          <w:sz w:val="17"/>
          <w:szCs w:val="17"/>
          <w:lang w:val="uk-UA"/>
        </w:rPr>
        <w:t>В даному прикладі зовнішні посилання виділяються жирним шрифтом. Також можна скористатися показаним в прикладі 1.44 прийомом і додавати до посилання невелике зображення, яке буде повідомляти, що посилання веде на інший сайт.</w:t>
      </w:r>
    </w:p>
    <w:p w14:paraId="0DA1368A" w14:textId="77777777" w:rsidR="0057303A" w:rsidRPr="0057303A" w:rsidRDefault="0057303A" w:rsidP="00253FB5">
      <w:pPr>
        <w:spacing w:line="360" w:lineRule="auto"/>
        <w:ind w:left="105"/>
        <w:jc w:val="both"/>
        <w:outlineLvl w:val="4"/>
        <w:rPr>
          <w:rFonts w:ascii="Georgia" w:eastAsia="Georgia" w:hAnsi="Georgia" w:cs="Georgia"/>
          <w:color w:val="C00000"/>
          <w:sz w:val="23"/>
          <w:szCs w:val="23"/>
          <w:lang w:val="uk-UA"/>
        </w:rPr>
      </w:pPr>
    </w:p>
    <w:p w14:paraId="7CB60167" w14:textId="77777777" w:rsidR="0057303A" w:rsidRPr="0057303A" w:rsidRDefault="0057303A" w:rsidP="00253FB5">
      <w:pPr>
        <w:spacing w:line="360" w:lineRule="auto"/>
        <w:ind w:left="105"/>
        <w:jc w:val="both"/>
        <w:outlineLvl w:val="4"/>
        <w:rPr>
          <w:rFonts w:ascii="Georgia" w:eastAsia="Georgia" w:hAnsi="Georgia" w:cs="Georgia"/>
          <w:color w:val="C00000"/>
          <w:sz w:val="23"/>
          <w:szCs w:val="23"/>
          <w:lang w:val="uk-UA"/>
        </w:rPr>
      </w:pPr>
      <w:r w:rsidRPr="0057303A">
        <w:rPr>
          <w:rFonts w:ascii="Georgia" w:eastAsia="Georgia" w:hAnsi="Georgia" w:cs="Georgia"/>
          <w:color w:val="C00000"/>
          <w:sz w:val="23"/>
          <w:szCs w:val="23"/>
          <w:lang w:val="uk-UA"/>
        </w:rPr>
        <w:t>Значення атрибута закінчується певним текстом</w:t>
      </w:r>
    </w:p>
    <w:p w14:paraId="6D60D23D" w14:textId="77777777" w:rsidR="0057303A" w:rsidRPr="0057303A" w:rsidRDefault="0057303A" w:rsidP="00253FB5">
      <w:pPr>
        <w:spacing w:line="360" w:lineRule="auto"/>
        <w:ind w:left="105" w:right="208"/>
        <w:rPr>
          <w:sz w:val="17"/>
          <w:szCs w:val="17"/>
        </w:rPr>
      </w:pPr>
      <w:r w:rsidRPr="0057303A">
        <w:rPr>
          <w:sz w:val="17"/>
          <w:szCs w:val="17"/>
          <w:lang w:val="uk-UA"/>
        </w:rPr>
        <w:t>Встановлює стиль для елемента в тому випадку, якщо значення атрибута закінчується зазначеним текстом. Синтаксис застосування наступний</w:t>
      </w:r>
      <w:r w:rsidRPr="0057303A">
        <w:rPr>
          <w:sz w:val="17"/>
          <w:szCs w:val="17"/>
        </w:rPr>
        <w:t>.</w:t>
      </w:r>
    </w:p>
    <w:p w14:paraId="366E57E3" w14:textId="15F26805" w:rsidR="0057303A" w:rsidRPr="0057303A" w:rsidRDefault="00767651" w:rsidP="00253FB5">
      <w:pPr>
        <w:spacing w:line="360" w:lineRule="auto"/>
        <w:rPr>
          <w:sz w:val="11"/>
          <w:szCs w:val="17"/>
        </w:rPr>
      </w:pPr>
      <w:r>
        <w:rPr>
          <w:noProof/>
          <w:sz w:val="17"/>
          <w:szCs w:val="17"/>
          <w:lang w:val="uk-UA" w:eastAsia="uk-UA" w:bidi="ar-SA"/>
        </w:rPr>
        <mc:AlternateContent>
          <mc:Choice Requires="wps">
            <w:drawing>
              <wp:anchor distT="0" distB="0" distL="0" distR="0" simplePos="0" relativeHeight="251825152" behindDoc="1" locked="0" layoutInCell="1" allowOverlap="1" wp14:anchorId="39EE7891" wp14:editId="5CF09E36">
                <wp:simplePos x="0" y="0"/>
                <wp:positionH relativeFrom="page">
                  <wp:posOffset>982345</wp:posOffset>
                </wp:positionH>
                <wp:positionV relativeFrom="paragraph">
                  <wp:posOffset>102235</wp:posOffset>
                </wp:positionV>
                <wp:extent cx="5847715" cy="285750"/>
                <wp:effectExtent l="0" t="0" r="0" b="0"/>
                <wp:wrapTopAndBottom/>
                <wp:docPr id="170" name="Text Box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285750"/>
                        </a:xfrm>
                        <a:prstGeom prst="rect">
                          <a:avLst/>
                        </a:prstGeom>
                        <a:solidFill>
                          <a:srgbClr val="F8F7F2"/>
                        </a:solidFill>
                        <a:ln>
                          <a:noFill/>
                        </a:ln>
                      </wps:spPr>
                      <wps:txbx>
                        <w:txbxContent>
                          <w:p w14:paraId="43404D2B" w14:textId="77777777" w:rsidR="000A2EAA" w:rsidRDefault="000A2EAA" w:rsidP="0057303A">
                            <w:pPr>
                              <w:spacing w:before="83" w:line="211" w:lineRule="auto"/>
                              <w:ind w:left="74" w:right="4164"/>
                              <w:rPr>
                                <w:rFonts w:ascii="Courier New" w:hAnsi="Courier New"/>
                                <w:sz w:val="15"/>
                              </w:rPr>
                            </w:pPr>
                            <w:r>
                              <w:rPr>
                                <w:rFonts w:ascii="Courier New" w:hAnsi="Courier New"/>
                                <w:sz w:val="15"/>
                              </w:rPr>
                              <w:t>[атрибут$="значен</w:t>
                            </w:r>
                            <w:r>
                              <w:rPr>
                                <w:rFonts w:ascii="Courier New" w:hAnsi="Courier New"/>
                                <w:sz w:val="15"/>
                                <w:lang w:val="uk-UA"/>
                              </w:rPr>
                              <w:t>ня</w:t>
                            </w:r>
                            <w:r>
                              <w:rPr>
                                <w:rFonts w:ascii="Courier New" w:hAnsi="Courier New"/>
                                <w:sz w:val="15"/>
                              </w:rPr>
                              <w:t>"] { Опис правил стил</w:t>
                            </w:r>
                            <w:r>
                              <w:rPr>
                                <w:rFonts w:ascii="Courier New" w:hAnsi="Courier New"/>
                                <w:sz w:val="15"/>
                                <w:lang w:val="uk-UA"/>
                              </w:rPr>
                              <w:t>ю</w:t>
                            </w:r>
                            <w:r>
                              <w:rPr>
                                <w:rFonts w:ascii="Courier New" w:hAnsi="Courier New"/>
                                <w:sz w:val="15"/>
                              </w:rPr>
                              <w:t xml:space="preserve"> } Селектор[атрибут$="значение"] { Опис правил стил</w:t>
                            </w:r>
                            <w:r>
                              <w:rPr>
                                <w:rFonts w:ascii="Courier New" w:hAnsi="Courier New"/>
                                <w:sz w:val="15"/>
                                <w:lang w:val="uk-UA"/>
                              </w:rPr>
                              <w:t>ю</w:t>
                            </w:r>
                            <w:r>
                              <w:rPr>
                                <w:rFonts w:ascii="Courier New" w:hAnsi="Courier New"/>
                                <w:sz w:val="15"/>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EE7891" id="Text Box 400" o:spid="_x0000_s1105" type="#_x0000_t202" style="position:absolute;margin-left:77.35pt;margin-top:8.05pt;width:460.45pt;height:22.5pt;z-index:-2514913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" fillcolor="#f8f7f2" stroked="f">
                <v:textbox inset="0,0,0,0">
                  <w:txbxContent>
                    <w:p w14:paraId="43404D2B" w14:textId="77777777" w:rsidR="000A2EAA" w:rsidRDefault="000A2EAA" w:rsidP="0057303A">
                      <w:pPr>
                        <w:spacing w:before="83" w:line="211" w:lineRule="auto"/>
                        <w:ind w:left="74" w:right="4164"/>
                        <w:rPr>
                          <w:rFonts w:ascii="Courier New" w:hAnsi="Courier New"/>
                          <w:sz w:val="15"/>
                        </w:rPr>
                      </w:pPr>
                      <w:r>
                        <w:rPr>
                          <w:rFonts w:ascii="Courier New" w:hAnsi="Courier New"/>
                          <w:sz w:val="15"/>
                        </w:rPr>
                        <w:t>[атрибут$="значен</w:t>
                      </w:r>
                      <w:r>
                        <w:rPr>
                          <w:rFonts w:ascii="Courier New" w:hAnsi="Courier New"/>
                          <w:sz w:val="15"/>
                          <w:lang w:val="uk-UA"/>
                        </w:rPr>
                        <w:t>ня</w:t>
                      </w:r>
                      <w:r>
                        <w:rPr>
                          <w:rFonts w:ascii="Courier New" w:hAnsi="Courier New"/>
                          <w:sz w:val="15"/>
                        </w:rPr>
                        <w:t>"] { Опис правил стил</w:t>
                      </w:r>
                      <w:r>
                        <w:rPr>
                          <w:rFonts w:ascii="Courier New" w:hAnsi="Courier New"/>
                          <w:sz w:val="15"/>
                          <w:lang w:val="uk-UA"/>
                        </w:rPr>
                        <w:t>ю</w:t>
                      </w:r>
                      <w:r>
                        <w:rPr>
                          <w:rFonts w:ascii="Courier New" w:hAnsi="Courier New"/>
                          <w:sz w:val="15"/>
                        </w:rPr>
                        <w:t xml:space="preserve"> } Селектор[атрибут$="значение"] { Опис правил стил</w:t>
                      </w:r>
                      <w:r>
                        <w:rPr>
                          <w:rFonts w:ascii="Courier New" w:hAnsi="Courier New"/>
                          <w:sz w:val="15"/>
                          <w:lang w:val="uk-UA"/>
                        </w:rPr>
                        <w:t>ю</w:t>
                      </w:r>
                      <w:r>
                        <w:rPr>
                          <w:rFonts w:ascii="Courier New" w:hAnsi="Courier New"/>
                          <w:sz w:val="15"/>
                        </w:rPr>
                        <w:t xml:space="preserve"> }</w:t>
                      </w:r>
                    </w:p>
                  </w:txbxContent>
                </v:textbox>
                <w10:wrap type="topAndBottom" anchorx="page"/>
              </v:shape>
            </w:pict>
          </mc:Fallback>
        </mc:AlternateContent>
      </w:r>
    </w:p>
    <w:p w14:paraId="422E5E54" w14:textId="77777777" w:rsidR="0057303A" w:rsidRPr="0057303A" w:rsidRDefault="0057303A" w:rsidP="00253FB5">
      <w:pPr>
        <w:spacing w:line="360" w:lineRule="auto"/>
        <w:rPr>
          <w:sz w:val="6"/>
          <w:szCs w:val="17"/>
        </w:rPr>
      </w:pPr>
    </w:p>
    <w:p w14:paraId="07E5A592" w14:textId="77777777" w:rsidR="0057303A" w:rsidRPr="0057303A" w:rsidRDefault="0057303A" w:rsidP="00253FB5">
      <w:pPr>
        <w:spacing w:line="360" w:lineRule="auto"/>
        <w:ind w:left="105" w:right="241"/>
        <w:rPr>
          <w:sz w:val="17"/>
          <w:szCs w:val="17"/>
        </w:rPr>
      </w:pPr>
      <w:r w:rsidRPr="0057303A">
        <w:rPr>
          <w:sz w:val="17"/>
          <w:szCs w:val="17"/>
          <w:lang w:val="uk-UA"/>
        </w:rPr>
        <w:t>У першому випадку стиль застосовується до всіх елементів у яких значення атрибута завершується заданим текстом. А в другому - тільки до певних селекторів</w:t>
      </w:r>
      <w:r w:rsidRPr="0057303A">
        <w:rPr>
          <w:sz w:val="17"/>
          <w:szCs w:val="17"/>
        </w:rPr>
        <w:t>.</w:t>
      </w:r>
    </w:p>
    <w:p w14:paraId="100D787B" w14:textId="77777777" w:rsidR="0057303A" w:rsidRPr="0057303A" w:rsidRDefault="0057303A" w:rsidP="00253FB5">
      <w:pPr>
        <w:spacing w:line="360" w:lineRule="auto"/>
        <w:rPr>
          <w:sz w:val="15"/>
          <w:szCs w:val="17"/>
        </w:rPr>
      </w:pPr>
    </w:p>
    <w:p w14:paraId="6FD3C120" w14:textId="77777777" w:rsidR="0057303A" w:rsidRDefault="0057303A" w:rsidP="00DC45ED">
      <w:pPr>
        <w:spacing w:line="360" w:lineRule="auto"/>
        <w:ind w:left="105" w:right="208"/>
        <w:rPr>
          <w:sz w:val="17"/>
          <w:szCs w:val="17"/>
        </w:rPr>
      </w:pPr>
      <w:r w:rsidRPr="0057303A">
        <w:rPr>
          <w:sz w:val="17"/>
          <w:szCs w:val="17"/>
          <w:lang w:val="uk-UA"/>
        </w:rPr>
        <w:t>Таким способом можна автоматично розділяти стиль для сайтів домена ru і для сайтів інших доменів на зразок com, як показано в прикладі</w:t>
      </w:r>
      <w:r w:rsidRPr="0057303A">
        <w:rPr>
          <w:sz w:val="17"/>
          <w:szCs w:val="17"/>
        </w:rPr>
        <w:t xml:space="preserve"> 1.46.</w:t>
      </w:r>
    </w:p>
    <w:p w14:paraId="29A4DC8A" w14:textId="77777777" w:rsidR="00DC45ED" w:rsidRPr="00DC45ED" w:rsidRDefault="00DC45ED" w:rsidP="00DC45ED">
      <w:pPr>
        <w:spacing w:line="360" w:lineRule="auto"/>
        <w:ind w:left="105" w:right="208"/>
        <w:rPr>
          <w:sz w:val="17"/>
          <w:szCs w:val="17"/>
        </w:rPr>
      </w:pPr>
    </w:p>
    <w:p w14:paraId="34AD73F9" w14:textId="77777777" w:rsidR="007752AD" w:rsidRDefault="007752AD">
      <w:r>
        <w:br w:type="page"/>
      </w:r>
    </w:p>
    <w:tbl>
      <w:tblPr>
        <w:tblStyle w:val="TableNormal"/>
        <w:tblW w:w="9211" w:type="dxa"/>
        <w:tblInd w:w="434" w:type="dxa"/>
        <w:tblLayout w:type="fixed"/>
        <w:tblLook w:val="01E0" w:firstRow="1" w:lastRow="1" w:firstColumn="1" w:lastColumn="1" w:noHBand="0" w:noVBand="0"/>
      </w:tblPr>
      <w:tblGrid>
        <w:gridCol w:w="4845"/>
        <w:gridCol w:w="771"/>
        <w:gridCol w:w="621"/>
        <w:gridCol w:w="353"/>
        <w:gridCol w:w="332"/>
        <w:gridCol w:w="332"/>
        <w:gridCol w:w="332"/>
        <w:gridCol w:w="343"/>
        <w:gridCol w:w="461"/>
        <w:gridCol w:w="365"/>
        <w:gridCol w:w="456"/>
      </w:tblGrid>
      <w:tr w:rsidR="0057303A" w:rsidRPr="0057303A" w14:paraId="2F59E169" w14:textId="77777777" w:rsidTr="007752AD">
        <w:trPr>
          <w:trHeight w:val="235"/>
        </w:trPr>
        <w:tc>
          <w:tcPr>
            <w:tcW w:w="4845" w:type="dxa"/>
            <w:tcBorders>
              <w:right w:val="single" w:sz="6" w:space="0" w:color="666666"/>
            </w:tcBorders>
          </w:tcPr>
          <w:p w14:paraId="7D46E920" w14:textId="77777777" w:rsidR="0057303A" w:rsidRPr="0057303A" w:rsidRDefault="0057303A" w:rsidP="00253FB5">
            <w:pPr>
              <w:spacing w:line="360" w:lineRule="auto"/>
              <w:ind w:left="-1"/>
              <w:rPr>
                <w:rFonts w:ascii="Arial Black" w:eastAsia="Courier New" w:hAnsi="Arial Black" w:cs="Courier New"/>
                <w:sz w:val="15"/>
                <w:lang w:val="uk-UA"/>
              </w:rPr>
            </w:pPr>
            <w:r w:rsidRPr="0057303A">
              <w:rPr>
                <w:rFonts w:ascii="Arial Black" w:eastAsia="Courier New" w:hAnsi="Arial Black" w:cs="Courier New"/>
                <w:color w:val="685C53"/>
                <w:sz w:val="15"/>
              </w:rPr>
              <w:lastRenderedPageBreak/>
              <w:t>При</w:t>
            </w:r>
            <w:r w:rsidRPr="0057303A">
              <w:rPr>
                <w:rFonts w:ascii="Arial Black" w:eastAsia="Courier New" w:hAnsi="Arial Black" w:cs="Courier New"/>
                <w:color w:val="685C53"/>
                <w:sz w:val="15"/>
                <w:lang w:val="uk-UA"/>
              </w:rPr>
              <w:t>клад</w:t>
            </w:r>
            <w:r w:rsidRPr="0057303A">
              <w:rPr>
                <w:rFonts w:ascii="Arial Black" w:eastAsia="Courier New" w:hAnsi="Arial Black" w:cs="Courier New"/>
                <w:color w:val="685C53"/>
                <w:sz w:val="15"/>
              </w:rPr>
              <w:t xml:space="preserve"> 1.46. Стиль для р</w:t>
            </w:r>
            <w:r w:rsidRPr="0057303A">
              <w:rPr>
                <w:rFonts w:ascii="Arial Black" w:eastAsia="Courier New" w:hAnsi="Arial Black" w:cs="Courier New"/>
                <w:color w:val="685C53"/>
                <w:sz w:val="15"/>
                <w:lang w:val="uk-UA"/>
              </w:rPr>
              <w:t>ізних</w:t>
            </w:r>
            <w:r w:rsidRPr="0057303A">
              <w:rPr>
                <w:rFonts w:ascii="Arial Black" w:eastAsia="Courier New" w:hAnsi="Arial Black" w:cs="Courier New"/>
                <w:color w:val="685C53"/>
                <w:sz w:val="15"/>
              </w:rPr>
              <w:t xml:space="preserve"> домен</w:t>
            </w:r>
            <w:r w:rsidRPr="0057303A">
              <w:rPr>
                <w:rFonts w:ascii="Arial Black" w:eastAsia="Courier New" w:hAnsi="Arial Black" w:cs="Courier New"/>
                <w:color w:val="685C53"/>
                <w:sz w:val="15"/>
                <w:lang w:val="uk-UA"/>
              </w:rPr>
              <w:t>ів</w:t>
            </w:r>
          </w:p>
        </w:tc>
        <w:tc>
          <w:tcPr>
            <w:tcW w:w="771" w:type="dxa"/>
            <w:tcBorders>
              <w:left w:val="single" w:sz="6" w:space="0" w:color="666666"/>
              <w:right w:val="double" w:sz="2" w:space="0" w:color="666666"/>
            </w:tcBorders>
            <w:shd w:val="clear" w:color="auto" w:fill="CEE2D3"/>
          </w:tcPr>
          <w:p w14:paraId="246A7061"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XHTML 1.0</w:t>
            </w:r>
          </w:p>
        </w:tc>
        <w:tc>
          <w:tcPr>
            <w:tcW w:w="621" w:type="dxa"/>
            <w:tcBorders>
              <w:left w:val="double" w:sz="2" w:space="0" w:color="666666"/>
              <w:right w:val="double" w:sz="2" w:space="0" w:color="666666"/>
            </w:tcBorders>
            <w:shd w:val="clear" w:color="auto" w:fill="CEE2D3"/>
          </w:tcPr>
          <w:p w14:paraId="2266078A"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3" w:type="dxa"/>
            <w:tcBorders>
              <w:left w:val="double" w:sz="2" w:space="0" w:color="666666"/>
              <w:right w:val="single" w:sz="6" w:space="0" w:color="666666"/>
            </w:tcBorders>
            <w:shd w:val="clear" w:color="auto" w:fill="F2C8C8"/>
          </w:tcPr>
          <w:p w14:paraId="3F3C0BDB"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IE 6</w:t>
            </w:r>
          </w:p>
        </w:tc>
        <w:tc>
          <w:tcPr>
            <w:tcW w:w="332" w:type="dxa"/>
            <w:tcBorders>
              <w:left w:val="single" w:sz="6" w:space="0" w:color="666666"/>
              <w:right w:val="single" w:sz="6" w:space="0" w:color="666666"/>
            </w:tcBorders>
            <w:shd w:val="clear" w:color="auto" w:fill="CEE2D3"/>
          </w:tcPr>
          <w:p w14:paraId="7D9F9869"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7</w:t>
            </w:r>
          </w:p>
        </w:tc>
        <w:tc>
          <w:tcPr>
            <w:tcW w:w="332" w:type="dxa"/>
            <w:tcBorders>
              <w:left w:val="single" w:sz="6" w:space="0" w:color="666666"/>
              <w:right w:val="single" w:sz="6" w:space="0" w:color="666666"/>
            </w:tcBorders>
            <w:shd w:val="clear" w:color="auto" w:fill="CEE2D3"/>
          </w:tcPr>
          <w:p w14:paraId="6EA6FBC3"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2" w:type="dxa"/>
            <w:tcBorders>
              <w:left w:val="single" w:sz="6" w:space="0" w:color="666666"/>
              <w:right w:val="single" w:sz="6" w:space="0" w:color="666666"/>
            </w:tcBorders>
            <w:shd w:val="clear" w:color="auto" w:fill="CEE2D3"/>
          </w:tcPr>
          <w:p w14:paraId="17155F5A"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3" w:type="dxa"/>
            <w:tcBorders>
              <w:left w:val="single" w:sz="6" w:space="0" w:color="666666"/>
              <w:right w:val="single" w:sz="6" w:space="0" w:color="666666"/>
            </w:tcBorders>
            <w:shd w:val="clear" w:color="auto" w:fill="CEE2D3"/>
          </w:tcPr>
          <w:p w14:paraId="29F7CEBF"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1" w:type="dxa"/>
            <w:tcBorders>
              <w:left w:val="single" w:sz="6" w:space="0" w:color="666666"/>
              <w:right w:val="single" w:sz="6" w:space="0" w:color="666666"/>
            </w:tcBorders>
            <w:shd w:val="clear" w:color="auto" w:fill="CEE2D3"/>
          </w:tcPr>
          <w:p w14:paraId="22C34111"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5" w:type="dxa"/>
            <w:tcBorders>
              <w:left w:val="single" w:sz="6" w:space="0" w:color="666666"/>
              <w:right w:val="single" w:sz="6" w:space="0" w:color="666666"/>
            </w:tcBorders>
            <w:shd w:val="clear" w:color="auto" w:fill="CEE2D3"/>
          </w:tcPr>
          <w:p w14:paraId="37A3EE30" w14:textId="77777777" w:rsidR="0057303A" w:rsidRPr="0057303A" w:rsidRDefault="0057303A" w:rsidP="00253FB5">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6" w:type="dxa"/>
            <w:tcBorders>
              <w:left w:val="single" w:sz="6" w:space="0" w:color="666666"/>
            </w:tcBorders>
            <w:shd w:val="clear" w:color="auto" w:fill="CEE2D3"/>
          </w:tcPr>
          <w:p w14:paraId="26F56614" w14:textId="77777777" w:rsidR="0057303A" w:rsidRPr="0057303A" w:rsidRDefault="0057303A" w:rsidP="00253FB5">
            <w:pPr>
              <w:spacing w:line="360" w:lineRule="auto"/>
              <w:ind w:left="38"/>
              <w:rPr>
                <w:rFonts w:eastAsia="Courier New" w:hAnsi="Courier New" w:cs="Courier New"/>
                <w:sz w:val="13"/>
              </w:rPr>
            </w:pPr>
            <w:r w:rsidRPr="0057303A">
              <w:rPr>
                <w:rFonts w:eastAsia="Courier New" w:hAnsi="Courier New" w:cs="Courier New"/>
                <w:sz w:val="13"/>
              </w:rPr>
              <w:t>Fx 3.6</w:t>
            </w:r>
          </w:p>
        </w:tc>
      </w:tr>
      <w:tr w:rsidR="0057303A" w:rsidRPr="0057303A" w14:paraId="6606A1AB" w14:textId="77777777" w:rsidTr="007752AD">
        <w:trPr>
          <w:trHeight w:val="3747"/>
        </w:trPr>
        <w:tc>
          <w:tcPr>
            <w:tcW w:w="9211" w:type="dxa"/>
            <w:gridSpan w:val="11"/>
            <w:shd w:val="clear" w:color="auto" w:fill="F8F7F2"/>
          </w:tcPr>
          <w:p w14:paraId="26295250" w14:textId="77777777" w:rsidR="0057303A" w:rsidRPr="0057303A" w:rsidRDefault="0057303A" w:rsidP="00C74E36">
            <w:pPr>
              <w:ind w:left="254" w:right="4061" w:hanging="180"/>
              <w:rPr>
                <w:rFonts w:ascii="Courier New" w:eastAsia="Courier New" w:hAnsi="Courier New" w:cs="Courier New"/>
                <w:sz w:val="15"/>
                <w:lang w:val="en-US"/>
              </w:rPr>
              <w:pPrChange w:id="1362" w:author="МАРІЯ БРЕНЬ" w:date="2019-12-19T09:49:00Z">
                <w:pPr>
                  <w:spacing w:line="360" w:lineRule="auto"/>
                  <w:ind w:left="254" w:right="4061" w:hanging="180"/>
                </w:pPr>
              </w:pPrChange>
            </w:pPr>
            <w:r w:rsidRPr="0057303A">
              <w:rPr>
                <w:rFonts w:ascii="Courier New" w:eastAsia="Courier New" w:hAnsi="Courier New" w:cs="Courier New"/>
                <w:sz w:val="15"/>
                <w:lang w:val="en-US"/>
              </w:rPr>
              <w:t xml:space="preserve">&lt;!DOCTYPE html PUBLIC "-//W3C//DTD XHTML 1.0 Strict//EN" </w:t>
            </w:r>
            <w:r w:rsidR="003D6273">
              <w:fldChar w:fldCharType="begin"/>
            </w:r>
            <w:r w:rsidR="003D6273" w:rsidRPr="003D6273">
              <w:rPr>
                <w:lang w:val="en-US"/>
                <w:rPrChange w:id="1363"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"http://www.w3.org/TR/xhtml1/DTD/xhtml1</w:t>
            </w:r>
            <w:r w:rsidR="003D6273">
              <w:fldChar w:fldCharType="end"/>
            </w:r>
            <w:r w:rsidRPr="0057303A">
              <w:rPr>
                <w:rFonts w:ascii="Courier New" w:eastAsia="Courier New" w:hAnsi="Courier New" w:cs="Courier New"/>
                <w:sz w:val="15"/>
                <w:lang w:val="en-US"/>
              </w:rPr>
              <w:t>-</w:t>
            </w:r>
            <w:r w:rsidR="003D6273">
              <w:fldChar w:fldCharType="begin"/>
            </w:r>
            <w:r w:rsidR="003D6273" w:rsidRPr="003D6273">
              <w:rPr>
                <w:lang w:val="en-US"/>
                <w:rPrChange w:id="1364"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strict.dtd"&gt;</w:t>
            </w:r>
            <w:r w:rsidR="003D6273">
              <w:fldChar w:fldCharType="end"/>
            </w:r>
          </w:p>
          <w:p w14:paraId="1A478063" w14:textId="77777777" w:rsidR="0057303A" w:rsidRPr="0057303A" w:rsidRDefault="0057303A" w:rsidP="00C74E36">
            <w:pPr>
              <w:ind w:left="74"/>
              <w:rPr>
                <w:rFonts w:ascii="Courier New" w:eastAsia="Courier New" w:hAnsi="Courier New" w:cs="Courier New"/>
                <w:sz w:val="15"/>
                <w:lang w:val="en-US"/>
              </w:rPr>
              <w:pPrChange w:id="1365" w:author="МАРІЯ БРЕНЬ" w:date="2019-12-19T09:49:00Z">
                <w:pPr>
                  <w:spacing w:line="360" w:lineRule="auto"/>
                  <w:ind w:left="74"/>
                </w:pPr>
              </w:pPrChange>
            </w:pPr>
            <w:r w:rsidRPr="0057303A">
              <w:rPr>
                <w:rFonts w:ascii="Courier New" w:eastAsia="Courier New" w:hAnsi="Courier New" w:cs="Courier New"/>
                <w:sz w:val="15"/>
                <w:lang w:val="en-US"/>
              </w:rPr>
              <w:t xml:space="preserve">&lt;html </w:t>
            </w:r>
            <w:r w:rsidR="003D6273">
              <w:fldChar w:fldCharType="begin"/>
            </w:r>
            <w:r w:rsidR="003D6273" w:rsidRPr="003D6273">
              <w:rPr>
                <w:lang w:val="en-US"/>
                <w:rPrChange w:id="1366" w:author="Пользователь Windows" w:date="2019-12-19T05:26:00Z">
                  <w:rPr/>
                </w:rPrChange>
              </w:rPr>
              <w:instrText>HYPERLINK "http://www.w3.org/1999/xhtml" \h</w:instrText>
            </w:r>
            <w:r w:rsidR="003D6273">
              <w:fldChar w:fldCharType="separate"/>
            </w:r>
            <w:r w:rsidRPr="0057303A">
              <w:rPr>
                <w:rFonts w:ascii="Courier New" w:eastAsia="Courier New" w:hAnsi="Courier New" w:cs="Courier New"/>
                <w:sz w:val="15"/>
                <w:lang w:val="en-US"/>
              </w:rPr>
              <w:t>xmlns="http://www.w3.org/1999/xhtml"&gt;</w:t>
            </w:r>
            <w:r w:rsidR="003D6273">
              <w:fldChar w:fldCharType="end"/>
            </w:r>
          </w:p>
          <w:p w14:paraId="441507B8" w14:textId="77777777" w:rsidR="0057303A" w:rsidRPr="0057303A" w:rsidRDefault="0057303A" w:rsidP="00C74E36">
            <w:pPr>
              <w:ind w:left="164"/>
              <w:rPr>
                <w:rFonts w:ascii="Courier New" w:eastAsia="Courier New" w:hAnsi="Courier New" w:cs="Courier New"/>
                <w:sz w:val="15"/>
                <w:lang w:val="en-US"/>
              </w:rPr>
              <w:pPrChange w:id="1367" w:author="МАРІЯ БРЕНЬ" w:date="2019-12-19T09:49:00Z">
                <w:pPr>
                  <w:spacing w:line="360" w:lineRule="auto"/>
                  <w:ind w:left="164"/>
                </w:pPr>
              </w:pPrChange>
            </w:pPr>
            <w:r w:rsidRPr="0057303A">
              <w:rPr>
                <w:rFonts w:ascii="Courier New" w:eastAsia="Courier New" w:hAnsi="Courier New" w:cs="Courier New"/>
                <w:sz w:val="15"/>
                <w:lang w:val="en-US"/>
              </w:rPr>
              <w:t>&lt;head&gt;</w:t>
            </w:r>
          </w:p>
          <w:p w14:paraId="75D5E8B2" w14:textId="77777777" w:rsidR="0057303A" w:rsidRPr="0057303A" w:rsidRDefault="0057303A" w:rsidP="00C74E36">
            <w:pPr>
              <w:ind w:left="254"/>
              <w:rPr>
                <w:rFonts w:ascii="Courier New" w:eastAsia="Courier New" w:hAnsi="Courier New" w:cs="Courier New"/>
                <w:sz w:val="15"/>
                <w:lang w:val="en-US"/>
              </w:rPr>
              <w:pPrChange w:id="1368" w:author="МАРІЯ БРЕНЬ" w:date="2019-12-19T09:49:00Z">
                <w:pPr>
                  <w:spacing w:line="360" w:lineRule="auto"/>
                  <w:ind w:left="254"/>
                </w:pPr>
              </w:pPrChange>
            </w:pPr>
            <w:r w:rsidRPr="0057303A">
              <w:rPr>
                <w:rFonts w:ascii="Courier New" w:eastAsia="Courier New" w:hAnsi="Courier New" w:cs="Courier New"/>
                <w:sz w:val="15"/>
                <w:lang w:val="en-US"/>
              </w:rPr>
              <w:t>&lt;meta http-equiv="Content-Type" content="text/html; charset=utf-8" /&gt;</w:t>
            </w:r>
          </w:p>
          <w:p w14:paraId="2A4CE01D" w14:textId="77777777" w:rsidR="0057303A" w:rsidRPr="0057303A" w:rsidRDefault="0057303A" w:rsidP="00C74E36">
            <w:pPr>
              <w:ind w:left="246"/>
              <w:rPr>
                <w:rFonts w:ascii="Courier New" w:eastAsia="Courier New" w:hAnsi="Courier New" w:cs="Courier New"/>
                <w:sz w:val="15"/>
                <w:lang w:val="en-US"/>
              </w:rPr>
              <w:pPrChange w:id="1369" w:author="МАРІЯ БРЕНЬ" w:date="2019-12-19T09:49:00Z">
                <w:pPr>
                  <w:spacing w:line="360" w:lineRule="auto"/>
                  <w:ind w:left="246"/>
                </w:pPr>
              </w:pPrChange>
            </w:pPr>
            <w:r w:rsidRPr="0057303A">
              <w:rPr>
                <w:rFonts w:ascii="Courier New" w:eastAsia="Courier New" w:hAnsi="Courier New" w:cs="Courier New"/>
                <w:sz w:val="15"/>
                <w:lang w:val="en-US"/>
              </w:rPr>
              <w:t>&lt;title&gt;</w:t>
            </w:r>
            <w:r w:rsidRPr="0057303A">
              <w:rPr>
                <w:rFonts w:ascii="Courier New" w:eastAsia="Courier New" w:hAnsi="Courier New" w:cs="Courier New"/>
                <w:sz w:val="15"/>
              </w:rPr>
              <w:t>Селектор</w:t>
            </w:r>
            <w:r w:rsidRPr="0057303A">
              <w:rPr>
                <w:rFonts w:ascii="Courier New" w:eastAsia="Courier New" w:hAnsi="Courier New" w:cs="Courier New"/>
                <w:sz w:val="15"/>
                <w:lang w:val="uk-UA"/>
              </w:rPr>
              <w:t>и</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атрибут</w:t>
            </w:r>
            <w:r w:rsidRPr="0057303A">
              <w:rPr>
                <w:rFonts w:ascii="Courier New" w:eastAsia="Courier New" w:hAnsi="Courier New" w:cs="Courier New"/>
                <w:sz w:val="15"/>
                <w:lang w:val="uk-UA"/>
              </w:rPr>
              <w:t>і</w:t>
            </w:r>
            <w:r w:rsidRPr="0057303A">
              <w:rPr>
                <w:rFonts w:ascii="Courier New" w:eastAsia="Courier New" w:hAnsi="Courier New" w:cs="Courier New"/>
                <w:sz w:val="15"/>
              </w:rPr>
              <w:t>в</w:t>
            </w:r>
            <w:r w:rsidRPr="0057303A">
              <w:rPr>
                <w:rFonts w:ascii="Courier New" w:eastAsia="Courier New" w:hAnsi="Courier New" w:cs="Courier New"/>
                <w:sz w:val="15"/>
                <w:lang w:val="en-US"/>
              </w:rPr>
              <w:t>&lt;/title&gt;</w:t>
            </w:r>
          </w:p>
          <w:p w14:paraId="623E7E4B" w14:textId="77777777" w:rsidR="0057303A" w:rsidRPr="0057303A" w:rsidRDefault="0057303A" w:rsidP="00C74E36">
            <w:pPr>
              <w:ind w:left="254"/>
              <w:rPr>
                <w:rFonts w:ascii="Courier New" w:eastAsia="Courier New" w:hAnsi="Courier New" w:cs="Courier New"/>
                <w:sz w:val="15"/>
                <w:lang w:val="en-US"/>
              </w:rPr>
              <w:pPrChange w:id="1370" w:author="МАРІЯ БРЕНЬ" w:date="2019-12-19T09:49:00Z">
                <w:pPr>
                  <w:spacing w:line="360" w:lineRule="auto"/>
                  <w:ind w:left="254"/>
                </w:pPr>
              </w:pPrChange>
            </w:pPr>
            <w:r w:rsidRPr="0057303A">
              <w:rPr>
                <w:rFonts w:ascii="Courier New" w:eastAsia="Courier New" w:hAnsi="Courier New" w:cs="Courier New"/>
                <w:sz w:val="15"/>
                <w:lang w:val="en-US"/>
              </w:rPr>
              <w:t>&lt;style type="text/css"&gt;</w:t>
            </w:r>
          </w:p>
          <w:p w14:paraId="127FE136" w14:textId="77777777" w:rsidR="0057303A" w:rsidRPr="0057303A" w:rsidRDefault="0057303A" w:rsidP="00C74E36">
            <w:pPr>
              <w:ind w:left="331"/>
              <w:rPr>
                <w:rFonts w:ascii="Courier New" w:eastAsia="Courier New" w:hAnsi="Courier New" w:cs="Courier New"/>
                <w:sz w:val="15"/>
                <w:lang w:val="en-US"/>
              </w:rPr>
              <w:pPrChange w:id="1371" w:author="МАРІЯ БРЕНЬ" w:date="2019-12-19T09:49:00Z">
                <w:pPr>
                  <w:spacing w:line="360" w:lineRule="auto"/>
                  <w:ind w:left="331"/>
                </w:pPr>
              </w:pPrChange>
            </w:pPr>
            <w:r w:rsidRPr="0057303A">
              <w:rPr>
                <w:rFonts w:ascii="Courier New" w:eastAsia="Courier New" w:hAnsi="Courier New" w:cs="Courier New"/>
                <w:sz w:val="15"/>
                <w:lang w:val="en-US"/>
              </w:rPr>
              <w:t xml:space="preserve">A[href$=".ru"] { /* </w:t>
            </w:r>
            <w:r w:rsidRPr="0057303A">
              <w:rPr>
                <w:rFonts w:ascii="Courier New" w:eastAsia="Courier New" w:hAnsi="Courier New" w:cs="Courier New"/>
                <w:sz w:val="15"/>
                <w:lang w:val="uk-UA"/>
              </w:rPr>
              <w:t>Якщо</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lang w:val="uk-UA"/>
              </w:rPr>
              <w:t>посилання</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зак</w:t>
            </w:r>
            <w:r w:rsidRPr="0057303A">
              <w:rPr>
                <w:rFonts w:ascii="Courier New" w:eastAsia="Courier New" w:hAnsi="Courier New" w:cs="Courier New"/>
                <w:sz w:val="15"/>
                <w:lang w:val="uk-UA"/>
              </w:rPr>
              <w:t>інчується</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на</w:t>
            </w:r>
            <w:r w:rsidRPr="0057303A">
              <w:rPr>
                <w:rFonts w:ascii="Courier New" w:eastAsia="Courier New" w:hAnsi="Courier New" w:cs="Courier New"/>
                <w:sz w:val="15"/>
                <w:lang w:val="en-US"/>
              </w:rPr>
              <w:t xml:space="preserve"> .ru */</w:t>
            </w:r>
          </w:p>
          <w:p w14:paraId="4EEF7F8D" w14:textId="77777777" w:rsidR="0057303A" w:rsidRPr="0057303A" w:rsidRDefault="0057303A" w:rsidP="00C74E36">
            <w:pPr>
              <w:ind w:left="417" w:right="1674"/>
              <w:rPr>
                <w:rFonts w:ascii="Courier New" w:eastAsia="Courier New" w:hAnsi="Courier New" w:cs="Courier New"/>
                <w:sz w:val="15"/>
                <w:lang w:val="en-US"/>
              </w:rPr>
              <w:pPrChange w:id="1372" w:author="МАРІЯ БРЕНЬ" w:date="2019-12-19T09:49:00Z">
                <w:pPr>
                  <w:spacing w:line="360" w:lineRule="auto"/>
                  <w:ind w:left="417" w:right="1674"/>
                </w:pPr>
              </w:pPrChange>
            </w:pPr>
            <w:r w:rsidRPr="0057303A">
              <w:rPr>
                <w:rFonts w:ascii="Courier New" w:eastAsia="Courier New" w:hAnsi="Courier New" w:cs="Courier New"/>
                <w:sz w:val="15"/>
                <w:lang w:val="en-US"/>
              </w:rPr>
              <w:t xml:space="preserve">background: url(images/ru.png) no-repeat 0 6px; /* </w:t>
            </w:r>
            <w:r w:rsidRPr="0057303A">
              <w:rPr>
                <w:rFonts w:ascii="Courier New" w:eastAsia="Courier New" w:hAnsi="Courier New" w:cs="Courier New"/>
                <w:sz w:val="15"/>
              </w:rPr>
              <w:t>Добавля</w:t>
            </w:r>
            <w:r w:rsidRPr="0057303A">
              <w:rPr>
                <w:rFonts w:ascii="Courier New" w:eastAsia="Courier New" w:hAnsi="Courier New" w:cs="Courier New"/>
                <w:sz w:val="15"/>
                <w:lang w:val="uk-UA"/>
              </w:rPr>
              <w:t>ємо</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фонов</w:t>
            </w:r>
            <w:r w:rsidRPr="0057303A">
              <w:rPr>
                <w:rFonts w:ascii="Courier New" w:eastAsia="Courier New" w:hAnsi="Courier New" w:cs="Courier New"/>
                <w:sz w:val="15"/>
                <w:lang w:val="uk-UA"/>
              </w:rPr>
              <w:t>ий</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lang w:val="uk-UA"/>
              </w:rPr>
              <w:t>малюнок</w:t>
            </w:r>
            <w:r w:rsidRPr="0057303A">
              <w:rPr>
                <w:rFonts w:ascii="Courier New" w:eastAsia="Courier New" w:hAnsi="Courier New" w:cs="Courier New"/>
                <w:sz w:val="15"/>
                <w:lang w:val="en-US"/>
              </w:rPr>
              <w:t xml:space="preserve"> */ padding-left: 12px; /* </w:t>
            </w:r>
            <w:r w:rsidRPr="0057303A">
              <w:rPr>
                <w:rFonts w:ascii="Courier New" w:eastAsia="Courier New" w:hAnsi="Courier New" w:cs="Courier New"/>
                <w:sz w:val="15"/>
                <w:lang w:val="uk-UA"/>
              </w:rPr>
              <w:t>Зміщуємо</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текст</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вправо</w:t>
            </w:r>
            <w:r w:rsidRPr="0057303A">
              <w:rPr>
                <w:rFonts w:ascii="Courier New" w:eastAsia="Courier New" w:hAnsi="Courier New" w:cs="Courier New"/>
                <w:sz w:val="15"/>
                <w:lang w:val="en-US"/>
              </w:rPr>
              <w:t xml:space="preserve"> */</w:t>
            </w:r>
          </w:p>
          <w:p w14:paraId="54FD2122" w14:textId="77777777" w:rsidR="0057303A" w:rsidRPr="0057303A" w:rsidRDefault="0057303A" w:rsidP="00C74E36">
            <w:pPr>
              <w:ind w:left="364"/>
              <w:rPr>
                <w:rFonts w:ascii="Courier New" w:eastAsia="Courier New" w:hAnsi="Courier New" w:cs="Courier New"/>
                <w:sz w:val="15"/>
                <w:lang w:val="en-US"/>
              </w:rPr>
              <w:pPrChange w:id="1373" w:author="МАРІЯ БРЕНЬ" w:date="2019-12-19T09:49:00Z">
                <w:pPr>
                  <w:spacing w:line="360" w:lineRule="auto"/>
                  <w:ind w:left="364"/>
                </w:pPr>
              </w:pPrChange>
            </w:pPr>
            <w:r w:rsidRPr="0057303A">
              <w:rPr>
                <w:rFonts w:ascii="Courier New" w:eastAsia="Courier New" w:hAnsi="Courier New" w:cs="Courier New"/>
                <w:sz w:val="15"/>
                <w:lang w:val="en-US"/>
              </w:rPr>
              <w:t>}</w:t>
            </w:r>
          </w:p>
          <w:p w14:paraId="0DECF82F" w14:textId="77777777" w:rsidR="0057303A" w:rsidRPr="0057303A" w:rsidRDefault="0057303A" w:rsidP="00C74E36">
            <w:pPr>
              <w:ind w:left="434" w:right="3729" w:hanging="103"/>
              <w:rPr>
                <w:rFonts w:ascii="Courier New" w:eastAsia="Courier New" w:hAnsi="Courier New" w:cs="Courier New"/>
                <w:sz w:val="15"/>
                <w:lang w:val="en-US"/>
              </w:rPr>
              <w:pPrChange w:id="1374" w:author="МАРІЯ БРЕНЬ" w:date="2019-12-19T09:49:00Z">
                <w:pPr>
                  <w:spacing w:line="360" w:lineRule="auto"/>
                  <w:ind w:left="434" w:right="3729" w:hanging="103"/>
                </w:pPr>
              </w:pPrChange>
            </w:pPr>
            <w:r w:rsidRPr="0057303A">
              <w:rPr>
                <w:rFonts w:ascii="Courier New" w:eastAsia="Courier New" w:hAnsi="Courier New" w:cs="Courier New"/>
                <w:sz w:val="15"/>
                <w:lang w:val="en-US"/>
              </w:rPr>
              <w:t xml:space="preserve">A[href$=".com"] { /* </w:t>
            </w:r>
            <w:r w:rsidRPr="0057303A">
              <w:rPr>
                <w:rFonts w:ascii="Courier New" w:eastAsia="Courier New" w:hAnsi="Courier New" w:cs="Courier New"/>
                <w:sz w:val="15"/>
                <w:lang w:val="uk-UA"/>
              </w:rPr>
              <w:t>Якщо</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lang w:val="uk-UA"/>
              </w:rPr>
              <w:t>посилання</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зак</w:t>
            </w:r>
            <w:r w:rsidRPr="0057303A">
              <w:rPr>
                <w:rFonts w:ascii="Courier New" w:eastAsia="Courier New" w:hAnsi="Courier New" w:cs="Courier New"/>
                <w:sz w:val="15"/>
                <w:lang w:val="uk-UA"/>
              </w:rPr>
              <w:t>інчується</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на</w:t>
            </w:r>
            <w:r w:rsidRPr="0057303A">
              <w:rPr>
                <w:rFonts w:ascii="Courier New" w:eastAsia="Courier New" w:hAnsi="Courier New" w:cs="Courier New"/>
                <w:sz w:val="15"/>
                <w:lang w:val="uk-UA"/>
              </w:rPr>
              <w:t xml:space="preserve"> </w:t>
            </w:r>
            <w:r w:rsidRPr="0057303A">
              <w:rPr>
                <w:rFonts w:ascii="Courier New" w:eastAsia="Courier New" w:hAnsi="Courier New" w:cs="Courier New"/>
                <w:sz w:val="15"/>
                <w:lang w:val="en-US"/>
              </w:rPr>
              <w:t>.com */ background: url(images/com.png) no-repeat 0 6px;</w:t>
            </w:r>
          </w:p>
          <w:p w14:paraId="56F9ECF4" w14:textId="77777777" w:rsidR="0057303A" w:rsidRPr="0057303A" w:rsidRDefault="0057303A" w:rsidP="00C74E36">
            <w:pPr>
              <w:ind w:left="434"/>
              <w:rPr>
                <w:rFonts w:ascii="Courier New" w:eastAsia="Courier New" w:hAnsi="Courier New" w:cs="Courier New"/>
                <w:sz w:val="15"/>
                <w:lang w:val="en-US"/>
              </w:rPr>
              <w:pPrChange w:id="1375" w:author="МАРІЯ БРЕНЬ" w:date="2019-12-19T09:49:00Z">
                <w:pPr>
                  <w:spacing w:line="360" w:lineRule="auto"/>
                  <w:ind w:left="434"/>
                </w:pPr>
              </w:pPrChange>
            </w:pPr>
            <w:r w:rsidRPr="0057303A">
              <w:rPr>
                <w:rFonts w:ascii="Courier New" w:eastAsia="Courier New" w:hAnsi="Courier New" w:cs="Courier New"/>
                <w:sz w:val="15"/>
                <w:lang w:val="en-US"/>
              </w:rPr>
              <w:t>padding-left: 12px;</w:t>
            </w:r>
          </w:p>
          <w:p w14:paraId="4D042A3A" w14:textId="77777777" w:rsidR="0057303A" w:rsidRPr="0057303A" w:rsidRDefault="0057303A" w:rsidP="00C74E36">
            <w:pPr>
              <w:ind w:left="344"/>
              <w:rPr>
                <w:rFonts w:ascii="Courier New" w:eastAsia="Courier New" w:hAnsi="Courier New" w:cs="Courier New"/>
                <w:sz w:val="15"/>
                <w:lang w:val="en-US"/>
              </w:rPr>
              <w:pPrChange w:id="1376" w:author="МАРІЯ БРЕНЬ" w:date="2019-12-19T09:49:00Z">
                <w:pPr>
                  <w:spacing w:line="360" w:lineRule="auto"/>
                  <w:ind w:left="344"/>
                </w:pPr>
              </w:pPrChange>
            </w:pPr>
            <w:r w:rsidRPr="0057303A">
              <w:rPr>
                <w:rFonts w:ascii="Courier New" w:eastAsia="Courier New" w:hAnsi="Courier New" w:cs="Courier New"/>
                <w:sz w:val="15"/>
                <w:lang w:val="en-US"/>
              </w:rPr>
              <w:t>}</w:t>
            </w:r>
          </w:p>
          <w:p w14:paraId="33D4C7E4" w14:textId="77777777" w:rsidR="0057303A" w:rsidRPr="0057303A" w:rsidRDefault="0057303A" w:rsidP="00C74E36">
            <w:pPr>
              <w:ind w:left="254"/>
              <w:rPr>
                <w:rFonts w:ascii="Courier New" w:eastAsia="Courier New" w:hAnsi="Courier New" w:cs="Courier New"/>
                <w:sz w:val="15"/>
                <w:lang w:val="en-US"/>
              </w:rPr>
              <w:pPrChange w:id="1377" w:author="МАРІЯ БРЕНЬ" w:date="2019-12-19T09:49:00Z">
                <w:pPr>
                  <w:spacing w:line="360" w:lineRule="auto"/>
                  <w:ind w:left="254"/>
                </w:pPr>
              </w:pPrChange>
            </w:pPr>
            <w:r w:rsidRPr="0057303A">
              <w:rPr>
                <w:rFonts w:ascii="Courier New" w:eastAsia="Courier New" w:hAnsi="Courier New" w:cs="Courier New"/>
                <w:sz w:val="15"/>
                <w:lang w:val="en-US"/>
              </w:rPr>
              <w:t>&lt;/style&gt;</w:t>
            </w:r>
          </w:p>
          <w:p w14:paraId="050540FC" w14:textId="77777777" w:rsidR="0057303A" w:rsidRPr="0057303A" w:rsidRDefault="0057303A" w:rsidP="00C74E36">
            <w:pPr>
              <w:ind w:left="164"/>
              <w:rPr>
                <w:rFonts w:ascii="Courier New" w:eastAsia="Courier New" w:hAnsi="Courier New" w:cs="Courier New"/>
                <w:sz w:val="15"/>
                <w:lang w:val="en-US"/>
              </w:rPr>
              <w:pPrChange w:id="1378" w:author="МАРІЯ БРЕНЬ" w:date="2019-12-19T09:49:00Z">
                <w:pPr>
                  <w:spacing w:line="360" w:lineRule="auto"/>
                  <w:ind w:left="164"/>
                </w:pPr>
              </w:pPrChange>
            </w:pPr>
            <w:r w:rsidRPr="0057303A">
              <w:rPr>
                <w:rFonts w:ascii="Courier New" w:eastAsia="Courier New" w:hAnsi="Courier New" w:cs="Courier New"/>
                <w:sz w:val="15"/>
                <w:lang w:val="en-US"/>
              </w:rPr>
              <w:t>&lt;/head&gt;</w:t>
            </w:r>
          </w:p>
          <w:p w14:paraId="359ABE24" w14:textId="77777777" w:rsidR="0057303A" w:rsidRPr="0057303A" w:rsidRDefault="0057303A" w:rsidP="00C74E36">
            <w:pPr>
              <w:ind w:left="164"/>
              <w:rPr>
                <w:rFonts w:ascii="Courier New" w:eastAsia="Courier New" w:hAnsi="Courier New" w:cs="Courier New"/>
                <w:sz w:val="15"/>
                <w:lang w:val="en-US"/>
              </w:rPr>
              <w:pPrChange w:id="1379" w:author="МАРІЯ БРЕНЬ" w:date="2019-12-19T09:49:00Z">
                <w:pPr>
                  <w:spacing w:line="360" w:lineRule="auto"/>
                  <w:ind w:left="164"/>
                </w:pPr>
              </w:pPrChange>
            </w:pPr>
            <w:r w:rsidRPr="0057303A">
              <w:rPr>
                <w:rFonts w:ascii="Courier New" w:eastAsia="Courier New" w:hAnsi="Courier New" w:cs="Courier New"/>
                <w:sz w:val="15"/>
                <w:lang w:val="en-US"/>
              </w:rPr>
              <w:t>&lt;body&gt;</w:t>
            </w:r>
          </w:p>
          <w:p w14:paraId="0C7D4692" w14:textId="77777777" w:rsidR="0057303A" w:rsidRPr="0057303A" w:rsidRDefault="0057303A" w:rsidP="00C74E36">
            <w:pPr>
              <w:ind w:right="4361"/>
              <w:jc w:val="right"/>
              <w:rPr>
                <w:rFonts w:ascii="Courier New" w:eastAsia="Courier New" w:hAnsi="Courier New" w:cs="Courier New"/>
                <w:sz w:val="15"/>
                <w:lang w:val="en-US"/>
              </w:rPr>
              <w:pPrChange w:id="1380" w:author="МАРІЯ БРЕНЬ" w:date="2019-12-19T09:49:00Z">
                <w:pPr>
                  <w:spacing w:line="360" w:lineRule="auto"/>
                  <w:ind w:right="4361"/>
                  <w:jc w:val="right"/>
                </w:pPr>
              </w:pPrChange>
            </w:pPr>
            <w:r w:rsidRPr="0057303A">
              <w:rPr>
                <w:rFonts w:ascii="Courier New" w:eastAsia="Courier New" w:hAnsi="Courier New" w:cs="Courier New"/>
                <w:sz w:val="15"/>
                <w:lang w:val="en-US"/>
              </w:rPr>
              <w:t xml:space="preserve">&lt;p&gt;&lt;a </w:t>
            </w:r>
            <w:r w:rsidR="003D6273">
              <w:fldChar w:fldCharType="begin"/>
            </w:r>
            <w:r w:rsidR="003D6273" w:rsidRPr="003D6273">
              <w:rPr>
                <w:lang w:val="en-US"/>
                <w:rPrChange w:id="1381" w:author="Пользователь Windows" w:date="2019-12-19T05:26:00Z">
                  <w:rPr/>
                </w:rPrChange>
              </w:rPr>
              <w:instrText>HYPERLINK "http://www.yandex.com/" \h</w:instrText>
            </w:r>
            <w:r w:rsidR="003D6273">
              <w:fldChar w:fldCharType="separate"/>
            </w:r>
            <w:r w:rsidRPr="0057303A">
              <w:rPr>
                <w:rFonts w:ascii="Courier New" w:eastAsia="Courier New" w:hAnsi="Courier New" w:cs="Courier New"/>
                <w:sz w:val="15"/>
                <w:lang w:val="en-US"/>
              </w:rPr>
              <w:t>href="http://www.yandex.com"&gt;Yandex.Com&lt;/a&gt;</w:t>
            </w:r>
            <w:r w:rsidRPr="0057303A">
              <w:rPr>
                <w:rFonts w:ascii="Courier New" w:eastAsia="Courier New" w:hAnsi="Courier New" w:cs="Courier New"/>
                <w:spacing w:val="-41"/>
                <w:sz w:val="15"/>
                <w:lang w:val="en-US"/>
              </w:rPr>
              <w:t xml:space="preserve"> </w:t>
            </w:r>
            <w:r w:rsidR="003D6273">
              <w:fldChar w:fldCharType="end"/>
            </w:r>
            <w:r w:rsidRPr="0057303A">
              <w:rPr>
                <w:rFonts w:ascii="Courier New" w:eastAsia="Courier New" w:hAnsi="Courier New" w:cs="Courier New"/>
                <w:sz w:val="15"/>
                <w:lang w:val="en-US"/>
              </w:rPr>
              <w:t>|</w:t>
            </w:r>
          </w:p>
          <w:p w14:paraId="3D08FA33" w14:textId="77777777" w:rsidR="0057303A" w:rsidRPr="0057303A" w:rsidRDefault="0057303A" w:rsidP="00C74E36">
            <w:pPr>
              <w:ind w:right="4391"/>
              <w:jc w:val="right"/>
              <w:rPr>
                <w:rFonts w:ascii="Courier New" w:eastAsia="Courier New" w:hAnsi="Courier New" w:cs="Courier New"/>
                <w:sz w:val="15"/>
                <w:lang w:val="en-US"/>
              </w:rPr>
              <w:pPrChange w:id="1382" w:author="МАРІЯ БРЕНЬ" w:date="2019-12-19T09:49:00Z">
                <w:pPr>
                  <w:spacing w:line="360" w:lineRule="auto"/>
                  <w:ind w:right="4391"/>
                  <w:jc w:val="right"/>
                </w:pPr>
              </w:pPrChange>
            </w:pPr>
            <w:r w:rsidRPr="0057303A">
              <w:rPr>
                <w:rFonts w:ascii="Courier New" w:eastAsia="Courier New" w:hAnsi="Courier New" w:cs="Courier New"/>
                <w:spacing w:val="-1"/>
                <w:sz w:val="15"/>
                <w:lang w:val="en-US"/>
              </w:rPr>
              <w:t>&lt;a</w:t>
            </w:r>
            <w:r w:rsidRPr="0057303A">
              <w:rPr>
                <w:rFonts w:ascii="Courier New" w:eastAsia="Courier New" w:hAnsi="Courier New" w:cs="Courier New"/>
                <w:spacing w:val="-23"/>
                <w:sz w:val="15"/>
                <w:lang w:val="en-US"/>
              </w:rPr>
              <w:t xml:space="preserve"> </w:t>
            </w:r>
            <w:r w:rsidR="003D6273">
              <w:fldChar w:fldCharType="begin"/>
            </w:r>
            <w:r w:rsidR="003D6273" w:rsidRPr="003D6273">
              <w:rPr>
                <w:lang w:val="en-US"/>
                <w:rPrChange w:id="1383" w:author="Пользователь Windows" w:date="2019-12-19T05:26:00Z">
                  <w:rPr/>
                </w:rPrChange>
              </w:rPr>
              <w:instrText>HYPERLINK "http://www.yandex.ru/" \h</w:instrText>
            </w:r>
            <w:r w:rsidR="003D6273">
              <w:fldChar w:fldCharType="separate"/>
            </w:r>
            <w:r w:rsidRPr="0057303A">
              <w:rPr>
                <w:rFonts w:ascii="Courier New" w:eastAsia="Courier New" w:hAnsi="Courier New" w:cs="Courier New"/>
                <w:spacing w:val="-1"/>
                <w:sz w:val="15"/>
                <w:lang w:val="en-US"/>
              </w:rPr>
              <w:t>href="http://www.yandex.ru"&gt;Yandex.Ru&lt;/a&gt;&lt;/p&gt;</w:t>
            </w:r>
            <w:r w:rsidR="003D6273">
              <w:fldChar w:fldCharType="end"/>
            </w:r>
          </w:p>
          <w:p w14:paraId="1C7341FC" w14:textId="77777777" w:rsidR="0057303A" w:rsidRPr="0057303A" w:rsidRDefault="0057303A" w:rsidP="00C74E36">
            <w:pPr>
              <w:ind w:left="164"/>
              <w:rPr>
                <w:rFonts w:ascii="Courier New" w:eastAsia="Courier New" w:hAnsi="Courier New" w:cs="Courier New"/>
                <w:sz w:val="15"/>
              </w:rPr>
              <w:pPrChange w:id="1384" w:author="МАРІЯ БРЕНЬ" w:date="2019-12-19T09:49:00Z">
                <w:pPr>
                  <w:spacing w:line="360" w:lineRule="auto"/>
                  <w:ind w:left="164"/>
                </w:pPr>
              </w:pPrChange>
            </w:pPr>
            <w:r w:rsidRPr="0057303A">
              <w:rPr>
                <w:rFonts w:ascii="Courier New" w:eastAsia="Courier New" w:hAnsi="Courier New" w:cs="Courier New"/>
                <w:sz w:val="15"/>
              </w:rPr>
              <w:t>&lt;/body&gt;</w:t>
            </w:r>
          </w:p>
          <w:p w14:paraId="0CB710A8" w14:textId="77777777" w:rsidR="0057303A" w:rsidRPr="0057303A" w:rsidRDefault="0057303A" w:rsidP="00C74E36">
            <w:pPr>
              <w:ind w:left="74"/>
              <w:rPr>
                <w:rFonts w:ascii="Courier New" w:eastAsia="Courier New" w:hAnsi="Courier New" w:cs="Courier New"/>
                <w:sz w:val="15"/>
              </w:rPr>
              <w:pPrChange w:id="1385" w:author="МАРІЯ БРЕНЬ" w:date="2019-12-19T09:49:00Z">
                <w:pPr>
                  <w:spacing w:line="360" w:lineRule="auto"/>
                  <w:ind w:left="74"/>
                </w:pPr>
              </w:pPrChange>
            </w:pPr>
            <w:r w:rsidRPr="0057303A">
              <w:rPr>
                <w:rFonts w:ascii="Courier New" w:eastAsia="Courier New" w:hAnsi="Courier New" w:cs="Courier New"/>
                <w:sz w:val="15"/>
              </w:rPr>
              <w:t>&lt;/html&gt;</w:t>
            </w:r>
          </w:p>
        </w:tc>
      </w:tr>
    </w:tbl>
    <w:p w14:paraId="27751682" w14:textId="77777777" w:rsidR="0057303A" w:rsidRPr="0057303A" w:rsidRDefault="0057303A" w:rsidP="00253FB5">
      <w:pPr>
        <w:spacing w:line="360" w:lineRule="auto"/>
        <w:rPr>
          <w:sz w:val="15"/>
          <w:szCs w:val="17"/>
        </w:rPr>
      </w:pPr>
    </w:p>
    <w:p w14:paraId="51ED3698" w14:textId="77777777" w:rsidR="0057303A" w:rsidRPr="0057303A" w:rsidRDefault="0057303A" w:rsidP="00253FB5">
      <w:pPr>
        <w:spacing w:line="360" w:lineRule="auto"/>
        <w:ind w:left="108" w:right="119"/>
        <w:rPr>
          <w:sz w:val="17"/>
          <w:szCs w:val="17"/>
        </w:rPr>
      </w:pPr>
      <w:r w:rsidRPr="0057303A">
        <w:rPr>
          <w:sz w:val="17"/>
          <w:szCs w:val="17"/>
          <w:lang w:val="uk-UA"/>
        </w:rPr>
        <w:t xml:space="preserve">В даному прикладі містяться два прямих посилань на різні домени - com і ru. При цьому до кожного такого посиланням за допомогою стилів додається своя фонова картинка (рис. 1.30). Стильові властивості будуть застосовуватися тільки для тих посилань, атрибут </w:t>
      </w:r>
      <w:r w:rsidRPr="0057303A">
        <w:rPr>
          <w:color w:val="B61039"/>
          <w:sz w:val="17"/>
          <w:szCs w:val="17"/>
        </w:rPr>
        <w:t xml:space="preserve">href </w:t>
      </w:r>
      <w:r w:rsidRPr="0057303A">
        <w:rPr>
          <w:sz w:val="17"/>
          <w:szCs w:val="17"/>
          <w:lang w:val="uk-UA"/>
        </w:rPr>
        <w:t>яких закінчується на «.ru» або «.com». Зауважте, що додавши до імені домена слеш (http://www.yandex.ru/) або адресу сторінки (http://www.yandex.ru/fun.html), ми змінимо тим самим закінчення і стиль застосовуватися вже не буде . В цьому випадку краще скористатися командою</w:t>
      </w:r>
      <w:r w:rsidRPr="0057303A">
        <w:rPr>
          <w:color w:val="B61039"/>
          <w:sz w:val="17"/>
          <w:szCs w:val="17"/>
        </w:rPr>
        <w:t xml:space="preserve"> *=</w:t>
      </w:r>
      <w:r w:rsidRPr="0057303A">
        <w:rPr>
          <w:sz w:val="17"/>
          <w:szCs w:val="17"/>
        </w:rPr>
        <w:t>.</w:t>
      </w:r>
    </w:p>
    <w:p w14:paraId="145435FF" w14:textId="77777777" w:rsidR="0057303A" w:rsidRPr="0057303A" w:rsidRDefault="0057303A" w:rsidP="00253FB5">
      <w:pPr>
        <w:spacing w:line="360" w:lineRule="auto"/>
        <w:rPr>
          <w:lang w:val="uk-UA"/>
        </w:rPr>
      </w:pPr>
    </w:p>
    <w:p w14:paraId="7DA823C4" w14:textId="77777777" w:rsidR="0057303A" w:rsidRPr="0057303A" w:rsidRDefault="0057303A" w:rsidP="00253FB5">
      <w:pPr>
        <w:spacing w:line="360" w:lineRule="auto"/>
        <w:jc w:val="center"/>
        <w:rPr>
          <w:rFonts w:ascii="Georgia" w:hAnsi="Georgia"/>
          <w:i/>
          <w:color w:val="666666"/>
          <w:sz w:val="17"/>
          <w:lang w:val="uk-UA"/>
        </w:rPr>
      </w:pPr>
      <w:r w:rsidRPr="0057303A">
        <w:rPr>
          <w:noProof/>
          <w:lang w:val="en-US" w:eastAsia="en-US" w:bidi="ar-SA"/>
        </w:rPr>
        <w:drawing>
          <wp:inline distT="0" distB="0" distL="0" distR="0" wp14:anchorId="0C941836" wp14:editId="287198AD">
            <wp:extent cx="4484370" cy="1681638"/>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srcRect/>
                    <a:stretch>
                      <a:fillRect/>
                    </a:stretch>
                  </pic:blipFill>
                  <pic:spPr bwMode="auto">
                    <a:xfrm>
                      <a:off x="0" y="0"/>
                      <a:ext cx="4489484" cy="1683556"/>
                    </a:xfrm>
                    <a:prstGeom prst="rect">
                      <a:avLst/>
                    </a:prstGeom>
                    <a:noFill/>
                    <a:ln w="9525">
                      <a:noFill/>
                      <a:miter lim="800000"/>
                      <a:headEnd/>
                      <a:tailEnd/>
                    </a:ln>
                  </pic:spPr>
                </pic:pic>
              </a:graphicData>
            </a:graphic>
          </wp:inline>
        </w:drawing>
      </w:r>
    </w:p>
    <w:p w14:paraId="367115E2" w14:textId="77777777" w:rsidR="0057303A" w:rsidRPr="0057303A" w:rsidRDefault="0057303A" w:rsidP="00253FB5">
      <w:pPr>
        <w:spacing w:line="360" w:lineRule="auto"/>
        <w:jc w:val="center"/>
        <w:rPr>
          <w:rFonts w:ascii="Georgia" w:hAnsi="Georgia"/>
          <w:i/>
          <w:sz w:val="17"/>
          <w:lang w:val="uk-UA"/>
        </w:rPr>
      </w:pPr>
      <w:r w:rsidRPr="0057303A">
        <w:rPr>
          <w:rFonts w:ascii="Georgia" w:hAnsi="Georgia"/>
          <w:i/>
          <w:color w:val="666666"/>
          <w:sz w:val="17"/>
        </w:rPr>
        <w:t>Рис. 1.30. Добавлен</w:t>
      </w:r>
      <w:r w:rsidRPr="0057303A">
        <w:rPr>
          <w:rFonts w:ascii="Georgia" w:hAnsi="Georgia"/>
          <w:i/>
          <w:color w:val="666666"/>
          <w:sz w:val="17"/>
          <w:lang w:val="uk-UA"/>
        </w:rPr>
        <w:t>ня</w:t>
      </w:r>
      <w:r w:rsidRPr="0057303A">
        <w:rPr>
          <w:rFonts w:ascii="Georgia" w:hAnsi="Georgia"/>
          <w:i/>
          <w:color w:val="666666"/>
          <w:sz w:val="17"/>
        </w:rPr>
        <w:t xml:space="preserve"> картинки </w:t>
      </w:r>
      <w:r w:rsidRPr="0057303A">
        <w:rPr>
          <w:rFonts w:ascii="Georgia" w:hAnsi="Georgia"/>
          <w:i/>
          <w:color w:val="666666"/>
          <w:sz w:val="17"/>
          <w:lang w:val="uk-UA"/>
        </w:rPr>
        <w:t>до</w:t>
      </w:r>
      <w:r w:rsidRPr="0057303A">
        <w:rPr>
          <w:rFonts w:ascii="Georgia" w:hAnsi="Georgia"/>
          <w:i/>
          <w:color w:val="666666"/>
          <w:sz w:val="17"/>
        </w:rPr>
        <w:t xml:space="preserve"> </w:t>
      </w:r>
      <w:r w:rsidRPr="0057303A">
        <w:rPr>
          <w:rFonts w:ascii="Georgia" w:hAnsi="Georgia"/>
          <w:i/>
          <w:color w:val="666666"/>
          <w:sz w:val="17"/>
          <w:lang w:val="uk-UA"/>
        </w:rPr>
        <w:t>посилань</w:t>
      </w:r>
    </w:p>
    <w:p w14:paraId="2B61465C" w14:textId="77777777" w:rsidR="0057303A" w:rsidRPr="0057303A" w:rsidRDefault="0057303A" w:rsidP="00253FB5">
      <w:pPr>
        <w:spacing w:line="360" w:lineRule="auto"/>
        <w:rPr>
          <w:rFonts w:ascii="Georgia"/>
          <w:i/>
          <w:sz w:val="26"/>
          <w:szCs w:val="17"/>
        </w:rPr>
      </w:pPr>
    </w:p>
    <w:p w14:paraId="4DD5074B" w14:textId="77777777" w:rsidR="0057303A" w:rsidRPr="0057303A" w:rsidRDefault="0057303A" w:rsidP="00253FB5">
      <w:pPr>
        <w:spacing w:line="360" w:lineRule="auto"/>
        <w:ind w:left="105"/>
        <w:outlineLvl w:val="4"/>
        <w:rPr>
          <w:rFonts w:ascii="Georgia" w:eastAsia="Georgia" w:hAnsi="Georgia" w:cs="Georgia"/>
          <w:color w:val="C00000"/>
          <w:sz w:val="23"/>
          <w:szCs w:val="23"/>
          <w:lang w:val="uk-UA"/>
        </w:rPr>
      </w:pPr>
      <w:r w:rsidRPr="0057303A">
        <w:rPr>
          <w:rFonts w:ascii="Georgia" w:eastAsia="Georgia" w:hAnsi="Georgia" w:cs="Georgia"/>
          <w:color w:val="C00000"/>
          <w:sz w:val="23"/>
          <w:szCs w:val="23"/>
          <w:lang w:val="uk-UA"/>
        </w:rPr>
        <w:t>Значення атрибута містить вказаний текст</w:t>
      </w:r>
    </w:p>
    <w:p w14:paraId="0085BA37" w14:textId="77777777" w:rsidR="0057303A" w:rsidRPr="0057303A" w:rsidRDefault="0057303A" w:rsidP="00253FB5">
      <w:pPr>
        <w:spacing w:line="360" w:lineRule="auto"/>
        <w:ind w:left="108"/>
        <w:rPr>
          <w:sz w:val="17"/>
          <w:szCs w:val="17"/>
        </w:rPr>
      </w:pPr>
      <w:r w:rsidRPr="0057303A">
        <w:rPr>
          <w:sz w:val="17"/>
          <w:szCs w:val="17"/>
          <w:lang w:val="uk-UA"/>
        </w:rPr>
        <w:t>Можливі варіанти, коли стиль слід застосувати до тегу з певним атрибутом, при цьому частиною його значення є деякий текст. При цьому точно не відомо, в якому місці значення включений даний текст - на початку, середині або наприкінці. У подібному випадку слід використовувати такий синтаксис</w:t>
      </w:r>
      <w:r w:rsidRPr="0057303A">
        <w:rPr>
          <w:sz w:val="17"/>
          <w:szCs w:val="17"/>
        </w:rPr>
        <w:t>.</w:t>
      </w:r>
    </w:p>
    <w:p w14:paraId="25458E06" w14:textId="71405B85" w:rsidR="0057303A" w:rsidRPr="0057303A" w:rsidRDefault="00767651" w:rsidP="00253FB5">
      <w:pPr>
        <w:spacing w:line="360" w:lineRule="auto"/>
        <w:rPr>
          <w:sz w:val="12"/>
          <w:szCs w:val="17"/>
        </w:rPr>
      </w:pPr>
      <w:r>
        <w:rPr>
          <w:noProof/>
          <w:sz w:val="17"/>
          <w:szCs w:val="17"/>
          <w:lang w:val="uk-UA" w:eastAsia="uk-UA" w:bidi="ar-SA"/>
        </w:rPr>
        <mc:AlternateContent>
          <mc:Choice Requires="wps">
            <w:drawing>
              <wp:anchor distT="0" distB="0" distL="0" distR="0" simplePos="0" relativeHeight="251826176" behindDoc="1" locked="0" layoutInCell="1" allowOverlap="1" wp14:anchorId="28FADC25" wp14:editId="06BBE4AC">
                <wp:simplePos x="0" y="0"/>
                <wp:positionH relativeFrom="page">
                  <wp:posOffset>982345</wp:posOffset>
                </wp:positionH>
                <wp:positionV relativeFrom="paragraph">
                  <wp:posOffset>103505</wp:posOffset>
                </wp:positionV>
                <wp:extent cx="5847715" cy="285750"/>
                <wp:effectExtent l="0" t="0" r="0" b="0"/>
                <wp:wrapTopAndBottom/>
                <wp:docPr id="166" name="Text 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285750"/>
                        </a:xfrm>
                        <a:prstGeom prst="rect">
                          <a:avLst/>
                        </a:prstGeom>
                        <a:solidFill>
                          <a:srgbClr val="F8F7F2"/>
                        </a:solidFill>
                        <a:ln>
                          <a:noFill/>
                        </a:ln>
                      </wps:spPr>
                      <wps:txbx>
                        <w:txbxContent>
                          <w:p w14:paraId="05D4E8D9" w14:textId="77777777" w:rsidR="000A2EAA" w:rsidRDefault="000A2EAA" w:rsidP="0057303A">
                            <w:pPr>
                              <w:spacing w:before="83" w:line="211" w:lineRule="auto"/>
                              <w:ind w:left="74" w:right="4164"/>
                              <w:rPr>
                                <w:rFonts w:ascii="Courier New" w:hAnsi="Courier New"/>
                                <w:sz w:val="15"/>
                              </w:rPr>
                            </w:pPr>
                            <w:r>
                              <w:rPr>
                                <w:rFonts w:ascii="Courier New" w:hAnsi="Courier New"/>
                                <w:sz w:val="15"/>
                              </w:rPr>
                              <w:t>[атрибут$="значен</w:t>
                            </w:r>
                            <w:r>
                              <w:rPr>
                                <w:rFonts w:ascii="Courier New" w:hAnsi="Courier New"/>
                                <w:sz w:val="15"/>
                                <w:lang w:val="uk-UA"/>
                              </w:rPr>
                              <w:t>ня</w:t>
                            </w:r>
                            <w:r>
                              <w:rPr>
                                <w:rFonts w:ascii="Courier New" w:hAnsi="Courier New"/>
                                <w:sz w:val="15"/>
                              </w:rPr>
                              <w:t>"] { Опис правил стил</w:t>
                            </w:r>
                            <w:r>
                              <w:rPr>
                                <w:rFonts w:ascii="Courier New" w:hAnsi="Courier New"/>
                                <w:sz w:val="15"/>
                                <w:lang w:val="uk-UA"/>
                              </w:rPr>
                              <w:t>ю</w:t>
                            </w:r>
                            <w:r>
                              <w:rPr>
                                <w:rFonts w:ascii="Courier New" w:hAnsi="Courier New"/>
                                <w:sz w:val="15"/>
                              </w:rPr>
                              <w:t xml:space="preserve"> } Селектор[атрибут$="значение"] { Опис правил стил</w:t>
                            </w:r>
                            <w:r>
                              <w:rPr>
                                <w:rFonts w:ascii="Courier New" w:hAnsi="Courier New"/>
                                <w:sz w:val="15"/>
                                <w:lang w:val="uk-UA"/>
                              </w:rPr>
                              <w:t>ю</w:t>
                            </w:r>
                            <w:r>
                              <w:rPr>
                                <w:rFonts w:ascii="Courier New" w:hAnsi="Courier New"/>
                                <w:sz w:val="15"/>
                              </w:rPr>
                              <w:t xml:space="preserve"> }</w:t>
                            </w:r>
                          </w:p>
                          <w:p w14:paraId="53F57AB0" w14:textId="77777777" w:rsidR="000A2EAA" w:rsidRPr="004D2320" w:rsidRDefault="000A2EAA" w:rsidP="0057303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FADC25" id="Text Box 401" o:spid="_x0000_s1106" type="#_x0000_t202" style="position:absolute;margin-left:77.35pt;margin-top:8.15pt;width:460.45pt;height:22.5pt;z-index:-2514903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" fillcolor="#f8f7f2" stroked="f">
                <v:textbox inset="0,0,0,0">
                  <w:txbxContent>
                    <w:p w14:paraId="05D4E8D9" w14:textId="77777777" w:rsidR="000A2EAA" w:rsidRDefault="000A2EAA" w:rsidP="0057303A">
                      <w:pPr>
                        <w:spacing w:before="83" w:line="211" w:lineRule="auto"/>
                        <w:ind w:left="74" w:right="4164"/>
                        <w:rPr>
                          <w:rFonts w:ascii="Courier New" w:hAnsi="Courier New"/>
                          <w:sz w:val="15"/>
                        </w:rPr>
                      </w:pPr>
                      <w:r>
                        <w:rPr>
                          <w:rFonts w:ascii="Courier New" w:hAnsi="Courier New"/>
                          <w:sz w:val="15"/>
                        </w:rPr>
                        <w:t>[атрибут$="значен</w:t>
                      </w:r>
                      <w:r>
                        <w:rPr>
                          <w:rFonts w:ascii="Courier New" w:hAnsi="Courier New"/>
                          <w:sz w:val="15"/>
                          <w:lang w:val="uk-UA"/>
                        </w:rPr>
                        <w:t>ня</w:t>
                      </w:r>
                      <w:r>
                        <w:rPr>
                          <w:rFonts w:ascii="Courier New" w:hAnsi="Courier New"/>
                          <w:sz w:val="15"/>
                        </w:rPr>
                        <w:t>"] { Опис правил стил</w:t>
                      </w:r>
                      <w:r>
                        <w:rPr>
                          <w:rFonts w:ascii="Courier New" w:hAnsi="Courier New"/>
                          <w:sz w:val="15"/>
                          <w:lang w:val="uk-UA"/>
                        </w:rPr>
                        <w:t>ю</w:t>
                      </w:r>
                      <w:r>
                        <w:rPr>
                          <w:rFonts w:ascii="Courier New" w:hAnsi="Courier New"/>
                          <w:sz w:val="15"/>
                        </w:rPr>
                        <w:t xml:space="preserve"> } Селектор[атрибут$="значение"] { Опис правил стил</w:t>
                      </w:r>
                      <w:r>
                        <w:rPr>
                          <w:rFonts w:ascii="Courier New" w:hAnsi="Courier New"/>
                          <w:sz w:val="15"/>
                          <w:lang w:val="uk-UA"/>
                        </w:rPr>
                        <w:t>ю</w:t>
                      </w:r>
                      <w:r>
                        <w:rPr>
                          <w:rFonts w:ascii="Courier New" w:hAnsi="Courier New"/>
                          <w:sz w:val="15"/>
                        </w:rPr>
                        <w:t xml:space="preserve"> }</w:t>
                      </w:r>
                    </w:p>
                    <w:p w14:paraId="53F57AB0" w14:textId="77777777" w:rsidR="000A2EAA" w:rsidRPr="004D2320" w:rsidRDefault="000A2EAA" w:rsidP="0057303A"/>
                  </w:txbxContent>
                </v:textbox>
                <w10:wrap type="topAndBottom" anchorx="page"/>
              </v:shape>
            </w:pict>
          </mc:Fallback>
        </mc:AlternateContent>
      </w:r>
    </w:p>
    <w:p w14:paraId="78663EF0" w14:textId="77777777" w:rsidR="0057303A" w:rsidRPr="0057303A" w:rsidRDefault="0057303A" w:rsidP="00253FB5">
      <w:pPr>
        <w:spacing w:line="360" w:lineRule="auto"/>
        <w:rPr>
          <w:sz w:val="6"/>
          <w:szCs w:val="17"/>
        </w:rPr>
      </w:pPr>
    </w:p>
    <w:p w14:paraId="058982D3" w14:textId="77777777" w:rsidR="0057303A" w:rsidRPr="0057303A" w:rsidRDefault="0057303A" w:rsidP="00253FB5">
      <w:pPr>
        <w:spacing w:line="360" w:lineRule="auto"/>
        <w:ind w:left="105"/>
        <w:rPr>
          <w:sz w:val="17"/>
          <w:szCs w:val="17"/>
        </w:rPr>
      </w:pPr>
      <w:r w:rsidRPr="0057303A">
        <w:rPr>
          <w:sz w:val="17"/>
          <w:szCs w:val="17"/>
          <w:lang w:val="uk-UA"/>
        </w:rPr>
        <w:t xml:space="preserve"> У прикладі 1.47 показано зміна стилю посилань, в атрибуті </w:t>
      </w:r>
      <w:r w:rsidRPr="0057303A">
        <w:rPr>
          <w:color w:val="B61039"/>
          <w:sz w:val="17"/>
          <w:szCs w:val="17"/>
        </w:rPr>
        <w:t xml:space="preserve">href </w:t>
      </w:r>
      <w:r w:rsidRPr="0057303A">
        <w:rPr>
          <w:sz w:val="17"/>
          <w:szCs w:val="17"/>
          <w:lang w:val="uk-UA"/>
        </w:rPr>
        <w:t>яких зустрічається слово «htmlbook»</w:t>
      </w:r>
      <w:r w:rsidRPr="0057303A">
        <w:rPr>
          <w:sz w:val="17"/>
          <w:szCs w:val="17"/>
        </w:rPr>
        <w:t>.</w:t>
      </w:r>
    </w:p>
    <w:p w14:paraId="076C9DAA" w14:textId="77777777" w:rsidR="0057303A" w:rsidRPr="0057303A" w:rsidDel="00C609A2" w:rsidRDefault="0057303A" w:rsidP="00253FB5">
      <w:pPr>
        <w:spacing w:line="360" w:lineRule="auto"/>
        <w:rPr>
          <w:del w:id="1386" w:author="Пользователь Windows" w:date="2019-12-19T06:48:00Z"/>
          <w:sz w:val="23"/>
          <w:szCs w:val="17"/>
        </w:rPr>
      </w:pPr>
    </w:p>
    <w:p w14:paraId="6CE94165" w14:textId="77777777" w:rsidR="00DC45ED" w:rsidRDefault="00DC45ED">
      <w:r>
        <w:br w:type="page"/>
      </w:r>
    </w:p>
    <w:tbl>
      <w:tblPr>
        <w:tblStyle w:val="TableNormal"/>
        <w:tblW w:w="9211" w:type="dxa"/>
        <w:tblInd w:w="434" w:type="dxa"/>
        <w:tblLayout w:type="fixed"/>
        <w:tblLook w:val="01E0" w:firstRow="1" w:lastRow="1" w:firstColumn="1" w:lastColumn="1" w:noHBand="0" w:noVBand="0"/>
      </w:tblPr>
      <w:tblGrid>
        <w:gridCol w:w="4845"/>
        <w:gridCol w:w="771"/>
        <w:gridCol w:w="621"/>
        <w:gridCol w:w="353"/>
        <w:gridCol w:w="332"/>
        <w:gridCol w:w="332"/>
        <w:gridCol w:w="332"/>
        <w:gridCol w:w="343"/>
        <w:gridCol w:w="461"/>
        <w:gridCol w:w="365"/>
        <w:gridCol w:w="456"/>
      </w:tblGrid>
      <w:tr w:rsidR="0057303A" w:rsidRPr="0057303A" w14:paraId="2486DC2D" w14:textId="77777777" w:rsidTr="00DC45ED">
        <w:trPr>
          <w:trHeight w:val="235"/>
        </w:trPr>
        <w:tc>
          <w:tcPr>
            <w:tcW w:w="4845" w:type="dxa"/>
            <w:tcBorders>
              <w:right w:val="single" w:sz="6" w:space="0" w:color="666666"/>
            </w:tcBorders>
          </w:tcPr>
          <w:p w14:paraId="4B7EBA33" w14:textId="77777777" w:rsidR="0057303A" w:rsidRPr="0057303A" w:rsidRDefault="0057303A" w:rsidP="00253FB5">
            <w:pPr>
              <w:spacing w:line="360" w:lineRule="auto"/>
              <w:ind w:left="-1"/>
              <w:rPr>
                <w:rFonts w:ascii="Arial Black" w:eastAsia="Courier New" w:hAnsi="Arial Black" w:cs="Courier New"/>
                <w:sz w:val="15"/>
                <w:lang w:val="uk-UA"/>
              </w:rPr>
            </w:pPr>
            <w:r w:rsidRPr="0057303A">
              <w:rPr>
                <w:rFonts w:ascii="Arial Black" w:eastAsia="Courier New" w:hAnsi="Arial Black" w:cs="Courier New"/>
                <w:color w:val="685C53"/>
                <w:sz w:val="15"/>
              </w:rPr>
              <w:lastRenderedPageBreak/>
              <w:t>При</w:t>
            </w:r>
            <w:r w:rsidRPr="0057303A">
              <w:rPr>
                <w:rFonts w:ascii="Arial Black" w:eastAsia="Courier New" w:hAnsi="Arial Black" w:cs="Courier New"/>
                <w:color w:val="685C53"/>
                <w:sz w:val="15"/>
                <w:lang w:val="uk-UA"/>
              </w:rPr>
              <w:t>клад</w:t>
            </w:r>
            <w:r w:rsidRPr="0057303A">
              <w:rPr>
                <w:rFonts w:ascii="Arial Black" w:eastAsia="Courier New" w:hAnsi="Arial Black" w:cs="Courier New"/>
                <w:color w:val="685C53"/>
                <w:sz w:val="15"/>
              </w:rPr>
              <w:t xml:space="preserve"> 1.47. Стиль для р</w:t>
            </w:r>
            <w:r w:rsidRPr="0057303A">
              <w:rPr>
                <w:rFonts w:ascii="Arial Black" w:eastAsia="Courier New" w:hAnsi="Arial Black" w:cs="Courier New"/>
                <w:color w:val="685C53"/>
                <w:sz w:val="15"/>
                <w:lang w:val="uk-UA"/>
              </w:rPr>
              <w:t xml:space="preserve">ізних </w:t>
            </w:r>
            <w:r w:rsidRPr="0057303A">
              <w:rPr>
                <w:rFonts w:ascii="Arial Black" w:eastAsia="Courier New" w:hAnsi="Arial Black" w:cs="Courier New"/>
                <w:color w:val="685C53"/>
                <w:sz w:val="15"/>
              </w:rPr>
              <w:t>сайт</w:t>
            </w:r>
            <w:r w:rsidRPr="0057303A">
              <w:rPr>
                <w:rFonts w:ascii="Arial Black" w:eastAsia="Courier New" w:hAnsi="Arial Black" w:cs="Courier New"/>
                <w:color w:val="685C53"/>
                <w:sz w:val="15"/>
                <w:lang w:val="uk-UA"/>
              </w:rPr>
              <w:t>ів</w:t>
            </w:r>
          </w:p>
        </w:tc>
        <w:tc>
          <w:tcPr>
            <w:tcW w:w="771" w:type="dxa"/>
            <w:tcBorders>
              <w:left w:val="single" w:sz="6" w:space="0" w:color="666666"/>
              <w:right w:val="double" w:sz="2" w:space="0" w:color="666666"/>
            </w:tcBorders>
            <w:shd w:val="clear" w:color="auto" w:fill="CEE2D3"/>
          </w:tcPr>
          <w:p w14:paraId="57BA0FC4"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XHTML 1.0</w:t>
            </w:r>
          </w:p>
        </w:tc>
        <w:tc>
          <w:tcPr>
            <w:tcW w:w="621" w:type="dxa"/>
            <w:tcBorders>
              <w:left w:val="double" w:sz="2" w:space="0" w:color="666666"/>
              <w:right w:val="double" w:sz="2" w:space="0" w:color="666666"/>
            </w:tcBorders>
            <w:shd w:val="clear" w:color="auto" w:fill="CEE2D3"/>
          </w:tcPr>
          <w:p w14:paraId="17FBB8DC"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3" w:type="dxa"/>
            <w:tcBorders>
              <w:left w:val="double" w:sz="2" w:space="0" w:color="666666"/>
              <w:right w:val="single" w:sz="6" w:space="0" w:color="666666"/>
            </w:tcBorders>
            <w:shd w:val="clear" w:color="auto" w:fill="F2C8C8"/>
          </w:tcPr>
          <w:p w14:paraId="2EEF7D8E"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IE 6</w:t>
            </w:r>
          </w:p>
        </w:tc>
        <w:tc>
          <w:tcPr>
            <w:tcW w:w="332" w:type="dxa"/>
            <w:tcBorders>
              <w:left w:val="single" w:sz="6" w:space="0" w:color="666666"/>
              <w:right w:val="single" w:sz="6" w:space="0" w:color="666666"/>
            </w:tcBorders>
            <w:shd w:val="clear" w:color="auto" w:fill="CEE2D3"/>
          </w:tcPr>
          <w:p w14:paraId="34B07BD1"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7</w:t>
            </w:r>
          </w:p>
        </w:tc>
        <w:tc>
          <w:tcPr>
            <w:tcW w:w="332" w:type="dxa"/>
            <w:tcBorders>
              <w:left w:val="single" w:sz="6" w:space="0" w:color="666666"/>
              <w:right w:val="single" w:sz="6" w:space="0" w:color="666666"/>
            </w:tcBorders>
            <w:shd w:val="clear" w:color="auto" w:fill="CEE2D3"/>
          </w:tcPr>
          <w:p w14:paraId="718AC27C"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2" w:type="dxa"/>
            <w:tcBorders>
              <w:left w:val="single" w:sz="6" w:space="0" w:color="666666"/>
              <w:right w:val="single" w:sz="6" w:space="0" w:color="666666"/>
            </w:tcBorders>
            <w:shd w:val="clear" w:color="auto" w:fill="CEE2D3"/>
          </w:tcPr>
          <w:p w14:paraId="73540CC6"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3" w:type="dxa"/>
            <w:tcBorders>
              <w:left w:val="single" w:sz="6" w:space="0" w:color="666666"/>
              <w:right w:val="single" w:sz="6" w:space="0" w:color="666666"/>
            </w:tcBorders>
            <w:shd w:val="clear" w:color="auto" w:fill="CEE2D3"/>
          </w:tcPr>
          <w:p w14:paraId="7A7B0056"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1" w:type="dxa"/>
            <w:tcBorders>
              <w:left w:val="single" w:sz="6" w:space="0" w:color="666666"/>
              <w:right w:val="single" w:sz="6" w:space="0" w:color="666666"/>
            </w:tcBorders>
            <w:shd w:val="clear" w:color="auto" w:fill="CEE2D3"/>
          </w:tcPr>
          <w:p w14:paraId="5BC8DF8C"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5" w:type="dxa"/>
            <w:tcBorders>
              <w:left w:val="single" w:sz="6" w:space="0" w:color="666666"/>
              <w:right w:val="single" w:sz="6" w:space="0" w:color="666666"/>
            </w:tcBorders>
            <w:shd w:val="clear" w:color="auto" w:fill="CEE2D3"/>
          </w:tcPr>
          <w:p w14:paraId="4434E4E3" w14:textId="77777777" w:rsidR="0057303A" w:rsidRPr="0057303A" w:rsidRDefault="0057303A" w:rsidP="00253FB5">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6" w:type="dxa"/>
            <w:tcBorders>
              <w:left w:val="single" w:sz="6" w:space="0" w:color="666666"/>
            </w:tcBorders>
            <w:shd w:val="clear" w:color="auto" w:fill="CEE2D3"/>
          </w:tcPr>
          <w:p w14:paraId="3C3DA8F0" w14:textId="77777777" w:rsidR="0057303A" w:rsidRPr="0057303A" w:rsidRDefault="0057303A" w:rsidP="00253FB5">
            <w:pPr>
              <w:spacing w:line="360" w:lineRule="auto"/>
              <w:ind w:left="38"/>
              <w:rPr>
                <w:rFonts w:eastAsia="Courier New" w:hAnsi="Courier New" w:cs="Courier New"/>
                <w:sz w:val="13"/>
              </w:rPr>
            </w:pPr>
            <w:r w:rsidRPr="0057303A">
              <w:rPr>
                <w:rFonts w:eastAsia="Courier New" w:hAnsi="Courier New" w:cs="Courier New"/>
                <w:sz w:val="13"/>
              </w:rPr>
              <w:t>Fx 3.6</w:t>
            </w:r>
          </w:p>
        </w:tc>
      </w:tr>
      <w:tr w:rsidR="0057303A" w:rsidRPr="0057303A" w14:paraId="06FC2B2E" w14:textId="77777777" w:rsidTr="00DC45ED">
        <w:trPr>
          <w:trHeight w:val="2848"/>
        </w:trPr>
        <w:tc>
          <w:tcPr>
            <w:tcW w:w="9211" w:type="dxa"/>
            <w:gridSpan w:val="11"/>
            <w:shd w:val="clear" w:color="auto" w:fill="F8F7F2"/>
          </w:tcPr>
          <w:p w14:paraId="64B96DC8" w14:textId="77777777" w:rsidR="0057303A" w:rsidRPr="0057303A" w:rsidRDefault="0057303A" w:rsidP="00DC45ED">
            <w:pPr>
              <w:ind w:left="254" w:right="4061" w:hanging="180"/>
              <w:rPr>
                <w:rFonts w:ascii="Courier New" w:eastAsia="Courier New" w:hAnsi="Courier New" w:cs="Courier New"/>
                <w:sz w:val="15"/>
                <w:lang w:val="en-US"/>
              </w:rPr>
            </w:pPr>
            <w:r w:rsidRPr="0057303A">
              <w:rPr>
                <w:rFonts w:ascii="Courier New" w:eastAsia="Courier New" w:hAnsi="Courier New" w:cs="Courier New"/>
                <w:sz w:val="15"/>
                <w:lang w:val="en-US"/>
              </w:rPr>
              <w:t xml:space="preserve">&lt;!DOCTYPE html PUBLIC "-//W3C//DTD XHTML 1.0 Strict//EN" </w:t>
            </w:r>
            <w:r w:rsidR="003D6273">
              <w:fldChar w:fldCharType="begin"/>
            </w:r>
            <w:r w:rsidR="003D6273" w:rsidRPr="003D6273">
              <w:rPr>
                <w:lang w:val="en-US"/>
                <w:rPrChange w:id="1387"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"http://www.w3.org/TR/xhtml1/DTD/xhtml1</w:t>
            </w:r>
            <w:r w:rsidR="003D6273">
              <w:fldChar w:fldCharType="end"/>
            </w:r>
            <w:r w:rsidRPr="0057303A">
              <w:rPr>
                <w:rFonts w:ascii="Courier New" w:eastAsia="Courier New" w:hAnsi="Courier New" w:cs="Courier New"/>
                <w:sz w:val="15"/>
                <w:lang w:val="en-US"/>
              </w:rPr>
              <w:t>-</w:t>
            </w:r>
            <w:r w:rsidR="003D6273">
              <w:fldChar w:fldCharType="begin"/>
            </w:r>
            <w:r w:rsidR="003D6273" w:rsidRPr="003D6273">
              <w:rPr>
                <w:lang w:val="en-US"/>
                <w:rPrChange w:id="1388"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strict.dtd"&gt;</w:t>
            </w:r>
            <w:r w:rsidR="003D6273">
              <w:fldChar w:fldCharType="end"/>
            </w:r>
          </w:p>
          <w:p w14:paraId="38B57DC7" w14:textId="77777777" w:rsidR="0057303A" w:rsidRPr="0057303A" w:rsidRDefault="0057303A" w:rsidP="00DC45ED">
            <w:pPr>
              <w:ind w:left="74"/>
              <w:rPr>
                <w:rFonts w:ascii="Courier New" w:eastAsia="Courier New" w:hAnsi="Courier New" w:cs="Courier New"/>
                <w:sz w:val="15"/>
                <w:lang w:val="en-US"/>
              </w:rPr>
            </w:pPr>
            <w:r w:rsidRPr="0057303A">
              <w:rPr>
                <w:rFonts w:ascii="Courier New" w:eastAsia="Courier New" w:hAnsi="Courier New" w:cs="Courier New"/>
                <w:sz w:val="15"/>
                <w:lang w:val="en-US"/>
              </w:rPr>
              <w:t xml:space="preserve">&lt;html </w:t>
            </w:r>
            <w:r w:rsidR="003D6273">
              <w:fldChar w:fldCharType="begin"/>
            </w:r>
            <w:r w:rsidR="003D6273" w:rsidRPr="003D6273">
              <w:rPr>
                <w:lang w:val="en-US"/>
                <w:rPrChange w:id="1389" w:author="Пользователь Windows" w:date="2019-12-19T05:26:00Z">
                  <w:rPr/>
                </w:rPrChange>
              </w:rPr>
              <w:instrText>HYPERLINK "http://www.w3.org/1999/xhtml" \h</w:instrText>
            </w:r>
            <w:r w:rsidR="003D6273">
              <w:fldChar w:fldCharType="separate"/>
            </w:r>
            <w:r w:rsidRPr="0057303A">
              <w:rPr>
                <w:rFonts w:ascii="Courier New" w:eastAsia="Courier New" w:hAnsi="Courier New" w:cs="Courier New"/>
                <w:sz w:val="15"/>
                <w:lang w:val="en-US"/>
              </w:rPr>
              <w:t>xmlns="http://www.w3.org/1999/xhtml"&gt;</w:t>
            </w:r>
            <w:r w:rsidR="003D6273">
              <w:fldChar w:fldCharType="end"/>
            </w:r>
          </w:p>
          <w:p w14:paraId="25A71941" w14:textId="77777777" w:rsidR="0057303A" w:rsidRPr="0057303A" w:rsidRDefault="0057303A" w:rsidP="00DC45ED">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1680A3EA" w14:textId="77777777" w:rsidR="0057303A" w:rsidRPr="0057303A" w:rsidRDefault="0057303A" w:rsidP="00DC45ED">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&lt;meta http-equiv="Content-Type" content="text/html; charset=utf-8" /&gt;</w:t>
            </w:r>
          </w:p>
          <w:p w14:paraId="601CFE8E" w14:textId="77777777" w:rsidR="0057303A" w:rsidRPr="0057303A" w:rsidRDefault="0057303A" w:rsidP="00DC45ED">
            <w:pPr>
              <w:ind w:left="246"/>
              <w:rPr>
                <w:rFonts w:ascii="Courier New" w:eastAsia="Courier New" w:hAnsi="Courier New" w:cs="Courier New"/>
                <w:sz w:val="15"/>
                <w:lang w:val="en-US"/>
              </w:rPr>
            </w:pPr>
            <w:r w:rsidRPr="0057303A">
              <w:rPr>
                <w:rFonts w:ascii="Courier New" w:eastAsia="Courier New" w:hAnsi="Courier New" w:cs="Courier New"/>
                <w:sz w:val="15"/>
                <w:lang w:val="en-US"/>
              </w:rPr>
              <w:t>&lt;title&gt;</w:t>
            </w:r>
            <w:r w:rsidRPr="0057303A">
              <w:rPr>
                <w:rFonts w:ascii="Courier New" w:eastAsia="Courier New" w:hAnsi="Courier New" w:cs="Courier New"/>
                <w:sz w:val="15"/>
              </w:rPr>
              <w:t>Селектор</w:t>
            </w:r>
            <w:r w:rsidRPr="0057303A">
              <w:rPr>
                <w:rFonts w:ascii="Courier New" w:eastAsia="Courier New" w:hAnsi="Courier New" w:cs="Courier New"/>
                <w:sz w:val="15"/>
                <w:lang w:val="uk-UA"/>
              </w:rPr>
              <w:t>и</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атрибут</w:t>
            </w:r>
            <w:r w:rsidRPr="0057303A">
              <w:rPr>
                <w:rFonts w:ascii="Courier New" w:eastAsia="Courier New" w:hAnsi="Courier New" w:cs="Courier New"/>
                <w:sz w:val="15"/>
                <w:lang w:val="uk-UA"/>
              </w:rPr>
              <w:t>ів</w:t>
            </w:r>
            <w:r w:rsidRPr="0057303A">
              <w:rPr>
                <w:rFonts w:ascii="Courier New" w:eastAsia="Courier New" w:hAnsi="Courier New" w:cs="Courier New"/>
                <w:sz w:val="15"/>
                <w:lang w:val="en-US"/>
              </w:rPr>
              <w:t>&lt;/title&gt;</w:t>
            </w:r>
          </w:p>
          <w:p w14:paraId="535E706A" w14:textId="77777777" w:rsidR="0057303A" w:rsidRPr="0057303A" w:rsidRDefault="0057303A" w:rsidP="00DC45ED">
            <w:pPr>
              <w:ind w:left="344" w:right="6849" w:hanging="90"/>
              <w:rPr>
                <w:rFonts w:ascii="Courier New" w:eastAsia="Courier New" w:hAnsi="Courier New" w:cs="Courier New"/>
                <w:sz w:val="15"/>
                <w:lang w:val="en-US"/>
              </w:rPr>
            </w:pPr>
            <w:r w:rsidRPr="0057303A">
              <w:rPr>
                <w:rFonts w:ascii="Courier New" w:eastAsia="Courier New" w:hAnsi="Courier New" w:cs="Courier New"/>
                <w:sz w:val="15"/>
                <w:lang w:val="en-US"/>
              </w:rPr>
              <w:t>&lt;style type="text/css"&gt; [href*="htmlbook"] {</w:t>
            </w:r>
          </w:p>
          <w:p w14:paraId="690B82C0" w14:textId="77777777" w:rsidR="0057303A" w:rsidRPr="0057303A" w:rsidRDefault="0057303A" w:rsidP="00DC45ED">
            <w:pPr>
              <w:ind w:left="417"/>
              <w:rPr>
                <w:rFonts w:ascii="Courier New" w:eastAsia="Courier New" w:hAnsi="Courier New" w:cs="Courier New"/>
                <w:sz w:val="15"/>
                <w:lang w:val="en-US"/>
              </w:rPr>
            </w:pPr>
            <w:r w:rsidRPr="0057303A">
              <w:rPr>
                <w:rFonts w:ascii="Courier New" w:eastAsia="Courier New" w:hAnsi="Courier New" w:cs="Courier New"/>
                <w:sz w:val="15"/>
                <w:lang w:val="en-US"/>
              </w:rPr>
              <w:t xml:space="preserve">background: yellow; /* </w:t>
            </w:r>
            <w:r w:rsidRPr="0057303A">
              <w:rPr>
                <w:rFonts w:ascii="Courier New" w:eastAsia="Courier New" w:hAnsi="Courier New" w:cs="Courier New"/>
                <w:sz w:val="15"/>
              </w:rPr>
              <w:t>Ж</w:t>
            </w:r>
            <w:r w:rsidRPr="0057303A">
              <w:rPr>
                <w:rFonts w:ascii="Courier New" w:eastAsia="Courier New" w:hAnsi="Courier New" w:cs="Courier New"/>
                <w:sz w:val="15"/>
                <w:lang w:val="uk-UA"/>
              </w:rPr>
              <w:t>овтий</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lang w:val="uk-UA"/>
              </w:rPr>
              <w:t>колір</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фон</w:t>
            </w:r>
            <w:r w:rsidRPr="0057303A">
              <w:rPr>
                <w:rFonts w:ascii="Courier New" w:eastAsia="Courier New" w:hAnsi="Courier New" w:cs="Courier New"/>
                <w:sz w:val="15"/>
                <w:lang w:val="uk-UA"/>
              </w:rPr>
              <w:t>у</w:t>
            </w:r>
            <w:r w:rsidRPr="0057303A">
              <w:rPr>
                <w:rFonts w:ascii="Courier New" w:eastAsia="Courier New" w:hAnsi="Courier New" w:cs="Courier New"/>
                <w:sz w:val="15"/>
                <w:lang w:val="en-US"/>
              </w:rPr>
              <w:t xml:space="preserve"> */</w:t>
            </w:r>
          </w:p>
          <w:p w14:paraId="79A3DD55" w14:textId="77777777" w:rsidR="0057303A" w:rsidRPr="0057303A" w:rsidRDefault="0057303A" w:rsidP="00DC45ED">
            <w:pPr>
              <w:ind w:left="344"/>
              <w:rPr>
                <w:rFonts w:ascii="Courier New" w:eastAsia="Courier New" w:hAnsi="Courier New" w:cs="Courier New"/>
                <w:sz w:val="15"/>
                <w:lang w:val="en-US"/>
              </w:rPr>
            </w:pPr>
            <w:r w:rsidRPr="0057303A">
              <w:rPr>
                <w:rFonts w:ascii="Courier New" w:eastAsia="Courier New" w:hAnsi="Courier New" w:cs="Courier New"/>
                <w:sz w:val="15"/>
                <w:lang w:val="en-US"/>
              </w:rPr>
              <w:t>}</w:t>
            </w:r>
          </w:p>
          <w:p w14:paraId="1E6F0110" w14:textId="77777777" w:rsidR="0057303A" w:rsidRPr="0057303A" w:rsidRDefault="0057303A" w:rsidP="00DC45ED">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&lt;/style&gt;</w:t>
            </w:r>
          </w:p>
          <w:p w14:paraId="23888DF8" w14:textId="77777777" w:rsidR="0057303A" w:rsidRPr="0057303A" w:rsidRDefault="0057303A" w:rsidP="00DC45ED">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48BB1DB0" w14:textId="77777777" w:rsidR="0057303A" w:rsidRPr="0057303A" w:rsidRDefault="0057303A" w:rsidP="00DC45ED">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&lt;body&gt;</w:t>
            </w:r>
          </w:p>
          <w:p w14:paraId="4D6EC46D" w14:textId="77777777" w:rsidR="0057303A" w:rsidRPr="0057303A" w:rsidRDefault="0057303A" w:rsidP="00DC45ED">
            <w:pPr>
              <w:ind w:left="246"/>
              <w:rPr>
                <w:rFonts w:ascii="Courier New" w:eastAsia="Courier New" w:hAnsi="Courier New" w:cs="Courier New"/>
                <w:sz w:val="15"/>
                <w:lang w:val="en-US"/>
              </w:rPr>
            </w:pPr>
            <w:r w:rsidRPr="0057303A">
              <w:rPr>
                <w:rFonts w:ascii="Courier New" w:eastAsia="Courier New" w:hAnsi="Courier New" w:cs="Courier New"/>
                <w:sz w:val="15"/>
                <w:lang w:val="en-US"/>
              </w:rPr>
              <w:t xml:space="preserve">&lt;p&gt;&lt;a </w:t>
            </w:r>
            <w:r w:rsidR="003D6273">
              <w:fldChar w:fldCharType="begin"/>
            </w:r>
            <w:r w:rsidR="003D6273" w:rsidRPr="003D6273">
              <w:rPr>
                <w:lang w:val="en-US"/>
                <w:rPrChange w:id="1390" w:author="Пользователь Windows" w:date="2019-12-19T05:26:00Z">
                  <w:rPr/>
                </w:rPrChange>
              </w:rPr>
              <w:instrText>HYPERLINK "http://www.htmlbook.ru/html/" \h</w:instrText>
            </w:r>
            <w:r w:rsidR="003D6273">
              <w:fldChar w:fldCharType="separate"/>
            </w:r>
            <w:r w:rsidRPr="0057303A">
              <w:rPr>
                <w:rFonts w:ascii="Courier New" w:eastAsia="Courier New" w:hAnsi="Courier New" w:cs="Courier New"/>
                <w:sz w:val="15"/>
                <w:lang w:val="en-US"/>
              </w:rPr>
              <w:t>href="http://www.htmlbook.ru/html/"&gt;</w:t>
            </w:r>
            <w:r w:rsidRPr="0057303A">
              <w:rPr>
                <w:rFonts w:ascii="Courier New" w:eastAsia="Courier New" w:hAnsi="Courier New" w:cs="Courier New"/>
                <w:sz w:val="15"/>
              </w:rPr>
              <w:t>Теги</w:t>
            </w:r>
            <w:r w:rsidRPr="0057303A">
              <w:rPr>
                <w:rFonts w:ascii="Courier New" w:eastAsia="Courier New" w:hAnsi="Courier New" w:cs="Courier New"/>
                <w:sz w:val="15"/>
                <w:lang w:val="en-US"/>
              </w:rPr>
              <w:t xml:space="preserve"> </w:t>
            </w:r>
            <w:r w:rsidR="003D6273">
              <w:fldChar w:fldCharType="end"/>
            </w:r>
            <w:r w:rsidRPr="0057303A">
              <w:rPr>
                <w:rFonts w:ascii="Courier New" w:eastAsia="Courier New" w:hAnsi="Courier New" w:cs="Courier New"/>
                <w:sz w:val="15"/>
                <w:lang w:val="en-US"/>
              </w:rPr>
              <w:t>HTML&lt;/a&gt; |</w:t>
            </w:r>
          </w:p>
          <w:p w14:paraId="2D725B1F" w14:textId="77777777" w:rsidR="0057303A" w:rsidRPr="0057303A" w:rsidRDefault="0057303A" w:rsidP="00DC45ED">
            <w:pPr>
              <w:ind w:left="246"/>
              <w:rPr>
                <w:rFonts w:ascii="Courier New" w:eastAsia="Courier New" w:hAnsi="Courier New" w:cs="Courier New"/>
                <w:sz w:val="15"/>
              </w:rPr>
            </w:pPr>
            <w:r w:rsidRPr="0057303A">
              <w:rPr>
                <w:rFonts w:ascii="Courier New" w:eastAsia="Courier New" w:hAnsi="Courier New" w:cs="Courier New"/>
                <w:sz w:val="15"/>
              </w:rPr>
              <w:t>&lt;</w:t>
            </w:r>
            <w:r w:rsidRPr="0057303A">
              <w:rPr>
                <w:rFonts w:ascii="Courier New" w:eastAsia="Courier New" w:hAnsi="Courier New" w:cs="Courier New"/>
                <w:sz w:val="15"/>
                <w:lang w:val="en-US"/>
              </w:rPr>
              <w:t>a</w:t>
            </w:r>
            <w:r w:rsidRPr="0057303A">
              <w:rPr>
                <w:rFonts w:ascii="Courier New" w:eastAsia="Courier New" w:hAnsi="Courier New" w:cs="Courier New"/>
                <w:sz w:val="15"/>
              </w:rPr>
              <w:t xml:space="preserve"> </w:t>
            </w:r>
            <w:hyperlink r:id="rId59">
              <w:r w:rsidRPr="0057303A">
                <w:rPr>
                  <w:rFonts w:ascii="Courier New" w:eastAsia="Courier New" w:hAnsi="Courier New" w:cs="Courier New"/>
                  <w:sz w:val="15"/>
                  <w:lang w:val="en-US"/>
                </w:rPr>
                <w:t>href</w:t>
              </w:r>
              <w:r w:rsidRPr="0057303A">
                <w:rPr>
                  <w:rFonts w:ascii="Courier New" w:eastAsia="Courier New" w:hAnsi="Courier New" w:cs="Courier New"/>
                  <w:sz w:val="15"/>
                </w:rPr>
                <w:t>="</w:t>
              </w:r>
              <w:r w:rsidRPr="0057303A">
                <w:rPr>
                  <w:rFonts w:ascii="Courier New" w:eastAsia="Courier New" w:hAnsi="Courier New" w:cs="Courier New"/>
                  <w:sz w:val="15"/>
                  <w:lang w:val="en-US"/>
                </w:rPr>
                <w:t>http</w:t>
              </w:r>
              <w:r w:rsidRPr="0057303A">
                <w:rPr>
                  <w:rFonts w:ascii="Courier New" w:eastAsia="Courier New" w:hAnsi="Courier New" w:cs="Courier New"/>
                  <w:sz w:val="15"/>
                </w:rPr>
                <w:t>://</w:t>
              </w:r>
              <w:r w:rsidRPr="0057303A">
                <w:rPr>
                  <w:rFonts w:ascii="Courier New" w:eastAsia="Courier New" w:hAnsi="Courier New" w:cs="Courier New"/>
                  <w:sz w:val="15"/>
                  <w:lang w:val="en-US"/>
                </w:rPr>
                <w:t>stepbystep</w:t>
              </w:r>
              <w:r w:rsidRPr="0057303A">
                <w:rPr>
                  <w:rFonts w:ascii="Courier New" w:eastAsia="Courier New" w:hAnsi="Courier New" w:cs="Courier New"/>
                  <w:sz w:val="15"/>
                </w:rPr>
                <w:t>.</w:t>
              </w:r>
              <w:r w:rsidRPr="0057303A">
                <w:rPr>
                  <w:rFonts w:ascii="Courier New" w:eastAsia="Courier New" w:hAnsi="Courier New" w:cs="Courier New"/>
                  <w:sz w:val="15"/>
                  <w:lang w:val="en-US"/>
                </w:rPr>
                <w:t>htmlbook</w:t>
              </w:r>
              <w:r w:rsidRPr="0057303A">
                <w:rPr>
                  <w:rFonts w:ascii="Courier New" w:eastAsia="Courier New" w:hAnsi="Courier New" w:cs="Courier New"/>
                  <w:sz w:val="15"/>
                </w:rPr>
                <w:t>.</w:t>
              </w:r>
              <w:r w:rsidRPr="0057303A">
                <w:rPr>
                  <w:rFonts w:ascii="Courier New" w:eastAsia="Courier New" w:hAnsi="Courier New" w:cs="Courier New"/>
                  <w:sz w:val="15"/>
                  <w:lang w:val="en-US"/>
                </w:rPr>
                <w:t>ru</w:t>
              </w:r>
              <w:r w:rsidRPr="0057303A">
                <w:rPr>
                  <w:rFonts w:ascii="Courier New" w:eastAsia="Courier New" w:hAnsi="Courier New" w:cs="Courier New"/>
                  <w:sz w:val="15"/>
                </w:rPr>
                <w:t>"&gt;</w:t>
              </w:r>
              <w:r w:rsidRPr="0057303A">
                <w:rPr>
                  <w:rFonts w:ascii="Courier New" w:eastAsia="Courier New" w:hAnsi="Courier New" w:cs="Courier New"/>
                  <w:sz w:val="15"/>
                  <w:lang w:val="uk-UA"/>
                </w:rPr>
                <w:t>Крок за кроком</w:t>
              </w:r>
              <w:r w:rsidRPr="0057303A">
                <w:rPr>
                  <w:rFonts w:ascii="Courier New" w:eastAsia="Courier New" w:hAnsi="Courier New" w:cs="Courier New"/>
                  <w:sz w:val="15"/>
                </w:rPr>
                <w:t xml:space="preserve"> </w:t>
              </w:r>
            </w:hyperlink>
            <w:r w:rsidRPr="0057303A">
              <w:rPr>
                <w:rFonts w:ascii="Courier New" w:eastAsia="Courier New" w:hAnsi="Courier New" w:cs="Courier New"/>
                <w:sz w:val="15"/>
              </w:rPr>
              <w:t xml:space="preserve"> &lt;/</w:t>
            </w:r>
            <w:r w:rsidRPr="0057303A">
              <w:rPr>
                <w:rFonts w:ascii="Courier New" w:eastAsia="Courier New" w:hAnsi="Courier New" w:cs="Courier New"/>
                <w:sz w:val="15"/>
                <w:lang w:val="en-US"/>
              </w:rPr>
              <w:t>a</w:t>
            </w:r>
            <w:r w:rsidRPr="0057303A">
              <w:rPr>
                <w:rFonts w:ascii="Courier New" w:eastAsia="Courier New" w:hAnsi="Courier New" w:cs="Courier New"/>
                <w:sz w:val="15"/>
              </w:rPr>
              <w:t>&gt; |</w:t>
            </w:r>
          </w:p>
          <w:p w14:paraId="171E7FB8" w14:textId="77777777" w:rsidR="0057303A" w:rsidRPr="0057303A" w:rsidRDefault="0057303A" w:rsidP="00DC45ED">
            <w:pPr>
              <w:ind w:left="246"/>
              <w:rPr>
                <w:rFonts w:ascii="Courier New" w:eastAsia="Courier New" w:hAnsi="Courier New" w:cs="Courier New"/>
                <w:sz w:val="15"/>
                <w:lang w:val="en-US"/>
              </w:rPr>
            </w:pPr>
            <w:r w:rsidRPr="0057303A">
              <w:rPr>
                <w:rFonts w:ascii="Courier New" w:eastAsia="Courier New" w:hAnsi="Courier New" w:cs="Courier New"/>
                <w:sz w:val="15"/>
                <w:lang w:val="en-US"/>
              </w:rPr>
              <w:t xml:space="preserve">&lt;a </w:t>
            </w:r>
            <w:r w:rsidR="003D6273">
              <w:fldChar w:fldCharType="begin"/>
            </w:r>
            <w:r w:rsidR="003D6273" w:rsidRPr="003D6273">
              <w:rPr>
                <w:lang w:val="en-US"/>
                <w:rPrChange w:id="1391" w:author="Пользователь Windows" w:date="2019-12-19T05:26:00Z">
                  <w:rPr/>
                </w:rPrChange>
              </w:rPr>
              <w:instrText>HYPERLINK "http://webimg.ru/" \h</w:instrText>
            </w:r>
            <w:r w:rsidR="003D6273">
              <w:fldChar w:fldCharType="separate"/>
            </w:r>
            <w:r w:rsidRPr="0057303A">
              <w:rPr>
                <w:rFonts w:ascii="Courier New" w:eastAsia="Courier New" w:hAnsi="Courier New" w:cs="Courier New"/>
                <w:sz w:val="15"/>
                <w:lang w:val="en-US"/>
              </w:rPr>
              <w:t>href="http://webimg.ru"&gt;</w:t>
            </w:r>
            <w:r w:rsidRPr="0057303A">
              <w:rPr>
                <w:rFonts w:ascii="Courier New" w:eastAsia="Courier New" w:hAnsi="Courier New" w:cs="Courier New"/>
                <w:sz w:val="15"/>
              </w:rPr>
              <w:t>Граф</w:t>
            </w:r>
            <w:r w:rsidRPr="0057303A">
              <w:rPr>
                <w:rFonts w:ascii="Courier New" w:eastAsia="Courier New" w:hAnsi="Courier New" w:cs="Courier New"/>
                <w:sz w:val="15"/>
                <w:lang w:val="uk-UA"/>
              </w:rPr>
              <w:t>ік</w:t>
            </w:r>
            <w:r w:rsidRPr="0057303A">
              <w:rPr>
                <w:rFonts w:ascii="Courier New" w:eastAsia="Courier New" w:hAnsi="Courier New" w:cs="Courier New"/>
                <w:sz w:val="15"/>
              </w:rPr>
              <w:t>а</w:t>
            </w:r>
            <w:r w:rsidRPr="0057303A">
              <w:rPr>
                <w:rFonts w:ascii="Courier New" w:eastAsia="Courier New" w:hAnsi="Courier New" w:cs="Courier New"/>
                <w:sz w:val="15"/>
                <w:lang w:val="en-US"/>
              </w:rPr>
              <w:t xml:space="preserve"> </w:t>
            </w:r>
            <w:r w:rsidR="003D6273">
              <w:fldChar w:fldCharType="end"/>
            </w:r>
            <w:r w:rsidRPr="0057303A">
              <w:rPr>
                <w:rFonts w:ascii="Courier New" w:eastAsia="Courier New" w:hAnsi="Courier New" w:cs="Courier New"/>
                <w:sz w:val="15"/>
              </w:rPr>
              <w:t>для</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Веб</w:t>
            </w:r>
            <w:r w:rsidRPr="0057303A">
              <w:rPr>
                <w:rFonts w:ascii="Courier New" w:eastAsia="Courier New" w:hAnsi="Courier New" w:cs="Courier New"/>
                <w:sz w:val="15"/>
                <w:lang w:val="en-US"/>
              </w:rPr>
              <w:t>&lt;/a&gt;&lt;/p&gt;</w:t>
            </w:r>
          </w:p>
          <w:p w14:paraId="081665F4" w14:textId="77777777" w:rsidR="0057303A" w:rsidRPr="0057303A" w:rsidRDefault="0057303A" w:rsidP="00DC45ED">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&lt;/body&gt;</w:t>
            </w:r>
          </w:p>
          <w:p w14:paraId="5E51E647" w14:textId="77777777" w:rsidR="0057303A" w:rsidRPr="0057303A" w:rsidRDefault="0057303A" w:rsidP="00DC45ED">
            <w:pPr>
              <w:ind w:left="74"/>
              <w:rPr>
                <w:rFonts w:ascii="Courier New" w:eastAsia="Courier New" w:hAnsi="Courier New" w:cs="Courier New"/>
                <w:sz w:val="15"/>
                <w:lang w:val="en-US"/>
              </w:rPr>
            </w:pPr>
            <w:r w:rsidRPr="0057303A">
              <w:rPr>
                <w:rFonts w:ascii="Courier New" w:eastAsia="Courier New" w:hAnsi="Courier New" w:cs="Courier New"/>
                <w:sz w:val="15"/>
                <w:lang w:val="en-US"/>
              </w:rPr>
              <w:t>&lt;/html&gt;</w:t>
            </w:r>
          </w:p>
        </w:tc>
      </w:tr>
    </w:tbl>
    <w:p w14:paraId="13114115" w14:textId="77777777" w:rsidR="0057303A" w:rsidRPr="0057303A" w:rsidRDefault="0057303A" w:rsidP="00253FB5">
      <w:pPr>
        <w:spacing w:line="360" w:lineRule="auto"/>
        <w:rPr>
          <w:sz w:val="15"/>
          <w:szCs w:val="17"/>
          <w:lang w:val="en-US"/>
        </w:rPr>
      </w:pPr>
    </w:p>
    <w:p w14:paraId="17FA6D0B" w14:textId="77777777" w:rsidR="0057303A" w:rsidRDefault="0057303A" w:rsidP="00253FB5">
      <w:pPr>
        <w:spacing w:line="360" w:lineRule="auto"/>
        <w:ind w:left="105"/>
        <w:rPr>
          <w:sz w:val="17"/>
          <w:szCs w:val="17"/>
        </w:rPr>
      </w:pPr>
      <w:r w:rsidRPr="0057303A">
        <w:rPr>
          <w:sz w:val="17"/>
          <w:szCs w:val="17"/>
        </w:rPr>
        <w:t>Результат данного при</w:t>
      </w:r>
      <w:r w:rsidRPr="0057303A">
        <w:rPr>
          <w:sz w:val="17"/>
          <w:szCs w:val="17"/>
          <w:lang w:val="uk-UA"/>
        </w:rPr>
        <w:t>кладу</w:t>
      </w:r>
      <w:r w:rsidRPr="0057303A">
        <w:rPr>
          <w:sz w:val="17"/>
          <w:szCs w:val="17"/>
        </w:rPr>
        <w:t xml:space="preserve"> показан</w:t>
      </w:r>
      <w:r w:rsidRPr="0057303A">
        <w:rPr>
          <w:sz w:val="17"/>
          <w:szCs w:val="17"/>
          <w:lang w:val="uk-UA"/>
        </w:rPr>
        <w:t>о</w:t>
      </w:r>
      <w:r w:rsidRPr="0057303A">
        <w:rPr>
          <w:sz w:val="17"/>
          <w:szCs w:val="17"/>
        </w:rPr>
        <w:t xml:space="preserve"> на рис. 1.31.</w:t>
      </w:r>
    </w:p>
    <w:p w14:paraId="7D35EB20" w14:textId="77777777" w:rsidR="00BB31D6" w:rsidRPr="0057303A" w:rsidRDefault="00BB31D6" w:rsidP="00253FB5">
      <w:pPr>
        <w:spacing w:line="360" w:lineRule="auto"/>
        <w:ind w:left="105"/>
        <w:rPr>
          <w:sz w:val="17"/>
          <w:szCs w:val="17"/>
        </w:rPr>
      </w:pPr>
    </w:p>
    <w:p w14:paraId="188A2A4E" w14:textId="77777777" w:rsidR="0057303A" w:rsidRPr="0057303A" w:rsidRDefault="0057303A" w:rsidP="00253FB5">
      <w:pPr>
        <w:spacing w:line="360" w:lineRule="auto"/>
        <w:jc w:val="center"/>
        <w:rPr>
          <w:sz w:val="14"/>
          <w:szCs w:val="17"/>
        </w:rPr>
      </w:pPr>
      <w:r w:rsidRPr="0057303A">
        <w:rPr>
          <w:noProof/>
          <w:sz w:val="14"/>
          <w:szCs w:val="17"/>
          <w:lang w:val="en-US" w:eastAsia="en-US" w:bidi="ar-SA"/>
        </w:rPr>
        <w:drawing>
          <wp:inline distT="0" distB="0" distL="0" distR="0" wp14:anchorId="3ADC533B" wp14:editId="3171C578">
            <wp:extent cx="4339590" cy="1624867"/>
            <wp:effectExtent l="1905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4339221" cy="1624729"/>
                    </a:xfrm>
                    <a:prstGeom prst="rect">
                      <a:avLst/>
                    </a:prstGeom>
                    <a:noFill/>
                    <a:ln w="9525">
                      <a:noFill/>
                      <a:miter lim="800000"/>
                      <a:headEnd/>
                      <a:tailEnd/>
                    </a:ln>
                  </pic:spPr>
                </pic:pic>
              </a:graphicData>
            </a:graphic>
          </wp:inline>
        </w:drawing>
      </w:r>
    </w:p>
    <w:p w14:paraId="0785B999" w14:textId="77777777" w:rsidR="0057303A" w:rsidRPr="0057303A" w:rsidRDefault="0057303A" w:rsidP="00253FB5">
      <w:pPr>
        <w:spacing w:line="360" w:lineRule="auto"/>
        <w:ind w:left="1424" w:right="1429"/>
        <w:jc w:val="center"/>
        <w:rPr>
          <w:rFonts w:ascii="Georgia" w:hAnsi="Georgia"/>
          <w:i/>
          <w:sz w:val="17"/>
        </w:rPr>
      </w:pPr>
      <w:r w:rsidRPr="0057303A">
        <w:rPr>
          <w:rFonts w:ascii="Georgia" w:hAnsi="Georgia"/>
          <w:i/>
          <w:color w:val="666666"/>
          <w:sz w:val="17"/>
        </w:rPr>
        <w:t>Рис. 1.31.</w:t>
      </w:r>
      <w:r w:rsidRPr="0057303A">
        <w:rPr>
          <w:rFonts w:ascii="Georgia" w:hAnsi="Georgia"/>
          <w:i/>
          <w:color w:val="666666"/>
          <w:sz w:val="17"/>
          <w:lang w:val="uk-UA"/>
        </w:rPr>
        <w:t xml:space="preserve"> Зміна </w:t>
      </w:r>
      <w:r w:rsidRPr="0057303A">
        <w:rPr>
          <w:rFonts w:ascii="Georgia" w:hAnsi="Georgia"/>
          <w:i/>
          <w:color w:val="666666"/>
          <w:sz w:val="17"/>
        </w:rPr>
        <w:t>стил</w:t>
      </w:r>
      <w:r w:rsidRPr="0057303A">
        <w:rPr>
          <w:rFonts w:ascii="Georgia" w:hAnsi="Georgia"/>
          <w:i/>
          <w:color w:val="666666"/>
          <w:sz w:val="17"/>
          <w:lang w:val="uk-UA"/>
        </w:rPr>
        <w:t>ю</w:t>
      </w:r>
      <w:r w:rsidRPr="0057303A">
        <w:rPr>
          <w:rFonts w:ascii="Georgia" w:hAnsi="Georgia"/>
          <w:i/>
          <w:color w:val="666666"/>
          <w:sz w:val="17"/>
        </w:rPr>
        <w:t xml:space="preserve"> для </w:t>
      </w:r>
      <w:r w:rsidRPr="0057303A">
        <w:rPr>
          <w:rFonts w:ascii="Georgia" w:hAnsi="Georgia"/>
          <w:i/>
          <w:color w:val="666666"/>
          <w:sz w:val="17"/>
          <w:lang w:val="uk-UA"/>
        </w:rPr>
        <w:t>посилання</w:t>
      </w:r>
      <w:r w:rsidRPr="0057303A">
        <w:rPr>
          <w:rFonts w:ascii="Georgia" w:hAnsi="Georgia"/>
          <w:i/>
          <w:color w:val="666666"/>
          <w:sz w:val="17"/>
        </w:rPr>
        <w:t>, в адрес</w:t>
      </w:r>
      <w:r w:rsidRPr="0057303A">
        <w:rPr>
          <w:rFonts w:ascii="Georgia" w:hAnsi="Georgia"/>
          <w:i/>
          <w:color w:val="666666"/>
          <w:sz w:val="17"/>
          <w:lang w:val="uk-UA"/>
        </w:rPr>
        <w:t>і</w:t>
      </w:r>
      <w:r w:rsidRPr="0057303A">
        <w:rPr>
          <w:rFonts w:ascii="Georgia" w:hAnsi="Georgia"/>
          <w:i/>
          <w:color w:val="666666"/>
          <w:sz w:val="17"/>
        </w:rPr>
        <w:t xml:space="preserve"> </w:t>
      </w:r>
      <w:r w:rsidRPr="0057303A">
        <w:rPr>
          <w:rFonts w:ascii="Georgia" w:hAnsi="Georgia"/>
          <w:i/>
          <w:color w:val="666666"/>
          <w:sz w:val="17"/>
          <w:lang w:val="uk-UA"/>
        </w:rPr>
        <w:t>яких зустрічається</w:t>
      </w:r>
      <w:r w:rsidRPr="0057303A">
        <w:rPr>
          <w:rFonts w:ascii="Georgia" w:hAnsi="Georgia"/>
          <w:i/>
          <w:color w:val="666666"/>
          <w:sz w:val="17"/>
        </w:rPr>
        <w:t xml:space="preserve"> «htmlbook»</w:t>
      </w:r>
    </w:p>
    <w:p w14:paraId="302DCC18" w14:textId="77777777" w:rsidR="0057303A" w:rsidRPr="0057303A" w:rsidRDefault="0057303A" w:rsidP="00253FB5">
      <w:pPr>
        <w:spacing w:line="360" w:lineRule="auto"/>
        <w:rPr>
          <w:rFonts w:ascii="Georgia"/>
          <w:i/>
          <w:sz w:val="26"/>
          <w:szCs w:val="17"/>
        </w:rPr>
      </w:pPr>
    </w:p>
    <w:p w14:paraId="67FB8052" w14:textId="77777777" w:rsidR="0057303A" w:rsidRPr="0057303A" w:rsidRDefault="0057303A" w:rsidP="00253FB5">
      <w:pPr>
        <w:spacing w:line="360" w:lineRule="auto"/>
        <w:ind w:left="105"/>
        <w:outlineLvl w:val="4"/>
        <w:rPr>
          <w:rFonts w:ascii="Georgia" w:eastAsia="Georgia" w:hAnsi="Georgia" w:cs="Georgia"/>
          <w:sz w:val="23"/>
          <w:szCs w:val="23"/>
          <w:lang w:val="uk-UA"/>
        </w:rPr>
      </w:pPr>
      <w:r w:rsidRPr="0057303A">
        <w:rPr>
          <w:rFonts w:ascii="Georgia" w:eastAsia="Georgia" w:hAnsi="Georgia" w:cs="Georgia"/>
          <w:color w:val="C00000"/>
          <w:sz w:val="23"/>
          <w:szCs w:val="23"/>
          <w:lang w:val="uk-UA"/>
        </w:rPr>
        <w:t>Одне з кількох значень атрибута</w:t>
      </w:r>
    </w:p>
    <w:p w14:paraId="3676AE32" w14:textId="77777777" w:rsidR="0057303A" w:rsidRPr="0057303A" w:rsidRDefault="0057303A" w:rsidP="00253FB5">
      <w:pPr>
        <w:spacing w:line="360" w:lineRule="auto"/>
        <w:ind w:left="108"/>
        <w:rPr>
          <w:sz w:val="17"/>
          <w:szCs w:val="17"/>
        </w:rPr>
      </w:pPr>
      <w:r w:rsidRPr="0057303A">
        <w:rPr>
          <w:sz w:val="17"/>
          <w:szCs w:val="17"/>
          <w:lang w:val="uk-UA"/>
        </w:rPr>
        <w:t>Деякі значення атрибутів можуть перераховуватися через пробіл, наприклад імена класів. Щоб задати стиль при наявності в списку необхідного значення застосовується наступний синтаксис</w:t>
      </w:r>
      <w:r w:rsidRPr="0057303A">
        <w:rPr>
          <w:sz w:val="17"/>
          <w:szCs w:val="17"/>
        </w:rPr>
        <w:t>.</w:t>
      </w:r>
    </w:p>
    <w:p w14:paraId="020576EE" w14:textId="3BFA6AA0" w:rsidR="0057303A" w:rsidRPr="0057303A" w:rsidRDefault="00767651" w:rsidP="00253FB5">
      <w:pPr>
        <w:spacing w:line="360" w:lineRule="auto"/>
        <w:rPr>
          <w:sz w:val="12"/>
          <w:szCs w:val="17"/>
        </w:rPr>
      </w:pPr>
      <w:r>
        <w:rPr>
          <w:noProof/>
          <w:sz w:val="17"/>
          <w:szCs w:val="17"/>
          <w:lang w:val="uk-UA" w:eastAsia="uk-UA" w:bidi="ar-SA"/>
        </w:rPr>
        <mc:AlternateContent>
          <mc:Choice Requires="wps">
            <w:drawing>
              <wp:anchor distT="0" distB="0" distL="0" distR="0" simplePos="0" relativeHeight="251827200" behindDoc="1" locked="0" layoutInCell="1" allowOverlap="1" wp14:anchorId="74B1478F" wp14:editId="48B75310">
                <wp:simplePos x="0" y="0"/>
                <wp:positionH relativeFrom="page">
                  <wp:posOffset>982345</wp:posOffset>
                </wp:positionH>
                <wp:positionV relativeFrom="paragraph">
                  <wp:posOffset>102870</wp:posOffset>
                </wp:positionV>
                <wp:extent cx="5847715" cy="285750"/>
                <wp:effectExtent l="0" t="0" r="0" b="0"/>
                <wp:wrapTopAndBottom/>
                <wp:docPr id="162" name="Text Box 4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285750"/>
                        </a:xfrm>
                        <a:prstGeom prst="rect">
                          <a:avLst/>
                        </a:prstGeom>
                        <a:solidFill>
                          <a:srgbClr val="F8F7F2"/>
                        </a:solidFill>
                        <a:ln>
                          <a:noFill/>
                        </a:ln>
                      </wps:spPr>
                      <wps:txbx>
                        <w:txbxContent>
                          <w:p w14:paraId="78A09819" w14:textId="77777777" w:rsidR="000A2EAA" w:rsidRDefault="000A2EAA" w:rsidP="0057303A">
                            <w:pPr>
                              <w:spacing w:before="83" w:line="211" w:lineRule="auto"/>
                              <w:ind w:left="74" w:right="4164"/>
                              <w:rPr>
                                <w:rFonts w:ascii="Courier New" w:hAnsi="Courier New"/>
                                <w:sz w:val="15"/>
                              </w:rPr>
                            </w:pPr>
                            <w:r>
                              <w:rPr>
                                <w:rFonts w:ascii="Courier New" w:hAnsi="Courier New"/>
                                <w:sz w:val="15"/>
                              </w:rPr>
                              <w:t>[атрибут$="значен</w:t>
                            </w:r>
                            <w:r>
                              <w:rPr>
                                <w:rFonts w:ascii="Courier New" w:hAnsi="Courier New"/>
                                <w:sz w:val="15"/>
                                <w:lang w:val="uk-UA"/>
                              </w:rPr>
                              <w:t>ня</w:t>
                            </w:r>
                            <w:r>
                              <w:rPr>
                                <w:rFonts w:ascii="Courier New" w:hAnsi="Courier New"/>
                                <w:sz w:val="15"/>
                              </w:rPr>
                              <w:t>"] { Опис правил стил</w:t>
                            </w:r>
                            <w:r>
                              <w:rPr>
                                <w:rFonts w:ascii="Courier New" w:hAnsi="Courier New"/>
                                <w:sz w:val="15"/>
                                <w:lang w:val="uk-UA"/>
                              </w:rPr>
                              <w:t>ю</w:t>
                            </w:r>
                            <w:r>
                              <w:rPr>
                                <w:rFonts w:ascii="Courier New" w:hAnsi="Courier New"/>
                                <w:sz w:val="15"/>
                              </w:rPr>
                              <w:t xml:space="preserve"> } Селектор[атрибут$="значение"] { Опис правил стил</w:t>
                            </w:r>
                            <w:r>
                              <w:rPr>
                                <w:rFonts w:ascii="Courier New" w:hAnsi="Courier New"/>
                                <w:sz w:val="15"/>
                                <w:lang w:val="uk-UA"/>
                              </w:rPr>
                              <w:t>ю</w:t>
                            </w:r>
                            <w:r>
                              <w:rPr>
                                <w:rFonts w:ascii="Courier New" w:hAnsi="Courier New"/>
                                <w:sz w:val="15"/>
                              </w:rPr>
                              <w:t xml:space="preserve"> }</w:t>
                            </w:r>
                          </w:p>
                          <w:p w14:paraId="43F7F5F0" w14:textId="77777777" w:rsidR="000A2EAA" w:rsidRPr="004307D4" w:rsidRDefault="000A2EAA" w:rsidP="0057303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B1478F" id="Text Box 402" o:spid="_x0000_s1107" type="#_x0000_t202" style="position:absolute;margin-left:77.35pt;margin-top:8.1pt;width:460.45pt;height:22.5pt;z-index:-2514892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" fillcolor="#f8f7f2" stroked="f">
                <v:textbox inset="0,0,0,0">
                  <w:txbxContent>
                    <w:p w14:paraId="78A09819" w14:textId="77777777" w:rsidR="000A2EAA" w:rsidRDefault="000A2EAA" w:rsidP="0057303A">
                      <w:pPr>
                        <w:spacing w:before="83" w:line="211" w:lineRule="auto"/>
                        <w:ind w:left="74" w:right="4164"/>
                        <w:rPr>
                          <w:rFonts w:ascii="Courier New" w:hAnsi="Courier New"/>
                          <w:sz w:val="15"/>
                        </w:rPr>
                      </w:pPr>
                      <w:r>
                        <w:rPr>
                          <w:rFonts w:ascii="Courier New" w:hAnsi="Courier New"/>
                          <w:sz w:val="15"/>
                        </w:rPr>
                        <w:t>[атрибут$="значен</w:t>
                      </w:r>
                      <w:r>
                        <w:rPr>
                          <w:rFonts w:ascii="Courier New" w:hAnsi="Courier New"/>
                          <w:sz w:val="15"/>
                          <w:lang w:val="uk-UA"/>
                        </w:rPr>
                        <w:t>ня</w:t>
                      </w:r>
                      <w:r>
                        <w:rPr>
                          <w:rFonts w:ascii="Courier New" w:hAnsi="Courier New"/>
                          <w:sz w:val="15"/>
                        </w:rPr>
                        <w:t>"] { Опис правил стил</w:t>
                      </w:r>
                      <w:r>
                        <w:rPr>
                          <w:rFonts w:ascii="Courier New" w:hAnsi="Courier New"/>
                          <w:sz w:val="15"/>
                          <w:lang w:val="uk-UA"/>
                        </w:rPr>
                        <w:t>ю</w:t>
                      </w:r>
                      <w:r>
                        <w:rPr>
                          <w:rFonts w:ascii="Courier New" w:hAnsi="Courier New"/>
                          <w:sz w:val="15"/>
                        </w:rPr>
                        <w:t xml:space="preserve"> } Селектор[атрибут$="значение"] { Опис правил стил</w:t>
                      </w:r>
                      <w:r>
                        <w:rPr>
                          <w:rFonts w:ascii="Courier New" w:hAnsi="Courier New"/>
                          <w:sz w:val="15"/>
                          <w:lang w:val="uk-UA"/>
                        </w:rPr>
                        <w:t>ю</w:t>
                      </w:r>
                      <w:r>
                        <w:rPr>
                          <w:rFonts w:ascii="Courier New" w:hAnsi="Courier New"/>
                          <w:sz w:val="15"/>
                        </w:rPr>
                        <w:t xml:space="preserve"> }</w:t>
                      </w:r>
                    </w:p>
                    <w:p w14:paraId="43F7F5F0" w14:textId="77777777" w:rsidR="000A2EAA" w:rsidRPr="004307D4" w:rsidRDefault="000A2EAA" w:rsidP="0057303A"/>
                  </w:txbxContent>
                </v:textbox>
                <w10:wrap type="topAndBottom" anchorx="page"/>
              </v:shape>
            </w:pict>
          </mc:Fallback>
        </mc:AlternateContent>
      </w:r>
    </w:p>
    <w:p w14:paraId="26B035DF" w14:textId="77777777" w:rsidR="0057303A" w:rsidRPr="0057303A" w:rsidRDefault="0057303A" w:rsidP="00253FB5">
      <w:pPr>
        <w:spacing w:line="360" w:lineRule="auto"/>
        <w:rPr>
          <w:sz w:val="6"/>
          <w:szCs w:val="17"/>
        </w:rPr>
      </w:pPr>
    </w:p>
    <w:p w14:paraId="510F6256" w14:textId="77777777" w:rsidR="0057303A" w:rsidRDefault="0057303A" w:rsidP="00253FB5">
      <w:pPr>
        <w:spacing w:line="360" w:lineRule="auto"/>
        <w:ind w:left="105"/>
        <w:rPr>
          <w:sz w:val="17"/>
          <w:szCs w:val="17"/>
        </w:rPr>
      </w:pPr>
      <w:r w:rsidRPr="0057303A">
        <w:rPr>
          <w:sz w:val="17"/>
          <w:szCs w:val="17"/>
          <w:lang w:val="uk-UA"/>
        </w:rPr>
        <w:t>Стиль застосовується в тому випадку, якщо у атрибута є вказане значення або воно входить в список значень, що розділяються пропуском</w:t>
      </w:r>
      <w:r w:rsidRPr="0057303A">
        <w:rPr>
          <w:sz w:val="17"/>
          <w:szCs w:val="17"/>
        </w:rPr>
        <w:t xml:space="preserve"> (при</w:t>
      </w:r>
      <w:r w:rsidRPr="0057303A">
        <w:rPr>
          <w:sz w:val="17"/>
          <w:szCs w:val="17"/>
          <w:lang w:val="uk-UA"/>
        </w:rPr>
        <w:t>клад</w:t>
      </w:r>
      <w:r w:rsidRPr="0057303A">
        <w:rPr>
          <w:sz w:val="17"/>
          <w:szCs w:val="17"/>
        </w:rPr>
        <w:t xml:space="preserve"> 1.48).</w:t>
      </w:r>
    </w:p>
    <w:p w14:paraId="563C622B" w14:textId="77777777" w:rsidR="0057303A" w:rsidRDefault="0057303A" w:rsidP="00253FB5">
      <w:pPr>
        <w:spacing w:line="360" w:lineRule="auto"/>
        <w:rPr>
          <w:sz w:val="20"/>
          <w:szCs w:val="17"/>
        </w:rPr>
      </w:pPr>
    </w:p>
    <w:tbl>
      <w:tblPr>
        <w:tblStyle w:val="TableNormal"/>
        <w:tblW w:w="9250" w:type="dxa"/>
        <w:tblInd w:w="434" w:type="dxa"/>
        <w:tblLayout w:type="fixed"/>
        <w:tblLook w:val="01E0" w:firstRow="1" w:lastRow="1" w:firstColumn="1" w:lastColumn="1" w:noHBand="0" w:noVBand="0"/>
        <w:tblPrChange w:id="1392" w:author="Пользователь Windows" w:date="2019-12-19T06:49:00Z">
          <w:tblPr>
            <w:tblStyle w:val="TableNormal"/>
            <w:tblW w:w="9211" w:type="dxa"/>
            <w:tblInd w:w="434" w:type="dxa"/>
            <w:tblLayout w:type="fixed"/>
            <w:tblLook w:val="01E0" w:firstRow="1" w:lastRow="1" w:firstColumn="1" w:lastColumn="1" w:noHBand="0" w:noVBand="0"/>
          </w:tblPr>
        </w:tblPrChange>
      </w:tblPr>
      <w:tblGrid>
        <w:gridCol w:w="4864"/>
        <w:gridCol w:w="774"/>
        <w:gridCol w:w="624"/>
        <w:gridCol w:w="354"/>
        <w:gridCol w:w="334"/>
        <w:gridCol w:w="334"/>
        <w:gridCol w:w="334"/>
        <w:gridCol w:w="345"/>
        <w:gridCol w:w="463"/>
        <w:gridCol w:w="366"/>
        <w:gridCol w:w="458"/>
        <w:tblGridChange w:id="1393">
          <w:tblGrid>
            <w:gridCol w:w="4845"/>
            <w:gridCol w:w="771"/>
            <w:gridCol w:w="621"/>
            <w:gridCol w:w="353"/>
            <w:gridCol w:w="332"/>
            <w:gridCol w:w="332"/>
            <w:gridCol w:w="332"/>
            <w:gridCol w:w="343"/>
            <w:gridCol w:w="461"/>
            <w:gridCol w:w="365"/>
            <w:gridCol w:w="456"/>
            <w:gridCol w:w="39"/>
          </w:tblGrid>
        </w:tblGridChange>
      </w:tblGrid>
      <w:tr w:rsidR="0057303A" w:rsidRPr="0057303A" w14:paraId="3348E703" w14:textId="77777777" w:rsidTr="00C609A2">
        <w:trPr>
          <w:trHeight w:val="245"/>
          <w:trPrChange w:id="1394" w:author="Пользователь Windows" w:date="2019-12-19T06:49:00Z">
            <w:trPr>
              <w:gridAfter w:val="0"/>
              <w:trHeight w:val="235"/>
            </w:trPr>
          </w:trPrChange>
        </w:trPr>
        <w:tc>
          <w:tcPr>
            <w:tcW w:w="4864" w:type="dxa"/>
            <w:tcBorders>
              <w:right w:val="single" w:sz="6" w:space="0" w:color="666666"/>
            </w:tcBorders>
            <w:tcPrChange w:id="1395" w:author="Пользователь Windows" w:date="2019-12-19T06:49:00Z">
              <w:tcPr>
                <w:tcW w:w="4845" w:type="dxa"/>
                <w:tcBorders>
                  <w:right w:val="single" w:sz="6" w:space="0" w:color="666666"/>
                </w:tcBorders>
              </w:tcPr>
            </w:tcPrChange>
          </w:tcPr>
          <w:p w14:paraId="658EFF29" w14:textId="77777777" w:rsidR="0057303A" w:rsidRPr="0057303A" w:rsidRDefault="0057303A" w:rsidP="00253FB5">
            <w:pPr>
              <w:spacing w:line="360" w:lineRule="auto"/>
              <w:rPr>
                <w:rFonts w:ascii="Arial Black" w:eastAsia="Courier New" w:hAnsi="Arial Black" w:cs="Courier New"/>
                <w:sz w:val="15"/>
                <w:lang w:val="uk-UA"/>
              </w:rPr>
            </w:pPr>
            <w:r w:rsidRPr="0057303A">
              <w:rPr>
                <w:rFonts w:ascii="Arial Black" w:eastAsia="Courier New" w:hAnsi="Arial Black" w:cs="Courier New"/>
                <w:color w:val="685C53"/>
                <w:sz w:val="15"/>
              </w:rPr>
              <w:t>При</w:t>
            </w:r>
            <w:r w:rsidRPr="0057303A">
              <w:rPr>
                <w:rFonts w:ascii="Arial Black" w:eastAsia="Courier New" w:hAnsi="Arial Black" w:cs="Courier New"/>
                <w:color w:val="685C53"/>
                <w:sz w:val="15"/>
                <w:lang w:val="uk-UA"/>
              </w:rPr>
              <w:t>клад</w:t>
            </w:r>
            <w:r w:rsidRPr="0057303A">
              <w:rPr>
                <w:rFonts w:ascii="Arial Black" w:eastAsia="Courier New" w:hAnsi="Arial Black" w:cs="Courier New"/>
                <w:color w:val="685C53"/>
                <w:sz w:val="15"/>
              </w:rPr>
              <w:t xml:space="preserve"> 1.48. Стиль в за</w:t>
            </w:r>
            <w:r w:rsidRPr="0057303A">
              <w:rPr>
                <w:rFonts w:ascii="Arial Black" w:eastAsia="Courier New" w:hAnsi="Arial Black" w:cs="Courier New"/>
                <w:color w:val="685C53"/>
                <w:sz w:val="15"/>
                <w:lang w:val="uk-UA"/>
              </w:rPr>
              <w:t>лежності від</w:t>
            </w:r>
            <w:r w:rsidRPr="0057303A">
              <w:rPr>
                <w:rFonts w:ascii="Arial Black" w:eastAsia="Courier New" w:hAnsi="Arial Black" w:cs="Courier New"/>
                <w:color w:val="685C53"/>
                <w:sz w:val="15"/>
              </w:rPr>
              <w:t xml:space="preserve"> </w:t>
            </w:r>
            <w:r w:rsidRPr="0057303A">
              <w:rPr>
                <w:rFonts w:ascii="Arial Black" w:eastAsia="Courier New" w:hAnsi="Arial Black" w:cs="Courier New"/>
                <w:color w:val="685C53"/>
                <w:sz w:val="15"/>
                <w:lang w:val="uk-UA"/>
              </w:rPr>
              <w:t>ім</w:t>
            </w:r>
            <w:r w:rsidRPr="0057303A">
              <w:rPr>
                <w:rFonts w:ascii="Arial Black" w:eastAsia="Courier New" w:hAnsi="Arial Black" w:cs="Courier New"/>
                <w:color w:val="685C53"/>
                <w:sz w:val="15"/>
              </w:rPr>
              <w:t>‘</w:t>
            </w:r>
            <w:r w:rsidRPr="0057303A">
              <w:rPr>
                <w:rFonts w:ascii="Arial Black" w:eastAsia="Courier New" w:hAnsi="Arial Black" w:cs="Courier New"/>
                <w:color w:val="685C53"/>
                <w:sz w:val="15"/>
                <w:lang w:val="uk-UA"/>
              </w:rPr>
              <w:t>я</w:t>
            </w:r>
            <w:r w:rsidRPr="0057303A">
              <w:rPr>
                <w:rFonts w:ascii="Arial Black" w:eastAsia="Courier New" w:hAnsi="Arial Black" w:cs="Courier New"/>
                <w:color w:val="685C53"/>
                <w:sz w:val="15"/>
              </w:rPr>
              <w:t xml:space="preserve"> клас</w:t>
            </w:r>
            <w:r w:rsidRPr="0057303A">
              <w:rPr>
                <w:rFonts w:ascii="Arial Black" w:eastAsia="Courier New" w:hAnsi="Arial Black" w:cs="Courier New"/>
                <w:color w:val="685C53"/>
                <w:sz w:val="15"/>
                <w:lang w:val="uk-UA"/>
              </w:rPr>
              <w:t>у</w:t>
            </w:r>
          </w:p>
        </w:tc>
        <w:tc>
          <w:tcPr>
            <w:tcW w:w="774" w:type="dxa"/>
            <w:tcBorders>
              <w:left w:val="single" w:sz="6" w:space="0" w:color="666666"/>
              <w:right w:val="double" w:sz="2" w:space="0" w:color="666666"/>
            </w:tcBorders>
            <w:shd w:val="clear" w:color="auto" w:fill="CEE2D3"/>
            <w:tcPrChange w:id="1396" w:author="Пользователь Windows" w:date="2019-12-19T06:49:00Z">
              <w:tcPr>
                <w:tcW w:w="771" w:type="dxa"/>
                <w:tcBorders>
                  <w:left w:val="single" w:sz="6" w:space="0" w:color="666666"/>
                  <w:right w:val="double" w:sz="2" w:space="0" w:color="666666"/>
                </w:tcBorders>
                <w:shd w:val="clear" w:color="auto" w:fill="CEE2D3"/>
              </w:tcPr>
            </w:tcPrChange>
          </w:tcPr>
          <w:p w14:paraId="39DFA52E"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XHTML 1.0</w:t>
            </w:r>
          </w:p>
        </w:tc>
        <w:tc>
          <w:tcPr>
            <w:tcW w:w="624" w:type="dxa"/>
            <w:tcBorders>
              <w:left w:val="double" w:sz="2" w:space="0" w:color="666666"/>
              <w:right w:val="double" w:sz="2" w:space="0" w:color="666666"/>
            </w:tcBorders>
            <w:shd w:val="clear" w:color="auto" w:fill="CEE2D3"/>
            <w:tcPrChange w:id="1397" w:author="Пользователь Windows" w:date="2019-12-19T06:49:00Z">
              <w:tcPr>
                <w:tcW w:w="621" w:type="dxa"/>
                <w:tcBorders>
                  <w:left w:val="double" w:sz="2" w:space="0" w:color="666666"/>
                  <w:right w:val="double" w:sz="2" w:space="0" w:color="666666"/>
                </w:tcBorders>
                <w:shd w:val="clear" w:color="auto" w:fill="CEE2D3"/>
              </w:tcPr>
            </w:tcPrChange>
          </w:tcPr>
          <w:p w14:paraId="53D0B505"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4" w:type="dxa"/>
            <w:tcBorders>
              <w:left w:val="double" w:sz="2" w:space="0" w:color="666666"/>
              <w:right w:val="single" w:sz="6" w:space="0" w:color="666666"/>
            </w:tcBorders>
            <w:shd w:val="clear" w:color="auto" w:fill="F2C8C8"/>
            <w:tcPrChange w:id="1398" w:author="Пользователь Windows" w:date="2019-12-19T06:49:00Z">
              <w:tcPr>
                <w:tcW w:w="353" w:type="dxa"/>
                <w:tcBorders>
                  <w:left w:val="double" w:sz="2" w:space="0" w:color="666666"/>
                  <w:right w:val="single" w:sz="6" w:space="0" w:color="666666"/>
                </w:tcBorders>
                <w:shd w:val="clear" w:color="auto" w:fill="F2C8C8"/>
              </w:tcPr>
            </w:tcPrChange>
          </w:tcPr>
          <w:p w14:paraId="08BD5C75" w14:textId="77777777" w:rsidR="0057303A" w:rsidRPr="0057303A" w:rsidRDefault="0057303A" w:rsidP="00253FB5">
            <w:pPr>
              <w:spacing w:line="360" w:lineRule="auto"/>
              <w:ind w:left="47"/>
              <w:rPr>
                <w:rFonts w:eastAsia="Courier New" w:hAnsi="Courier New" w:cs="Courier New"/>
                <w:sz w:val="13"/>
              </w:rPr>
            </w:pPr>
            <w:r w:rsidRPr="0057303A">
              <w:rPr>
                <w:rFonts w:eastAsia="Courier New" w:hAnsi="Courier New" w:cs="Courier New"/>
                <w:sz w:val="13"/>
              </w:rPr>
              <w:t>IE 6</w:t>
            </w:r>
          </w:p>
        </w:tc>
        <w:tc>
          <w:tcPr>
            <w:tcW w:w="334" w:type="dxa"/>
            <w:tcBorders>
              <w:left w:val="single" w:sz="6" w:space="0" w:color="666666"/>
              <w:right w:val="single" w:sz="6" w:space="0" w:color="666666"/>
            </w:tcBorders>
            <w:shd w:val="clear" w:color="auto" w:fill="CEE2D3"/>
            <w:tcPrChange w:id="1399" w:author="Пользователь Windows" w:date="2019-12-19T06:49:00Z">
              <w:tcPr>
                <w:tcW w:w="332" w:type="dxa"/>
                <w:tcBorders>
                  <w:left w:val="single" w:sz="6" w:space="0" w:color="666666"/>
                  <w:right w:val="single" w:sz="6" w:space="0" w:color="666666"/>
                </w:tcBorders>
                <w:shd w:val="clear" w:color="auto" w:fill="CEE2D3"/>
              </w:tcPr>
            </w:tcPrChange>
          </w:tcPr>
          <w:p w14:paraId="6390AD99"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7</w:t>
            </w:r>
          </w:p>
        </w:tc>
        <w:tc>
          <w:tcPr>
            <w:tcW w:w="334" w:type="dxa"/>
            <w:tcBorders>
              <w:left w:val="single" w:sz="6" w:space="0" w:color="666666"/>
              <w:right w:val="single" w:sz="6" w:space="0" w:color="666666"/>
            </w:tcBorders>
            <w:shd w:val="clear" w:color="auto" w:fill="CEE2D3"/>
            <w:tcPrChange w:id="1400" w:author="Пользователь Windows" w:date="2019-12-19T06:49:00Z">
              <w:tcPr>
                <w:tcW w:w="332" w:type="dxa"/>
                <w:tcBorders>
                  <w:left w:val="single" w:sz="6" w:space="0" w:color="666666"/>
                  <w:right w:val="single" w:sz="6" w:space="0" w:color="666666"/>
                </w:tcBorders>
                <w:shd w:val="clear" w:color="auto" w:fill="CEE2D3"/>
              </w:tcPr>
            </w:tcPrChange>
          </w:tcPr>
          <w:p w14:paraId="4060B028"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4" w:type="dxa"/>
            <w:tcBorders>
              <w:left w:val="single" w:sz="6" w:space="0" w:color="666666"/>
              <w:right w:val="single" w:sz="6" w:space="0" w:color="666666"/>
            </w:tcBorders>
            <w:shd w:val="clear" w:color="auto" w:fill="CEE2D3"/>
            <w:tcPrChange w:id="1401" w:author="Пользователь Windows" w:date="2019-12-19T06:49:00Z">
              <w:tcPr>
                <w:tcW w:w="332" w:type="dxa"/>
                <w:tcBorders>
                  <w:left w:val="single" w:sz="6" w:space="0" w:color="666666"/>
                  <w:right w:val="single" w:sz="6" w:space="0" w:color="666666"/>
                </w:tcBorders>
                <w:shd w:val="clear" w:color="auto" w:fill="CEE2D3"/>
              </w:tcPr>
            </w:tcPrChange>
          </w:tcPr>
          <w:p w14:paraId="5852C5BF"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5" w:type="dxa"/>
            <w:tcBorders>
              <w:left w:val="single" w:sz="6" w:space="0" w:color="666666"/>
              <w:right w:val="single" w:sz="6" w:space="0" w:color="666666"/>
            </w:tcBorders>
            <w:shd w:val="clear" w:color="auto" w:fill="CEE2D3"/>
            <w:tcPrChange w:id="1402" w:author="Пользователь Windows" w:date="2019-12-19T06:49:00Z">
              <w:tcPr>
                <w:tcW w:w="343" w:type="dxa"/>
                <w:tcBorders>
                  <w:left w:val="single" w:sz="6" w:space="0" w:color="666666"/>
                  <w:right w:val="single" w:sz="6" w:space="0" w:color="666666"/>
                </w:tcBorders>
                <w:shd w:val="clear" w:color="auto" w:fill="CEE2D3"/>
              </w:tcPr>
            </w:tcPrChange>
          </w:tcPr>
          <w:p w14:paraId="7A791AB5"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3" w:type="dxa"/>
            <w:tcBorders>
              <w:left w:val="single" w:sz="6" w:space="0" w:color="666666"/>
              <w:right w:val="single" w:sz="6" w:space="0" w:color="666666"/>
            </w:tcBorders>
            <w:shd w:val="clear" w:color="auto" w:fill="CEE2D3"/>
            <w:tcPrChange w:id="1403" w:author="Пользователь Windows" w:date="2019-12-19T06:49:00Z">
              <w:tcPr>
                <w:tcW w:w="461" w:type="dxa"/>
                <w:tcBorders>
                  <w:left w:val="single" w:sz="6" w:space="0" w:color="666666"/>
                  <w:right w:val="single" w:sz="6" w:space="0" w:color="666666"/>
                </w:tcBorders>
                <w:shd w:val="clear" w:color="auto" w:fill="CEE2D3"/>
              </w:tcPr>
            </w:tcPrChange>
          </w:tcPr>
          <w:p w14:paraId="1302884B"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6" w:type="dxa"/>
            <w:tcBorders>
              <w:left w:val="single" w:sz="6" w:space="0" w:color="666666"/>
              <w:right w:val="single" w:sz="6" w:space="0" w:color="666666"/>
            </w:tcBorders>
            <w:shd w:val="clear" w:color="auto" w:fill="CEE2D3"/>
            <w:tcPrChange w:id="1404" w:author="Пользователь Windows" w:date="2019-12-19T06:49:00Z">
              <w:tcPr>
                <w:tcW w:w="365" w:type="dxa"/>
                <w:tcBorders>
                  <w:left w:val="single" w:sz="6" w:space="0" w:color="666666"/>
                  <w:right w:val="single" w:sz="6" w:space="0" w:color="666666"/>
                </w:tcBorders>
                <w:shd w:val="clear" w:color="auto" w:fill="CEE2D3"/>
              </w:tcPr>
            </w:tcPrChange>
          </w:tcPr>
          <w:p w14:paraId="63336682" w14:textId="77777777" w:rsidR="0057303A" w:rsidRPr="0057303A" w:rsidRDefault="0057303A" w:rsidP="00253FB5">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8" w:type="dxa"/>
            <w:tcBorders>
              <w:left w:val="single" w:sz="6" w:space="0" w:color="666666"/>
            </w:tcBorders>
            <w:shd w:val="clear" w:color="auto" w:fill="CEE2D3"/>
            <w:tcPrChange w:id="1405" w:author="Пользователь Windows" w:date="2019-12-19T06:49:00Z">
              <w:tcPr>
                <w:tcW w:w="456" w:type="dxa"/>
                <w:tcBorders>
                  <w:left w:val="single" w:sz="6" w:space="0" w:color="666666"/>
                </w:tcBorders>
                <w:shd w:val="clear" w:color="auto" w:fill="CEE2D3"/>
              </w:tcPr>
            </w:tcPrChange>
          </w:tcPr>
          <w:p w14:paraId="45F06B15" w14:textId="77777777" w:rsidR="0057303A" w:rsidRPr="0057303A" w:rsidRDefault="0057303A" w:rsidP="00253FB5">
            <w:pPr>
              <w:spacing w:line="360" w:lineRule="auto"/>
              <w:ind w:left="38"/>
              <w:rPr>
                <w:rFonts w:eastAsia="Courier New" w:hAnsi="Courier New" w:cs="Courier New"/>
                <w:sz w:val="13"/>
              </w:rPr>
            </w:pPr>
            <w:r w:rsidRPr="0057303A">
              <w:rPr>
                <w:rFonts w:eastAsia="Courier New" w:hAnsi="Courier New" w:cs="Courier New"/>
                <w:sz w:val="13"/>
              </w:rPr>
              <w:t>Fx 3.6</w:t>
            </w:r>
          </w:p>
        </w:tc>
      </w:tr>
      <w:tr w:rsidR="0057303A" w:rsidRPr="00097C12" w14:paraId="1202C57D" w14:textId="77777777" w:rsidTr="00C74E36">
        <w:trPr>
          <w:trHeight w:val="1997"/>
        </w:trPr>
        <w:tc>
          <w:tcPr>
            <w:tcW w:w="9249" w:type="dxa"/>
            <w:gridSpan w:val="11"/>
            <w:shd w:val="clear" w:color="auto" w:fill="F8F7F2"/>
          </w:tcPr>
          <w:p w14:paraId="0ED32487" w14:textId="77777777" w:rsidR="0057303A" w:rsidRPr="0057303A" w:rsidRDefault="0057303A" w:rsidP="00C74E36">
            <w:pPr>
              <w:ind w:left="254" w:right="4061" w:hanging="180"/>
              <w:rPr>
                <w:rFonts w:ascii="Courier New" w:eastAsia="Courier New" w:hAnsi="Courier New" w:cs="Courier New"/>
                <w:sz w:val="15"/>
                <w:lang w:val="en-US"/>
              </w:rPr>
            </w:pPr>
            <w:r w:rsidRPr="0057303A">
              <w:rPr>
                <w:rFonts w:ascii="Courier New" w:eastAsia="Courier New" w:hAnsi="Courier New" w:cs="Courier New"/>
                <w:sz w:val="15"/>
                <w:lang w:val="en-US"/>
              </w:rPr>
              <w:t xml:space="preserve">&lt;!DOCTYPE html PUBLIC "-//W3C//DTD XHTML 1.0 Strict//EN" </w:t>
            </w:r>
            <w:r w:rsidR="003D6273">
              <w:fldChar w:fldCharType="begin"/>
            </w:r>
            <w:r w:rsidR="003D6273" w:rsidRPr="003D6273">
              <w:rPr>
                <w:lang w:val="en-US"/>
                <w:rPrChange w:id="1406"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"http://www.w3.org/TR/xhtml1/DTD/xhtml1</w:t>
            </w:r>
            <w:r w:rsidR="003D6273">
              <w:fldChar w:fldCharType="end"/>
            </w:r>
            <w:r w:rsidRPr="0057303A">
              <w:rPr>
                <w:rFonts w:ascii="Courier New" w:eastAsia="Courier New" w:hAnsi="Courier New" w:cs="Courier New"/>
                <w:sz w:val="15"/>
                <w:lang w:val="en-US"/>
              </w:rPr>
              <w:t>-</w:t>
            </w:r>
            <w:r w:rsidR="003D6273">
              <w:fldChar w:fldCharType="begin"/>
            </w:r>
            <w:r w:rsidR="003D6273" w:rsidRPr="003D6273">
              <w:rPr>
                <w:lang w:val="en-US"/>
                <w:rPrChange w:id="1407"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strict.dtd"&gt;</w:t>
            </w:r>
            <w:r w:rsidR="003D6273">
              <w:fldChar w:fldCharType="end"/>
            </w:r>
          </w:p>
          <w:p w14:paraId="552CF8A1" w14:textId="77777777" w:rsidR="0057303A" w:rsidRPr="0057303A" w:rsidRDefault="0057303A" w:rsidP="00C74E36">
            <w:pPr>
              <w:ind w:left="74"/>
              <w:rPr>
                <w:rFonts w:ascii="Courier New" w:eastAsia="Courier New" w:hAnsi="Courier New" w:cs="Courier New"/>
                <w:sz w:val="15"/>
                <w:lang w:val="en-US"/>
              </w:rPr>
            </w:pPr>
            <w:r w:rsidRPr="0057303A">
              <w:rPr>
                <w:rFonts w:ascii="Courier New" w:eastAsia="Courier New" w:hAnsi="Courier New" w:cs="Courier New"/>
                <w:sz w:val="15"/>
                <w:lang w:val="en-US"/>
              </w:rPr>
              <w:t xml:space="preserve">&lt;html </w:t>
            </w:r>
            <w:r w:rsidR="003D6273">
              <w:fldChar w:fldCharType="begin"/>
            </w:r>
            <w:r w:rsidR="003D6273" w:rsidRPr="003D6273">
              <w:rPr>
                <w:lang w:val="en-US"/>
                <w:rPrChange w:id="1408" w:author="Пользователь Windows" w:date="2019-12-19T05:26:00Z">
                  <w:rPr/>
                </w:rPrChange>
              </w:rPr>
              <w:instrText>HYPERLINK "http://www.w3.org/1999/xhtml" \h</w:instrText>
            </w:r>
            <w:r w:rsidR="003D6273">
              <w:fldChar w:fldCharType="separate"/>
            </w:r>
            <w:r w:rsidRPr="0057303A">
              <w:rPr>
                <w:rFonts w:ascii="Courier New" w:eastAsia="Courier New" w:hAnsi="Courier New" w:cs="Courier New"/>
                <w:sz w:val="15"/>
                <w:lang w:val="en-US"/>
              </w:rPr>
              <w:t>xmlns="http://www.w3.org/1999/xhtml"&gt;</w:t>
            </w:r>
            <w:r w:rsidR="003D6273">
              <w:fldChar w:fldCharType="end"/>
            </w:r>
          </w:p>
          <w:p w14:paraId="394B0B0F" w14:textId="77777777" w:rsidR="0057303A" w:rsidRPr="0057303A" w:rsidRDefault="0057303A" w:rsidP="00C74E36">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0EF41EBC" w14:textId="77777777" w:rsidR="0057303A" w:rsidRPr="0057303A" w:rsidRDefault="0057303A" w:rsidP="00C74E36">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&lt;meta http-equiv="Content-Type" content="text/html; charset=utf-8" /&gt;</w:t>
            </w:r>
          </w:p>
          <w:p w14:paraId="464BD56F" w14:textId="77777777" w:rsidR="0057303A" w:rsidRPr="0057303A" w:rsidRDefault="0057303A" w:rsidP="00C74E36">
            <w:pPr>
              <w:ind w:left="246"/>
              <w:rPr>
                <w:rFonts w:ascii="Courier New" w:eastAsia="Courier New" w:hAnsi="Courier New" w:cs="Courier New"/>
                <w:sz w:val="15"/>
                <w:lang w:val="en-US"/>
              </w:rPr>
            </w:pPr>
            <w:r w:rsidRPr="0057303A">
              <w:rPr>
                <w:rFonts w:ascii="Courier New" w:eastAsia="Courier New" w:hAnsi="Courier New" w:cs="Courier New"/>
                <w:sz w:val="15"/>
                <w:lang w:val="en-US"/>
              </w:rPr>
              <w:t>&lt;title&gt;</w:t>
            </w:r>
            <w:r w:rsidRPr="0057303A">
              <w:rPr>
                <w:rFonts w:ascii="Courier New" w:eastAsia="Courier New" w:hAnsi="Courier New" w:cs="Courier New"/>
                <w:sz w:val="15"/>
              </w:rPr>
              <w:t>Блок</w:t>
            </w:r>
            <w:r w:rsidRPr="0057303A">
              <w:rPr>
                <w:rFonts w:ascii="Courier New" w:eastAsia="Courier New" w:hAnsi="Courier New" w:cs="Courier New"/>
                <w:sz w:val="15"/>
                <w:lang w:val="en-US"/>
              </w:rPr>
              <w:t>&lt;/title&gt;</w:t>
            </w:r>
          </w:p>
          <w:p w14:paraId="6647D392" w14:textId="77777777" w:rsidR="0057303A" w:rsidRPr="0057303A" w:rsidRDefault="0057303A" w:rsidP="00C74E36">
            <w:pPr>
              <w:ind w:left="344" w:right="5466" w:hanging="90"/>
              <w:rPr>
                <w:rFonts w:ascii="Courier New" w:eastAsia="Courier New" w:hAnsi="Courier New" w:cs="Courier New"/>
                <w:sz w:val="15"/>
                <w:lang w:val="en-US"/>
              </w:rPr>
            </w:pPr>
            <w:r w:rsidRPr="0057303A">
              <w:rPr>
                <w:rFonts w:ascii="Courier New" w:eastAsia="Courier New" w:hAnsi="Courier New" w:cs="Courier New"/>
                <w:sz w:val="15"/>
                <w:lang w:val="en-US"/>
              </w:rPr>
              <w:t>&lt;style type="text/css"&gt; [class~="block"] h3 { color: green; }</w:t>
            </w:r>
          </w:p>
          <w:p w14:paraId="6C8C767B" w14:textId="77777777" w:rsidR="0057303A" w:rsidRPr="0057303A" w:rsidRDefault="0057303A" w:rsidP="00C74E36">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&lt;/style&gt;</w:t>
            </w:r>
          </w:p>
          <w:p w14:paraId="63AA42D8" w14:textId="77777777" w:rsidR="0057303A" w:rsidRPr="0057303A" w:rsidRDefault="0057303A" w:rsidP="00C74E36">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15D3438B" w14:textId="77777777" w:rsidR="0057303A" w:rsidRPr="0057303A" w:rsidRDefault="0057303A" w:rsidP="00C74E36">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&lt;body&gt;</w:t>
            </w:r>
          </w:p>
          <w:p w14:paraId="64D2F4A0" w14:textId="77777777" w:rsidR="0057303A" w:rsidRDefault="0057303A" w:rsidP="00C74E36">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&lt;div class="block tag"&gt;</w:t>
            </w:r>
          </w:p>
          <w:p w14:paraId="0BFF82C2" w14:textId="77777777" w:rsidR="00DC45ED" w:rsidRDefault="00DC45ED" w:rsidP="00C74E36">
            <w:pPr>
              <w:ind w:left="331"/>
              <w:rPr>
                <w:rFonts w:ascii="Courier New" w:hAnsi="Courier New"/>
                <w:sz w:val="15"/>
              </w:rPr>
            </w:pPr>
            <w:r>
              <w:rPr>
                <w:rFonts w:ascii="Courier New" w:hAnsi="Courier New"/>
                <w:sz w:val="15"/>
              </w:rPr>
              <w:t>&lt;h3&gt;Заголовок&lt;/h3&gt;</w:t>
            </w:r>
          </w:p>
          <w:p w14:paraId="6447FDC7" w14:textId="77777777" w:rsidR="00DC45ED" w:rsidRDefault="00DC45ED" w:rsidP="00C74E36">
            <w:pPr>
              <w:ind w:left="254"/>
              <w:rPr>
                <w:rFonts w:ascii="Courier New"/>
                <w:sz w:val="15"/>
              </w:rPr>
            </w:pPr>
            <w:r>
              <w:rPr>
                <w:rFonts w:ascii="Courier New"/>
                <w:sz w:val="15"/>
              </w:rPr>
              <w:t>&lt;/div&gt;</w:t>
            </w:r>
          </w:p>
          <w:p w14:paraId="38DFA910" w14:textId="77777777" w:rsidR="00DC45ED" w:rsidRDefault="00DC45ED" w:rsidP="00C74E36">
            <w:pPr>
              <w:ind w:left="164"/>
              <w:rPr>
                <w:rFonts w:ascii="Courier New"/>
                <w:sz w:val="15"/>
              </w:rPr>
            </w:pPr>
            <w:r>
              <w:rPr>
                <w:rFonts w:ascii="Courier New"/>
                <w:sz w:val="15"/>
              </w:rPr>
              <w:t>&lt;/body&gt;</w:t>
            </w:r>
          </w:p>
          <w:p w14:paraId="7765A89F" w14:textId="77777777" w:rsidR="00DC45ED" w:rsidRPr="0057303A" w:rsidRDefault="00DC45ED" w:rsidP="00C74E36">
            <w:pPr>
              <w:ind w:left="74"/>
              <w:rPr>
                <w:rFonts w:ascii="Courier New" w:eastAsia="Courier New" w:hAnsi="Courier New" w:cs="Courier New"/>
                <w:sz w:val="15"/>
                <w:lang w:val="en-US"/>
              </w:rPr>
            </w:pPr>
            <w:r>
              <w:rPr>
                <w:rFonts w:ascii="Courier New"/>
                <w:sz w:val="15"/>
              </w:rPr>
              <w:t>&lt;/html&gt;</w:t>
            </w:r>
          </w:p>
        </w:tc>
      </w:tr>
    </w:tbl>
    <w:p w14:paraId="0F5F0B47" w14:textId="77777777" w:rsidR="0057303A" w:rsidRPr="0057303A" w:rsidRDefault="0057303A" w:rsidP="00253FB5">
      <w:pPr>
        <w:spacing w:line="360" w:lineRule="auto"/>
        <w:ind w:left="105" w:hanging="1"/>
        <w:rPr>
          <w:sz w:val="17"/>
          <w:szCs w:val="17"/>
        </w:rPr>
      </w:pPr>
      <w:r w:rsidRPr="0057303A">
        <w:rPr>
          <w:sz w:val="17"/>
          <w:szCs w:val="17"/>
          <w:lang w:val="uk-UA"/>
        </w:rPr>
        <w:t>В даному прикладі зелений колір тексту застосовується до селектора H3, якщо ім'я класу у шару задано як block. Відзначимо, що аналогічний результат можна отримати, якщо використовувати конструкцію</w:t>
      </w:r>
      <w:r w:rsidRPr="0057303A">
        <w:rPr>
          <w:sz w:val="17"/>
          <w:szCs w:val="17"/>
        </w:rPr>
        <w:t xml:space="preserve"> </w:t>
      </w:r>
      <w:r w:rsidRPr="0057303A">
        <w:rPr>
          <w:color w:val="B61039"/>
          <w:sz w:val="17"/>
          <w:szCs w:val="17"/>
        </w:rPr>
        <w:t xml:space="preserve">*= </w:t>
      </w:r>
      <w:r w:rsidRPr="0057303A">
        <w:rPr>
          <w:sz w:val="17"/>
          <w:szCs w:val="17"/>
          <w:lang w:val="uk-UA"/>
        </w:rPr>
        <w:t>замість</w:t>
      </w:r>
      <w:r w:rsidRPr="0057303A">
        <w:rPr>
          <w:sz w:val="17"/>
          <w:szCs w:val="17"/>
        </w:rPr>
        <w:t xml:space="preserve"> </w:t>
      </w:r>
      <w:r w:rsidRPr="0057303A">
        <w:rPr>
          <w:color w:val="B61039"/>
          <w:sz w:val="17"/>
          <w:szCs w:val="17"/>
        </w:rPr>
        <w:t>~=</w:t>
      </w:r>
      <w:r w:rsidRPr="0057303A">
        <w:rPr>
          <w:sz w:val="17"/>
          <w:szCs w:val="17"/>
        </w:rPr>
        <w:t>.</w:t>
      </w:r>
    </w:p>
    <w:p w14:paraId="4C40657B" w14:textId="77777777" w:rsidR="0057303A" w:rsidRPr="0057303A" w:rsidRDefault="0057303A" w:rsidP="00253FB5">
      <w:pPr>
        <w:spacing w:line="360" w:lineRule="auto"/>
        <w:rPr>
          <w:sz w:val="25"/>
          <w:szCs w:val="17"/>
        </w:rPr>
      </w:pPr>
    </w:p>
    <w:p w14:paraId="5D81EC7C" w14:textId="77777777" w:rsidR="0057303A" w:rsidRPr="0057303A" w:rsidRDefault="0057303A" w:rsidP="00253FB5">
      <w:pPr>
        <w:spacing w:line="360" w:lineRule="auto"/>
        <w:ind w:left="105"/>
        <w:outlineLvl w:val="4"/>
        <w:rPr>
          <w:rFonts w:ascii="Georgia" w:eastAsia="Georgia" w:hAnsi="Georgia" w:cs="Georgia"/>
          <w:sz w:val="23"/>
          <w:szCs w:val="23"/>
          <w:lang w:val="uk-UA"/>
        </w:rPr>
      </w:pPr>
      <w:r w:rsidRPr="0057303A">
        <w:rPr>
          <w:rFonts w:ascii="Georgia" w:eastAsia="Georgia" w:hAnsi="Georgia" w:cs="Georgia"/>
          <w:color w:val="C00000"/>
          <w:sz w:val="23"/>
          <w:szCs w:val="23"/>
          <w:lang w:val="uk-UA"/>
        </w:rPr>
        <w:lastRenderedPageBreak/>
        <w:t>Дефіс в значенні атрибута</w:t>
      </w:r>
    </w:p>
    <w:p w14:paraId="5C5A31DA" w14:textId="77777777" w:rsidR="0057303A" w:rsidRPr="0057303A" w:rsidRDefault="0057303A" w:rsidP="00253FB5">
      <w:pPr>
        <w:spacing w:line="360" w:lineRule="auto"/>
        <w:ind w:left="108" w:right="284"/>
        <w:rPr>
          <w:sz w:val="17"/>
          <w:szCs w:val="17"/>
        </w:rPr>
      </w:pPr>
      <w:r w:rsidRPr="0057303A">
        <w:rPr>
          <w:sz w:val="17"/>
          <w:szCs w:val="17"/>
          <w:lang w:val="uk-UA"/>
        </w:rPr>
        <w:t xml:space="preserve">В іменах ідентифікаторів і класів дозволено використовувати символ дефіса (-), що дозволяє створювати значущі значення атрибутів </w:t>
      </w:r>
      <w:r w:rsidRPr="0057303A">
        <w:rPr>
          <w:color w:val="B61039"/>
          <w:sz w:val="17"/>
          <w:szCs w:val="17"/>
        </w:rPr>
        <w:t>id</w:t>
      </w:r>
      <w:r w:rsidRPr="0057303A">
        <w:rPr>
          <w:color w:val="B61039"/>
          <w:sz w:val="17"/>
          <w:szCs w:val="17"/>
          <w:lang w:val="uk-UA"/>
        </w:rPr>
        <w:t xml:space="preserve"> </w:t>
      </w:r>
      <w:r w:rsidRPr="0057303A">
        <w:rPr>
          <w:sz w:val="17"/>
          <w:szCs w:val="17"/>
          <w:lang w:val="uk-UA"/>
        </w:rPr>
        <w:t xml:space="preserve">і </w:t>
      </w:r>
      <w:r w:rsidRPr="0057303A">
        <w:rPr>
          <w:color w:val="B61039"/>
          <w:sz w:val="17"/>
          <w:szCs w:val="17"/>
        </w:rPr>
        <w:t>class</w:t>
      </w:r>
      <w:r w:rsidRPr="0057303A">
        <w:rPr>
          <w:sz w:val="17"/>
          <w:szCs w:val="17"/>
          <w:lang w:val="uk-UA"/>
        </w:rPr>
        <w:t>. Для зміни стилю елементів, в значенні яких застосовується дефіс, слід скористатися таким синтаксисом.</w:t>
      </w:r>
    </w:p>
    <w:p w14:paraId="0B376C1D" w14:textId="03307A68" w:rsidR="0057303A" w:rsidRPr="0057303A" w:rsidRDefault="00767651" w:rsidP="00253FB5">
      <w:pPr>
        <w:spacing w:line="360" w:lineRule="auto"/>
        <w:rPr>
          <w:sz w:val="6"/>
          <w:szCs w:val="17"/>
        </w:rPr>
      </w:pPr>
      <w:r>
        <w:rPr>
          <w:noProof/>
          <w:sz w:val="17"/>
          <w:szCs w:val="17"/>
          <w:lang w:val="uk-UA" w:eastAsia="uk-UA" w:bidi="ar-SA"/>
        </w:rPr>
        <mc:AlternateContent>
          <mc:Choice Requires="wps">
            <w:drawing>
              <wp:anchor distT="0" distB="0" distL="0" distR="0" simplePos="0" relativeHeight="251828224" behindDoc="1" locked="0" layoutInCell="1" allowOverlap="1" wp14:anchorId="50133747" wp14:editId="6F6B51DD">
                <wp:simplePos x="0" y="0"/>
                <wp:positionH relativeFrom="page">
                  <wp:posOffset>982345</wp:posOffset>
                </wp:positionH>
                <wp:positionV relativeFrom="paragraph">
                  <wp:posOffset>103505</wp:posOffset>
                </wp:positionV>
                <wp:extent cx="5847715" cy="285750"/>
                <wp:effectExtent l="0" t="0" r="0" b="0"/>
                <wp:wrapTopAndBottom/>
                <wp:docPr id="156" name="Text 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285750"/>
                        </a:xfrm>
                        <a:prstGeom prst="rect">
                          <a:avLst/>
                        </a:prstGeom>
                        <a:solidFill>
                          <a:srgbClr val="F8F7F2"/>
                        </a:solidFill>
                        <a:ln>
                          <a:noFill/>
                        </a:ln>
                      </wps:spPr>
                      <wps:txbx>
                        <w:txbxContent>
                          <w:p w14:paraId="709D0807" w14:textId="77777777" w:rsidR="000A2EAA" w:rsidRDefault="000A2EAA" w:rsidP="0057303A">
                            <w:pPr>
                              <w:spacing w:before="83" w:line="211" w:lineRule="auto"/>
                              <w:ind w:left="74" w:right="4164"/>
                              <w:rPr>
                                <w:rFonts w:ascii="Courier New" w:hAnsi="Courier New"/>
                                <w:sz w:val="15"/>
                              </w:rPr>
                            </w:pPr>
                            <w:r>
                              <w:rPr>
                                <w:rFonts w:ascii="Courier New" w:hAnsi="Courier New"/>
                                <w:sz w:val="15"/>
                              </w:rPr>
                              <w:t>[атрибут$="значен</w:t>
                            </w:r>
                            <w:r>
                              <w:rPr>
                                <w:rFonts w:ascii="Courier New" w:hAnsi="Courier New"/>
                                <w:sz w:val="15"/>
                                <w:lang w:val="uk-UA"/>
                              </w:rPr>
                              <w:t>ня</w:t>
                            </w:r>
                            <w:r>
                              <w:rPr>
                                <w:rFonts w:ascii="Courier New" w:hAnsi="Courier New"/>
                                <w:sz w:val="15"/>
                              </w:rPr>
                              <w:t>"] { Опис правил стил</w:t>
                            </w:r>
                            <w:r>
                              <w:rPr>
                                <w:rFonts w:ascii="Courier New" w:hAnsi="Courier New"/>
                                <w:sz w:val="15"/>
                                <w:lang w:val="uk-UA"/>
                              </w:rPr>
                              <w:t>ю</w:t>
                            </w:r>
                            <w:r>
                              <w:rPr>
                                <w:rFonts w:ascii="Courier New" w:hAnsi="Courier New"/>
                                <w:sz w:val="15"/>
                              </w:rPr>
                              <w:t xml:space="preserve"> } Селектор[атрибут$="значение"] { Опис правил стил</w:t>
                            </w:r>
                            <w:r>
                              <w:rPr>
                                <w:rFonts w:ascii="Courier New" w:hAnsi="Courier New"/>
                                <w:sz w:val="15"/>
                                <w:lang w:val="uk-UA"/>
                              </w:rPr>
                              <w:t>ю</w:t>
                            </w:r>
                            <w:r>
                              <w:rPr>
                                <w:rFonts w:ascii="Courier New" w:hAnsi="Courier New"/>
                                <w:sz w:val="15"/>
                              </w:rPr>
                              <w:t xml:space="preserve"> }</w:t>
                            </w:r>
                          </w:p>
                          <w:p w14:paraId="5349DE44" w14:textId="77777777" w:rsidR="000A2EAA" w:rsidRPr="004307D4" w:rsidRDefault="000A2EAA" w:rsidP="0057303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133747" id="Text Box 403" o:spid="_x0000_s1108" type="#_x0000_t202" style="position:absolute;margin-left:77.35pt;margin-top:8.15pt;width:460.45pt;height:22.5pt;z-index:-2514882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" fillcolor="#f8f7f2" stroked="f">
                <v:textbox inset="0,0,0,0">
                  <w:txbxContent>
                    <w:p w14:paraId="709D0807" w14:textId="77777777" w:rsidR="000A2EAA" w:rsidRDefault="000A2EAA" w:rsidP="0057303A">
                      <w:pPr>
                        <w:spacing w:before="83" w:line="211" w:lineRule="auto"/>
                        <w:ind w:left="74" w:right="4164"/>
                        <w:rPr>
                          <w:rFonts w:ascii="Courier New" w:hAnsi="Courier New"/>
                          <w:sz w:val="15"/>
                        </w:rPr>
                      </w:pPr>
                      <w:r>
                        <w:rPr>
                          <w:rFonts w:ascii="Courier New" w:hAnsi="Courier New"/>
                          <w:sz w:val="15"/>
                        </w:rPr>
                        <w:t>[атрибут$="значен</w:t>
                      </w:r>
                      <w:r>
                        <w:rPr>
                          <w:rFonts w:ascii="Courier New" w:hAnsi="Courier New"/>
                          <w:sz w:val="15"/>
                          <w:lang w:val="uk-UA"/>
                        </w:rPr>
                        <w:t>ня</w:t>
                      </w:r>
                      <w:r>
                        <w:rPr>
                          <w:rFonts w:ascii="Courier New" w:hAnsi="Courier New"/>
                          <w:sz w:val="15"/>
                        </w:rPr>
                        <w:t>"] { Опис правил стил</w:t>
                      </w:r>
                      <w:r>
                        <w:rPr>
                          <w:rFonts w:ascii="Courier New" w:hAnsi="Courier New"/>
                          <w:sz w:val="15"/>
                          <w:lang w:val="uk-UA"/>
                        </w:rPr>
                        <w:t>ю</w:t>
                      </w:r>
                      <w:r>
                        <w:rPr>
                          <w:rFonts w:ascii="Courier New" w:hAnsi="Courier New"/>
                          <w:sz w:val="15"/>
                        </w:rPr>
                        <w:t xml:space="preserve"> } Селектор[атрибут$="значение"] { Опис правил стил</w:t>
                      </w:r>
                      <w:r>
                        <w:rPr>
                          <w:rFonts w:ascii="Courier New" w:hAnsi="Courier New"/>
                          <w:sz w:val="15"/>
                          <w:lang w:val="uk-UA"/>
                        </w:rPr>
                        <w:t>ю</w:t>
                      </w:r>
                      <w:r>
                        <w:rPr>
                          <w:rFonts w:ascii="Courier New" w:hAnsi="Courier New"/>
                          <w:sz w:val="15"/>
                        </w:rPr>
                        <w:t xml:space="preserve"> }</w:t>
                      </w:r>
                    </w:p>
                    <w:p w14:paraId="5349DE44" w14:textId="77777777" w:rsidR="000A2EAA" w:rsidRPr="004307D4" w:rsidRDefault="000A2EAA" w:rsidP="0057303A"/>
                  </w:txbxContent>
                </v:textbox>
                <w10:wrap type="topAndBottom" anchorx="page"/>
              </v:shape>
            </w:pict>
          </mc:Fallback>
        </mc:AlternateContent>
      </w:r>
    </w:p>
    <w:p w14:paraId="564A0F05" w14:textId="77777777" w:rsidR="00C74E36" w:rsidRDefault="00C74E36" w:rsidP="00253FB5">
      <w:pPr>
        <w:spacing w:line="360" w:lineRule="auto"/>
        <w:ind w:left="105" w:right="208"/>
        <w:rPr>
          <w:sz w:val="17"/>
          <w:szCs w:val="17"/>
          <w:lang w:val="uk-UA"/>
        </w:rPr>
      </w:pPr>
    </w:p>
    <w:p w14:paraId="683B47EF" w14:textId="776AC665" w:rsidR="0057303A" w:rsidRPr="0057303A" w:rsidRDefault="0057303A" w:rsidP="00253FB5">
      <w:pPr>
        <w:spacing w:line="360" w:lineRule="auto"/>
        <w:ind w:left="105" w:right="208"/>
        <w:rPr>
          <w:sz w:val="17"/>
          <w:szCs w:val="17"/>
        </w:rPr>
      </w:pPr>
      <w:r w:rsidRPr="0057303A">
        <w:rPr>
          <w:sz w:val="17"/>
          <w:szCs w:val="17"/>
          <w:lang w:val="uk-UA"/>
        </w:rPr>
        <w:t>Стиль застосовується до елементів, у яких атрибут починається з вказаного значення або з фрагмента значення, після якого йде дефіс (приклад</w:t>
      </w:r>
      <w:r w:rsidRPr="0057303A">
        <w:rPr>
          <w:sz w:val="17"/>
          <w:szCs w:val="17"/>
        </w:rPr>
        <w:t xml:space="preserve"> 1.49).</w:t>
      </w:r>
    </w:p>
    <w:p w14:paraId="45438CE4" w14:textId="77777777" w:rsidR="0057303A" w:rsidRPr="0057303A" w:rsidRDefault="0057303A" w:rsidP="00253FB5">
      <w:pPr>
        <w:spacing w:line="360" w:lineRule="auto"/>
        <w:rPr>
          <w:sz w:val="20"/>
          <w:szCs w:val="17"/>
        </w:rPr>
      </w:pPr>
    </w:p>
    <w:tbl>
      <w:tblPr>
        <w:tblStyle w:val="TableNormal"/>
        <w:tblW w:w="0" w:type="auto"/>
        <w:tblInd w:w="434" w:type="dxa"/>
        <w:tblLayout w:type="fixed"/>
        <w:tblLook w:val="01E0" w:firstRow="1" w:lastRow="1" w:firstColumn="1" w:lastColumn="1" w:noHBand="0" w:noVBand="0"/>
      </w:tblPr>
      <w:tblGrid>
        <w:gridCol w:w="4845"/>
        <w:gridCol w:w="771"/>
        <w:gridCol w:w="621"/>
        <w:gridCol w:w="353"/>
        <w:gridCol w:w="332"/>
        <w:gridCol w:w="332"/>
        <w:gridCol w:w="332"/>
        <w:gridCol w:w="343"/>
        <w:gridCol w:w="461"/>
        <w:gridCol w:w="365"/>
        <w:gridCol w:w="456"/>
      </w:tblGrid>
      <w:tr w:rsidR="0057303A" w:rsidRPr="0057303A" w14:paraId="0B0C1D9E" w14:textId="77777777" w:rsidTr="0002681C">
        <w:trPr>
          <w:trHeight w:val="235"/>
        </w:trPr>
        <w:tc>
          <w:tcPr>
            <w:tcW w:w="4845" w:type="dxa"/>
            <w:tcBorders>
              <w:right w:val="single" w:sz="6" w:space="0" w:color="666666"/>
            </w:tcBorders>
          </w:tcPr>
          <w:p w14:paraId="4B80E457" w14:textId="77777777" w:rsidR="0057303A" w:rsidRPr="0057303A" w:rsidRDefault="0057303A" w:rsidP="00253FB5">
            <w:pPr>
              <w:spacing w:line="360" w:lineRule="auto"/>
              <w:ind w:left="-1"/>
              <w:rPr>
                <w:rFonts w:ascii="Arial Black" w:eastAsia="Courier New" w:hAnsi="Arial Black" w:cs="Courier New"/>
                <w:sz w:val="15"/>
                <w:lang w:val="uk-UA"/>
              </w:rPr>
            </w:pPr>
            <w:r w:rsidRPr="0057303A">
              <w:rPr>
                <w:rFonts w:ascii="Arial Black" w:eastAsia="Courier New" w:hAnsi="Arial Black" w:cs="Courier New"/>
                <w:color w:val="685C53"/>
                <w:sz w:val="15"/>
              </w:rPr>
              <w:t>При</w:t>
            </w:r>
            <w:r w:rsidRPr="0057303A">
              <w:rPr>
                <w:rFonts w:ascii="Arial Black" w:eastAsia="Courier New" w:hAnsi="Arial Black" w:cs="Courier New"/>
                <w:color w:val="685C53"/>
                <w:sz w:val="15"/>
                <w:lang w:val="uk-UA"/>
              </w:rPr>
              <w:t>клад</w:t>
            </w:r>
            <w:r w:rsidRPr="0057303A">
              <w:rPr>
                <w:rFonts w:ascii="Arial Black" w:eastAsia="Courier New" w:hAnsi="Arial Black" w:cs="Courier New"/>
                <w:color w:val="685C53"/>
                <w:sz w:val="15"/>
              </w:rPr>
              <w:t xml:space="preserve"> 1.49. Деф</w:t>
            </w:r>
            <w:r w:rsidRPr="0057303A">
              <w:rPr>
                <w:rFonts w:ascii="Arial Black" w:eastAsia="Courier New" w:hAnsi="Arial Black" w:cs="Courier New"/>
                <w:color w:val="685C53"/>
                <w:sz w:val="15"/>
                <w:lang w:val="uk-UA"/>
              </w:rPr>
              <w:t>іси</w:t>
            </w:r>
            <w:r w:rsidRPr="0057303A">
              <w:rPr>
                <w:rFonts w:ascii="Arial Black" w:eastAsia="Courier New" w:hAnsi="Arial Black" w:cs="Courier New"/>
                <w:color w:val="685C53"/>
                <w:sz w:val="15"/>
              </w:rPr>
              <w:t xml:space="preserve"> в значен</w:t>
            </w:r>
            <w:r w:rsidRPr="0057303A">
              <w:rPr>
                <w:rFonts w:ascii="Arial Black" w:eastAsia="Courier New" w:hAnsi="Arial Black" w:cs="Courier New"/>
                <w:color w:val="685C53"/>
                <w:sz w:val="15"/>
                <w:lang w:val="uk-UA"/>
              </w:rPr>
              <w:t>нях</w:t>
            </w:r>
          </w:p>
        </w:tc>
        <w:tc>
          <w:tcPr>
            <w:tcW w:w="771" w:type="dxa"/>
            <w:tcBorders>
              <w:left w:val="single" w:sz="6" w:space="0" w:color="666666"/>
              <w:right w:val="double" w:sz="2" w:space="0" w:color="666666"/>
            </w:tcBorders>
            <w:shd w:val="clear" w:color="auto" w:fill="CEE2D3"/>
          </w:tcPr>
          <w:p w14:paraId="2AC4AB75"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XHTML 1.0</w:t>
            </w:r>
          </w:p>
        </w:tc>
        <w:tc>
          <w:tcPr>
            <w:tcW w:w="621" w:type="dxa"/>
            <w:tcBorders>
              <w:left w:val="double" w:sz="2" w:space="0" w:color="666666"/>
              <w:right w:val="double" w:sz="2" w:space="0" w:color="666666"/>
            </w:tcBorders>
            <w:shd w:val="clear" w:color="auto" w:fill="CEE2D3"/>
          </w:tcPr>
          <w:p w14:paraId="55F276C7"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3" w:type="dxa"/>
            <w:tcBorders>
              <w:left w:val="double" w:sz="2" w:space="0" w:color="666666"/>
              <w:right w:val="single" w:sz="6" w:space="0" w:color="666666"/>
            </w:tcBorders>
            <w:shd w:val="clear" w:color="auto" w:fill="F2C8C8"/>
          </w:tcPr>
          <w:p w14:paraId="51C390E0"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IE 6</w:t>
            </w:r>
          </w:p>
        </w:tc>
        <w:tc>
          <w:tcPr>
            <w:tcW w:w="332" w:type="dxa"/>
            <w:tcBorders>
              <w:left w:val="single" w:sz="6" w:space="0" w:color="666666"/>
              <w:right w:val="single" w:sz="6" w:space="0" w:color="666666"/>
            </w:tcBorders>
            <w:shd w:val="clear" w:color="auto" w:fill="CEE2D3"/>
          </w:tcPr>
          <w:p w14:paraId="5699C062"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7</w:t>
            </w:r>
          </w:p>
        </w:tc>
        <w:tc>
          <w:tcPr>
            <w:tcW w:w="332" w:type="dxa"/>
            <w:tcBorders>
              <w:left w:val="single" w:sz="6" w:space="0" w:color="666666"/>
              <w:right w:val="single" w:sz="6" w:space="0" w:color="666666"/>
            </w:tcBorders>
            <w:shd w:val="clear" w:color="auto" w:fill="CEE2D3"/>
          </w:tcPr>
          <w:p w14:paraId="637655BA"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2" w:type="dxa"/>
            <w:tcBorders>
              <w:left w:val="single" w:sz="6" w:space="0" w:color="666666"/>
              <w:right w:val="single" w:sz="6" w:space="0" w:color="666666"/>
            </w:tcBorders>
            <w:shd w:val="clear" w:color="auto" w:fill="CEE2D3"/>
          </w:tcPr>
          <w:p w14:paraId="4DC3B083"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3" w:type="dxa"/>
            <w:tcBorders>
              <w:left w:val="single" w:sz="6" w:space="0" w:color="666666"/>
              <w:right w:val="single" w:sz="6" w:space="0" w:color="666666"/>
            </w:tcBorders>
            <w:shd w:val="clear" w:color="auto" w:fill="CEE2D3"/>
          </w:tcPr>
          <w:p w14:paraId="675779AA"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1" w:type="dxa"/>
            <w:tcBorders>
              <w:left w:val="single" w:sz="6" w:space="0" w:color="666666"/>
              <w:right w:val="single" w:sz="6" w:space="0" w:color="666666"/>
            </w:tcBorders>
            <w:shd w:val="clear" w:color="auto" w:fill="CEE2D3"/>
          </w:tcPr>
          <w:p w14:paraId="21E35410"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5" w:type="dxa"/>
            <w:tcBorders>
              <w:left w:val="single" w:sz="6" w:space="0" w:color="666666"/>
              <w:right w:val="single" w:sz="6" w:space="0" w:color="666666"/>
            </w:tcBorders>
            <w:shd w:val="clear" w:color="auto" w:fill="CEE2D3"/>
          </w:tcPr>
          <w:p w14:paraId="291CB378" w14:textId="77777777" w:rsidR="0057303A" w:rsidRPr="0057303A" w:rsidRDefault="0057303A" w:rsidP="00253FB5">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6" w:type="dxa"/>
            <w:tcBorders>
              <w:left w:val="single" w:sz="6" w:space="0" w:color="666666"/>
            </w:tcBorders>
            <w:shd w:val="clear" w:color="auto" w:fill="CEE2D3"/>
          </w:tcPr>
          <w:p w14:paraId="4D1DCB46" w14:textId="77777777" w:rsidR="0057303A" w:rsidRPr="0057303A" w:rsidRDefault="0057303A" w:rsidP="00253FB5">
            <w:pPr>
              <w:spacing w:line="360" w:lineRule="auto"/>
              <w:ind w:left="38"/>
              <w:rPr>
                <w:rFonts w:eastAsia="Courier New" w:hAnsi="Courier New" w:cs="Courier New"/>
                <w:sz w:val="13"/>
              </w:rPr>
            </w:pPr>
            <w:r w:rsidRPr="0057303A">
              <w:rPr>
                <w:rFonts w:eastAsia="Courier New" w:hAnsi="Courier New" w:cs="Courier New"/>
                <w:sz w:val="13"/>
              </w:rPr>
              <w:t>Fx 3.6</w:t>
            </w:r>
          </w:p>
        </w:tc>
      </w:tr>
      <w:tr w:rsidR="0057303A" w:rsidRPr="002C57A6" w14:paraId="0A91891F" w14:textId="77777777" w:rsidTr="0002681C">
        <w:trPr>
          <w:trHeight w:val="5246"/>
        </w:trPr>
        <w:tc>
          <w:tcPr>
            <w:tcW w:w="9211" w:type="dxa"/>
            <w:gridSpan w:val="11"/>
            <w:shd w:val="clear" w:color="auto" w:fill="F8F7F2"/>
          </w:tcPr>
          <w:p w14:paraId="6AD8DA10" w14:textId="77777777" w:rsidR="0057303A" w:rsidRPr="0057303A" w:rsidRDefault="0057303A" w:rsidP="00DC45ED">
            <w:pPr>
              <w:ind w:left="254" w:right="4061" w:hanging="180"/>
              <w:rPr>
                <w:rFonts w:ascii="Courier New" w:eastAsia="Courier New" w:hAnsi="Courier New" w:cs="Courier New"/>
                <w:sz w:val="15"/>
                <w:lang w:val="en-US"/>
              </w:rPr>
            </w:pPr>
            <w:r w:rsidRPr="0057303A">
              <w:rPr>
                <w:rFonts w:ascii="Courier New" w:eastAsia="Courier New" w:hAnsi="Courier New" w:cs="Courier New"/>
                <w:sz w:val="15"/>
                <w:lang w:val="en-US"/>
              </w:rPr>
              <w:t xml:space="preserve">&lt;!DOCTYPE html PUBLIC "-//W3C//DTD XHTML 1.0 Strict//EN" </w:t>
            </w:r>
            <w:r w:rsidR="003D6273">
              <w:fldChar w:fldCharType="begin"/>
            </w:r>
            <w:r w:rsidR="003D6273" w:rsidRPr="003D6273">
              <w:rPr>
                <w:lang w:val="en-US"/>
                <w:rPrChange w:id="1409"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"http://www.w3.org/TR/xhtml1/DTD/xhtml1</w:t>
            </w:r>
            <w:r w:rsidR="003D6273">
              <w:fldChar w:fldCharType="end"/>
            </w:r>
            <w:r w:rsidRPr="0057303A">
              <w:rPr>
                <w:rFonts w:ascii="Courier New" w:eastAsia="Courier New" w:hAnsi="Courier New" w:cs="Courier New"/>
                <w:sz w:val="15"/>
                <w:lang w:val="en-US"/>
              </w:rPr>
              <w:t>-</w:t>
            </w:r>
            <w:r w:rsidR="003D6273">
              <w:fldChar w:fldCharType="begin"/>
            </w:r>
            <w:r w:rsidR="003D6273" w:rsidRPr="003D6273">
              <w:rPr>
                <w:lang w:val="en-US"/>
                <w:rPrChange w:id="1410"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strict.dtd"&gt;</w:t>
            </w:r>
            <w:r w:rsidR="003D6273">
              <w:fldChar w:fldCharType="end"/>
            </w:r>
          </w:p>
          <w:p w14:paraId="1C328356" w14:textId="77777777" w:rsidR="0057303A" w:rsidRPr="0057303A" w:rsidRDefault="0057303A" w:rsidP="00DC45ED">
            <w:pPr>
              <w:ind w:left="74"/>
              <w:rPr>
                <w:rFonts w:ascii="Courier New" w:eastAsia="Courier New" w:hAnsi="Courier New" w:cs="Courier New"/>
                <w:sz w:val="15"/>
                <w:lang w:val="en-US"/>
              </w:rPr>
            </w:pPr>
            <w:r w:rsidRPr="0057303A">
              <w:rPr>
                <w:rFonts w:ascii="Courier New" w:eastAsia="Courier New" w:hAnsi="Courier New" w:cs="Courier New"/>
                <w:sz w:val="15"/>
                <w:lang w:val="en-US"/>
              </w:rPr>
              <w:t xml:space="preserve">&lt;html </w:t>
            </w:r>
            <w:r w:rsidR="003D6273">
              <w:fldChar w:fldCharType="begin"/>
            </w:r>
            <w:r w:rsidR="003D6273" w:rsidRPr="003D6273">
              <w:rPr>
                <w:lang w:val="en-US"/>
                <w:rPrChange w:id="1411" w:author="Пользователь Windows" w:date="2019-12-19T05:26:00Z">
                  <w:rPr/>
                </w:rPrChange>
              </w:rPr>
              <w:instrText>HYPERLINK "http://www.w3.org/1999/xhtml" \h</w:instrText>
            </w:r>
            <w:r w:rsidR="003D6273">
              <w:fldChar w:fldCharType="separate"/>
            </w:r>
            <w:r w:rsidRPr="0057303A">
              <w:rPr>
                <w:rFonts w:ascii="Courier New" w:eastAsia="Courier New" w:hAnsi="Courier New" w:cs="Courier New"/>
                <w:sz w:val="15"/>
                <w:lang w:val="en-US"/>
              </w:rPr>
              <w:t>xmlns="http://www.w3.org/1999/xhtml"&gt;</w:t>
            </w:r>
            <w:r w:rsidR="003D6273">
              <w:fldChar w:fldCharType="end"/>
            </w:r>
          </w:p>
          <w:p w14:paraId="58E546E5" w14:textId="77777777" w:rsidR="0057303A" w:rsidRPr="0057303A" w:rsidRDefault="0057303A" w:rsidP="00DC45ED">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6EDD920F" w14:textId="77777777" w:rsidR="0057303A" w:rsidRPr="0057303A" w:rsidRDefault="0057303A" w:rsidP="00DC45ED">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&lt;meta http-equiv="Content-Type" content="text/html; charset=utf-8" /&gt;</w:t>
            </w:r>
          </w:p>
          <w:p w14:paraId="4539459B" w14:textId="77777777" w:rsidR="0057303A" w:rsidRPr="0057303A" w:rsidRDefault="0057303A" w:rsidP="00DC45ED">
            <w:pPr>
              <w:ind w:left="246"/>
              <w:rPr>
                <w:rFonts w:ascii="Courier New" w:eastAsia="Courier New" w:hAnsi="Courier New" w:cs="Courier New"/>
                <w:sz w:val="15"/>
                <w:lang w:val="en-US"/>
              </w:rPr>
            </w:pPr>
            <w:r w:rsidRPr="0057303A">
              <w:rPr>
                <w:rFonts w:ascii="Courier New" w:eastAsia="Courier New" w:hAnsi="Courier New" w:cs="Courier New"/>
                <w:sz w:val="15"/>
                <w:lang w:val="en-US"/>
              </w:rPr>
              <w:t>&lt;title&gt;</w:t>
            </w:r>
            <w:r w:rsidRPr="0057303A">
              <w:rPr>
                <w:rFonts w:ascii="Courier New" w:eastAsia="Courier New" w:hAnsi="Courier New" w:cs="Courier New"/>
                <w:sz w:val="15"/>
              </w:rPr>
              <w:t>Блок</w:t>
            </w:r>
            <w:r w:rsidRPr="0057303A">
              <w:rPr>
                <w:rFonts w:ascii="Courier New" w:eastAsia="Courier New" w:hAnsi="Courier New" w:cs="Courier New"/>
                <w:sz w:val="15"/>
                <w:lang w:val="en-US"/>
              </w:rPr>
              <w:t>&lt;/title&gt;</w:t>
            </w:r>
          </w:p>
          <w:p w14:paraId="41302466" w14:textId="77777777" w:rsidR="0057303A" w:rsidRPr="0057303A" w:rsidRDefault="0057303A" w:rsidP="00DC45ED">
            <w:pPr>
              <w:ind w:left="344" w:right="6849" w:hanging="90"/>
              <w:rPr>
                <w:rFonts w:ascii="Courier New" w:eastAsia="Courier New" w:hAnsi="Courier New" w:cs="Courier New"/>
                <w:sz w:val="15"/>
                <w:lang w:val="en-US"/>
              </w:rPr>
            </w:pPr>
            <w:r w:rsidRPr="0057303A">
              <w:rPr>
                <w:rFonts w:ascii="Courier New" w:eastAsia="Courier New" w:hAnsi="Courier New" w:cs="Courier New"/>
                <w:sz w:val="15"/>
                <w:lang w:val="en-US"/>
              </w:rPr>
              <w:t>&lt;style type="text/css"&gt; DIV[class|="block"] {</w:t>
            </w:r>
          </w:p>
          <w:p w14:paraId="6EF135C4" w14:textId="77777777" w:rsidR="0057303A" w:rsidRPr="0057303A" w:rsidRDefault="0057303A" w:rsidP="00DC45ED">
            <w:pPr>
              <w:ind w:left="417" w:right="5533"/>
              <w:rPr>
                <w:rFonts w:ascii="Courier New" w:eastAsia="Courier New" w:hAnsi="Courier New" w:cs="Courier New"/>
                <w:sz w:val="15"/>
                <w:lang w:val="en-US"/>
              </w:rPr>
            </w:pPr>
            <w:r w:rsidRPr="0057303A">
              <w:rPr>
                <w:rFonts w:ascii="Courier New" w:eastAsia="Courier New" w:hAnsi="Courier New" w:cs="Courier New"/>
                <w:sz w:val="15"/>
                <w:lang w:val="en-US"/>
              </w:rPr>
              <w:t xml:space="preserve">background: #306589; /* </w:t>
            </w:r>
            <w:r w:rsidRPr="0057303A">
              <w:rPr>
                <w:rFonts w:ascii="Courier New" w:eastAsia="Courier New" w:hAnsi="Courier New" w:cs="Courier New"/>
                <w:sz w:val="15"/>
                <w:lang w:val="uk-UA"/>
              </w:rPr>
              <w:t>Колір</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фон</w:t>
            </w:r>
            <w:r w:rsidRPr="0057303A">
              <w:rPr>
                <w:rFonts w:ascii="Courier New" w:eastAsia="Courier New" w:hAnsi="Courier New" w:cs="Courier New"/>
                <w:sz w:val="15"/>
                <w:lang w:val="uk-UA"/>
              </w:rPr>
              <w:t>у</w:t>
            </w:r>
            <w:r w:rsidRPr="0057303A">
              <w:rPr>
                <w:rFonts w:ascii="Courier New" w:eastAsia="Courier New" w:hAnsi="Courier New" w:cs="Courier New"/>
                <w:sz w:val="15"/>
                <w:lang w:val="en-US"/>
              </w:rPr>
              <w:t xml:space="preserve"> */ color: #acdb4c; /* </w:t>
            </w:r>
            <w:r w:rsidRPr="0057303A">
              <w:rPr>
                <w:rFonts w:ascii="Courier New" w:eastAsia="Courier New" w:hAnsi="Courier New" w:cs="Courier New"/>
                <w:sz w:val="15"/>
                <w:lang w:val="uk-UA"/>
              </w:rPr>
              <w:t>Колір</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текст</w:t>
            </w:r>
            <w:r w:rsidRPr="0057303A">
              <w:rPr>
                <w:rFonts w:ascii="Courier New" w:eastAsia="Courier New" w:hAnsi="Courier New" w:cs="Courier New"/>
                <w:sz w:val="15"/>
                <w:lang w:val="uk-UA"/>
              </w:rPr>
              <w:t>у</w:t>
            </w:r>
            <w:r w:rsidRPr="0057303A">
              <w:rPr>
                <w:rFonts w:ascii="Courier New" w:eastAsia="Courier New" w:hAnsi="Courier New" w:cs="Courier New"/>
                <w:sz w:val="15"/>
                <w:lang w:val="en-US"/>
              </w:rPr>
              <w:t xml:space="preserve"> */ padding: 5px; /* </w:t>
            </w:r>
            <w:r w:rsidRPr="0057303A">
              <w:rPr>
                <w:rFonts w:ascii="Courier New" w:eastAsia="Courier New" w:hAnsi="Courier New" w:cs="Courier New"/>
                <w:sz w:val="15"/>
              </w:rPr>
              <w:t>Поля</w:t>
            </w:r>
            <w:r w:rsidRPr="0057303A">
              <w:rPr>
                <w:rFonts w:ascii="Courier New" w:eastAsia="Courier New" w:hAnsi="Courier New" w:cs="Courier New"/>
                <w:sz w:val="15"/>
                <w:lang w:val="en-US"/>
              </w:rPr>
              <w:t xml:space="preserve"> */</w:t>
            </w:r>
          </w:p>
          <w:p w14:paraId="36A8A2CE" w14:textId="77777777" w:rsidR="0057303A" w:rsidRPr="0057303A" w:rsidRDefault="0057303A" w:rsidP="00DC45ED">
            <w:pPr>
              <w:ind w:left="344"/>
              <w:rPr>
                <w:rFonts w:ascii="Courier New" w:eastAsia="Courier New" w:hAnsi="Courier New" w:cs="Courier New"/>
                <w:sz w:val="15"/>
                <w:lang w:val="en-US"/>
              </w:rPr>
            </w:pPr>
            <w:r w:rsidRPr="0057303A">
              <w:rPr>
                <w:rFonts w:ascii="Courier New" w:eastAsia="Courier New" w:hAnsi="Courier New" w:cs="Courier New"/>
                <w:sz w:val="15"/>
                <w:lang w:val="en-US"/>
              </w:rPr>
              <w:t>}</w:t>
            </w:r>
          </w:p>
          <w:p w14:paraId="7E7A8363" w14:textId="77777777" w:rsidR="0057303A" w:rsidRPr="0057303A" w:rsidRDefault="0057303A" w:rsidP="00DC45ED">
            <w:pPr>
              <w:ind w:left="344"/>
              <w:rPr>
                <w:rFonts w:ascii="Courier New" w:eastAsia="Courier New" w:hAnsi="Courier New" w:cs="Courier New"/>
                <w:sz w:val="15"/>
                <w:lang w:val="en-US"/>
              </w:rPr>
            </w:pPr>
            <w:r w:rsidRPr="0057303A">
              <w:rPr>
                <w:rFonts w:ascii="Courier New" w:eastAsia="Courier New" w:hAnsi="Courier New" w:cs="Courier New"/>
                <w:sz w:val="15"/>
                <w:lang w:val="en-US"/>
              </w:rPr>
              <w:t>DIV[class|="block"] A {</w:t>
            </w:r>
          </w:p>
          <w:p w14:paraId="3D0F62E7" w14:textId="77777777" w:rsidR="0057303A" w:rsidRPr="0057303A" w:rsidRDefault="0057303A" w:rsidP="00DC45ED">
            <w:pPr>
              <w:ind w:left="417"/>
              <w:rPr>
                <w:rFonts w:ascii="Courier New" w:eastAsia="Courier New" w:hAnsi="Courier New" w:cs="Courier New"/>
                <w:sz w:val="15"/>
                <w:lang w:val="en-US"/>
              </w:rPr>
            </w:pPr>
            <w:r w:rsidRPr="0057303A">
              <w:rPr>
                <w:rFonts w:ascii="Courier New" w:eastAsia="Courier New" w:hAnsi="Courier New" w:cs="Courier New"/>
                <w:sz w:val="15"/>
                <w:lang w:val="en-US"/>
              </w:rPr>
              <w:t xml:space="preserve">color: #fff; /* </w:t>
            </w:r>
            <w:r w:rsidRPr="0057303A">
              <w:rPr>
                <w:rFonts w:ascii="Courier New" w:eastAsia="Courier New" w:hAnsi="Courier New" w:cs="Courier New"/>
                <w:sz w:val="15"/>
                <w:lang w:val="uk-UA"/>
              </w:rPr>
              <w:t>Колір посилань</w:t>
            </w:r>
            <w:r w:rsidRPr="0057303A">
              <w:rPr>
                <w:rFonts w:ascii="Courier New" w:eastAsia="Courier New" w:hAnsi="Courier New" w:cs="Courier New"/>
                <w:sz w:val="15"/>
                <w:lang w:val="en-US"/>
              </w:rPr>
              <w:t xml:space="preserve"> */</w:t>
            </w:r>
          </w:p>
          <w:p w14:paraId="12520E2A" w14:textId="77777777" w:rsidR="0057303A" w:rsidRPr="0057303A" w:rsidRDefault="0057303A" w:rsidP="00DC45ED">
            <w:pPr>
              <w:ind w:left="344"/>
              <w:rPr>
                <w:rFonts w:ascii="Courier New" w:eastAsia="Courier New" w:hAnsi="Courier New" w:cs="Courier New"/>
                <w:sz w:val="15"/>
                <w:lang w:val="en-US"/>
              </w:rPr>
            </w:pPr>
            <w:r w:rsidRPr="0057303A">
              <w:rPr>
                <w:rFonts w:ascii="Courier New" w:eastAsia="Courier New" w:hAnsi="Courier New" w:cs="Courier New"/>
                <w:sz w:val="15"/>
                <w:lang w:val="en-US"/>
              </w:rPr>
              <w:t>}</w:t>
            </w:r>
          </w:p>
          <w:p w14:paraId="70F6175A" w14:textId="77777777" w:rsidR="0057303A" w:rsidRPr="0057303A" w:rsidRDefault="0057303A" w:rsidP="00DC45ED">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&lt;/style&gt;</w:t>
            </w:r>
          </w:p>
          <w:p w14:paraId="2BEADD72" w14:textId="77777777" w:rsidR="0057303A" w:rsidRPr="0057303A" w:rsidRDefault="0057303A" w:rsidP="00DC45ED">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6C3E1ABB" w14:textId="77777777" w:rsidR="0057303A" w:rsidRPr="0057303A" w:rsidRDefault="0057303A" w:rsidP="00DC45ED">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&lt;body&gt;</w:t>
            </w:r>
          </w:p>
          <w:p w14:paraId="25945A3E" w14:textId="77777777" w:rsidR="0057303A" w:rsidRPr="0057303A" w:rsidRDefault="0057303A" w:rsidP="00DC45ED">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&lt;div class="block-menu-therm"&gt;</w:t>
            </w:r>
          </w:p>
          <w:p w14:paraId="4756BBFD" w14:textId="77777777" w:rsidR="0057303A" w:rsidRPr="0057303A" w:rsidRDefault="0057303A" w:rsidP="00DC45ED">
            <w:pPr>
              <w:ind w:left="331"/>
              <w:rPr>
                <w:rFonts w:ascii="Courier New" w:eastAsia="Courier New" w:hAnsi="Courier New" w:cs="Courier New"/>
                <w:sz w:val="15"/>
                <w:lang w:val="en-US"/>
              </w:rPr>
            </w:pPr>
            <w:r w:rsidRPr="0057303A">
              <w:rPr>
                <w:rFonts w:ascii="Courier New" w:eastAsia="Courier New" w:hAnsi="Courier New" w:cs="Courier New"/>
                <w:sz w:val="15"/>
                <w:lang w:val="en-US"/>
              </w:rPr>
              <w:t>&lt;h2&gt;</w:t>
            </w:r>
            <w:r w:rsidRPr="0057303A">
              <w:rPr>
                <w:rFonts w:ascii="Courier New" w:eastAsia="Courier New" w:hAnsi="Courier New" w:cs="Courier New"/>
                <w:sz w:val="15"/>
              </w:rPr>
              <w:t>Термины</w:t>
            </w:r>
            <w:r w:rsidRPr="0057303A">
              <w:rPr>
                <w:rFonts w:ascii="Courier New" w:eastAsia="Courier New" w:hAnsi="Courier New" w:cs="Courier New"/>
                <w:sz w:val="15"/>
                <w:lang w:val="en-US"/>
              </w:rPr>
              <w:t>&lt;/h2&gt;</w:t>
            </w:r>
          </w:p>
          <w:p w14:paraId="6576ACFA" w14:textId="77777777" w:rsidR="0057303A" w:rsidRPr="0057303A" w:rsidRDefault="0057303A" w:rsidP="00DC45ED">
            <w:pPr>
              <w:ind w:left="344"/>
              <w:rPr>
                <w:rFonts w:ascii="Courier New" w:eastAsia="Courier New" w:hAnsi="Courier New" w:cs="Courier New"/>
                <w:sz w:val="15"/>
                <w:lang w:val="en-US"/>
              </w:rPr>
            </w:pPr>
            <w:r w:rsidRPr="0057303A">
              <w:rPr>
                <w:rFonts w:ascii="Courier New" w:eastAsia="Courier New" w:hAnsi="Courier New" w:cs="Courier New"/>
                <w:sz w:val="15"/>
                <w:lang w:val="en-US"/>
              </w:rPr>
              <w:t>&lt;div class="content"&gt;</w:t>
            </w:r>
          </w:p>
          <w:p w14:paraId="14D6EB62" w14:textId="77777777" w:rsidR="0057303A" w:rsidRPr="0057303A" w:rsidRDefault="0057303A" w:rsidP="00DC45ED">
            <w:pPr>
              <w:ind w:left="524"/>
              <w:rPr>
                <w:rFonts w:ascii="Courier New" w:eastAsia="Courier New" w:hAnsi="Courier New" w:cs="Courier New"/>
                <w:sz w:val="15"/>
                <w:lang w:val="en-US"/>
              </w:rPr>
            </w:pPr>
            <w:r w:rsidRPr="0057303A">
              <w:rPr>
                <w:rFonts w:ascii="Courier New" w:eastAsia="Courier New" w:hAnsi="Courier New" w:cs="Courier New"/>
                <w:sz w:val="15"/>
                <w:lang w:val="en-US"/>
              </w:rPr>
              <w:t>&lt;ul class="menu"&gt;</w:t>
            </w:r>
          </w:p>
          <w:p w14:paraId="1410CC0C" w14:textId="77777777" w:rsidR="0057303A" w:rsidRPr="0057303A" w:rsidRDefault="0057303A" w:rsidP="00DC45ED">
            <w:pPr>
              <w:ind w:left="588"/>
              <w:rPr>
                <w:rFonts w:ascii="Courier New" w:eastAsia="Courier New" w:hAnsi="Courier New" w:cs="Courier New"/>
                <w:sz w:val="15"/>
                <w:szCs w:val="15"/>
                <w:lang w:val="en-US"/>
              </w:rPr>
            </w:pPr>
            <w:r w:rsidRPr="0057303A">
              <w:rPr>
                <w:rFonts w:ascii="Courier New" w:eastAsia="Courier New" w:hAnsi="Courier New" w:cs="Courier New"/>
                <w:sz w:val="15"/>
                <w:lang w:val="en-US"/>
              </w:rPr>
              <w:t>&lt;li&gt;&lt;a href="t1.</w:t>
            </w:r>
            <w:r w:rsidRPr="0057303A">
              <w:rPr>
                <w:rFonts w:ascii="Courier New" w:eastAsia="Courier New" w:hAnsi="Courier New" w:cs="Courier New"/>
                <w:sz w:val="15"/>
                <w:szCs w:val="15"/>
                <w:lang w:val="en-US"/>
              </w:rPr>
              <w:t>html"&gt;</w:t>
            </w:r>
            <w:r w:rsidRPr="0057303A">
              <w:rPr>
                <w:rFonts w:ascii="Courier New" w:eastAsia="Courier New" w:hAnsi="Courier New" w:cs="Courier New"/>
                <w:sz w:val="15"/>
                <w:szCs w:val="15"/>
                <w:lang w:val="uk-UA"/>
              </w:rPr>
              <w:t>Буквиця</w:t>
            </w:r>
            <w:r w:rsidRPr="0057303A">
              <w:rPr>
                <w:rFonts w:ascii="Courier New" w:eastAsia="Courier New" w:hAnsi="Courier New" w:cs="Courier New"/>
                <w:sz w:val="15"/>
                <w:szCs w:val="15"/>
                <w:lang w:val="en-US"/>
              </w:rPr>
              <w:t>&lt;/a&gt;&lt;/li&gt;</w:t>
            </w:r>
          </w:p>
          <w:p w14:paraId="637099BC" w14:textId="77777777" w:rsidR="0057303A" w:rsidRPr="0057303A" w:rsidRDefault="0057303A" w:rsidP="00DC45ED">
            <w:pPr>
              <w:ind w:left="588"/>
              <w:rPr>
                <w:rFonts w:ascii="Courier New" w:eastAsia="Courier New" w:hAnsi="Courier New" w:cs="Courier New"/>
                <w:sz w:val="15"/>
                <w:szCs w:val="15"/>
                <w:lang w:val="en-US"/>
              </w:rPr>
            </w:pPr>
            <w:r w:rsidRPr="0057303A">
              <w:rPr>
                <w:rFonts w:ascii="Courier New" w:eastAsia="Courier New" w:hAnsi="Courier New" w:cs="Courier New"/>
                <w:sz w:val="15"/>
                <w:szCs w:val="15"/>
                <w:lang w:val="en-US"/>
              </w:rPr>
              <w:t>&lt;li&gt;&lt;a href="t2.html"&gt;</w:t>
            </w:r>
            <w:r w:rsidRPr="0057303A">
              <w:rPr>
                <w:rFonts w:ascii="Courier New" w:eastAsia="Courier New" w:hAnsi="Courier New" w:cs="Courier New"/>
                <w:sz w:val="15"/>
                <w:szCs w:val="15"/>
                <w:lang w:val="uk-UA"/>
              </w:rPr>
              <w:t>Виворотка</w:t>
            </w:r>
            <w:r w:rsidRPr="0057303A">
              <w:rPr>
                <w:rFonts w:ascii="Courier New" w:eastAsia="Courier New" w:hAnsi="Courier New" w:cs="Courier New"/>
                <w:sz w:val="15"/>
                <w:szCs w:val="15"/>
                <w:lang w:val="en-US"/>
              </w:rPr>
              <w:t>&lt;/a&gt;&lt;/li&gt;</w:t>
            </w:r>
          </w:p>
          <w:p w14:paraId="71C6B608" w14:textId="77777777" w:rsidR="0057303A" w:rsidRPr="0057303A" w:rsidRDefault="0057303A" w:rsidP="00DC45ED">
            <w:pPr>
              <w:ind w:left="588"/>
              <w:rPr>
                <w:rFonts w:ascii="Courier New" w:eastAsia="Courier New" w:hAnsi="Courier New" w:cs="Courier New"/>
                <w:sz w:val="15"/>
                <w:szCs w:val="15"/>
                <w:lang w:val="en-US"/>
              </w:rPr>
            </w:pPr>
            <w:r w:rsidRPr="0057303A">
              <w:rPr>
                <w:rFonts w:ascii="Courier New" w:eastAsia="Courier New" w:hAnsi="Courier New" w:cs="Courier New"/>
                <w:sz w:val="15"/>
                <w:szCs w:val="15"/>
                <w:lang w:val="en-US"/>
              </w:rPr>
              <w:t>&lt;li&gt;&lt;a href="t3.html"&gt;</w:t>
            </w:r>
            <w:r w:rsidRPr="0057303A">
              <w:rPr>
                <w:rFonts w:ascii="Courier New" w:eastAsia="Courier New" w:hAnsi="Courier New" w:cs="Courier New"/>
                <w:sz w:val="15"/>
                <w:szCs w:val="15"/>
                <w:lang w:val="uk-UA"/>
              </w:rPr>
              <w:t>Вирівнювання</w:t>
            </w:r>
            <w:r w:rsidRPr="0057303A">
              <w:rPr>
                <w:rFonts w:ascii="Courier New" w:eastAsia="Courier New" w:hAnsi="Courier New" w:cs="Courier New"/>
                <w:sz w:val="15"/>
                <w:szCs w:val="15"/>
                <w:lang w:val="en-US"/>
              </w:rPr>
              <w:t>&lt;/a&gt;&lt;/li&gt;</w:t>
            </w:r>
          </w:p>
          <w:p w14:paraId="6F4250F5" w14:textId="77777777" w:rsidR="0057303A" w:rsidRPr="0057303A" w:rsidRDefault="0057303A" w:rsidP="00DC45ED">
            <w:pPr>
              <w:ind w:left="588"/>
              <w:rPr>
                <w:rFonts w:ascii="Courier New" w:eastAsia="Courier New" w:hAnsi="Courier New" w:cs="Courier New"/>
                <w:sz w:val="15"/>
                <w:szCs w:val="15"/>
                <w:lang w:val="en-US"/>
              </w:rPr>
            </w:pPr>
            <w:r w:rsidRPr="0057303A">
              <w:rPr>
                <w:rFonts w:ascii="Courier New" w:eastAsia="Courier New" w:hAnsi="Courier New" w:cs="Courier New"/>
                <w:sz w:val="15"/>
                <w:szCs w:val="15"/>
                <w:lang w:val="en-US"/>
              </w:rPr>
              <w:t>&lt;li&gt;&lt;a href="t4.html"&gt;</w:t>
            </w:r>
            <w:r w:rsidRPr="0057303A">
              <w:rPr>
                <w:rFonts w:ascii="Courier New" w:eastAsia="Courier New" w:hAnsi="Courier New" w:cs="Courier New"/>
                <w:sz w:val="15"/>
                <w:szCs w:val="15"/>
                <w:lang w:val="uk-UA"/>
              </w:rPr>
              <w:t>Міжрядкові</w:t>
            </w:r>
            <w:r w:rsidRPr="0057303A">
              <w:rPr>
                <w:rFonts w:ascii="Courier New" w:eastAsia="Courier New" w:hAnsi="Courier New" w:cs="Courier New"/>
                <w:sz w:val="15"/>
                <w:szCs w:val="15"/>
                <w:lang w:val="en-US"/>
              </w:rPr>
              <w:t>&lt;/a&gt;&lt;/li&gt;</w:t>
            </w:r>
          </w:p>
          <w:p w14:paraId="5E28B12D" w14:textId="77777777" w:rsidR="0057303A" w:rsidRPr="0057303A" w:rsidRDefault="0057303A" w:rsidP="00DC45ED">
            <w:pPr>
              <w:ind w:left="588"/>
              <w:rPr>
                <w:rFonts w:ascii="Courier New" w:eastAsia="Courier New" w:hAnsi="Courier New" w:cs="Courier New"/>
                <w:sz w:val="15"/>
                <w:szCs w:val="15"/>
                <w:lang w:val="en-US"/>
              </w:rPr>
            </w:pPr>
            <w:r w:rsidRPr="0057303A">
              <w:rPr>
                <w:rFonts w:ascii="Courier New" w:eastAsia="Courier New" w:hAnsi="Courier New" w:cs="Courier New"/>
                <w:sz w:val="15"/>
                <w:szCs w:val="15"/>
                <w:lang w:val="en-US"/>
              </w:rPr>
              <w:t>&lt;li&gt;&lt;a href="t5.html"&gt;</w:t>
            </w:r>
            <w:r w:rsidRPr="0057303A">
              <w:rPr>
                <w:rFonts w:ascii="Courier New" w:eastAsia="Courier New" w:hAnsi="Courier New" w:cs="Courier New"/>
                <w:sz w:val="15"/>
                <w:szCs w:val="15"/>
                <w:lang w:val="uk-UA"/>
              </w:rPr>
              <w:t xml:space="preserve">Капітель </w:t>
            </w:r>
            <w:r w:rsidRPr="0057303A">
              <w:rPr>
                <w:rFonts w:ascii="Courier New" w:eastAsia="Courier New" w:hAnsi="Courier New" w:cs="Courier New"/>
                <w:sz w:val="15"/>
                <w:szCs w:val="15"/>
                <w:lang w:val="en-US"/>
              </w:rPr>
              <w:t>&lt;/a&gt;&lt;/li&gt;</w:t>
            </w:r>
          </w:p>
          <w:p w14:paraId="5A21F405" w14:textId="77777777" w:rsidR="0057303A" w:rsidRPr="0057303A" w:rsidRDefault="0057303A" w:rsidP="00DC45ED">
            <w:pPr>
              <w:ind w:left="588"/>
              <w:rPr>
                <w:rFonts w:ascii="Courier New" w:eastAsia="Courier New" w:hAnsi="Courier New" w:cs="Courier New"/>
                <w:sz w:val="15"/>
                <w:szCs w:val="15"/>
                <w:lang w:val="en-US"/>
              </w:rPr>
            </w:pPr>
            <w:r w:rsidRPr="0057303A">
              <w:rPr>
                <w:rFonts w:ascii="Courier New" w:eastAsia="Courier New" w:hAnsi="Courier New" w:cs="Courier New"/>
                <w:sz w:val="15"/>
                <w:szCs w:val="15"/>
                <w:lang w:val="en-US"/>
              </w:rPr>
              <w:t>&lt;li&gt;&lt;a href="t6.html"&gt;</w:t>
            </w:r>
            <w:r w:rsidRPr="0057303A">
              <w:rPr>
                <w:rFonts w:ascii="Courier New" w:eastAsia="Courier New" w:hAnsi="Courier New" w:cs="Courier New"/>
                <w:sz w:val="15"/>
                <w:szCs w:val="15"/>
                <w:lang w:val="uk-UA"/>
              </w:rPr>
              <w:t xml:space="preserve">Накреслення </w:t>
            </w:r>
            <w:r w:rsidRPr="0057303A">
              <w:rPr>
                <w:rFonts w:ascii="Courier New" w:eastAsia="Courier New" w:hAnsi="Courier New" w:cs="Courier New"/>
                <w:sz w:val="15"/>
                <w:szCs w:val="15"/>
                <w:lang w:val="en-US"/>
              </w:rPr>
              <w:t>&lt;/a&gt;&lt;/li&gt;</w:t>
            </w:r>
          </w:p>
          <w:p w14:paraId="639B5A80" w14:textId="77777777" w:rsidR="0057303A" w:rsidRPr="0057303A" w:rsidRDefault="0057303A" w:rsidP="00DC45ED">
            <w:pPr>
              <w:ind w:left="588"/>
              <w:rPr>
                <w:rFonts w:ascii="Courier New" w:eastAsia="Courier New" w:hAnsi="Courier New" w:cs="Courier New"/>
                <w:sz w:val="15"/>
                <w:szCs w:val="15"/>
                <w:lang w:val="en-US"/>
              </w:rPr>
            </w:pPr>
            <w:r w:rsidRPr="0057303A">
              <w:rPr>
                <w:rFonts w:ascii="Courier New" w:eastAsia="Courier New" w:hAnsi="Courier New" w:cs="Courier New"/>
                <w:sz w:val="15"/>
                <w:szCs w:val="15"/>
                <w:lang w:val="en-US"/>
              </w:rPr>
              <w:t>&lt;li&gt;&lt;a href="t7.html"&gt;</w:t>
            </w:r>
            <w:r w:rsidRPr="0057303A">
              <w:rPr>
                <w:rFonts w:ascii="Courier New" w:eastAsia="Courier New" w:hAnsi="Courier New" w:cs="Courier New"/>
                <w:sz w:val="15"/>
                <w:szCs w:val="15"/>
                <w:lang w:val="uk-UA"/>
              </w:rPr>
              <w:t xml:space="preserve">Відбиття </w:t>
            </w:r>
            <w:r w:rsidRPr="0057303A">
              <w:rPr>
                <w:rFonts w:ascii="Courier New" w:eastAsia="Courier New" w:hAnsi="Courier New" w:cs="Courier New"/>
                <w:sz w:val="15"/>
                <w:szCs w:val="15"/>
                <w:lang w:val="en-US"/>
              </w:rPr>
              <w:t>&lt;/a&gt;&lt;/li&gt;</w:t>
            </w:r>
          </w:p>
          <w:p w14:paraId="59EBD5E9" w14:textId="77777777" w:rsidR="0057303A" w:rsidRPr="0057303A" w:rsidRDefault="0057303A" w:rsidP="00DC45ED">
            <w:pPr>
              <w:ind w:left="524"/>
              <w:rPr>
                <w:rFonts w:ascii="Courier New" w:eastAsia="Courier New" w:hAnsi="Courier New" w:cs="Courier New"/>
                <w:sz w:val="15"/>
                <w:szCs w:val="15"/>
                <w:lang w:val="en-US"/>
              </w:rPr>
            </w:pPr>
            <w:r w:rsidRPr="0057303A">
              <w:rPr>
                <w:rFonts w:ascii="Courier New" w:eastAsia="Courier New" w:hAnsi="Courier New" w:cs="Courier New"/>
                <w:sz w:val="15"/>
                <w:szCs w:val="15"/>
                <w:lang w:val="en-US"/>
              </w:rPr>
              <w:t>&lt;/ul&gt;</w:t>
            </w:r>
          </w:p>
          <w:p w14:paraId="477A3DAF" w14:textId="77777777" w:rsidR="0057303A" w:rsidRPr="0057303A" w:rsidRDefault="0057303A" w:rsidP="00DC45ED">
            <w:pPr>
              <w:ind w:left="344"/>
              <w:rPr>
                <w:rFonts w:ascii="Courier New" w:eastAsia="Courier New" w:hAnsi="Courier New" w:cs="Courier New"/>
                <w:sz w:val="15"/>
                <w:lang w:val="en-US"/>
              </w:rPr>
            </w:pPr>
            <w:r w:rsidRPr="0057303A">
              <w:rPr>
                <w:rFonts w:ascii="Courier New" w:eastAsia="Courier New" w:hAnsi="Courier New" w:cs="Courier New"/>
                <w:sz w:val="15"/>
                <w:lang w:val="en-US"/>
              </w:rPr>
              <w:t>&lt;/div&gt;</w:t>
            </w:r>
          </w:p>
          <w:p w14:paraId="379D4DF3" w14:textId="77777777" w:rsidR="0057303A" w:rsidRPr="0057303A" w:rsidRDefault="0057303A" w:rsidP="00DC45ED">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&lt;/div&gt;</w:t>
            </w:r>
          </w:p>
          <w:p w14:paraId="28C421EB" w14:textId="77777777" w:rsidR="0057303A" w:rsidRPr="0057303A" w:rsidRDefault="0057303A" w:rsidP="00DC45ED">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&lt;/body&gt;</w:t>
            </w:r>
          </w:p>
          <w:p w14:paraId="07560885" w14:textId="77777777" w:rsidR="0057303A" w:rsidRPr="0057303A" w:rsidRDefault="0057303A" w:rsidP="00DC45ED">
            <w:pPr>
              <w:ind w:left="74"/>
              <w:rPr>
                <w:rFonts w:ascii="Courier New" w:eastAsia="Courier New" w:hAnsi="Courier New" w:cs="Courier New"/>
                <w:sz w:val="15"/>
                <w:lang w:val="en-US"/>
              </w:rPr>
            </w:pPr>
            <w:r w:rsidRPr="0057303A">
              <w:rPr>
                <w:rFonts w:ascii="Courier New" w:eastAsia="Courier New" w:hAnsi="Courier New" w:cs="Courier New"/>
                <w:sz w:val="15"/>
                <w:lang w:val="en-US"/>
              </w:rPr>
              <w:t>&lt;/html&gt;</w:t>
            </w:r>
          </w:p>
        </w:tc>
      </w:tr>
    </w:tbl>
    <w:p w14:paraId="0C462396" w14:textId="77777777" w:rsidR="0057303A" w:rsidRPr="0057303A" w:rsidRDefault="0057303A" w:rsidP="00253FB5">
      <w:pPr>
        <w:spacing w:line="360" w:lineRule="auto"/>
        <w:rPr>
          <w:sz w:val="15"/>
          <w:szCs w:val="17"/>
          <w:lang w:val="en-US"/>
        </w:rPr>
      </w:pPr>
    </w:p>
    <w:p w14:paraId="79CFE33E" w14:textId="77777777" w:rsidR="00BB31D6" w:rsidRDefault="0057303A" w:rsidP="00253FB5">
      <w:pPr>
        <w:spacing w:line="360" w:lineRule="auto"/>
        <w:ind w:left="105" w:hanging="1"/>
        <w:rPr>
          <w:sz w:val="17"/>
          <w:szCs w:val="17"/>
          <w:lang w:val="en-US"/>
        </w:rPr>
      </w:pPr>
      <w:r w:rsidRPr="0057303A">
        <w:rPr>
          <w:sz w:val="17"/>
          <w:szCs w:val="17"/>
          <w:lang w:val="uk-UA"/>
        </w:rPr>
        <w:t xml:space="preserve">В даному прикладі ім'я класу задано як </w:t>
      </w:r>
      <w:r w:rsidRPr="0057303A">
        <w:rPr>
          <w:rFonts w:ascii="Courier New" w:hAnsi="Courier New"/>
          <w:sz w:val="17"/>
          <w:szCs w:val="17"/>
          <w:lang w:val="en-US"/>
        </w:rPr>
        <w:t>block-menu-therm</w:t>
      </w:r>
      <w:r w:rsidRPr="0057303A">
        <w:rPr>
          <w:sz w:val="17"/>
          <w:szCs w:val="17"/>
          <w:lang w:val="uk-UA"/>
        </w:rPr>
        <w:t xml:space="preserve">, тому в стилях використовується конструкція </w:t>
      </w:r>
      <w:r w:rsidRPr="0057303A">
        <w:rPr>
          <w:color w:val="B61039"/>
          <w:sz w:val="17"/>
          <w:szCs w:val="17"/>
          <w:lang w:val="en-US"/>
        </w:rPr>
        <w:t>|="block"</w:t>
      </w:r>
      <w:r w:rsidRPr="0057303A">
        <w:rPr>
          <w:sz w:val="17"/>
          <w:szCs w:val="17"/>
          <w:lang w:val="en-US"/>
        </w:rPr>
        <w:t xml:space="preserve">, </w:t>
      </w:r>
      <w:r w:rsidRPr="0057303A">
        <w:rPr>
          <w:sz w:val="17"/>
          <w:szCs w:val="17"/>
          <w:lang w:val="uk-UA"/>
        </w:rPr>
        <w:t>оскільки значення починається саме з цього слова і в значенні зустрічаються дефіси</w:t>
      </w:r>
      <w:r w:rsidRPr="0057303A">
        <w:rPr>
          <w:sz w:val="17"/>
          <w:szCs w:val="17"/>
          <w:lang w:val="en-US"/>
        </w:rPr>
        <w:t>.</w:t>
      </w:r>
    </w:p>
    <w:p w14:paraId="374DB2BE" w14:textId="77777777" w:rsidR="00BB31D6" w:rsidRDefault="00BB31D6" w:rsidP="00253FB5">
      <w:pPr>
        <w:spacing w:line="360" w:lineRule="auto"/>
        <w:ind w:left="105" w:hanging="1"/>
        <w:rPr>
          <w:sz w:val="17"/>
          <w:szCs w:val="17"/>
          <w:lang w:val="en-US"/>
        </w:rPr>
      </w:pPr>
    </w:p>
    <w:p w14:paraId="3ACEE82F" w14:textId="0D526B99" w:rsidR="0057303A" w:rsidRPr="002C57A6" w:rsidRDefault="00767651" w:rsidP="00253FB5">
      <w:pPr>
        <w:spacing w:line="360" w:lineRule="auto"/>
        <w:ind w:left="105" w:hanging="1"/>
        <w:rPr>
          <w:sz w:val="17"/>
          <w:szCs w:val="17"/>
          <w:rPrChange w:id="1412" w:author="Пользователь Windows" w:date="2019-12-19T05:26:00Z">
            <w:rPr>
              <w:sz w:val="17"/>
              <w:szCs w:val="17"/>
              <w:lang w:val="en-US"/>
            </w:rPr>
          </w:rPrChange>
        </w:rPr>
      </w:pPr>
      <w:r>
        <w:rPr>
          <w:noProof/>
          <w:sz w:val="17"/>
          <w:szCs w:val="17"/>
          <w:lang w:val="uk-UA" w:eastAsia="uk-UA" w:bidi="ar-SA"/>
        </w:rPr>
        <mc:AlternateContent>
          <mc:Choice Requires="wps">
            <w:drawing>
              <wp:anchor distT="0" distB="0" distL="0" distR="0" simplePos="0" relativeHeight="251829248" behindDoc="1" locked="0" layoutInCell="1" allowOverlap="1" wp14:anchorId="0C3C823A" wp14:editId="32414720">
                <wp:simplePos x="0" y="0"/>
                <wp:positionH relativeFrom="page">
                  <wp:posOffset>928370</wp:posOffset>
                </wp:positionH>
                <wp:positionV relativeFrom="paragraph">
                  <wp:posOffset>380365</wp:posOffset>
                </wp:positionV>
                <wp:extent cx="5847715" cy="285750"/>
                <wp:effectExtent l="0" t="0" r="0" b="0"/>
                <wp:wrapTopAndBottom/>
                <wp:docPr id="152" name="Text 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285750"/>
                        </a:xfrm>
                        <a:prstGeom prst="rect">
                          <a:avLst/>
                        </a:prstGeom>
                        <a:solidFill>
                          <a:srgbClr val="F8F7F2"/>
                        </a:solidFill>
                        <a:ln>
                          <a:noFill/>
                        </a:ln>
                      </wps:spPr>
                      <wps:txbx>
                        <w:txbxContent>
                          <w:p w14:paraId="6F968282" w14:textId="77777777" w:rsidR="000A2EAA" w:rsidRDefault="000A2EAA" w:rsidP="0057303A">
                            <w:pPr>
                              <w:spacing w:before="83" w:line="211" w:lineRule="auto"/>
                              <w:ind w:left="74" w:right="2093"/>
                              <w:rPr>
                                <w:rFonts w:ascii="Courier New" w:hAnsi="Courier New"/>
                                <w:sz w:val="15"/>
                              </w:rPr>
                            </w:pPr>
                            <w:r>
                              <w:rPr>
                                <w:rFonts w:ascii="Courier New" w:hAnsi="Courier New"/>
                                <w:sz w:val="15"/>
                              </w:rPr>
                              <w:t>[атрибут1="значен</w:t>
                            </w:r>
                            <w:r>
                              <w:rPr>
                                <w:rFonts w:ascii="Courier New" w:hAnsi="Courier New"/>
                                <w:sz w:val="15"/>
                                <w:lang w:val="uk-UA"/>
                              </w:rPr>
                              <w:t>ня</w:t>
                            </w:r>
                            <w:r>
                              <w:rPr>
                                <w:rFonts w:ascii="Courier New" w:hAnsi="Courier New"/>
                                <w:sz w:val="15"/>
                              </w:rPr>
                              <w:t>1"][атрибут2="значен</w:t>
                            </w:r>
                            <w:r>
                              <w:rPr>
                                <w:rFonts w:ascii="Courier New" w:hAnsi="Courier New"/>
                                <w:sz w:val="15"/>
                                <w:lang w:val="uk-UA"/>
                              </w:rPr>
                              <w:t>ня</w:t>
                            </w:r>
                            <w:r>
                              <w:rPr>
                                <w:rFonts w:ascii="Courier New" w:hAnsi="Courier New"/>
                                <w:sz w:val="15"/>
                              </w:rPr>
                              <w:t>2"] { Опис правил стил</w:t>
                            </w:r>
                            <w:r>
                              <w:rPr>
                                <w:rFonts w:ascii="Courier New" w:hAnsi="Courier New"/>
                                <w:sz w:val="15"/>
                                <w:lang w:val="uk-UA"/>
                              </w:rPr>
                              <w:t>ю</w:t>
                            </w:r>
                            <w:r>
                              <w:rPr>
                                <w:rFonts w:ascii="Courier New" w:hAnsi="Courier New"/>
                                <w:sz w:val="15"/>
                              </w:rPr>
                              <w:t xml:space="preserve"> } Селектор[атрибут1="значен</w:t>
                            </w:r>
                            <w:r>
                              <w:rPr>
                                <w:rFonts w:ascii="Courier New" w:hAnsi="Courier New"/>
                                <w:sz w:val="15"/>
                                <w:lang w:val="uk-UA"/>
                              </w:rPr>
                              <w:t>ня</w:t>
                            </w:r>
                            <w:r>
                              <w:rPr>
                                <w:rFonts w:ascii="Courier New" w:hAnsi="Courier New"/>
                                <w:sz w:val="15"/>
                              </w:rPr>
                              <w:t>1"][атрибут2="значен</w:t>
                            </w:r>
                            <w:r>
                              <w:rPr>
                                <w:rFonts w:ascii="Courier New" w:hAnsi="Courier New"/>
                                <w:sz w:val="15"/>
                                <w:lang w:val="uk-UA"/>
                              </w:rPr>
                              <w:t>ня</w:t>
                            </w:r>
                            <w:r>
                              <w:rPr>
                                <w:rFonts w:ascii="Courier New" w:hAnsi="Courier New"/>
                                <w:sz w:val="15"/>
                              </w:rPr>
                              <w:t>2"] { Опис правил стил</w:t>
                            </w:r>
                            <w:r>
                              <w:rPr>
                                <w:rFonts w:ascii="Courier New" w:hAnsi="Courier New"/>
                                <w:sz w:val="15"/>
                                <w:lang w:val="uk-UA"/>
                              </w:rPr>
                              <w:t>ю</w:t>
                            </w:r>
                            <w:r>
                              <w:rPr>
                                <w:rFonts w:ascii="Courier New" w:hAnsi="Courier New"/>
                                <w:sz w:val="15"/>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3C823A" id="Text Box 404" o:spid="_x0000_s1109" type="#_x0000_t202" style="position:absolute;left:0;text-align:left;margin-left:73.1pt;margin-top:29.95pt;width:460.45pt;height:22.5pt;z-index:-251487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" fillcolor="#f8f7f2" stroked="f">
                <v:textbox inset="0,0,0,0">
                  <w:txbxContent>
                    <w:p w14:paraId="6F968282" w14:textId="77777777" w:rsidR="000A2EAA" w:rsidRDefault="000A2EAA" w:rsidP="0057303A">
                      <w:pPr>
                        <w:spacing w:before="83" w:line="211" w:lineRule="auto"/>
                        <w:ind w:left="74" w:right="2093"/>
                        <w:rPr>
                          <w:rFonts w:ascii="Courier New" w:hAnsi="Courier New"/>
                          <w:sz w:val="15"/>
                        </w:rPr>
                      </w:pPr>
                      <w:r>
                        <w:rPr>
                          <w:rFonts w:ascii="Courier New" w:hAnsi="Courier New"/>
                          <w:sz w:val="15"/>
                        </w:rPr>
                        <w:t>[атрибут1="значен</w:t>
                      </w:r>
                      <w:r>
                        <w:rPr>
                          <w:rFonts w:ascii="Courier New" w:hAnsi="Courier New"/>
                          <w:sz w:val="15"/>
                          <w:lang w:val="uk-UA"/>
                        </w:rPr>
                        <w:t>ня</w:t>
                      </w:r>
                      <w:r>
                        <w:rPr>
                          <w:rFonts w:ascii="Courier New" w:hAnsi="Courier New"/>
                          <w:sz w:val="15"/>
                        </w:rPr>
                        <w:t>1"][атрибут2="значен</w:t>
                      </w:r>
                      <w:r>
                        <w:rPr>
                          <w:rFonts w:ascii="Courier New" w:hAnsi="Courier New"/>
                          <w:sz w:val="15"/>
                          <w:lang w:val="uk-UA"/>
                        </w:rPr>
                        <w:t>ня</w:t>
                      </w:r>
                      <w:r>
                        <w:rPr>
                          <w:rFonts w:ascii="Courier New" w:hAnsi="Courier New"/>
                          <w:sz w:val="15"/>
                        </w:rPr>
                        <w:t>2"] { Опис правил стил</w:t>
                      </w:r>
                      <w:r>
                        <w:rPr>
                          <w:rFonts w:ascii="Courier New" w:hAnsi="Courier New"/>
                          <w:sz w:val="15"/>
                          <w:lang w:val="uk-UA"/>
                        </w:rPr>
                        <w:t>ю</w:t>
                      </w:r>
                      <w:r>
                        <w:rPr>
                          <w:rFonts w:ascii="Courier New" w:hAnsi="Courier New"/>
                          <w:sz w:val="15"/>
                        </w:rPr>
                        <w:t xml:space="preserve"> } Селектор[атрибут1="значен</w:t>
                      </w:r>
                      <w:r>
                        <w:rPr>
                          <w:rFonts w:ascii="Courier New" w:hAnsi="Courier New"/>
                          <w:sz w:val="15"/>
                          <w:lang w:val="uk-UA"/>
                        </w:rPr>
                        <w:t>ня</w:t>
                      </w:r>
                      <w:r>
                        <w:rPr>
                          <w:rFonts w:ascii="Courier New" w:hAnsi="Courier New"/>
                          <w:sz w:val="15"/>
                        </w:rPr>
                        <w:t>1"][атрибут2="значен</w:t>
                      </w:r>
                      <w:r>
                        <w:rPr>
                          <w:rFonts w:ascii="Courier New" w:hAnsi="Courier New"/>
                          <w:sz w:val="15"/>
                          <w:lang w:val="uk-UA"/>
                        </w:rPr>
                        <w:t>ня</w:t>
                      </w:r>
                      <w:r>
                        <w:rPr>
                          <w:rFonts w:ascii="Courier New" w:hAnsi="Courier New"/>
                          <w:sz w:val="15"/>
                        </w:rPr>
                        <w:t>2"] { Опис правил стил</w:t>
                      </w:r>
                      <w:r>
                        <w:rPr>
                          <w:rFonts w:ascii="Courier New" w:hAnsi="Courier New"/>
                          <w:sz w:val="15"/>
                          <w:lang w:val="uk-UA"/>
                        </w:rPr>
                        <w:t>ю</w:t>
                      </w:r>
                      <w:r>
                        <w:rPr>
                          <w:rFonts w:ascii="Courier New" w:hAnsi="Courier New"/>
                          <w:sz w:val="15"/>
                        </w:rPr>
                        <w:t xml:space="preserve"> }</w:t>
                      </w:r>
                    </w:p>
                  </w:txbxContent>
                </v:textbox>
                <w10:wrap type="topAndBottom" anchorx="page"/>
              </v:shape>
            </w:pict>
          </mc:Fallback>
        </mc:AlternateContent>
      </w:r>
      <w:r w:rsidR="0057303A" w:rsidRPr="0057303A">
        <w:rPr>
          <w:sz w:val="17"/>
          <w:szCs w:val="17"/>
          <w:lang w:val="uk-UA"/>
        </w:rPr>
        <w:t>Всі перераховані методи можна комбінувати між собою, визначаючи стиль для елементів, які містять два і більше атрибута. У подібних випадках квадратні дужки йдуть підряд.</w:t>
      </w:r>
    </w:p>
    <w:p w14:paraId="2EAE1FA7" w14:textId="77777777" w:rsidR="0057303A" w:rsidRPr="0057303A" w:rsidRDefault="0057303A" w:rsidP="00253FB5">
      <w:pPr>
        <w:spacing w:line="360" w:lineRule="auto"/>
        <w:rPr>
          <w:sz w:val="11"/>
        </w:rPr>
        <w:sectPr w:rsidR="0057303A" w:rsidRPr="0057303A" w:rsidSect="002A255F">
          <w:type w:val="nextColumn"/>
          <w:pgSz w:w="11900" w:h="16840"/>
          <w:pgMar w:top="1134" w:right="1134" w:bottom="1134" w:left="1134" w:header="720" w:footer="720" w:gutter="0"/>
          <w:cols w:space="720"/>
        </w:sectPr>
      </w:pPr>
    </w:p>
    <w:p w14:paraId="69011591" w14:textId="77777777" w:rsidR="0057303A" w:rsidRPr="0057303A" w:rsidRDefault="0057303A" w:rsidP="00253FB5">
      <w:pPr>
        <w:spacing w:line="360" w:lineRule="auto"/>
        <w:ind w:left="1424" w:right="1424"/>
        <w:jc w:val="center"/>
        <w:rPr>
          <w:rFonts w:ascii="Georgia" w:hAnsi="Georgia"/>
          <w:sz w:val="31"/>
        </w:rPr>
      </w:pPr>
      <w:bookmarkStart w:id="1413" w:name="Универсальный_селектор"/>
      <w:bookmarkEnd w:id="1413"/>
      <w:r w:rsidRPr="0057303A">
        <w:rPr>
          <w:rFonts w:ascii="Georgia" w:hAnsi="Georgia"/>
          <w:sz w:val="31"/>
        </w:rPr>
        <w:lastRenderedPageBreak/>
        <w:t>Ун</w:t>
      </w:r>
      <w:r w:rsidRPr="0057303A">
        <w:rPr>
          <w:rFonts w:ascii="Georgia" w:hAnsi="Georgia"/>
          <w:sz w:val="31"/>
          <w:lang w:val="uk-UA"/>
        </w:rPr>
        <w:t>і</w:t>
      </w:r>
      <w:r w:rsidRPr="0057303A">
        <w:rPr>
          <w:rFonts w:ascii="Georgia" w:hAnsi="Georgia"/>
          <w:sz w:val="31"/>
        </w:rPr>
        <w:t>версальн</w:t>
      </w:r>
      <w:r w:rsidRPr="0057303A">
        <w:rPr>
          <w:rFonts w:ascii="Georgia" w:hAnsi="Georgia"/>
          <w:sz w:val="31"/>
          <w:lang w:val="uk-UA"/>
        </w:rPr>
        <w:t>и</w:t>
      </w:r>
      <w:r w:rsidRPr="0057303A">
        <w:rPr>
          <w:rFonts w:ascii="Georgia" w:hAnsi="Georgia"/>
          <w:sz w:val="31"/>
        </w:rPr>
        <w:t>й селектор</w:t>
      </w:r>
    </w:p>
    <w:p w14:paraId="69A55BF3" w14:textId="77777777" w:rsidR="0057303A" w:rsidRPr="0057303A" w:rsidDel="004C7A72" w:rsidRDefault="0057303A" w:rsidP="00253FB5">
      <w:pPr>
        <w:spacing w:line="360" w:lineRule="auto"/>
        <w:ind w:left="105" w:right="188"/>
        <w:rPr>
          <w:del w:id="1414" w:author="Пользователь Windows" w:date="2019-12-19T06:57:00Z"/>
          <w:sz w:val="17"/>
          <w:szCs w:val="17"/>
        </w:rPr>
      </w:pPr>
      <w:r w:rsidRPr="0057303A">
        <w:rPr>
          <w:sz w:val="17"/>
          <w:szCs w:val="17"/>
          <w:lang w:val="uk-UA"/>
        </w:rPr>
        <w:t>Іноді потрібно встановити одночасно один стиль для всіх елементів веб-сторінки, наприклад, задати шрифт або зображення тексту. В цьому випадку допоможе універсальний селектор, який відповідає будь-якому елементу веб-сторінки</w:t>
      </w:r>
      <w:r w:rsidRPr="0057303A">
        <w:rPr>
          <w:sz w:val="17"/>
          <w:szCs w:val="17"/>
        </w:rPr>
        <w:t>.</w:t>
      </w:r>
    </w:p>
    <w:p w14:paraId="07C57849" w14:textId="77777777" w:rsidR="00EA4222" w:rsidRDefault="00EA4222" w:rsidP="00EA4222">
      <w:pPr>
        <w:spacing w:line="360" w:lineRule="auto"/>
        <w:ind w:left="105" w:right="188"/>
        <w:rPr>
          <w:sz w:val="15"/>
          <w:szCs w:val="17"/>
        </w:rPr>
        <w:pPrChange w:id="1415" w:author="Пользователь Windows" w:date="2019-12-19T06:57:00Z">
          <w:pPr>
            <w:spacing w:line="360" w:lineRule="auto"/>
          </w:pPr>
        </w:pPrChange>
      </w:pPr>
    </w:p>
    <w:p w14:paraId="3DA4376D" w14:textId="77777777" w:rsidR="004C7A72" w:rsidRDefault="004C7A72" w:rsidP="00253FB5">
      <w:pPr>
        <w:spacing w:line="360" w:lineRule="auto"/>
        <w:ind w:left="105"/>
        <w:rPr>
          <w:ins w:id="1416" w:author="Пользователь Windows" w:date="2019-12-19T06:58:00Z"/>
          <w:sz w:val="17"/>
          <w:szCs w:val="17"/>
          <w:lang w:val="uk-UA"/>
        </w:rPr>
      </w:pPr>
    </w:p>
    <w:p w14:paraId="5FEF1F32" w14:textId="77777777" w:rsidR="0057303A" w:rsidRPr="0057303A" w:rsidRDefault="0057303A" w:rsidP="00253FB5">
      <w:pPr>
        <w:spacing w:line="360" w:lineRule="auto"/>
        <w:ind w:left="105"/>
        <w:rPr>
          <w:sz w:val="17"/>
          <w:szCs w:val="17"/>
        </w:rPr>
      </w:pPr>
      <w:r w:rsidRPr="0057303A">
        <w:rPr>
          <w:sz w:val="17"/>
          <w:szCs w:val="17"/>
          <w:lang w:val="uk-UA"/>
        </w:rPr>
        <w:t>Для позначення універсального селектора застосовується символ зірочки (*) і в загальному випадку синтаксис буде наступний</w:t>
      </w:r>
      <w:r w:rsidRPr="0057303A">
        <w:rPr>
          <w:sz w:val="17"/>
          <w:szCs w:val="17"/>
        </w:rPr>
        <w:t>.</w:t>
      </w:r>
    </w:p>
    <w:p w14:paraId="738CAFC1" w14:textId="77777777" w:rsidR="0057303A" w:rsidRPr="0057303A" w:rsidRDefault="0057303A" w:rsidP="00253FB5">
      <w:pPr>
        <w:spacing w:line="360" w:lineRule="auto"/>
        <w:rPr>
          <w:sz w:val="19"/>
          <w:szCs w:val="17"/>
        </w:rPr>
      </w:pPr>
    </w:p>
    <w:p w14:paraId="773F8335" w14:textId="77777777" w:rsidR="0057303A" w:rsidRPr="0057303A" w:rsidRDefault="0057303A" w:rsidP="00253FB5">
      <w:pPr>
        <w:tabs>
          <w:tab w:val="left" w:pos="9634"/>
        </w:tabs>
        <w:spacing w:line="360" w:lineRule="auto"/>
        <w:ind w:left="426"/>
        <w:rPr>
          <w:rFonts w:ascii="Courier New" w:hAnsi="Courier New"/>
          <w:sz w:val="15"/>
        </w:rPr>
      </w:pPr>
      <w:r w:rsidRPr="0057303A">
        <w:rPr>
          <w:rFonts w:ascii="Times New Roman" w:hAnsi="Times New Roman"/>
          <w:sz w:val="15"/>
          <w:shd w:val="clear" w:color="auto" w:fill="F8F7F2"/>
        </w:rPr>
        <w:t xml:space="preserve"> </w:t>
      </w:r>
      <w:r w:rsidRPr="0057303A">
        <w:rPr>
          <w:rFonts w:ascii="Times New Roman" w:hAnsi="Times New Roman"/>
          <w:spacing w:val="-1"/>
          <w:sz w:val="15"/>
          <w:shd w:val="clear" w:color="auto" w:fill="F8F7F2"/>
        </w:rPr>
        <w:t xml:space="preserve"> </w:t>
      </w:r>
      <w:r w:rsidRPr="0057303A">
        <w:rPr>
          <w:rFonts w:ascii="Courier New" w:hAnsi="Courier New"/>
          <w:sz w:val="15"/>
          <w:shd w:val="clear" w:color="auto" w:fill="F8F7F2"/>
        </w:rPr>
        <w:t>* { Опис правил стил</w:t>
      </w:r>
      <w:r w:rsidRPr="0057303A">
        <w:rPr>
          <w:rFonts w:ascii="Courier New" w:hAnsi="Courier New"/>
          <w:sz w:val="15"/>
          <w:shd w:val="clear" w:color="auto" w:fill="F8F7F2"/>
          <w:lang w:val="uk-UA"/>
        </w:rPr>
        <w:t>ю</w:t>
      </w:r>
      <w:r w:rsidRPr="0057303A">
        <w:rPr>
          <w:rFonts w:ascii="Courier New" w:hAnsi="Courier New"/>
          <w:sz w:val="15"/>
          <w:shd w:val="clear" w:color="auto" w:fill="F8F7F2"/>
        </w:rPr>
        <w:t xml:space="preserve"> }</w:t>
      </w:r>
    </w:p>
    <w:p w14:paraId="5A999172" w14:textId="77777777" w:rsidR="00DC45ED" w:rsidRDefault="00DC45ED" w:rsidP="00253FB5">
      <w:pPr>
        <w:spacing w:line="360" w:lineRule="auto"/>
        <w:ind w:left="105" w:right="208"/>
        <w:rPr>
          <w:sz w:val="17"/>
          <w:szCs w:val="17"/>
          <w:lang w:val="uk-UA"/>
        </w:rPr>
      </w:pPr>
    </w:p>
    <w:p w14:paraId="506DB2BB" w14:textId="77777777" w:rsidR="00BB31D6" w:rsidRDefault="0057303A" w:rsidP="00253FB5">
      <w:pPr>
        <w:spacing w:line="360" w:lineRule="auto"/>
        <w:ind w:left="105" w:right="208"/>
        <w:rPr>
          <w:sz w:val="17"/>
          <w:szCs w:val="17"/>
        </w:rPr>
      </w:pPr>
      <w:r w:rsidRPr="0057303A">
        <w:rPr>
          <w:sz w:val="17"/>
          <w:szCs w:val="17"/>
          <w:lang w:val="uk-UA"/>
        </w:rPr>
        <w:t xml:space="preserve">У деяких випадках вказувати універсальний селектор не обов'язково. Так, наприклад, записи </w:t>
      </w:r>
      <w:r w:rsidRPr="0057303A">
        <w:rPr>
          <w:color w:val="B61039"/>
          <w:sz w:val="17"/>
          <w:szCs w:val="17"/>
        </w:rPr>
        <w:t xml:space="preserve">*.class </w:t>
      </w:r>
      <w:r w:rsidRPr="0057303A">
        <w:rPr>
          <w:sz w:val="17"/>
          <w:szCs w:val="17"/>
          <w:lang w:val="uk-UA"/>
        </w:rPr>
        <w:t>і</w:t>
      </w:r>
      <w:r w:rsidRPr="0057303A">
        <w:rPr>
          <w:sz w:val="17"/>
          <w:szCs w:val="17"/>
        </w:rPr>
        <w:t xml:space="preserve"> </w:t>
      </w:r>
      <w:r w:rsidRPr="0057303A">
        <w:rPr>
          <w:color w:val="B61039"/>
          <w:sz w:val="17"/>
          <w:szCs w:val="17"/>
        </w:rPr>
        <w:t xml:space="preserve">.class </w:t>
      </w:r>
      <w:r w:rsidRPr="0057303A">
        <w:rPr>
          <w:sz w:val="17"/>
          <w:szCs w:val="17"/>
          <w:lang w:val="uk-UA"/>
        </w:rPr>
        <w:t>є ідентичними за своїм результатом</w:t>
      </w:r>
      <w:r w:rsidRPr="0057303A">
        <w:rPr>
          <w:sz w:val="17"/>
          <w:szCs w:val="17"/>
        </w:rPr>
        <w:t>.</w:t>
      </w:r>
    </w:p>
    <w:p w14:paraId="1B6E947D" w14:textId="77777777" w:rsidR="00BB31D6" w:rsidDel="004C7A72" w:rsidRDefault="00BB31D6" w:rsidP="00253FB5">
      <w:pPr>
        <w:spacing w:line="360" w:lineRule="auto"/>
        <w:ind w:left="105" w:right="208"/>
        <w:rPr>
          <w:del w:id="1417" w:author="Пользователь Windows" w:date="2019-12-19T06:57:00Z"/>
          <w:sz w:val="17"/>
          <w:szCs w:val="17"/>
          <w:lang w:val="uk-UA"/>
        </w:rPr>
      </w:pPr>
    </w:p>
    <w:p w14:paraId="7C43501B" w14:textId="77777777" w:rsidR="0057303A" w:rsidRDefault="0057303A" w:rsidP="00253FB5">
      <w:pPr>
        <w:spacing w:line="360" w:lineRule="auto"/>
        <w:ind w:left="105" w:right="208"/>
        <w:rPr>
          <w:sz w:val="17"/>
          <w:szCs w:val="17"/>
          <w:lang w:val="uk-UA"/>
        </w:rPr>
      </w:pPr>
      <w:r w:rsidRPr="0057303A">
        <w:rPr>
          <w:sz w:val="17"/>
          <w:szCs w:val="17"/>
          <w:lang w:val="uk-UA"/>
        </w:rPr>
        <w:t>У прикладі 1.50 показано одне з можливих додатків універсального селектора - вибір шрифту і розміру тексту для всіх елементів документа.</w:t>
      </w:r>
    </w:p>
    <w:p w14:paraId="3D650DB3" w14:textId="77777777" w:rsidR="0057303A" w:rsidRPr="0057303A" w:rsidRDefault="0057303A" w:rsidP="00253FB5">
      <w:pPr>
        <w:spacing w:line="360" w:lineRule="auto"/>
        <w:rPr>
          <w:sz w:val="20"/>
          <w:szCs w:val="17"/>
        </w:rPr>
      </w:pPr>
    </w:p>
    <w:tbl>
      <w:tblPr>
        <w:tblStyle w:val="TableNormal"/>
        <w:tblW w:w="0" w:type="auto"/>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57303A" w:rsidRPr="0057303A" w14:paraId="747ECD63" w14:textId="77777777" w:rsidTr="0002681C">
        <w:trPr>
          <w:trHeight w:val="235"/>
        </w:trPr>
        <w:tc>
          <w:tcPr>
            <w:tcW w:w="5177" w:type="dxa"/>
            <w:tcBorders>
              <w:right w:val="single" w:sz="6" w:space="0" w:color="666666"/>
            </w:tcBorders>
          </w:tcPr>
          <w:p w14:paraId="68CB6976" w14:textId="77777777" w:rsidR="0057303A" w:rsidRPr="0057303A" w:rsidRDefault="0057303A" w:rsidP="00253FB5">
            <w:pPr>
              <w:spacing w:line="360" w:lineRule="auto"/>
              <w:ind w:left="-1"/>
              <w:rPr>
                <w:rFonts w:ascii="Arial Black" w:eastAsia="Courier New" w:hAnsi="Arial Black" w:cs="Courier New"/>
                <w:sz w:val="15"/>
              </w:rPr>
            </w:pPr>
            <w:r w:rsidRPr="0057303A">
              <w:rPr>
                <w:rFonts w:ascii="Arial Black" w:eastAsia="Courier New" w:hAnsi="Arial Black" w:cs="Courier New"/>
                <w:color w:val="685C53"/>
                <w:sz w:val="15"/>
              </w:rPr>
              <w:t>При</w:t>
            </w:r>
            <w:r w:rsidRPr="0057303A">
              <w:rPr>
                <w:rFonts w:ascii="Arial Black" w:eastAsia="Courier New" w:hAnsi="Arial Black" w:cs="Courier New"/>
                <w:color w:val="685C53"/>
                <w:sz w:val="15"/>
                <w:lang w:val="uk-UA"/>
              </w:rPr>
              <w:t>клад</w:t>
            </w:r>
            <w:r w:rsidRPr="0057303A">
              <w:rPr>
                <w:rFonts w:ascii="Arial Black" w:eastAsia="Courier New" w:hAnsi="Arial Black" w:cs="Courier New"/>
                <w:color w:val="685C53"/>
                <w:sz w:val="15"/>
              </w:rPr>
              <w:t xml:space="preserve"> 1.50. </w:t>
            </w:r>
            <w:r w:rsidRPr="0057303A">
              <w:rPr>
                <w:rFonts w:ascii="Arial Black" w:eastAsia="Courier New" w:hAnsi="Arial Black" w:cs="Courier New"/>
                <w:color w:val="685C53"/>
                <w:sz w:val="15"/>
                <w:lang w:val="uk-UA"/>
              </w:rPr>
              <w:t>Використання</w:t>
            </w:r>
            <w:r w:rsidRPr="0057303A">
              <w:rPr>
                <w:rFonts w:ascii="Arial Black" w:eastAsia="Courier New" w:hAnsi="Arial Black" w:cs="Courier New"/>
                <w:color w:val="685C53"/>
                <w:sz w:val="15"/>
              </w:rPr>
              <w:t xml:space="preserve"> ун</w:t>
            </w:r>
            <w:r w:rsidRPr="0057303A">
              <w:rPr>
                <w:rFonts w:ascii="Arial Black" w:eastAsia="Courier New" w:hAnsi="Arial Black" w:cs="Courier New"/>
                <w:color w:val="685C53"/>
                <w:sz w:val="15"/>
                <w:lang w:val="uk-UA"/>
              </w:rPr>
              <w:t>і</w:t>
            </w:r>
            <w:r w:rsidRPr="0057303A">
              <w:rPr>
                <w:rFonts w:ascii="Arial Black" w:eastAsia="Courier New" w:hAnsi="Arial Black" w:cs="Courier New"/>
                <w:color w:val="685C53"/>
                <w:sz w:val="15"/>
              </w:rPr>
              <w:t>версального селектора</w:t>
            </w:r>
          </w:p>
        </w:tc>
        <w:tc>
          <w:tcPr>
            <w:tcW w:w="771" w:type="dxa"/>
            <w:tcBorders>
              <w:left w:val="single" w:sz="6" w:space="0" w:color="666666"/>
              <w:right w:val="double" w:sz="2" w:space="0" w:color="666666"/>
            </w:tcBorders>
            <w:shd w:val="clear" w:color="auto" w:fill="CEE2D3"/>
          </w:tcPr>
          <w:p w14:paraId="5E99C11C"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XHTML 1.0</w:t>
            </w:r>
          </w:p>
        </w:tc>
        <w:tc>
          <w:tcPr>
            <w:tcW w:w="621" w:type="dxa"/>
            <w:tcBorders>
              <w:left w:val="double" w:sz="2" w:space="0" w:color="666666"/>
              <w:right w:val="double" w:sz="2" w:space="0" w:color="666666"/>
            </w:tcBorders>
            <w:shd w:val="clear" w:color="auto" w:fill="CEE2D3"/>
          </w:tcPr>
          <w:p w14:paraId="4B9248EE"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3" w:type="dxa"/>
            <w:tcBorders>
              <w:left w:val="double" w:sz="2" w:space="0" w:color="666666"/>
              <w:right w:val="single" w:sz="6" w:space="0" w:color="666666"/>
            </w:tcBorders>
            <w:shd w:val="clear" w:color="auto" w:fill="CEE2D3"/>
          </w:tcPr>
          <w:p w14:paraId="4604B2AB"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IE 7</w:t>
            </w:r>
          </w:p>
        </w:tc>
        <w:tc>
          <w:tcPr>
            <w:tcW w:w="332" w:type="dxa"/>
            <w:tcBorders>
              <w:left w:val="single" w:sz="6" w:space="0" w:color="666666"/>
              <w:right w:val="single" w:sz="6" w:space="0" w:color="666666"/>
            </w:tcBorders>
            <w:shd w:val="clear" w:color="auto" w:fill="CEE2D3"/>
          </w:tcPr>
          <w:p w14:paraId="3D472CA7"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2" w:type="dxa"/>
            <w:tcBorders>
              <w:left w:val="single" w:sz="6" w:space="0" w:color="666666"/>
              <w:right w:val="single" w:sz="6" w:space="0" w:color="666666"/>
            </w:tcBorders>
            <w:shd w:val="clear" w:color="auto" w:fill="CEE2D3"/>
          </w:tcPr>
          <w:p w14:paraId="6E88D709"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3" w:type="dxa"/>
            <w:tcBorders>
              <w:left w:val="single" w:sz="6" w:space="0" w:color="666666"/>
              <w:right w:val="single" w:sz="6" w:space="0" w:color="666666"/>
            </w:tcBorders>
            <w:shd w:val="clear" w:color="auto" w:fill="CEE2D3"/>
          </w:tcPr>
          <w:p w14:paraId="12AE6258"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1" w:type="dxa"/>
            <w:tcBorders>
              <w:left w:val="single" w:sz="6" w:space="0" w:color="666666"/>
              <w:right w:val="single" w:sz="6" w:space="0" w:color="666666"/>
            </w:tcBorders>
            <w:shd w:val="clear" w:color="auto" w:fill="CEE2D3"/>
          </w:tcPr>
          <w:p w14:paraId="46FF7700"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5" w:type="dxa"/>
            <w:tcBorders>
              <w:left w:val="single" w:sz="6" w:space="0" w:color="666666"/>
              <w:right w:val="single" w:sz="6" w:space="0" w:color="666666"/>
            </w:tcBorders>
            <w:shd w:val="clear" w:color="auto" w:fill="CEE2D3"/>
          </w:tcPr>
          <w:p w14:paraId="51851B35" w14:textId="77777777" w:rsidR="0057303A" w:rsidRPr="0057303A" w:rsidRDefault="0057303A" w:rsidP="00253FB5">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6" w:type="dxa"/>
            <w:tcBorders>
              <w:left w:val="single" w:sz="6" w:space="0" w:color="666666"/>
            </w:tcBorders>
            <w:shd w:val="clear" w:color="auto" w:fill="CEE2D3"/>
          </w:tcPr>
          <w:p w14:paraId="7A71A2C8" w14:textId="77777777" w:rsidR="0057303A" w:rsidRPr="0057303A" w:rsidRDefault="0057303A" w:rsidP="00253FB5">
            <w:pPr>
              <w:spacing w:line="360" w:lineRule="auto"/>
              <w:ind w:left="38"/>
              <w:rPr>
                <w:rFonts w:eastAsia="Courier New" w:hAnsi="Courier New" w:cs="Courier New"/>
                <w:sz w:val="13"/>
              </w:rPr>
            </w:pPr>
            <w:r w:rsidRPr="0057303A">
              <w:rPr>
                <w:rFonts w:eastAsia="Courier New" w:hAnsi="Courier New" w:cs="Courier New"/>
                <w:sz w:val="13"/>
              </w:rPr>
              <w:t>Fx 3.6</w:t>
            </w:r>
          </w:p>
        </w:tc>
      </w:tr>
      <w:tr w:rsidR="0057303A" w:rsidRPr="0057303A" w14:paraId="197C5433" w14:textId="77777777" w:rsidTr="0002681C">
        <w:trPr>
          <w:trHeight w:val="2848"/>
        </w:trPr>
        <w:tc>
          <w:tcPr>
            <w:tcW w:w="9211" w:type="dxa"/>
            <w:gridSpan w:val="10"/>
            <w:shd w:val="clear" w:color="auto" w:fill="F8F7F2"/>
          </w:tcPr>
          <w:p w14:paraId="3F9A3D2F" w14:textId="77777777" w:rsidR="0057303A" w:rsidRPr="0057303A" w:rsidRDefault="0057303A" w:rsidP="00DC45ED">
            <w:pPr>
              <w:ind w:left="254" w:right="4061" w:hanging="180"/>
              <w:rPr>
                <w:rFonts w:ascii="Courier New" w:eastAsia="Courier New" w:hAnsi="Courier New" w:cs="Courier New"/>
                <w:sz w:val="15"/>
                <w:lang w:val="en-US"/>
              </w:rPr>
            </w:pPr>
            <w:r w:rsidRPr="0057303A">
              <w:rPr>
                <w:rFonts w:ascii="Courier New" w:eastAsia="Courier New" w:hAnsi="Courier New" w:cs="Courier New"/>
                <w:sz w:val="15"/>
                <w:lang w:val="en-US"/>
              </w:rPr>
              <w:t xml:space="preserve">&lt;!DOCTYPE html PUBLIC "-//W3C//DTD XHTML 1.0 Strict//EN" </w:t>
            </w:r>
            <w:r w:rsidR="003D6273">
              <w:fldChar w:fldCharType="begin"/>
            </w:r>
            <w:r w:rsidR="003D6273" w:rsidRPr="003D6273">
              <w:rPr>
                <w:lang w:val="en-US"/>
                <w:rPrChange w:id="1418"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"http://www.w3.org/TR/xhtml1/DTD/xhtml1</w:t>
            </w:r>
            <w:r w:rsidR="003D6273">
              <w:fldChar w:fldCharType="end"/>
            </w:r>
            <w:r w:rsidRPr="0057303A">
              <w:rPr>
                <w:rFonts w:ascii="Courier New" w:eastAsia="Courier New" w:hAnsi="Courier New" w:cs="Courier New"/>
                <w:sz w:val="15"/>
                <w:lang w:val="en-US"/>
              </w:rPr>
              <w:t>-</w:t>
            </w:r>
            <w:r w:rsidR="003D6273">
              <w:fldChar w:fldCharType="begin"/>
            </w:r>
            <w:r w:rsidR="003D6273" w:rsidRPr="003D6273">
              <w:rPr>
                <w:lang w:val="en-US"/>
                <w:rPrChange w:id="1419"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strict.dtd"&gt;</w:t>
            </w:r>
            <w:r w:rsidR="003D6273">
              <w:fldChar w:fldCharType="end"/>
            </w:r>
          </w:p>
          <w:p w14:paraId="1B2A1569" w14:textId="77777777" w:rsidR="0057303A" w:rsidRPr="0057303A" w:rsidRDefault="0057303A" w:rsidP="00DC45ED">
            <w:pPr>
              <w:ind w:left="74"/>
              <w:rPr>
                <w:rFonts w:ascii="Courier New" w:eastAsia="Courier New" w:hAnsi="Courier New" w:cs="Courier New"/>
                <w:sz w:val="15"/>
                <w:lang w:val="en-US"/>
              </w:rPr>
            </w:pPr>
            <w:r w:rsidRPr="0057303A">
              <w:rPr>
                <w:rFonts w:ascii="Courier New" w:eastAsia="Courier New" w:hAnsi="Courier New" w:cs="Courier New"/>
                <w:sz w:val="15"/>
                <w:lang w:val="en-US"/>
              </w:rPr>
              <w:t xml:space="preserve">&lt;html </w:t>
            </w:r>
            <w:r w:rsidR="003D6273">
              <w:fldChar w:fldCharType="begin"/>
            </w:r>
            <w:r w:rsidR="003D6273" w:rsidRPr="003D6273">
              <w:rPr>
                <w:lang w:val="en-US"/>
                <w:rPrChange w:id="1420" w:author="Пользователь Windows" w:date="2019-12-19T05:26:00Z">
                  <w:rPr/>
                </w:rPrChange>
              </w:rPr>
              <w:instrText>HYPERLINK "http://www.w3.org/1999/xhtml" \h</w:instrText>
            </w:r>
            <w:r w:rsidR="003D6273">
              <w:fldChar w:fldCharType="separate"/>
            </w:r>
            <w:r w:rsidRPr="0057303A">
              <w:rPr>
                <w:rFonts w:ascii="Courier New" w:eastAsia="Courier New" w:hAnsi="Courier New" w:cs="Courier New"/>
                <w:sz w:val="15"/>
                <w:lang w:val="en-US"/>
              </w:rPr>
              <w:t>xmlns="http://www.w3.org/1999/xhtml"&gt;</w:t>
            </w:r>
            <w:r w:rsidR="003D6273">
              <w:fldChar w:fldCharType="end"/>
            </w:r>
          </w:p>
          <w:p w14:paraId="38840EBF" w14:textId="77777777" w:rsidR="0057303A" w:rsidRPr="0057303A" w:rsidRDefault="0057303A" w:rsidP="00DC45ED">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3D3698AB" w14:textId="77777777" w:rsidR="0057303A" w:rsidRPr="0057303A" w:rsidRDefault="0057303A" w:rsidP="00DC45ED">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&lt;meta http-equiv="Content-Type" content="text/html; charset=utf-8" /&gt;</w:t>
            </w:r>
          </w:p>
          <w:p w14:paraId="728BA572" w14:textId="77777777" w:rsidR="0057303A" w:rsidRPr="0057303A" w:rsidRDefault="0057303A" w:rsidP="00DC45ED">
            <w:pPr>
              <w:ind w:left="246"/>
              <w:rPr>
                <w:rFonts w:ascii="Courier New" w:eastAsia="Courier New" w:hAnsi="Courier New" w:cs="Courier New"/>
                <w:sz w:val="15"/>
                <w:lang w:val="en-US"/>
              </w:rPr>
            </w:pPr>
            <w:r w:rsidRPr="0057303A">
              <w:rPr>
                <w:rFonts w:ascii="Courier New" w:eastAsia="Courier New" w:hAnsi="Courier New" w:cs="Courier New"/>
                <w:sz w:val="15"/>
                <w:lang w:val="en-US"/>
              </w:rPr>
              <w:t>&lt;title&gt;</w:t>
            </w:r>
            <w:r w:rsidRPr="0057303A">
              <w:rPr>
                <w:rFonts w:ascii="Courier New" w:eastAsia="Courier New" w:hAnsi="Courier New" w:cs="Courier New"/>
                <w:sz w:val="15"/>
                <w:lang w:val="uk-UA"/>
              </w:rPr>
              <w:t>Універсальний</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селектор</w:t>
            </w:r>
            <w:r w:rsidRPr="0057303A">
              <w:rPr>
                <w:rFonts w:ascii="Courier New" w:eastAsia="Courier New" w:hAnsi="Courier New" w:cs="Courier New"/>
                <w:sz w:val="15"/>
                <w:lang w:val="en-US"/>
              </w:rPr>
              <w:t>&lt;/title&gt;</w:t>
            </w:r>
          </w:p>
          <w:p w14:paraId="7256F1A2" w14:textId="77777777" w:rsidR="0057303A" w:rsidRPr="0057303A" w:rsidRDefault="0057303A" w:rsidP="00DC45ED">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&lt;style type="text/css"&gt;</w:t>
            </w:r>
          </w:p>
          <w:p w14:paraId="0C80D15C" w14:textId="77777777" w:rsidR="0057303A" w:rsidRPr="0057303A" w:rsidRDefault="0057303A" w:rsidP="00DC45ED">
            <w:pPr>
              <w:ind w:left="364"/>
              <w:rPr>
                <w:rFonts w:ascii="Courier New" w:eastAsia="Courier New" w:hAnsi="Courier New" w:cs="Courier New"/>
                <w:sz w:val="15"/>
                <w:lang w:val="en-US"/>
              </w:rPr>
            </w:pPr>
            <w:r w:rsidRPr="0057303A">
              <w:rPr>
                <w:rFonts w:ascii="Courier New" w:eastAsia="Courier New" w:hAnsi="Courier New" w:cs="Courier New"/>
                <w:sz w:val="15"/>
                <w:lang w:val="en-US"/>
              </w:rPr>
              <w:t>* {</w:t>
            </w:r>
          </w:p>
          <w:p w14:paraId="44EC737D" w14:textId="77777777" w:rsidR="0057303A" w:rsidRPr="0057303A" w:rsidRDefault="0057303A" w:rsidP="00DC45ED">
            <w:pPr>
              <w:ind w:left="417" w:right="2273"/>
              <w:rPr>
                <w:rFonts w:ascii="Courier New" w:eastAsia="Courier New" w:hAnsi="Courier New" w:cs="Courier New"/>
                <w:sz w:val="15"/>
                <w:lang w:val="en-US"/>
              </w:rPr>
            </w:pPr>
            <w:r w:rsidRPr="0057303A">
              <w:rPr>
                <w:rFonts w:ascii="Courier New" w:eastAsia="Courier New" w:hAnsi="Courier New" w:cs="Courier New"/>
                <w:sz w:val="15"/>
                <w:lang w:val="en-US"/>
              </w:rPr>
              <w:t xml:space="preserve">font-family: Arial, Verdana, sans-serif; /* </w:t>
            </w:r>
            <w:r w:rsidRPr="0057303A">
              <w:rPr>
                <w:rFonts w:ascii="Courier New" w:eastAsia="Courier New" w:hAnsi="Courier New" w:cs="Courier New"/>
                <w:sz w:val="15"/>
              </w:rPr>
              <w:t>Руб</w:t>
            </w:r>
            <w:r w:rsidRPr="0057303A">
              <w:rPr>
                <w:rFonts w:ascii="Courier New" w:eastAsia="Courier New" w:hAnsi="Courier New" w:cs="Courier New"/>
                <w:sz w:val="15"/>
                <w:lang w:val="uk-UA"/>
              </w:rPr>
              <w:t>ааний</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шрифт</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для</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текст</w:t>
            </w:r>
            <w:r w:rsidRPr="0057303A">
              <w:rPr>
                <w:rFonts w:ascii="Courier New" w:eastAsia="Courier New" w:hAnsi="Courier New" w:cs="Courier New"/>
                <w:sz w:val="15"/>
                <w:lang w:val="uk-UA"/>
              </w:rPr>
              <w:t>у</w:t>
            </w:r>
            <w:r w:rsidRPr="0057303A">
              <w:rPr>
                <w:rFonts w:ascii="Courier New" w:eastAsia="Courier New" w:hAnsi="Courier New" w:cs="Courier New"/>
                <w:sz w:val="15"/>
                <w:lang w:val="en-US"/>
              </w:rPr>
              <w:t xml:space="preserve"> */ font-size: 96%; /* </w:t>
            </w:r>
            <w:r w:rsidRPr="0057303A">
              <w:rPr>
                <w:rFonts w:ascii="Courier New" w:eastAsia="Courier New" w:hAnsi="Courier New" w:cs="Courier New"/>
                <w:sz w:val="15"/>
              </w:rPr>
              <w:t>Р</w:t>
            </w:r>
            <w:r w:rsidRPr="0057303A">
              <w:rPr>
                <w:rFonts w:ascii="Courier New" w:eastAsia="Courier New" w:hAnsi="Courier New" w:cs="Courier New"/>
                <w:sz w:val="15"/>
                <w:lang w:val="uk-UA"/>
              </w:rPr>
              <w:t>озмір</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текст</w:t>
            </w:r>
            <w:r w:rsidRPr="0057303A">
              <w:rPr>
                <w:rFonts w:ascii="Courier New" w:eastAsia="Courier New" w:hAnsi="Courier New" w:cs="Courier New"/>
                <w:sz w:val="15"/>
                <w:lang w:val="uk-UA"/>
              </w:rPr>
              <w:t>у</w:t>
            </w:r>
            <w:r w:rsidRPr="0057303A">
              <w:rPr>
                <w:rFonts w:ascii="Courier New" w:eastAsia="Courier New" w:hAnsi="Courier New" w:cs="Courier New"/>
                <w:sz w:val="15"/>
                <w:lang w:val="en-US"/>
              </w:rPr>
              <w:t xml:space="preserve"> */</w:t>
            </w:r>
          </w:p>
          <w:p w14:paraId="3E175DAC" w14:textId="77777777" w:rsidR="0057303A" w:rsidRPr="0057303A" w:rsidRDefault="0057303A" w:rsidP="00DC45ED">
            <w:pPr>
              <w:ind w:left="364"/>
              <w:rPr>
                <w:rFonts w:ascii="Courier New" w:eastAsia="Courier New" w:hAnsi="Courier New" w:cs="Courier New"/>
                <w:sz w:val="15"/>
                <w:lang w:val="en-US"/>
              </w:rPr>
            </w:pPr>
            <w:r w:rsidRPr="0057303A">
              <w:rPr>
                <w:rFonts w:ascii="Courier New" w:eastAsia="Courier New" w:hAnsi="Courier New" w:cs="Courier New"/>
                <w:sz w:val="15"/>
                <w:lang w:val="en-US"/>
              </w:rPr>
              <w:t>}</w:t>
            </w:r>
          </w:p>
          <w:p w14:paraId="21717278" w14:textId="77777777" w:rsidR="0057303A" w:rsidRPr="0057303A" w:rsidRDefault="0057303A" w:rsidP="00DC45ED">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&lt;/style&gt;</w:t>
            </w:r>
          </w:p>
          <w:p w14:paraId="1841170D" w14:textId="77777777" w:rsidR="0057303A" w:rsidRPr="0057303A" w:rsidRDefault="0057303A" w:rsidP="00DC45ED">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141DFCB5" w14:textId="77777777" w:rsidR="0057303A" w:rsidRPr="0057303A" w:rsidRDefault="0057303A" w:rsidP="00DC45ED">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&lt;body&gt;</w:t>
            </w:r>
          </w:p>
          <w:p w14:paraId="5D745AF5" w14:textId="77777777" w:rsidR="0057303A" w:rsidRPr="00097C12" w:rsidRDefault="0057303A" w:rsidP="00DC45ED">
            <w:pPr>
              <w:ind w:left="502" w:right="3537" w:hanging="257"/>
              <w:rPr>
                <w:rFonts w:ascii="Courier New" w:eastAsia="Courier New" w:hAnsi="Courier New" w:cs="Courier New"/>
                <w:sz w:val="15"/>
                <w:lang w:val="en-US"/>
              </w:rPr>
            </w:pPr>
            <w:r w:rsidRPr="00097C12">
              <w:rPr>
                <w:rFonts w:ascii="Courier New" w:eastAsia="Courier New" w:hAnsi="Courier New" w:cs="Courier New"/>
                <w:sz w:val="15"/>
                <w:lang w:val="en-US"/>
              </w:rPr>
              <w:t>&lt;</w:t>
            </w:r>
            <w:r w:rsidRPr="0057303A">
              <w:rPr>
                <w:rFonts w:ascii="Courier New" w:eastAsia="Courier New" w:hAnsi="Courier New" w:cs="Courier New"/>
                <w:sz w:val="15"/>
                <w:lang w:val="en-US"/>
              </w:rPr>
              <w:t>p</w:t>
            </w:r>
            <w:r w:rsidRPr="00097C12">
              <w:rPr>
                <w:rFonts w:ascii="Courier New" w:eastAsia="Courier New" w:hAnsi="Courier New" w:cs="Courier New"/>
                <w:sz w:val="15"/>
                <w:lang w:val="en-US"/>
              </w:rPr>
              <w:t>&gt;</w:t>
            </w:r>
            <w:r w:rsidRPr="0057303A">
              <w:rPr>
                <w:rFonts w:ascii="Courier New" w:eastAsia="Courier New" w:hAnsi="Courier New" w:cs="Courier New"/>
                <w:lang w:val="uk-UA"/>
              </w:rPr>
              <w:t xml:space="preserve"> </w:t>
            </w:r>
            <w:r w:rsidRPr="0057303A">
              <w:rPr>
                <w:rFonts w:ascii="Courier New" w:eastAsia="Courier New" w:hAnsi="Courier New" w:cs="Courier New"/>
                <w:sz w:val="15"/>
                <w:szCs w:val="15"/>
                <w:lang w:val="uk-UA"/>
              </w:rPr>
              <w:t>Середній самець лева має довжину близько трьох метрів і важить від 180 до 230 кілограм</w:t>
            </w:r>
            <w:r w:rsidRPr="00097C12">
              <w:rPr>
                <w:rFonts w:ascii="Courier New" w:eastAsia="Courier New" w:hAnsi="Courier New" w:cs="Courier New"/>
                <w:sz w:val="15"/>
                <w:lang w:val="en-US"/>
              </w:rPr>
              <w:t>.&lt;/</w:t>
            </w:r>
            <w:r w:rsidRPr="0057303A">
              <w:rPr>
                <w:rFonts w:ascii="Courier New" w:eastAsia="Courier New" w:hAnsi="Courier New" w:cs="Courier New"/>
                <w:sz w:val="15"/>
                <w:lang w:val="en-US"/>
              </w:rPr>
              <w:t>p</w:t>
            </w:r>
            <w:r w:rsidRPr="00097C12">
              <w:rPr>
                <w:rFonts w:ascii="Courier New" w:eastAsia="Courier New" w:hAnsi="Courier New" w:cs="Courier New"/>
                <w:sz w:val="15"/>
                <w:lang w:val="en-US"/>
              </w:rPr>
              <w:t>&gt;</w:t>
            </w:r>
          </w:p>
          <w:p w14:paraId="53D2537A" w14:textId="77777777" w:rsidR="0057303A" w:rsidRPr="0057303A" w:rsidRDefault="0057303A" w:rsidP="00DC45ED">
            <w:pPr>
              <w:ind w:left="164"/>
              <w:rPr>
                <w:rFonts w:ascii="Courier New" w:eastAsia="Courier New" w:hAnsi="Courier New" w:cs="Courier New"/>
                <w:sz w:val="15"/>
              </w:rPr>
            </w:pPr>
            <w:r w:rsidRPr="0057303A">
              <w:rPr>
                <w:rFonts w:ascii="Courier New" w:eastAsia="Courier New" w:hAnsi="Courier New" w:cs="Courier New"/>
                <w:sz w:val="15"/>
              </w:rPr>
              <w:t>&lt;/body&gt;</w:t>
            </w:r>
          </w:p>
          <w:p w14:paraId="46D94D6E" w14:textId="77777777" w:rsidR="0057303A" w:rsidRPr="0057303A" w:rsidRDefault="0057303A" w:rsidP="00DC45ED">
            <w:pPr>
              <w:ind w:left="74"/>
              <w:rPr>
                <w:rFonts w:ascii="Courier New" w:eastAsia="Courier New" w:hAnsi="Courier New" w:cs="Courier New"/>
                <w:sz w:val="15"/>
              </w:rPr>
            </w:pPr>
            <w:r w:rsidRPr="0057303A">
              <w:rPr>
                <w:rFonts w:ascii="Courier New" w:eastAsia="Courier New" w:hAnsi="Courier New" w:cs="Courier New"/>
                <w:sz w:val="15"/>
              </w:rPr>
              <w:t>&lt;/html&gt;</w:t>
            </w:r>
          </w:p>
        </w:tc>
      </w:tr>
    </w:tbl>
    <w:p w14:paraId="51B6D6D5" w14:textId="77777777" w:rsidR="0057303A" w:rsidRPr="0057303A" w:rsidRDefault="0057303A" w:rsidP="00253FB5">
      <w:pPr>
        <w:spacing w:line="360" w:lineRule="auto"/>
        <w:rPr>
          <w:sz w:val="15"/>
          <w:szCs w:val="17"/>
        </w:rPr>
      </w:pPr>
    </w:p>
    <w:p w14:paraId="6E5C8CF5" w14:textId="77777777" w:rsidR="0057303A" w:rsidRPr="0057303A" w:rsidRDefault="0057303A" w:rsidP="00253FB5">
      <w:pPr>
        <w:spacing w:line="360" w:lineRule="auto"/>
        <w:ind w:left="105"/>
        <w:rPr>
          <w:sz w:val="17"/>
          <w:szCs w:val="17"/>
        </w:rPr>
      </w:pPr>
      <w:r w:rsidRPr="0057303A">
        <w:rPr>
          <w:sz w:val="17"/>
          <w:szCs w:val="17"/>
          <w:lang w:val="uk-UA"/>
        </w:rPr>
        <w:t xml:space="preserve">Зауважимо, що аналогічний результат можна отримати, якщо в даному прикладі поміняти селектор * на </w:t>
      </w:r>
      <w:r w:rsidRPr="0057303A">
        <w:rPr>
          <w:rFonts w:ascii="Courier New" w:hAnsi="Courier New"/>
          <w:b/>
          <w:color w:val="006699"/>
          <w:sz w:val="17"/>
          <w:szCs w:val="17"/>
        </w:rPr>
        <w:t>BODY</w:t>
      </w:r>
      <w:r w:rsidRPr="0057303A">
        <w:rPr>
          <w:sz w:val="17"/>
          <w:szCs w:val="17"/>
        </w:rPr>
        <w:t>.</w:t>
      </w:r>
    </w:p>
    <w:p w14:paraId="6F987C33" w14:textId="77777777" w:rsidR="00EA4222" w:rsidRDefault="00EA4222" w:rsidP="00EA4222">
      <w:pPr>
        <w:spacing w:line="360" w:lineRule="auto"/>
        <w:ind w:right="208"/>
        <w:rPr>
          <w:ins w:id="1421" w:author="Пользователь Windows" w:date="2019-12-19T06:58:00Z"/>
          <w:sz w:val="17"/>
          <w:szCs w:val="17"/>
          <w:lang w:val="uk-UA"/>
        </w:rPr>
        <w:pPrChange w:id="1422" w:author="Пользователь Windows" w:date="2019-12-19T06:56:00Z">
          <w:pPr>
            <w:spacing w:line="360" w:lineRule="auto"/>
            <w:ind w:left="105" w:right="208"/>
          </w:pPr>
        </w:pPrChange>
      </w:pPr>
    </w:p>
    <w:p w14:paraId="47E1B1A1" w14:textId="77777777" w:rsidR="0057303A" w:rsidRPr="0057303A" w:rsidDel="00C609A2" w:rsidRDefault="004C7A72" w:rsidP="00253FB5">
      <w:pPr>
        <w:spacing w:line="360" w:lineRule="auto"/>
        <w:rPr>
          <w:del w:id="1423" w:author="Пользователь Windows" w:date="2019-12-19T06:56:00Z"/>
          <w:sz w:val="18"/>
          <w:szCs w:val="17"/>
        </w:rPr>
      </w:pPr>
      <w:ins w:id="1424" w:author="Пользователь Windows" w:date="2019-12-19T06:56:00Z">
        <w:r>
          <w:rPr>
            <w:sz w:val="17"/>
            <w:szCs w:val="17"/>
            <w:lang w:val="uk-UA"/>
          </w:rPr>
          <w:t xml:space="preserve">   </w:t>
        </w:r>
      </w:ins>
    </w:p>
    <w:p w14:paraId="38684621" w14:textId="77777777" w:rsidR="00EA4222" w:rsidRDefault="0057303A" w:rsidP="00EA4222">
      <w:pPr>
        <w:spacing w:line="360" w:lineRule="auto"/>
        <w:ind w:right="208"/>
        <w:rPr>
          <w:sz w:val="17"/>
          <w:szCs w:val="17"/>
        </w:rPr>
        <w:pPrChange w:id="1425" w:author="Пользователь Windows" w:date="2019-12-19T06:56:00Z">
          <w:pPr>
            <w:spacing w:line="360" w:lineRule="auto"/>
            <w:ind w:left="105" w:right="208"/>
          </w:pPr>
        </w:pPrChange>
      </w:pPr>
      <w:r w:rsidRPr="0057303A">
        <w:rPr>
          <w:sz w:val="17"/>
          <w:szCs w:val="17"/>
          <w:lang w:val="uk-UA"/>
        </w:rPr>
        <w:t>Універсальний селектор часто застосовується для обнулення відступів і полів у всіх елементів, як показано в прикладі</w:t>
      </w:r>
      <w:r w:rsidRPr="0057303A">
        <w:rPr>
          <w:sz w:val="17"/>
          <w:szCs w:val="17"/>
        </w:rPr>
        <w:t xml:space="preserve"> 1.51.</w:t>
      </w:r>
    </w:p>
    <w:p w14:paraId="13573542" w14:textId="784FDFF4" w:rsidR="00EA4222" w:rsidRDefault="00767651">
      <w:pPr>
        <w:spacing w:line="360" w:lineRule="auto"/>
        <w:rPr>
          <w:del w:id="1426" w:author="Пользователь Windows" w:date="2019-12-19T06:56:00Z"/>
          <w:sz w:val="17"/>
          <w:szCs w:val="17"/>
        </w:rPr>
      </w:pPr>
      <w:r>
        <w:rPr>
          <w:noProof/>
          <w:lang w:val="uk-UA" w:eastAsia="uk-UA" w:bidi="ar-SA"/>
        </w:rPr>
        <mc:AlternateContent>
          <mc:Choice Requires="wps">
            <w:drawing>
              <wp:anchor distT="0" distB="0" distL="0" distR="0" simplePos="0" relativeHeight="251830272" behindDoc="1" locked="0" layoutInCell="1" allowOverlap="1" wp14:anchorId="085C9FF9" wp14:editId="4B39827D">
                <wp:simplePos x="0" y="0"/>
                <wp:positionH relativeFrom="page">
                  <wp:posOffset>899795</wp:posOffset>
                </wp:positionH>
                <wp:positionV relativeFrom="paragraph">
                  <wp:posOffset>207010</wp:posOffset>
                </wp:positionV>
                <wp:extent cx="5927090" cy="476250"/>
                <wp:effectExtent l="0" t="0" r="0" b="0"/>
                <wp:wrapTopAndBottom/>
                <wp:docPr id="150" name="Text Box 4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7090" cy="476250"/>
                        </a:xfrm>
                        <a:prstGeom prst="rect">
                          <a:avLst/>
                        </a:prstGeom>
                        <a:solidFill>
                          <a:srgbClr val="F8F7F2"/>
                        </a:solidFill>
                        <a:ln>
                          <a:noFill/>
                        </a:ln>
                      </wps:spPr>
                      <wps:txbx>
                        <w:txbxContent>
                          <w:p w14:paraId="7F5DE535" w14:textId="77777777" w:rsidR="000A2EAA" w:rsidRDefault="000A2EAA" w:rsidP="0057303A">
                            <w:pPr>
                              <w:spacing w:before="83" w:line="211" w:lineRule="auto"/>
                              <w:ind w:left="164" w:right="8144" w:hanging="90"/>
                              <w:rPr>
                                <w:rFonts w:ascii="Courier New"/>
                                <w:sz w:val="15"/>
                              </w:rPr>
                            </w:pPr>
                            <w:r>
                              <w:rPr>
                                <w:rFonts w:ascii="Courier New"/>
                                <w:sz w:val="15"/>
                              </w:rPr>
                              <w:t>*  { margin:</w:t>
                            </w:r>
                            <w:r>
                              <w:rPr>
                                <w:rFonts w:ascii="Courier New"/>
                                <w:spacing w:val="-11"/>
                                <w:sz w:val="15"/>
                              </w:rPr>
                              <w:t xml:space="preserve"> </w:t>
                            </w:r>
                            <w:r>
                              <w:rPr>
                                <w:rFonts w:ascii="Courier New"/>
                                <w:sz w:val="15"/>
                              </w:rPr>
                              <w:t>0;</w:t>
                            </w:r>
                          </w:p>
                          <w:p w14:paraId="502F1D36" w14:textId="77777777" w:rsidR="000A2EAA" w:rsidRDefault="000A2EAA" w:rsidP="0057303A">
                            <w:pPr>
                              <w:spacing w:line="146" w:lineRule="exact"/>
                              <w:ind w:left="164"/>
                              <w:rPr>
                                <w:rFonts w:ascii="Courier New"/>
                                <w:sz w:val="15"/>
                              </w:rPr>
                            </w:pPr>
                            <w:r>
                              <w:rPr>
                                <w:rFonts w:ascii="Courier New"/>
                                <w:sz w:val="15"/>
                              </w:rPr>
                              <w:t>padding: 0;</w:t>
                            </w:r>
                          </w:p>
                          <w:p w14:paraId="3A807D4E" w14:textId="77777777" w:rsidR="000A2EAA" w:rsidRDefault="000A2EAA" w:rsidP="0057303A">
                            <w:pPr>
                              <w:spacing w:line="160" w:lineRule="exact"/>
                              <w:ind w:left="74"/>
                              <w:rPr>
                                <w:rFonts w:ascii="Courier New"/>
                                <w:sz w:val="15"/>
                              </w:rPr>
                            </w:pPr>
                            <w:r>
                              <w:rPr>
                                <w:rFonts w:ascii="Courier New"/>
                                <w:sz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5C9FF9" id="Text Box 405" o:spid="_x0000_s1110" type="#_x0000_t202" style="position:absolute;margin-left:70.85pt;margin-top:16.3pt;width:466.7pt;height:37.5pt;z-index:-251486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" fillcolor="#f8f7f2" stroked="f">
                <v:textbox inset="0,0,0,0">
                  <w:txbxContent>
                    <w:p w14:paraId="7F5DE535" w14:textId="77777777" w:rsidR="000A2EAA" w:rsidRDefault="000A2EAA" w:rsidP="0057303A">
                      <w:pPr>
                        <w:spacing w:before="83" w:line="211" w:lineRule="auto"/>
                        <w:ind w:left="164" w:right="8144" w:hanging="90"/>
                        <w:rPr>
                          <w:rFonts w:ascii="Courier New"/>
                          <w:sz w:val="15"/>
                        </w:rPr>
                      </w:pPr>
                      <w:r>
                        <w:rPr>
                          <w:rFonts w:ascii="Courier New"/>
                          <w:sz w:val="15"/>
                        </w:rPr>
                        <w:t>*  { margin:</w:t>
                      </w:r>
                      <w:r>
                        <w:rPr>
                          <w:rFonts w:ascii="Courier New"/>
                          <w:spacing w:val="-11"/>
                          <w:sz w:val="15"/>
                        </w:rPr>
                        <w:t xml:space="preserve"> </w:t>
                      </w:r>
                      <w:r>
                        <w:rPr>
                          <w:rFonts w:ascii="Courier New"/>
                          <w:sz w:val="15"/>
                        </w:rPr>
                        <w:t>0;</w:t>
                      </w:r>
                    </w:p>
                    <w:p w14:paraId="502F1D36" w14:textId="77777777" w:rsidR="000A2EAA" w:rsidRDefault="000A2EAA" w:rsidP="0057303A">
                      <w:pPr>
                        <w:spacing w:line="146" w:lineRule="exact"/>
                        <w:ind w:left="164"/>
                        <w:rPr>
                          <w:rFonts w:ascii="Courier New"/>
                          <w:sz w:val="15"/>
                        </w:rPr>
                      </w:pPr>
                      <w:r>
                        <w:rPr>
                          <w:rFonts w:ascii="Courier New"/>
                          <w:sz w:val="15"/>
                        </w:rPr>
                        <w:t>padding: 0;</w:t>
                      </w:r>
                    </w:p>
                    <w:p w14:paraId="3A807D4E" w14:textId="77777777" w:rsidR="000A2EAA" w:rsidRDefault="000A2EAA" w:rsidP="0057303A">
                      <w:pPr>
                        <w:spacing w:line="160" w:lineRule="exact"/>
                        <w:ind w:left="74"/>
                        <w:rPr>
                          <w:rFonts w:ascii="Courier New"/>
                          <w:sz w:val="15"/>
                        </w:rPr>
                      </w:pPr>
                      <w:r>
                        <w:rPr>
                          <w:rFonts w:ascii="Courier New"/>
                          <w:sz w:val="15"/>
                        </w:rPr>
                        <w:t>}</w:t>
                      </w:r>
                    </w:p>
                  </w:txbxContent>
                </v:textbox>
                <w10:wrap type="topAndBottom" anchorx="page"/>
              </v:shape>
            </w:pict>
          </mc:Fallback>
        </mc:AlternateContent>
      </w:r>
      <w:ins w:id="1427" w:author="Пользователь Windows" w:date="2019-12-19T06:56:00Z">
        <w:r w:rsidR="00C609A2">
          <w:rPr>
            <w:rFonts w:ascii="Arial Black" w:hAnsi="Arial Black"/>
            <w:color w:val="685C53"/>
            <w:sz w:val="15"/>
            <w:lang w:val="uk-UA"/>
          </w:rPr>
          <w:t xml:space="preserve">         </w:t>
        </w:r>
      </w:ins>
    </w:p>
    <w:p w14:paraId="13A2F394" w14:textId="21DB5FBA" w:rsidR="00EA4222" w:rsidRDefault="0057303A" w:rsidP="00EA4222">
      <w:pPr>
        <w:spacing w:line="360" w:lineRule="auto"/>
        <w:rPr>
          <w:rFonts w:ascii="Arial Black" w:hAnsi="Arial Black"/>
          <w:sz w:val="15"/>
          <w:lang w:val="uk-UA"/>
        </w:rPr>
        <w:pPrChange w:id="1428" w:author="Пользователь Windows" w:date="2019-12-19T06:56:00Z">
          <w:pPr>
            <w:spacing w:line="360" w:lineRule="auto"/>
            <w:ind w:left="426"/>
          </w:pPr>
        </w:pPrChange>
      </w:pPr>
      <w:r w:rsidRPr="0057303A">
        <w:rPr>
          <w:rFonts w:ascii="Arial Black" w:hAnsi="Arial Black"/>
          <w:color w:val="685C53"/>
          <w:sz w:val="15"/>
        </w:rPr>
        <w:t>При</w:t>
      </w:r>
      <w:r w:rsidRPr="0057303A">
        <w:rPr>
          <w:rFonts w:ascii="Arial Black" w:hAnsi="Arial Black"/>
          <w:color w:val="685C53"/>
          <w:sz w:val="15"/>
          <w:lang w:val="uk-UA"/>
        </w:rPr>
        <w:t>клад</w:t>
      </w:r>
      <w:r w:rsidRPr="0057303A">
        <w:rPr>
          <w:rFonts w:ascii="Arial Black" w:hAnsi="Arial Black"/>
          <w:color w:val="685C53"/>
          <w:sz w:val="15"/>
        </w:rPr>
        <w:t xml:space="preserve"> 1. 51. Стиль для обнулен</w:t>
      </w:r>
      <w:r w:rsidRPr="0057303A">
        <w:rPr>
          <w:rFonts w:ascii="Arial Black" w:hAnsi="Arial Black"/>
          <w:color w:val="685C53"/>
          <w:sz w:val="15"/>
          <w:lang w:val="uk-UA"/>
        </w:rPr>
        <w:t>н</w:t>
      </w:r>
      <w:r w:rsidRPr="0057303A">
        <w:rPr>
          <w:rFonts w:ascii="Arial Black" w:hAnsi="Arial Black"/>
          <w:color w:val="685C53"/>
          <w:sz w:val="15"/>
        </w:rPr>
        <w:t xml:space="preserve">я </w:t>
      </w:r>
      <w:r w:rsidRPr="0057303A">
        <w:rPr>
          <w:rFonts w:ascii="Arial Black" w:hAnsi="Arial Black"/>
          <w:color w:val="685C53"/>
          <w:sz w:val="15"/>
          <w:lang w:val="uk-UA"/>
        </w:rPr>
        <w:t>відступів</w:t>
      </w:r>
      <w:r w:rsidRPr="0057303A">
        <w:rPr>
          <w:rFonts w:ascii="Arial Black" w:hAnsi="Arial Black"/>
          <w:color w:val="685C53"/>
          <w:sz w:val="15"/>
        </w:rPr>
        <w:t xml:space="preserve"> </w:t>
      </w:r>
      <w:r w:rsidRPr="0057303A">
        <w:rPr>
          <w:rFonts w:ascii="Arial Black" w:hAnsi="Arial Black"/>
          <w:color w:val="685C53"/>
          <w:sz w:val="15"/>
          <w:lang w:val="uk-UA"/>
        </w:rPr>
        <w:t xml:space="preserve">і </w:t>
      </w:r>
      <w:r w:rsidRPr="0057303A">
        <w:rPr>
          <w:rFonts w:ascii="Arial Black" w:hAnsi="Arial Black"/>
          <w:color w:val="685C53"/>
          <w:sz w:val="15"/>
        </w:rPr>
        <w:t>пол</w:t>
      </w:r>
      <w:r w:rsidRPr="0057303A">
        <w:rPr>
          <w:rFonts w:ascii="Arial Black" w:hAnsi="Arial Black"/>
          <w:color w:val="685C53"/>
          <w:sz w:val="15"/>
          <w:lang w:val="uk-UA"/>
        </w:rPr>
        <w:t>ів</w:t>
      </w:r>
    </w:p>
    <w:p w14:paraId="6D673CFE" w14:textId="77777777" w:rsidR="00BB31D6" w:rsidRDefault="0057303A" w:rsidP="00253FB5">
      <w:pPr>
        <w:spacing w:line="360" w:lineRule="auto"/>
        <w:ind w:left="105" w:right="208"/>
        <w:rPr>
          <w:sz w:val="17"/>
          <w:szCs w:val="17"/>
        </w:rPr>
      </w:pPr>
      <w:r w:rsidRPr="0057303A">
        <w:rPr>
          <w:sz w:val="17"/>
          <w:szCs w:val="17"/>
          <w:lang w:val="uk-UA"/>
        </w:rPr>
        <w:t>Універсальний селектор часто застосовується для обнулення відступів і полів у всіх елементів, як показано в прикладі</w:t>
      </w:r>
      <w:r w:rsidRPr="0057303A">
        <w:rPr>
          <w:sz w:val="17"/>
          <w:szCs w:val="17"/>
        </w:rPr>
        <w:t xml:space="preserve"> 1.51.</w:t>
      </w:r>
    </w:p>
    <w:p w14:paraId="2C9BE060" w14:textId="77777777" w:rsidR="0057303A" w:rsidRPr="0057303A" w:rsidRDefault="0057303A" w:rsidP="00253FB5">
      <w:pPr>
        <w:spacing w:line="360" w:lineRule="auto"/>
        <w:ind w:left="105" w:right="208"/>
        <w:rPr>
          <w:sz w:val="17"/>
          <w:szCs w:val="17"/>
          <w:lang w:val="uk-UA"/>
        </w:rPr>
      </w:pPr>
      <w:r w:rsidRPr="0057303A">
        <w:rPr>
          <w:sz w:val="17"/>
          <w:szCs w:val="17"/>
          <w:lang w:val="uk-UA"/>
        </w:rPr>
        <w:t>Незважаючи на зовнішні зручності універсального селектора і його широке поширення, ні в якому разі не йдіть на поводу «моди» і не використовуйте селектор, як показано в прикладі вище. Висновки на</w:t>
      </w:r>
      <w:r w:rsidR="008972E0">
        <w:rPr>
          <w:sz w:val="17"/>
          <w:szCs w:val="17"/>
          <w:lang w:val="uk-UA"/>
        </w:rPr>
        <w:t>с</w:t>
      </w:r>
      <w:r w:rsidRPr="0057303A">
        <w:rPr>
          <w:sz w:val="17"/>
          <w:szCs w:val="17"/>
          <w:lang w:val="uk-UA"/>
        </w:rPr>
        <w:t>тупні.</w:t>
      </w:r>
      <w:r w:rsidRPr="0057303A">
        <w:rPr>
          <w:sz w:val="17"/>
          <w:szCs w:val="17"/>
          <w:lang w:val="uk-UA"/>
        </w:rPr>
        <w:br/>
      </w:r>
    </w:p>
    <w:p w14:paraId="7C700122" w14:textId="77777777" w:rsidR="00C74E36" w:rsidRDefault="0057303A" w:rsidP="00C74E36">
      <w:pPr>
        <w:numPr>
          <w:ilvl w:val="0"/>
          <w:numId w:val="5"/>
        </w:numPr>
        <w:spacing w:line="360" w:lineRule="auto"/>
        <w:rPr>
          <w:sz w:val="17"/>
          <w:szCs w:val="17"/>
          <w:lang w:val="uk-UA"/>
        </w:rPr>
      </w:pPr>
      <w:r w:rsidRPr="0057303A">
        <w:rPr>
          <w:sz w:val="17"/>
          <w:szCs w:val="17"/>
          <w:lang w:val="uk-UA"/>
        </w:rPr>
        <w:t>Універсальний селектор застосовує стиль до всіх елементів веб-сторінки, включаючи невидимі, що призводить до уповільнення браузера, оскільки йому потрібен якийсь час для побудови дерева елементів і додавання до них стилів. Чим більше елементів в коді, тим сильніше виражено уповільнення. У деяких крайніх випадках взагалі може з'явитися «зависання» браузера на декілька секунд.</w:t>
      </w:r>
      <w:r w:rsidRPr="0057303A">
        <w:rPr>
          <w:sz w:val="17"/>
          <w:szCs w:val="17"/>
          <w:lang w:val="uk-UA"/>
        </w:rPr>
        <w:br/>
      </w:r>
    </w:p>
    <w:p w14:paraId="35511CD9" w14:textId="0D6E785E" w:rsidR="00EA4222" w:rsidRPr="00C74E36" w:rsidRDefault="00767651" w:rsidP="00C74E36">
      <w:pPr>
        <w:numPr>
          <w:ilvl w:val="0"/>
          <w:numId w:val="5"/>
        </w:numPr>
        <w:spacing w:line="360" w:lineRule="auto"/>
        <w:rPr>
          <w:sz w:val="17"/>
          <w:szCs w:val="17"/>
          <w:lang w:val="uk-UA"/>
        </w:rPr>
      </w:pPr>
      <w:r>
        <w:rPr>
          <w:noProof/>
          <w:lang w:val="uk-UA" w:eastAsia="uk-UA" w:bidi="ar-SA"/>
        </w:rPr>
        <mc:AlternateContent>
          <mc:Choice Requires="wps">
            <w:drawing>
              <wp:anchor distT="0" distB="0" distL="0" distR="0" simplePos="0" relativeHeight="251831296" behindDoc="1" locked="0" layoutInCell="1" allowOverlap="1" wp14:anchorId="6471D012" wp14:editId="4EFAFAA5">
                <wp:simplePos x="0" y="0"/>
                <wp:positionH relativeFrom="page">
                  <wp:posOffset>941705</wp:posOffset>
                </wp:positionH>
                <wp:positionV relativeFrom="paragraph">
                  <wp:posOffset>440690</wp:posOffset>
                </wp:positionV>
                <wp:extent cx="5847715" cy="476250"/>
                <wp:effectExtent l="0" t="0" r="0" b="0"/>
                <wp:wrapTopAndBottom/>
                <wp:docPr id="148" name="Text Box 4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476250"/>
                        </a:xfrm>
                        <a:prstGeom prst="rect">
                          <a:avLst/>
                        </a:prstGeom>
                        <a:solidFill>
                          <a:srgbClr val="F8F7F2"/>
                        </a:solidFill>
                        <a:ln>
                          <a:noFill/>
                        </a:ln>
                      </wps:spPr>
                      <wps:txbx>
                        <w:txbxContent>
                          <w:p w14:paraId="23DBCB96" w14:textId="77777777" w:rsidR="000A2EAA" w:rsidRPr="00EB5600" w:rsidRDefault="000A2EAA" w:rsidP="0057303A">
                            <w:pPr>
                              <w:spacing w:before="68" w:line="160" w:lineRule="exact"/>
                              <w:ind w:left="74"/>
                              <w:rPr>
                                <w:rFonts w:ascii="Courier New"/>
                                <w:sz w:val="15"/>
                                <w:lang w:val="en-US"/>
                              </w:rPr>
                            </w:pPr>
                            <w:r w:rsidRPr="00EB5600">
                              <w:rPr>
                                <w:rFonts w:ascii="Courier New"/>
                                <w:sz w:val="15"/>
                                <w:lang w:val="en-US"/>
                              </w:rPr>
                              <w:t>* {</w:t>
                            </w:r>
                          </w:p>
                          <w:p w14:paraId="421DEFAA"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display: block;</w:t>
                            </w:r>
                          </w:p>
                          <w:p w14:paraId="1180331D"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border: 1px solid #c00;</w:t>
                            </w:r>
                          </w:p>
                          <w:p w14:paraId="7E3597A7" w14:textId="77777777" w:rsidR="000A2EAA" w:rsidRDefault="000A2EAA" w:rsidP="0057303A">
                            <w:pPr>
                              <w:spacing w:line="160" w:lineRule="exact"/>
                              <w:ind w:left="74"/>
                              <w:rPr>
                                <w:rFonts w:ascii="Courier New"/>
                                <w:sz w:val="15"/>
                              </w:rPr>
                            </w:pPr>
                            <w:r>
                              <w:rPr>
                                <w:rFonts w:ascii="Courier New"/>
                                <w:sz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71D012" id="Text Box 406" o:spid="_x0000_s1111" type="#_x0000_t202" style="position:absolute;left:0;text-align:left;margin-left:74.15pt;margin-top:34.7pt;width:460.45pt;height:37.5pt;z-index:-2514851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" fillcolor="#f8f7f2" stroked="f">
                <v:textbox inset="0,0,0,0">
                  <w:txbxContent>
                    <w:p w14:paraId="23DBCB96" w14:textId="77777777" w:rsidR="000A2EAA" w:rsidRPr="00EB5600" w:rsidRDefault="000A2EAA" w:rsidP="0057303A">
                      <w:pPr>
                        <w:spacing w:before="68" w:line="160" w:lineRule="exact"/>
                        <w:ind w:left="74"/>
                        <w:rPr>
                          <w:rFonts w:ascii="Courier New"/>
                          <w:sz w:val="15"/>
                          <w:lang w:val="en-US"/>
                        </w:rPr>
                      </w:pPr>
                      <w:r w:rsidRPr="00EB5600">
                        <w:rPr>
                          <w:rFonts w:ascii="Courier New"/>
                          <w:sz w:val="15"/>
                          <w:lang w:val="en-US"/>
                        </w:rPr>
                        <w:t>* {</w:t>
                      </w:r>
                    </w:p>
                    <w:p w14:paraId="421DEFAA"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display: block;</w:t>
                      </w:r>
                    </w:p>
                    <w:p w14:paraId="1180331D"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border: 1px solid #c00;</w:t>
                      </w:r>
                    </w:p>
                    <w:p w14:paraId="7E3597A7" w14:textId="77777777" w:rsidR="000A2EAA" w:rsidRDefault="000A2EAA" w:rsidP="0057303A">
                      <w:pPr>
                        <w:spacing w:line="160" w:lineRule="exact"/>
                        <w:ind w:left="74"/>
                        <w:rPr>
                          <w:rFonts w:ascii="Courier New"/>
                          <w:sz w:val="15"/>
                        </w:rPr>
                      </w:pPr>
                      <w:r>
                        <w:rPr>
                          <w:rFonts w:ascii="Courier New"/>
                          <w:sz w:val="15"/>
                        </w:rPr>
                        <w:t>}</w:t>
                      </w:r>
                    </w:p>
                  </w:txbxContent>
                </v:textbox>
                <w10:wrap type="topAndBottom" anchorx="page"/>
              </v:shape>
            </w:pict>
          </mc:Fallback>
        </mc:AlternateContent>
      </w:r>
      <w:r w:rsidR="003D6273" w:rsidRPr="00C74E36">
        <w:rPr>
          <w:sz w:val="17"/>
          <w:szCs w:val="17"/>
          <w:lang w:val="uk-UA"/>
          <w:rPrChange w:id="1429" w:author="Пользователь Windows" w:date="2019-12-19T07:01:00Z">
            <w:rPr>
              <w:lang w:val="uk-UA"/>
            </w:rPr>
          </w:rPrChange>
        </w:rPr>
        <w:t>При неправильному використанні універсального селектора результат може виявитися непередбачуваним. Приклад нижче є повністю коректним з точки зору CSS, але призводить сторінку до парадоксального виду.</w:t>
      </w:r>
    </w:p>
    <w:p w14:paraId="03CC8E92" w14:textId="77777777" w:rsidR="0057303A" w:rsidRPr="0057303A" w:rsidRDefault="0057303A" w:rsidP="00253FB5">
      <w:pPr>
        <w:spacing w:line="360" w:lineRule="auto"/>
        <w:rPr>
          <w:sz w:val="6"/>
          <w:szCs w:val="17"/>
        </w:rPr>
      </w:pPr>
    </w:p>
    <w:p w14:paraId="5986336E" w14:textId="77777777" w:rsidR="0057303A" w:rsidRPr="0057303A" w:rsidRDefault="0057303A" w:rsidP="00253FB5">
      <w:pPr>
        <w:numPr>
          <w:ilvl w:val="0"/>
          <w:numId w:val="5"/>
        </w:numPr>
        <w:spacing w:line="360" w:lineRule="auto"/>
        <w:rPr>
          <w:sz w:val="17"/>
          <w:szCs w:val="17"/>
          <w:lang w:val="uk-UA"/>
        </w:rPr>
      </w:pPr>
      <w:r w:rsidRPr="0057303A">
        <w:rPr>
          <w:sz w:val="17"/>
          <w:szCs w:val="17"/>
          <w:lang w:val="uk-UA"/>
        </w:rPr>
        <w:t>«Обнулення стилів» (див. Приклад 1.51) прищеплює у розробника погану манеру верстки. Замість того щоб знати, які значення властивостей встановлені за замовчуванням, розробник перекладає цю роботу на браузер, насильно встановлюючи всі значення в нуль. В результаті деякі значення застосовуються до властивостей, для яких не можуть встановлюватися або застосовуються до властивостей, у яких дане значення і так нульове. Це знову ж таки призводить до підвищення навантаження на браузер і уповільнення його роботи.</w:t>
      </w:r>
      <w:r w:rsidRPr="0057303A">
        <w:rPr>
          <w:sz w:val="17"/>
          <w:szCs w:val="17"/>
          <w:lang w:val="uk-UA"/>
        </w:rPr>
        <w:br/>
      </w:r>
    </w:p>
    <w:p w14:paraId="0C6FEC3D" w14:textId="77777777" w:rsidR="0057303A" w:rsidRPr="0057303A" w:rsidRDefault="0057303A" w:rsidP="00253FB5">
      <w:pPr>
        <w:numPr>
          <w:ilvl w:val="0"/>
          <w:numId w:val="5"/>
        </w:numPr>
        <w:spacing w:line="360" w:lineRule="auto"/>
        <w:rPr>
          <w:sz w:val="17"/>
          <w:szCs w:val="17"/>
        </w:rPr>
      </w:pPr>
      <w:r w:rsidRPr="0057303A">
        <w:rPr>
          <w:sz w:val="17"/>
          <w:szCs w:val="17"/>
          <w:lang w:val="uk-UA"/>
        </w:rPr>
        <w:t>Застосування одного стилю відразу до всіх елементів іноді призводить до помилок відображення елементів в</w:t>
      </w:r>
      <w:r w:rsidRPr="0057303A">
        <w:rPr>
          <w:sz w:val="17"/>
          <w:szCs w:val="17"/>
          <w:lang w:val="uk-UA"/>
        </w:rPr>
        <w:br/>
        <w:t> окремих браузерах. У прикладі нижче до посилань додається пунктирне підкреслення, яка не показується в IE7 через заданого обнулення полів у посилань</w:t>
      </w:r>
      <w:r w:rsidRPr="0057303A">
        <w:rPr>
          <w:sz w:val="17"/>
          <w:szCs w:val="17"/>
        </w:rPr>
        <w:t>.</w:t>
      </w:r>
    </w:p>
    <w:p w14:paraId="3CC69B81" w14:textId="257FC97C" w:rsidR="0057303A" w:rsidRPr="0057303A" w:rsidRDefault="00767651" w:rsidP="00253FB5">
      <w:pPr>
        <w:spacing w:line="360" w:lineRule="auto"/>
        <w:rPr>
          <w:sz w:val="12"/>
          <w:szCs w:val="17"/>
        </w:rPr>
      </w:pPr>
      <w:r>
        <w:rPr>
          <w:noProof/>
          <w:sz w:val="17"/>
          <w:szCs w:val="17"/>
          <w:lang w:val="uk-UA" w:eastAsia="uk-UA" w:bidi="ar-SA"/>
        </w:rPr>
        <mc:AlternateContent>
          <mc:Choice Requires="wps">
            <w:drawing>
              <wp:anchor distT="0" distB="0" distL="0" distR="0" simplePos="0" relativeHeight="251832320" behindDoc="1" locked="0" layoutInCell="1" allowOverlap="1" wp14:anchorId="7D4840B7" wp14:editId="72A7AC09">
                <wp:simplePos x="0" y="0"/>
                <wp:positionH relativeFrom="page">
                  <wp:posOffset>982345</wp:posOffset>
                </wp:positionH>
                <wp:positionV relativeFrom="paragraph">
                  <wp:posOffset>102870</wp:posOffset>
                </wp:positionV>
                <wp:extent cx="5847715" cy="762000"/>
                <wp:effectExtent l="0" t="0" r="0" b="0"/>
                <wp:wrapTopAndBottom/>
                <wp:docPr id="146" name="Text Box 4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762000"/>
                        </a:xfrm>
                        <a:prstGeom prst="rect">
                          <a:avLst/>
                        </a:prstGeom>
                        <a:solidFill>
                          <a:srgbClr val="F8F7F2"/>
                        </a:solidFill>
                        <a:ln>
                          <a:noFill/>
                        </a:ln>
                      </wps:spPr>
                      <wps:txbx>
                        <w:txbxContent>
                          <w:p w14:paraId="6EB8D673" w14:textId="77777777" w:rsidR="000A2EAA" w:rsidRPr="00EB5600" w:rsidRDefault="000A2EAA" w:rsidP="0057303A">
                            <w:pPr>
                              <w:spacing w:before="83" w:line="211" w:lineRule="auto"/>
                              <w:ind w:left="164" w:right="8047" w:hanging="90"/>
                              <w:rPr>
                                <w:rFonts w:ascii="Courier New"/>
                                <w:sz w:val="15"/>
                                <w:lang w:val="en-US"/>
                              </w:rPr>
                            </w:pPr>
                            <w:r w:rsidRPr="00EB5600">
                              <w:rPr>
                                <w:rFonts w:ascii="Courier New"/>
                                <w:sz w:val="15"/>
                                <w:lang w:val="en-US"/>
                              </w:rPr>
                              <w:t>*  { padding:</w:t>
                            </w:r>
                            <w:r w:rsidRPr="00EB5600">
                              <w:rPr>
                                <w:rFonts w:ascii="Courier New"/>
                                <w:spacing w:val="-4"/>
                                <w:sz w:val="15"/>
                                <w:lang w:val="en-US"/>
                              </w:rPr>
                              <w:t xml:space="preserve"> </w:t>
                            </w:r>
                            <w:r w:rsidRPr="00EB5600">
                              <w:rPr>
                                <w:rFonts w:ascii="Courier New"/>
                                <w:sz w:val="15"/>
                                <w:lang w:val="en-US"/>
                              </w:rPr>
                              <w:t>0;</w:t>
                            </w:r>
                          </w:p>
                          <w:p w14:paraId="4407DF3B" w14:textId="77777777" w:rsidR="000A2EAA" w:rsidRPr="00EB5600" w:rsidRDefault="000A2EAA" w:rsidP="0057303A">
                            <w:pPr>
                              <w:spacing w:line="146" w:lineRule="exact"/>
                              <w:ind w:left="74"/>
                              <w:rPr>
                                <w:rFonts w:ascii="Courier New"/>
                                <w:sz w:val="15"/>
                                <w:lang w:val="en-US"/>
                              </w:rPr>
                            </w:pPr>
                            <w:r w:rsidRPr="00EB5600">
                              <w:rPr>
                                <w:rFonts w:ascii="Courier New"/>
                                <w:sz w:val="15"/>
                                <w:lang w:val="en-US"/>
                              </w:rPr>
                              <w:t>}</w:t>
                            </w:r>
                          </w:p>
                          <w:p w14:paraId="7D0BB22C"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a {</w:t>
                            </w:r>
                          </w:p>
                          <w:p w14:paraId="44BF36B9"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text-decoration: none;</w:t>
                            </w:r>
                          </w:p>
                          <w:p w14:paraId="76A3310B"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border-bottom: 1px dashed red;</w:t>
                            </w:r>
                          </w:p>
                          <w:p w14:paraId="6D9D6B07" w14:textId="77777777" w:rsidR="000A2EAA" w:rsidRDefault="000A2EAA" w:rsidP="0057303A">
                            <w:pPr>
                              <w:spacing w:line="160" w:lineRule="exact"/>
                              <w:ind w:left="74"/>
                              <w:rPr>
                                <w:rFonts w:ascii="Courier New"/>
                                <w:sz w:val="15"/>
                              </w:rPr>
                            </w:pPr>
                            <w:r>
                              <w:rPr>
                                <w:rFonts w:ascii="Courier New"/>
                                <w:sz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840B7" id="Text Box 407" o:spid="_x0000_s1112" type="#_x0000_t202" style="position:absolute;margin-left:77.35pt;margin-top:8.1pt;width:460.45pt;height:60pt;z-index:-251484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" fillcolor="#f8f7f2" stroked="f">
                <v:textbox inset="0,0,0,0">
                  <w:txbxContent>
                    <w:p w14:paraId="6EB8D673" w14:textId="77777777" w:rsidR="000A2EAA" w:rsidRPr="00EB5600" w:rsidRDefault="000A2EAA" w:rsidP="0057303A">
                      <w:pPr>
                        <w:spacing w:before="83" w:line="211" w:lineRule="auto"/>
                        <w:ind w:left="164" w:right="8047" w:hanging="90"/>
                        <w:rPr>
                          <w:rFonts w:ascii="Courier New"/>
                          <w:sz w:val="15"/>
                          <w:lang w:val="en-US"/>
                        </w:rPr>
                      </w:pPr>
                      <w:r w:rsidRPr="00EB5600">
                        <w:rPr>
                          <w:rFonts w:ascii="Courier New"/>
                          <w:sz w:val="15"/>
                          <w:lang w:val="en-US"/>
                        </w:rPr>
                        <w:t>*  { padding:</w:t>
                      </w:r>
                      <w:r w:rsidRPr="00EB5600">
                        <w:rPr>
                          <w:rFonts w:ascii="Courier New"/>
                          <w:spacing w:val="-4"/>
                          <w:sz w:val="15"/>
                          <w:lang w:val="en-US"/>
                        </w:rPr>
                        <w:t xml:space="preserve"> </w:t>
                      </w:r>
                      <w:r w:rsidRPr="00EB5600">
                        <w:rPr>
                          <w:rFonts w:ascii="Courier New"/>
                          <w:sz w:val="15"/>
                          <w:lang w:val="en-US"/>
                        </w:rPr>
                        <w:t>0;</w:t>
                      </w:r>
                    </w:p>
                    <w:p w14:paraId="4407DF3B" w14:textId="77777777" w:rsidR="000A2EAA" w:rsidRPr="00EB5600" w:rsidRDefault="000A2EAA" w:rsidP="0057303A">
                      <w:pPr>
                        <w:spacing w:line="146" w:lineRule="exact"/>
                        <w:ind w:left="74"/>
                        <w:rPr>
                          <w:rFonts w:ascii="Courier New"/>
                          <w:sz w:val="15"/>
                          <w:lang w:val="en-US"/>
                        </w:rPr>
                      </w:pPr>
                      <w:r w:rsidRPr="00EB5600">
                        <w:rPr>
                          <w:rFonts w:ascii="Courier New"/>
                          <w:sz w:val="15"/>
                          <w:lang w:val="en-US"/>
                        </w:rPr>
                        <w:t>}</w:t>
                      </w:r>
                    </w:p>
                    <w:p w14:paraId="7D0BB22C"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a {</w:t>
                      </w:r>
                    </w:p>
                    <w:p w14:paraId="44BF36B9"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text-decoration: none;</w:t>
                      </w:r>
                    </w:p>
                    <w:p w14:paraId="76A3310B" w14:textId="77777777" w:rsidR="000A2EAA" w:rsidRPr="00EB5600" w:rsidRDefault="000A2EAA" w:rsidP="0057303A">
                      <w:pPr>
                        <w:spacing w:line="150" w:lineRule="exact"/>
                        <w:ind w:left="164"/>
                        <w:rPr>
                          <w:rFonts w:ascii="Courier New"/>
                          <w:sz w:val="15"/>
                          <w:lang w:val="en-US"/>
                        </w:rPr>
                      </w:pPr>
                      <w:r w:rsidRPr="00EB5600">
                        <w:rPr>
                          <w:rFonts w:ascii="Courier New"/>
                          <w:sz w:val="15"/>
                          <w:lang w:val="en-US"/>
                        </w:rPr>
                        <w:t>border-bottom: 1px dashed red;</w:t>
                      </w:r>
                    </w:p>
                    <w:p w14:paraId="6D9D6B07" w14:textId="77777777" w:rsidR="000A2EAA" w:rsidRDefault="000A2EAA" w:rsidP="0057303A">
                      <w:pPr>
                        <w:spacing w:line="160" w:lineRule="exact"/>
                        <w:ind w:left="74"/>
                        <w:rPr>
                          <w:rFonts w:ascii="Courier New"/>
                          <w:sz w:val="15"/>
                        </w:rPr>
                      </w:pPr>
                      <w:r>
                        <w:rPr>
                          <w:rFonts w:ascii="Courier New"/>
                          <w:sz w:val="15"/>
                        </w:rPr>
                        <w:t>}</w:t>
                      </w:r>
                    </w:p>
                  </w:txbxContent>
                </v:textbox>
                <w10:wrap type="topAndBottom" anchorx="page"/>
              </v:shape>
            </w:pict>
          </mc:Fallback>
        </mc:AlternateContent>
      </w:r>
    </w:p>
    <w:p w14:paraId="2A48784F" w14:textId="77777777" w:rsidR="0057303A" w:rsidRPr="0057303A" w:rsidRDefault="0057303A" w:rsidP="00253FB5">
      <w:pPr>
        <w:spacing w:line="360" w:lineRule="auto"/>
        <w:rPr>
          <w:sz w:val="14"/>
          <w:szCs w:val="17"/>
        </w:rPr>
      </w:pPr>
    </w:p>
    <w:p w14:paraId="393C3D60" w14:textId="77777777" w:rsidR="0057303A" w:rsidRPr="0057303A" w:rsidRDefault="0057303A" w:rsidP="00253FB5">
      <w:pPr>
        <w:spacing w:line="360" w:lineRule="auto"/>
        <w:ind w:left="105"/>
        <w:rPr>
          <w:sz w:val="17"/>
          <w:szCs w:val="17"/>
          <w:lang w:val="uk-UA"/>
        </w:rPr>
      </w:pPr>
      <w:r w:rsidRPr="0057303A">
        <w:rPr>
          <w:sz w:val="17"/>
          <w:szCs w:val="17"/>
          <w:lang w:val="uk-UA"/>
        </w:rPr>
        <w:t>Незважаючи на зазначені особливості, універсальний селектор можна і потрібно включати в стиль, але в комбінації з іншими селекторами. Так, якщо потрібно змінити стиль всіх елементів в формі, то слід використовувати контекстний селектор FORM * або селектор, показаний в прикладі</w:t>
      </w:r>
      <w:r w:rsidRPr="0057303A">
        <w:rPr>
          <w:sz w:val="17"/>
          <w:szCs w:val="17"/>
        </w:rPr>
        <w:t xml:space="preserve"> 1.52.</w:t>
      </w:r>
      <w:r w:rsidRPr="0057303A">
        <w:rPr>
          <w:sz w:val="17"/>
          <w:szCs w:val="17"/>
          <w:lang w:val="uk-UA"/>
        </w:rPr>
        <w:t xml:space="preserve"> </w:t>
      </w:r>
    </w:p>
    <w:p w14:paraId="570B5B13" w14:textId="77777777" w:rsidR="0057303A" w:rsidRPr="0057303A" w:rsidRDefault="0057303A" w:rsidP="00253FB5">
      <w:pPr>
        <w:spacing w:line="360" w:lineRule="auto"/>
        <w:rPr>
          <w:sz w:val="20"/>
          <w:szCs w:val="17"/>
        </w:rPr>
      </w:pPr>
    </w:p>
    <w:tbl>
      <w:tblPr>
        <w:tblStyle w:val="TableNormal"/>
        <w:tblW w:w="0" w:type="auto"/>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57303A" w:rsidRPr="0057303A" w14:paraId="56A910D2" w14:textId="77777777" w:rsidTr="0002681C">
        <w:trPr>
          <w:trHeight w:val="235"/>
        </w:trPr>
        <w:tc>
          <w:tcPr>
            <w:tcW w:w="5177" w:type="dxa"/>
            <w:tcBorders>
              <w:right w:val="single" w:sz="6" w:space="0" w:color="666666"/>
            </w:tcBorders>
          </w:tcPr>
          <w:p w14:paraId="69B1C184" w14:textId="77777777" w:rsidR="0057303A" w:rsidRPr="0057303A" w:rsidRDefault="0057303A" w:rsidP="00253FB5">
            <w:pPr>
              <w:spacing w:line="360" w:lineRule="auto"/>
              <w:ind w:left="-1"/>
              <w:rPr>
                <w:rFonts w:ascii="Arial Black" w:eastAsia="Courier New" w:hAnsi="Arial Black" w:cs="Courier New"/>
                <w:sz w:val="15"/>
              </w:rPr>
            </w:pPr>
            <w:r w:rsidRPr="0057303A">
              <w:rPr>
                <w:rFonts w:ascii="Arial Black" w:eastAsia="Courier New" w:hAnsi="Arial Black" w:cs="Courier New"/>
                <w:color w:val="685C53"/>
                <w:sz w:val="15"/>
              </w:rPr>
              <w:t>При</w:t>
            </w:r>
            <w:r w:rsidRPr="0057303A">
              <w:rPr>
                <w:rFonts w:ascii="Arial Black" w:eastAsia="Courier New" w:hAnsi="Arial Black" w:cs="Courier New"/>
                <w:color w:val="685C53"/>
                <w:sz w:val="15"/>
                <w:lang w:val="uk-UA"/>
              </w:rPr>
              <w:t>клад</w:t>
            </w:r>
            <w:r w:rsidRPr="0057303A">
              <w:rPr>
                <w:rFonts w:ascii="Arial Black" w:eastAsia="Courier New" w:hAnsi="Arial Black" w:cs="Courier New"/>
                <w:color w:val="685C53"/>
                <w:sz w:val="15"/>
              </w:rPr>
              <w:t xml:space="preserve"> 1.52. </w:t>
            </w:r>
            <w:r w:rsidRPr="0057303A">
              <w:rPr>
                <w:rFonts w:ascii="Arial Black" w:eastAsia="Courier New" w:hAnsi="Arial Black" w:cs="Courier New"/>
                <w:color w:val="685C53"/>
                <w:sz w:val="15"/>
                <w:lang w:val="uk-UA"/>
              </w:rPr>
              <w:t>Використання</w:t>
            </w:r>
            <w:r w:rsidRPr="0057303A">
              <w:rPr>
                <w:rFonts w:ascii="Arial Black" w:eastAsia="Courier New" w:hAnsi="Arial Black" w:cs="Courier New"/>
                <w:color w:val="685C53"/>
                <w:sz w:val="15"/>
              </w:rPr>
              <w:t xml:space="preserve"> ун</w:t>
            </w:r>
            <w:r w:rsidRPr="0057303A">
              <w:rPr>
                <w:rFonts w:ascii="Arial Black" w:eastAsia="Courier New" w:hAnsi="Arial Black" w:cs="Courier New"/>
                <w:color w:val="685C53"/>
                <w:sz w:val="15"/>
                <w:lang w:val="uk-UA"/>
              </w:rPr>
              <w:t>іверсального</w:t>
            </w:r>
            <w:r w:rsidRPr="0057303A">
              <w:rPr>
                <w:rFonts w:ascii="Arial Black" w:eastAsia="Courier New" w:hAnsi="Arial Black" w:cs="Courier New"/>
                <w:color w:val="685C53"/>
                <w:sz w:val="15"/>
              </w:rPr>
              <w:t xml:space="preserve"> селектора</w:t>
            </w:r>
          </w:p>
        </w:tc>
        <w:tc>
          <w:tcPr>
            <w:tcW w:w="771" w:type="dxa"/>
            <w:tcBorders>
              <w:left w:val="single" w:sz="6" w:space="0" w:color="666666"/>
              <w:right w:val="double" w:sz="2" w:space="0" w:color="666666"/>
            </w:tcBorders>
            <w:shd w:val="clear" w:color="auto" w:fill="CEE2D3"/>
          </w:tcPr>
          <w:p w14:paraId="6359C815"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XHTML 1.0</w:t>
            </w:r>
          </w:p>
        </w:tc>
        <w:tc>
          <w:tcPr>
            <w:tcW w:w="621" w:type="dxa"/>
            <w:tcBorders>
              <w:left w:val="double" w:sz="2" w:space="0" w:color="666666"/>
              <w:right w:val="double" w:sz="2" w:space="0" w:color="666666"/>
            </w:tcBorders>
            <w:shd w:val="clear" w:color="auto" w:fill="CEE2D3"/>
          </w:tcPr>
          <w:p w14:paraId="065DB363"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3" w:type="dxa"/>
            <w:tcBorders>
              <w:left w:val="double" w:sz="2" w:space="0" w:color="666666"/>
              <w:right w:val="single" w:sz="6" w:space="0" w:color="666666"/>
            </w:tcBorders>
            <w:shd w:val="clear" w:color="auto" w:fill="CEE2D3"/>
          </w:tcPr>
          <w:p w14:paraId="53B783B4"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IE 7</w:t>
            </w:r>
          </w:p>
        </w:tc>
        <w:tc>
          <w:tcPr>
            <w:tcW w:w="332" w:type="dxa"/>
            <w:tcBorders>
              <w:left w:val="single" w:sz="6" w:space="0" w:color="666666"/>
              <w:right w:val="single" w:sz="6" w:space="0" w:color="666666"/>
            </w:tcBorders>
            <w:shd w:val="clear" w:color="auto" w:fill="CEE2D3"/>
          </w:tcPr>
          <w:p w14:paraId="424466B5"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2" w:type="dxa"/>
            <w:tcBorders>
              <w:left w:val="single" w:sz="6" w:space="0" w:color="666666"/>
              <w:right w:val="single" w:sz="6" w:space="0" w:color="666666"/>
            </w:tcBorders>
            <w:shd w:val="clear" w:color="auto" w:fill="CEE2D3"/>
          </w:tcPr>
          <w:p w14:paraId="5525112F"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3" w:type="dxa"/>
            <w:tcBorders>
              <w:left w:val="single" w:sz="6" w:space="0" w:color="666666"/>
              <w:right w:val="single" w:sz="6" w:space="0" w:color="666666"/>
            </w:tcBorders>
            <w:shd w:val="clear" w:color="auto" w:fill="CEE2D3"/>
          </w:tcPr>
          <w:p w14:paraId="0A111357"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1" w:type="dxa"/>
            <w:tcBorders>
              <w:left w:val="single" w:sz="6" w:space="0" w:color="666666"/>
              <w:right w:val="single" w:sz="6" w:space="0" w:color="666666"/>
            </w:tcBorders>
            <w:shd w:val="clear" w:color="auto" w:fill="CEE2D3"/>
          </w:tcPr>
          <w:p w14:paraId="4C1FAD39"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5" w:type="dxa"/>
            <w:tcBorders>
              <w:left w:val="single" w:sz="6" w:space="0" w:color="666666"/>
              <w:right w:val="single" w:sz="6" w:space="0" w:color="666666"/>
            </w:tcBorders>
            <w:shd w:val="clear" w:color="auto" w:fill="CEE2D3"/>
          </w:tcPr>
          <w:p w14:paraId="76453B85" w14:textId="77777777" w:rsidR="0057303A" w:rsidRPr="0057303A" w:rsidRDefault="0057303A" w:rsidP="00253FB5">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6" w:type="dxa"/>
            <w:tcBorders>
              <w:left w:val="single" w:sz="6" w:space="0" w:color="666666"/>
            </w:tcBorders>
            <w:shd w:val="clear" w:color="auto" w:fill="CEE2D3"/>
          </w:tcPr>
          <w:p w14:paraId="59095906" w14:textId="77777777" w:rsidR="0057303A" w:rsidRPr="0057303A" w:rsidRDefault="0057303A" w:rsidP="00253FB5">
            <w:pPr>
              <w:spacing w:line="360" w:lineRule="auto"/>
              <w:ind w:left="38"/>
              <w:rPr>
                <w:rFonts w:eastAsia="Courier New" w:hAnsi="Courier New" w:cs="Courier New"/>
                <w:sz w:val="13"/>
              </w:rPr>
            </w:pPr>
            <w:r w:rsidRPr="0057303A">
              <w:rPr>
                <w:rFonts w:eastAsia="Courier New" w:hAnsi="Courier New" w:cs="Courier New"/>
                <w:sz w:val="13"/>
              </w:rPr>
              <w:t>Fx 3.6</w:t>
            </w:r>
          </w:p>
        </w:tc>
      </w:tr>
      <w:tr w:rsidR="0057303A" w:rsidRPr="0057303A" w14:paraId="252E6A61" w14:textId="77777777" w:rsidTr="0002681C">
        <w:trPr>
          <w:trHeight w:val="3147"/>
        </w:trPr>
        <w:tc>
          <w:tcPr>
            <w:tcW w:w="9211" w:type="dxa"/>
            <w:gridSpan w:val="10"/>
            <w:shd w:val="clear" w:color="auto" w:fill="F8F7F2"/>
          </w:tcPr>
          <w:p w14:paraId="2EF739BB" w14:textId="77777777" w:rsidR="0057303A" w:rsidRPr="0057303A" w:rsidRDefault="0057303A" w:rsidP="00DC45ED">
            <w:pPr>
              <w:ind w:left="254" w:right="4061" w:hanging="180"/>
              <w:rPr>
                <w:rFonts w:ascii="Courier New" w:eastAsia="Courier New" w:hAnsi="Courier New" w:cs="Courier New"/>
                <w:sz w:val="15"/>
                <w:lang w:val="en-US"/>
              </w:rPr>
            </w:pPr>
            <w:r w:rsidRPr="0057303A">
              <w:rPr>
                <w:rFonts w:ascii="Courier New" w:eastAsia="Courier New" w:hAnsi="Courier New" w:cs="Courier New"/>
                <w:sz w:val="15"/>
                <w:lang w:val="en-US"/>
              </w:rPr>
              <w:t xml:space="preserve">&lt;!DOCTYPE html PUBLIC "-//W3C//DTD XHTML 1.0 Strict//EN" </w:t>
            </w:r>
            <w:r w:rsidR="003D6273">
              <w:fldChar w:fldCharType="begin"/>
            </w:r>
            <w:r w:rsidR="003D6273" w:rsidRPr="003D6273">
              <w:rPr>
                <w:lang w:val="en-US"/>
                <w:rPrChange w:id="1430"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"http://www.w3.org/TR/xhtml1/DTD/xhtml1</w:t>
            </w:r>
            <w:r w:rsidR="003D6273">
              <w:fldChar w:fldCharType="end"/>
            </w:r>
            <w:r w:rsidRPr="0057303A">
              <w:rPr>
                <w:rFonts w:ascii="Courier New" w:eastAsia="Courier New" w:hAnsi="Courier New" w:cs="Courier New"/>
                <w:sz w:val="15"/>
                <w:lang w:val="en-US"/>
              </w:rPr>
              <w:t>-</w:t>
            </w:r>
            <w:r w:rsidR="003D6273">
              <w:fldChar w:fldCharType="begin"/>
            </w:r>
            <w:r w:rsidR="003D6273" w:rsidRPr="003D6273">
              <w:rPr>
                <w:lang w:val="en-US"/>
                <w:rPrChange w:id="1431"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strict.dtd"&gt;</w:t>
            </w:r>
            <w:r w:rsidR="003D6273">
              <w:fldChar w:fldCharType="end"/>
            </w:r>
          </w:p>
          <w:p w14:paraId="5D6E94EC" w14:textId="77777777" w:rsidR="0057303A" w:rsidRPr="0057303A" w:rsidRDefault="0057303A" w:rsidP="00DC45ED">
            <w:pPr>
              <w:ind w:left="74"/>
              <w:rPr>
                <w:rFonts w:ascii="Courier New" w:eastAsia="Courier New" w:hAnsi="Courier New" w:cs="Courier New"/>
                <w:sz w:val="15"/>
                <w:lang w:val="en-US"/>
              </w:rPr>
            </w:pPr>
            <w:r w:rsidRPr="0057303A">
              <w:rPr>
                <w:rFonts w:ascii="Courier New" w:eastAsia="Courier New" w:hAnsi="Courier New" w:cs="Courier New"/>
                <w:sz w:val="15"/>
                <w:lang w:val="en-US"/>
              </w:rPr>
              <w:t xml:space="preserve">&lt;html </w:t>
            </w:r>
            <w:r w:rsidR="003D6273">
              <w:fldChar w:fldCharType="begin"/>
            </w:r>
            <w:r w:rsidR="003D6273" w:rsidRPr="003D6273">
              <w:rPr>
                <w:lang w:val="en-US"/>
                <w:rPrChange w:id="1432" w:author="Пользователь Windows" w:date="2019-12-19T05:26:00Z">
                  <w:rPr/>
                </w:rPrChange>
              </w:rPr>
              <w:instrText>HYPERLINK "http://www.w3.org/1999/xhtml" \h</w:instrText>
            </w:r>
            <w:r w:rsidR="003D6273">
              <w:fldChar w:fldCharType="separate"/>
            </w:r>
            <w:r w:rsidRPr="0057303A">
              <w:rPr>
                <w:rFonts w:ascii="Courier New" w:eastAsia="Courier New" w:hAnsi="Courier New" w:cs="Courier New"/>
                <w:sz w:val="15"/>
                <w:lang w:val="en-US"/>
              </w:rPr>
              <w:t>xmlns="http://www.w3.org/1999/xhtml"&gt;</w:t>
            </w:r>
            <w:r w:rsidR="003D6273">
              <w:fldChar w:fldCharType="end"/>
            </w:r>
          </w:p>
          <w:p w14:paraId="76540157" w14:textId="77777777" w:rsidR="0057303A" w:rsidRPr="0057303A" w:rsidRDefault="0057303A" w:rsidP="00DC45ED">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0FC45E1F" w14:textId="77777777" w:rsidR="0057303A" w:rsidRPr="0057303A" w:rsidRDefault="0057303A" w:rsidP="00DC45ED">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&lt;meta http-equiv="Content-Type" content="text/html; charset=utf-8" /&gt;</w:t>
            </w:r>
          </w:p>
          <w:p w14:paraId="7B5B73F2" w14:textId="77777777" w:rsidR="0057303A" w:rsidRPr="0057303A" w:rsidRDefault="0057303A" w:rsidP="00DC45ED">
            <w:pPr>
              <w:ind w:left="246"/>
              <w:rPr>
                <w:rFonts w:ascii="Courier New" w:eastAsia="Courier New" w:hAnsi="Courier New" w:cs="Courier New"/>
                <w:sz w:val="15"/>
                <w:lang w:val="en-US"/>
              </w:rPr>
            </w:pPr>
            <w:r w:rsidRPr="0057303A">
              <w:rPr>
                <w:rFonts w:ascii="Courier New" w:eastAsia="Courier New" w:hAnsi="Courier New" w:cs="Courier New"/>
                <w:sz w:val="15"/>
                <w:lang w:val="en-US"/>
              </w:rPr>
              <w:t>&lt;title&gt;</w:t>
            </w:r>
            <w:r w:rsidRPr="0057303A">
              <w:rPr>
                <w:rFonts w:ascii="Courier New" w:eastAsia="Courier New" w:hAnsi="Courier New" w:cs="Courier New"/>
                <w:sz w:val="15"/>
              </w:rPr>
              <w:t>Ун</w:t>
            </w:r>
            <w:r w:rsidRPr="0057303A">
              <w:rPr>
                <w:rFonts w:ascii="Courier New" w:eastAsia="Courier New" w:hAnsi="Courier New" w:cs="Courier New"/>
                <w:sz w:val="15"/>
                <w:lang w:val="uk-UA"/>
              </w:rPr>
              <w:t>і</w:t>
            </w:r>
            <w:r w:rsidRPr="0057303A">
              <w:rPr>
                <w:rFonts w:ascii="Courier New" w:eastAsia="Courier New" w:hAnsi="Courier New" w:cs="Courier New"/>
                <w:sz w:val="15"/>
              </w:rPr>
              <w:t>версальн</w:t>
            </w:r>
            <w:r w:rsidRPr="0057303A">
              <w:rPr>
                <w:rFonts w:ascii="Courier New" w:eastAsia="Courier New" w:hAnsi="Courier New" w:cs="Courier New"/>
                <w:sz w:val="15"/>
                <w:lang w:val="uk-UA"/>
              </w:rPr>
              <w:t>и</w:t>
            </w:r>
            <w:r w:rsidRPr="0057303A">
              <w:rPr>
                <w:rFonts w:ascii="Courier New" w:eastAsia="Courier New" w:hAnsi="Courier New" w:cs="Courier New"/>
                <w:sz w:val="15"/>
              </w:rPr>
              <w:t>й</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селектор</w:t>
            </w:r>
            <w:r w:rsidRPr="0057303A">
              <w:rPr>
                <w:rFonts w:ascii="Courier New" w:eastAsia="Courier New" w:hAnsi="Courier New" w:cs="Courier New"/>
                <w:sz w:val="15"/>
                <w:lang w:val="en-US"/>
              </w:rPr>
              <w:t>&lt;/title&gt;</w:t>
            </w:r>
          </w:p>
          <w:p w14:paraId="7E7BFCF4" w14:textId="77777777" w:rsidR="0057303A" w:rsidRPr="0057303A" w:rsidRDefault="0057303A" w:rsidP="00DC45ED">
            <w:pPr>
              <w:ind w:left="344" w:right="6849" w:hanging="90"/>
              <w:rPr>
                <w:rFonts w:ascii="Courier New" w:eastAsia="Courier New" w:hAnsi="Courier New" w:cs="Courier New"/>
                <w:sz w:val="15"/>
                <w:lang w:val="en-US"/>
              </w:rPr>
            </w:pPr>
            <w:r w:rsidRPr="0057303A">
              <w:rPr>
                <w:rFonts w:ascii="Courier New" w:eastAsia="Courier New" w:hAnsi="Courier New" w:cs="Courier New"/>
                <w:sz w:val="15"/>
                <w:lang w:val="en-US"/>
              </w:rPr>
              <w:t>&lt;style type="text/css"&gt; FORM P * {</w:t>
            </w:r>
          </w:p>
          <w:p w14:paraId="75A40829" w14:textId="77777777" w:rsidR="0057303A" w:rsidRPr="0057303A" w:rsidRDefault="0057303A" w:rsidP="00DC45ED">
            <w:pPr>
              <w:ind w:left="417" w:right="4723"/>
              <w:rPr>
                <w:rFonts w:ascii="Courier New" w:eastAsia="Courier New" w:hAnsi="Courier New" w:cs="Courier New"/>
                <w:sz w:val="15"/>
                <w:lang w:val="en-US"/>
              </w:rPr>
            </w:pPr>
            <w:r w:rsidRPr="0057303A">
              <w:rPr>
                <w:rFonts w:ascii="Courier New" w:eastAsia="Courier New" w:hAnsi="Courier New" w:cs="Courier New"/>
                <w:sz w:val="15"/>
                <w:lang w:val="en-US"/>
              </w:rPr>
              <w:t xml:space="preserve">border: 1px solid #333; /* </w:t>
            </w:r>
            <w:r w:rsidRPr="0057303A">
              <w:rPr>
                <w:rFonts w:ascii="Courier New" w:eastAsia="Courier New" w:hAnsi="Courier New" w:cs="Courier New"/>
                <w:sz w:val="15"/>
              </w:rPr>
              <w:t>Параметр</w:t>
            </w:r>
            <w:r w:rsidRPr="0057303A">
              <w:rPr>
                <w:rFonts w:ascii="Courier New" w:eastAsia="Courier New" w:hAnsi="Courier New" w:cs="Courier New"/>
                <w:sz w:val="15"/>
                <w:lang w:val="uk-UA"/>
              </w:rPr>
              <w:t>и</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рамки</w:t>
            </w:r>
            <w:r w:rsidRPr="0057303A">
              <w:rPr>
                <w:rFonts w:ascii="Courier New" w:eastAsia="Courier New" w:hAnsi="Courier New" w:cs="Courier New"/>
                <w:sz w:val="15"/>
                <w:lang w:val="en-US"/>
              </w:rPr>
              <w:t xml:space="preserve"> */ background: #ffe; /* </w:t>
            </w:r>
            <w:r w:rsidRPr="0057303A">
              <w:rPr>
                <w:rFonts w:ascii="Courier New" w:eastAsia="Courier New" w:hAnsi="Courier New" w:cs="Courier New"/>
                <w:sz w:val="15"/>
                <w:lang w:val="uk-UA"/>
              </w:rPr>
              <w:t>Колір</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фон</w:t>
            </w:r>
            <w:r w:rsidRPr="0057303A">
              <w:rPr>
                <w:rFonts w:ascii="Courier New" w:eastAsia="Courier New" w:hAnsi="Courier New" w:cs="Courier New"/>
                <w:sz w:val="15"/>
                <w:lang w:val="uk-UA"/>
              </w:rPr>
              <w:t>у</w:t>
            </w:r>
            <w:r w:rsidRPr="0057303A">
              <w:rPr>
                <w:rFonts w:ascii="Courier New" w:eastAsia="Courier New" w:hAnsi="Courier New" w:cs="Courier New"/>
                <w:sz w:val="15"/>
                <w:lang w:val="en-US"/>
              </w:rPr>
              <w:t xml:space="preserve"> */</w:t>
            </w:r>
          </w:p>
          <w:p w14:paraId="30D9FFE9" w14:textId="77777777" w:rsidR="0057303A" w:rsidRPr="0057303A" w:rsidRDefault="0057303A" w:rsidP="00DC45ED">
            <w:pPr>
              <w:ind w:left="344"/>
              <w:rPr>
                <w:rFonts w:ascii="Courier New" w:eastAsia="Courier New" w:hAnsi="Courier New" w:cs="Courier New"/>
                <w:sz w:val="15"/>
                <w:lang w:val="en-US"/>
              </w:rPr>
            </w:pPr>
            <w:r w:rsidRPr="0057303A">
              <w:rPr>
                <w:rFonts w:ascii="Courier New" w:eastAsia="Courier New" w:hAnsi="Courier New" w:cs="Courier New"/>
                <w:sz w:val="15"/>
                <w:lang w:val="en-US"/>
              </w:rPr>
              <w:t>}</w:t>
            </w:r>
          </w:p>
          <w:p w14:paraId="363B6097" w14:textId="77777777" w:rsidR="0057303A" w:rsidRPr="0057303A" w:rsidRDefault="0057303A" w:rsidP="00DC45ED">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&lt;/style&gt;</w:t>
            </w:r>
          </w:p>
          <w:p w14:paraId="1EF55D9E" w14:textId="77777777" w:rsidR="0057303A" w:rsidRPr="0057303A" w:rsidRDefault="0057303A" w:rsidP="00DC45ED">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46154B4B" w14:textId="77777777" w:rsidR="0057303A" w:rsidRPr="0057303A" w:rsidRDefault="0057303A" w:rsidP="00DC45ED">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&lt;body&gt;</w:t>
            </w:r>
          </w:p>
          <w:p w14:paraId="39F64E5E" w14:textId="77777777" w:rsidR="0057303A" w:rsidRPr="0057303A" w:rsidRDefault="0057303A" w:rsidP="00DC45ED">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&lt;form action="handler.php"&gt;</w:t>
            </w:r>
          </w:p>
          <w:p w14:paraId="392948FC" w14:textId="77777777" w:rsidR="0057303A" w:rsidRPr="0057303A" w:rsidRDefault="0057303A" w:rsidP="00DC45ED">
            <w:pPr>
              <w:ind w:left="344"/>
              <w:rPr>
                <w:rFonts w:ascii="Courier New" w:eastAsia="Courier New" w:hAnsi="Courier New" w:cs="Courier New"/>
                <w:sz w:val="15"/>
                <w:lang w:val="en-US"/>
              </w:rPr>
            </w:pPr>
            <w:r w:rsidRPr="0057303A">
              <w:rPr>
                <w:rFonts w:ascii="Courier New" w:eastAsia="Courier New" w:hAnsi="Courier New" w:cs="Courier New"/>
                <w:sz w:val="15"/>
                <w:lang w:val="en-US"/>
              </w:rPr>
              <w:t>&lt;p&gt;&lt;input type="text" /&gt;&lt;/p&gt;</w:t>
            </w:r>
          </w:p>
          <w:p w14:paraId="7FE1C768" w14:textId="77777777" w:rsidR="0057303A" w:rsidRPr="0057303A" w:rsidRDefault="0057303A" w:rsidP="00DC45ED">
            <w:pPr>
              <w:ind w:left="344"/>
              <w:rPr>
                <w:rFonts w:ascii="Courier New" w:eastAsia="Courier New" w:hAnsi="Courier New" w:cs="Courier New"/>
                <w:sz w:val="15"/>
                <w:lang w:val="en-US"/>
              </w:rPr>
            </w:pPr>
            <w:r w:rsidRPr="0057303A">
              <w:rPr>
                <w:rFonts w:ascii="Courier New" w:eastAsia="Courier New" w:hAnsi="Courier New" w:cs="Courier New"/>
                <w:sz w:val="15"/>
                <w:lang w:val="en-US"/>
              </w:rPr>
              <w:t>&lt;p&gt;&lt;input type="submit" /&gt;&lt;/p&gt;</w:t>
            </w:r>
          </w:p>
          <w:p w14:paraId="13ABD526" w14:textId="77777777" w:rsidR="0057303A" w:rsidRPr="0057303A" w:rsidRDefault="0057303A" w:rsidP="00DC45ED">
            <w:pPr>
              <w:ind w:left="254"/>
              <w:rPr>
                <w:rFonts w:ascii="Courier New" w:eastAsia="Courier New" w:hAnsi="Courier New" w:cs="Courier New"/>
                <w:sz w:val="15"/>
              </w:rPr>
            </w:pPr>
            <w:r w:rsidRPr="0057303A">
              <w:rPr>
                <w:rFonts w:ascii="Courier New" w:eastAsia="Courier New" w:hAnsi="Courier New" w:cs="Courier New"/>
                <w:sz w:val="15"/>
              </w:rPr>
              <w:t>&lt;/form&gt;</w:t>
            </w:r>
          </w:p>
          <w:p w14:paraId="421CC9BA" w14:textId="77777777" w:rsidR="0057303A" w:rsidRPr="0057303A" w:rsidRDefault="0057303A" w:rsidP="00DC45ED">
            <w:pPr>
              <w:ind w:left="164"/>
              <w:rPr>
                <w:rFonts w:ascii="Courier New" w:eastAsia="Courier New" w:hAnsi="Courier New" w:cs="Courier New"/>
                <w:sz w:val="15"/>
              </w:rPr>
            </w:pPr>
            <w:r w:rsidRPr="0057303A">
              <w:rPr>
                <w:rFonts w:ascii="Courier New" w:eastAsia="Courier New" w:hAnsi="Courier New" w:cs="Courier New"/>
                <w:sz w:val="15"/>
              </w:rPr>
              <w:t>&lt;/body&gt;</w:t>
            </w:r>
          </w:p>
          <w:p w14:paraId="6573C3E1" w14:textId="77777777" w:rsidR="0057303A" w:rsidRPr="0057303A" w:rsidRDefault="0057303A" w:rsidP="00DC45ED">
            <w:pPr>
              <w:ind w:left="74"/>
              <w:rPr>
                <w:rFonts w:ascii="Courier New" w:eastAsia="Courier New" w:hAnsi="Courier New" w:cs="Courier New"/>
                <w:sz w:val="15"/>
              </w:rPr>
            </w:pPr>
            <w:r w:rsidRPr="0057303A">
              <w:rPr>
                <w:rFonts w:ascii="Courier New" w:eastAsia="Courier New" w:hAnsi="Courier New" w:cs="Courier New"/>
                <w:sz w:val="15"/>
              </w:rPr>
              <w:t>&lt;/html&gt;</w:t>
            </w:r>
          </w:p>
        </w:tc>
      </w:tr>
    </w:tbl>
    <w:p w14:paraId="00B3C456" w14:textId="77777777" w:rsidR="0057303A" w:rsidRPr="0057303A" w:rsidRDefault="0057303A" w:rsidP="00253FB5">
      <w:pPr>
        <w:spacing w:line="360" w:lineRule="auto"/>
        <w:rPr>
          <w:sz w:val="15"/>
          <w:szCs w:val="17"/>
        </w:rPr>
      </w:pPr>
    </w:p>
    <w:p w14:paraId="0B7FDA75" w14:textId="77777777" w:rsidR="0057303A" w:rsidRPr="0057303A" w:rsidRDefault="0057303A" w:rsidP="00253FB5">
      <w:pPr>
        <w:spacing w:line="360" w:lineRule="auto"/>
        <w:ind w:left="105"/>
        <w:rPr>
          <w:sz w:val="17"/>
          <w:szCs w:val="17"/>
        </w:rPr>
      </w:pPr>
      <w:r w:rsidRPr="0057303A">
        <w:rPr>
          <w:sz w:val="17"/>
          <w:szCs w:val="17"/>
          <w:lang w:val="uk-UA"/>
        </w:rPr>
        <w:t>В даному прикладі рамка і фон додається до всіх елементів форми, розташованих усередині абзацу</w:t>
      </w:r>
      <w:r w:rsidRPr="0057303A">
        <w:rPr>
          <w:sz w:val="17"/>
          <w:szCs w:val="17"/>
        </w:rPr>
        <w:t xml:space="preserve"> (тег </w:t>
      </w:r>
      <w:r w:rsidRPr="0057303A">
        <w:rPr>
          <w:rFonts w:ascii="Courier New" w:hAnsi="Courier New"/>
          <w:b/>
          <w:color w:val="006699"/>
          <w:sz w:val="17"/>
          <w:szCs w:val="17"/>
        </w:rPr>
        <w:t>&lt;p&gt;</w:t>
      </w:r>
      <w:r w:rsidRPr="0057303A">
        <w:rPr>
          <w:sz w:val="17"/>
          <w:szCs w:val="17"/>
        </w:rPr>
        <w:t>).</w:t>
      </w:r>
    </w:p>
    <w:p w14:paraId="42EC6B5C" w14:textId="77777777" w:rsidR="0057303A" w:rsidRPr="0057303A" w:rsidRDefault="0057303A" w:rsidP="00253FB5">
      <w:pPr>
        <w:spacing w:line="360" w:lineRule="auto"/>
        <w:sectPr w:rsidR="0057303A" w:rsidRPr="0057303A" w:rsidSect="002A255F">
          <w:type w:val="nextColumn"/>
          <w:pgSz w:w="11900" w:h="16840"/>
          <w:pgMar w:top="1134" w:right="1134" w:bottom="1134" w:left="1134" w:header="720" w:footer="720" w:gutter="0"/>
          <w:cols w:space="720"/>
        </w:sectPr>
      </w:pPr>
    </w:p>
    <w:p w14:paraId="02DF77E3" w14:textId="77777777" w:rsidR="0057303A" w:rsidRPr="0057303A" w:rsidRDefault="0057303A" w:rsidP="00253FB5">
      <w:pPr>
        <w:spacing w:line="360" w:lineRule="auto"/>
        <w:ind w:left="1424" w:right="1429"/>
        <w:jc w:val="center"/>
        <w:outlineLvl w:val="2"/>
        <w:rPr>
          <w:rFonts w:ascii="Georgia" w:eastAsia="Georgia" w:hAnsi="Georgia" w:cs="Georgia"/>
          <w:sz w:val="31"/>
          <w:szCs w:val="31"/>
          <w:lang w:val="uk-UA"/>
        </w:rPr>
      </w:pPr>
      <w:bookmarkStart w:id="1433" w:name="Псевдоклассы"/>
      <w:bookmarkEnd w:id="1433"/>
      <w:r w:rsidRPr="0057303A">
        <w:rPr>
          <w:rFonts w:ascii="Georgia" w:eastAsia="Georgia" w:hAnsi="Georgia" w:cs="Georgia"/>
          <w:sz w:val="31"/>
          <w:szCs w:val="31"/>
        </w:rPr>
        <w:lastRenderedPageBreak/>
        <w:t>Псевдоклас</w:t>
      </w:r>
      <w:r w:rsidRPr="0057303A">
        <w:rPr>
          <w:rFonts w:ascii="Georgia" w:eastAsia="Georgia" w:hAnsi="Georgia" w:cs="Georgia"/>
          <w:sz w:val="31"/>
          <w:szCs w:val="31"/>
          <w:lang w:val="uk-UA"/>
        </w:rPr>
        <w:t>и</w:t>
      </w:r>
    </w:p>
    <w:p w14:paraId="5206F7F6" w14:textId="77777777" w:rsidR="0057303A" w:rsidRPr="0057303A" w:rsidRDefault="0057303A" w:rsidP="00253FB5">
      <w:pPr>
        <w:spacing w:line="360" w:lineRule="auto"/>
        <w:ind w:left="105" w:right="241"/>
        <w:rPr>
          <w:sz w:val="17"/>
          <w:szCs w:val="17"/>
        </w:rPr>
      </w:pPr>
      <w:r w:rsidRPr="0057303A">
        <w:rPr>
          <w:sz w:val="17"/>
          <w:szCs w:val="17"/>
          <w:lang w:val="uk-UA"/>
        </w:rPr>
        <w:t>Псевдокласи визначають динамічний стан елементів, яке змінюється з часом або за допомогою дій користувача, а також положення в дереві документа. Прикладом такого стану служить текстове посилання, яка змінює свій колір при наведенні на неї курсора миші. При використанні псевдокласів браузер не перевантажує поточний документ, тому за допомогою псевдокласів можна отримати різні динамічні ефекти на сторінці</w:t>
      </w:r>
      <w:r w:rsidRPr="0057303A">
        <w:rPr>
          <w:sz w:val="17"/>
          <w:szCs w:val="17"/>
        </w:rPr>
        <w:t>.</w:t>
      </w:r>
    </w:p>
    <w:p w14:paraId="7063708F" w14:textId="77777777" w:rsidR="0057303A" w:rsidRPr="0057303A" w:rsidRDefault="0057303A" w:rsidP="00253FB5">
      <w:pPr>
        <w:spacing w:line="360" w:lineRule="auto"/>
        <w:rPr>
          <w:sz w:val="15"/>
          <w:szCs w:val="17"/>
        </w:rPr>
      </w:pPr>
    </w:p>
    <w:p w14:paraId="31E206C6" w14:textId="77777777" w:rsidR="0057303A" w:rsidRPr="0057303A" w:rsidRDefault="0057303A" w:rsidP="00253FB5">
      <w:pPr>
        <w:spacing w:line="360" w:lineRule="auto"/>
        <w:ind w:left="105"/>
        <w:rPr>
          <w:sz w:val="17"/>
          <w:szCs w:val="17"/>
        </w:rPr>
      </w:pPr>
      <w:r w:rsidRPr="0057303A">
        <w:rPr>
          <w:sz w:val="17"/>
          <w:szCs w:val="17"/>
          <w:lang w:val="uk-UA"/>
        </w:rPr>
        <w:t>Синтаксис застосування псевдокласів наступний.</w:t>
      </w:r>
    </w:p>
    <w:p w14:paraId="472AB844" w14:textId="77777777" w:rsidR="0057303A" w:rsidRPr="0057303A" w:rsidRDefault="0057303A" w:rsidP="00253FB5">
      <w:pPr>
        <w:spacing w:line="360" w:lineRule="auto"/>
        <w:rPr>
          <w:sz w:val="23"/>
          <w:szCs w:val="17"/>
        </w:rPr>
      </w:pPr>
    </w:p>
    <w:p w14:paraId="4CEBD67A" w14:textId="77777777" w:rsidR="0057303A" w:rsidRPr="0057303A" w:rsidRDefault="0057303A" w:rsidP="00253FB5">
      <w:pPr>
        <w:tabs>
          <w:tab w:val="left" w:pos="9634"/>
        </w:tabs>
        <w:spacing w:line="360" w:lineRule="auto"/>
        <w:ind w:left="426"/>
        <w:rPr>
          <w:rFonts w:ascii="Courier New" w:hAnsi="Courier New"/>
          <w:sz w:val="15"/>
        </w:rPr>
      </w:pPr>
      <w:r w:rsidRPr="0057303A">
        <w:rPr>
          <w:rFonts w:ascii="Times New Roman" w:hAnsi="Times New Roman"/>
          <w:sz w:val="15"/>
          <w:shd w:val="clear" w:color="auto" w:fill="F8F7F2"/>
        </w:rPr>
        <w:t xml:space="preserve"> </w:t>
      </w:r>
      <w:r w:rsidRPr="0057303A">
        <w:rPr>
          <w:rFonts w:ascii="Times New Roman" w:hAnsi="Times New Roman"/>
          <w:spacing w:val="-1"/>
          <w:sz w:val="15"/>
          <w:shd w:val="clear" w:color="auto" w:fill="F8F7F2"/>
        </w:rPr>
        <w:t xml:space="preserve"> </w:t>
      </w:r>
      <w:r w:rsidRPr="0057303A">
        <w:rPr>
          <w:rFonts w:ascii="Courier New" w:hAnsi="Courier New"/>
          <w:sz w:val="15"/>
          <w:shd w:val="clear" w:color="auto" w:fill="F8F7F2"/>
        </w:rPr>
        <w:t>Селектор:Псевдоклас { Описе правил стил</w:t>
      </w:r>
      <w:r w:rsidRPr="0057303A">
        <w:rPr>
          <w:rFonts w:ascii="Courier New" w:hAnsi="Courier New"/>
          <w:sz w:val="15"/>
          <w:shd w:val="clear" w:color="auto" w:fill="F8F7F2"/>
          <w:lang w:val="uk-UA"/>
        </w:rPr>
        <w:t>ю</w:t>
      </w:r>
      <w:r w:rsidRPr="0057303A">
        <w:rPr>
          <w:rFonts w:ascii="Courier New" w:hAnsi="Courier New"/>
          <w:spacing w:val="-15"/>
          <w:sz w:val="15"/>
          <w:shd w:val="clear" w:color="auto" w:fill="F8F7F2"/>
        </w:rPr>
        <w:t xml:space="preserve"> </w:t>
      </w:r>
      <w:r w:rsidRPr="0057303A">
        <w:rPr>
          <w:rFonts w:ascii="Courier New" w:hAnsi="Courier New"/>
          <w:sz w:val="15"/>
          <w:shd w:val="clear" w:color="auto" w:fill="F8F7F2"/>
        </w:rPr>
        <w:t>}</w:t>
      </w:r>
    </w:p>
    <w:p w14:paraId="0E8FF4FE" w14:textId="77777777" w:rsidR="0057303A" w:rsidRPr="0057303A" w:rsidRDefault="0057303A" w:rsidP="00253FB5">
      <w:pPr>
        <w:spacing w:line="360" w:lineRule="auto"/>
        <w:rPr>
          <w:rFonts w:ascii="Courier New"/>
          <w:sz w:val="21"/>
          <w:szCs w:val="17"/>
        </w:rPr>
      </w:pPr>
    </w:p>
    <w:p w14:paraId="43B6729D" w14:textId="77777777" w:rsidR="0057303A" w:rsidRPr="0057303A" w:rsidRDefault="0057303A" w:rsidP="00253FB5">
      <w:pPr>
        <w:spacing w:line="360" w:lineRule="auto"/>
        <w:ind w:left="105"/>
        <w:rPr>
          <w:sz w:val="17"/>
          <w:szCs w:val="17"/>
          <w:lang w:val="uk-UA"/>
        </w:rPr>
      </w:pPr>
      <w:r w:rsidRPr="0057303A">
        <w:rPr>
          <w:sz w:val="17"/>
          <w:szCs w:val="17"/>
          <w:lang w:val="uk-UA"/>
        </w:rPr>
        <w:t>Спочатку вказується селектор, до якого додається псевдоклас, потім слідує двокрапка, після якого йде ім'я псевдокласу. Допускається застосовувати псевдокласи до імен ідентифікаторів або класів (</w:t>
      </w:r>
      <w:r w:rsidRPr="0057303A">
        <w:rPr>
          <w:color w:val="B61039"/>
          <w:sz w:val="17"/>
          <w:szCs w:val="17"/>
        </w:rPr>
        <w:t>A</w:t>
      </w:r>
      <w:r w:rsidRPr="0057303A">
        <w:rPr>
          <w:color w:val="B61039"/>
          <w:sz w:val="17"/>
          <w:szCs w:val="17"/>
          <w:lang w:val="uk-UA"/>
        </w:rPr>
        <w:t>.</w:t>
      </w:r>
      <w:r w:rsidRPr="0057303A">
        <w:rPr>
          <w:color w:val="B61039"/>
          <w:sz w:val="17"/>
          <w:szCs w:val="17"/>
        </w:rPr>
        <w:t>menu</w:t>
      </w:r>
      <w:r w:rsidRPr="0057303A">
        <w:rPr>
          <w:color w:val="B61039"/>
          <w:sz w:val="17"/>
          <w:szCs w:val="17"/>
          <w:lang w:val="uk-UA"/>
        </w:rPr>
        <w:t>:</w:t>
      </w:r>
      <w:r w:rsidRPr="0057303A">
        <w:rPr>
          <w:color w:val="B61039"/>
          <w:sz w:val="17"/>
          <w:szCs w:val="17"/>
        </w:rPr>
        <w:t>hover</w:t>
      </w:r>
      <w:r w:rsidRPr="0057303A">
        <w:rPr>
          <w:sz w:val="17"/>
          <w:szCs w:val="17"/>
          <w:lang w:val="uk-UA"/>
        </w:rPr>
        <w:t xml:space="preserve"> </w:t>
      </w:r>
      <w:r w:rsidRPr="0057303A">
        <w:rPr>
          <w:color w:val="B61039"/>
          <w:sz w:val="17"/>
          <w:szCs w:val="17"/>
          <w:lang w:val="uk-UA"/>
        </w:rPr>
        <w:t>{</w:t>
      </w:r>
      <w:r w:rsidRPr="0057303A">
        <w:rPr>
          <w:color w:val="B61039"/>
          <w:sz w:val="17"/>
          <w:szCs w:val="17"/>
        </w:rPr>
        <w:t>color</w:t>
      </w:r>
      <w:r w:rsidRPr="0057303A">
        <w:rPr>
          <w:color w:val="B61039"/>
          <w:sz w:val="17"/>
          <w:szCs w:val="17"/>
          <w:lang w:val="uk-UA"/>
        </w:rPr>
        <w:t xml:space="preserve">: </w:t>
      </w:r>
      <w:r w:rsidRPr="0057303A">
        <w:rPr>
          <w:color w:val="B61039"/>
          <w:sz w:val="17"/>
          <w:szCs w:val="17"/>
        </w:rPr>
        <w:t>green</w:t>
      </w:r>
      <w:r w:rsidRPr="0057303A">
        <w:rPr>
          <w:color w:val="B61039"/>
          <w:sz w:val="17"/>
          <w:szCs w:val="17"/>
          <w:lang w:val="uk-UA"/>
        </w:rPr>
        <w:t>}</w:t>
      </w:r>
      <w:r w:rsidRPr="0057303A">
        <w:rPr>
          <w:sz w:val="17"/>
          <w:szCs w:val="17"/>
          <w:lang w:val="uk-UA"/>
        </w:rPr>
        <w:t>), а також до контекстних селекторів (</w:t>
      </w:r>
      <w:r w:rsidRPr="0057303A">
        <w:rPr>
          <w:color w:val="B61039"/>
          <w:sz w:val="17"/>
          <w:szCs w:val="17"/>
          <w:lang w:val="uk-UA"/>
        </w:rPr>
        <w:t>.</w:t>
      </w:r>
      <w:r w:rsidRPr="0057303A">
        <w:rPr>
          <w:color w:val="B61039"/>
          <w:sz w:val="17"/>
          <w:szCs w:val="17"/>
        </w:rPr>
        <w:t>menu</w:t>
      </w:r>
      <w:r w:rsidRPr="0057303A">
        <w:rPr>
          <w:color w:val="B61039"/>
          <w:sz w:val="17"/>
          <w:szCs w:val="17"/>
          <w:lang w:val="uk-UA"/>
        </w:rPr>
        <w:t xml:space="preserve"> </w:t>
      </w:r>
      <w:r w:rsidRPr="0057303A">
        <w:rPr>
          <w:color w:val="B61039"/>
          <w:sz w:val="17"/>
          <w:szCs w:val="17"/>
        </w:rPr>
        <w:t>A</w:t>
      </w:r>
      <w:r w:rsidRPr="0057303A">
        <w:rPr>
          <w:color w:val="B61039"/>
          <w:sz w:val="17"/>
          <w:szCs w:val="17"/>
          <w:lang w:val="uk-UA"/>
        </w:rPr>
        <w:t>:</w:t>
      </w:r>
      <w:r w:rsidRPr="0057303A">
        <w:rPr>
          <w:color w:val="B61039"/>
          <w:sz w:val="17"/>
          <w:szCs w:val="17"/>
        </w:rPr>
        <w:t>hover</w:t>
      </w:r>
      <w:r w:rsidRPr="0057303A">
        <w:rPr>
          <w:color w:val="B61039"/>
          <w:sz w:val="17"/>
          <w:szCs w:val="17"/>
          <w:lang w:val="uk-UA"/>
        </w:rPr>
        <w:t xml:space="preserve"> {</w:t>
      </w:r>
      <w:r w:rsidRPr="0057303A">
        <w:rPr>
          <w:color w:val="B61039"/>
          <w:sz w:val="17"/>
          <w:szCs w:val="17"/>
        </w:rPr>
        <w:t>background</w:t>
      </w:r>
      <w:r w:rsidRPr="0057303A">
        <w:rPr>
          <w:color w:val="B61039"/>
          <w:sz w:val="17"/>
          <w:szCs w:val="17"/>
          <w:lang w:val="uk-UA"/>
        </w:rPr>
        <w:t>: #</w:t>
      </w:r>
      <w:r w:rsidRPr="0057303A">
        <w:rPr>
          <w:color w:val="B61039"/>
          <w:sz w:val="17"/>
          <w:szCs w:val="17"/>
        </w:rPr>
        <w:t>fc</w:t>
      </w:r>
      <w:r w:rsidRPr="0057303A">
        <w:rPr>
          <w:color w:val="B61039"/>
          <w:sz w:val="17"/>
          <w:szCs w:val="17"/>
          <w:lang w:val="uk-UA"/>
        </w:rPr>
        <w:t>0}</w:t>
      </w:r>
      <w:r w:rsidRPr="0057303A">
        <w:rPr>
          <w:sz w:val="17"/>
          <w:szCs w:val="17"/>
          <w:lang w:val="uk-UA"/>
        </w:rPr>
        <w:t xml:space="preserve">). Якщо псевдоклас вказується без селектора попереду </w:t>
      </w:r>
      <w:r w:rsidRPr="0057303A">
        <w:rPr>
          <w:sz w:val="17"/>
          <w:szCs w:val="17"/>
        </w:rPr>
        <w:t>(</w:t>
      </w:r>
      <w:r w:rsidRPr="0057303A">
        <w:rPr>
          <w:color w:val="B61039"/>
          <w:sz w:val="17"/>
          <w:szCs w:val="17"/>
        </w:rPr>
        <w:t>:hover</w:t>
      </w:r>
      <w:r w:rsidRPr="0057303A">
        <w:rPr>
          <w:sz w:val="17"/>
          <w:szCs w:val="17"/>
          <w:lang w:val="uk-UA"/>
        </w:rPr>
        <w:t>), то він буде застосовуватися до всіх елементів документа.</w:t>
      </w:r>
    </w:p>
    <w:p w14:paraId="4957CFAB" w14:textId="77777777" w:rsidR="0057303A" w:rsidRPr="0057303A" w:rsidRDefault="0057303A" w:rsidP="00253FB5">
      <w:pPr>
        <w:spacing w:line="360" w:lineRule="auto"/>
        <w:rPr>
          <w:sz w:val="14"/>
          <w:szCs w:val="17"/>
        </w:rPr>
      </w:pPr>
    </w:p>
    <w:p w14:paraId="48C6BCC5" w14:textId="77777777" w:rsidR="0057303A" w:rsidRPr="0057303A" w:rsidRDefault="0057303A" w:rsidP="00253FB5">
      <w:pPr>
        <w:spacing w:line="360" w:lineRule="auto"/>
        <w:rPr>
          <w:sz w:val="17"/>
          <w:szCs w:val="17"/>
          <w:lang w:val="uk-UA"/>
        </w:rPr>
      </w:pPr>
      <w:r w:rsidRPr="0057303A">
        <w:rPr>
          <w:sz w:val="17"/>
          <w:szCs w:val="17"/>
          <w:lang w:val="uk-UA"/>
        </w:rPr>
        <w:t>Умовно всі псевдокласи діляться на три групи:</w:t>
      </w:r>
    </w:p>
    <w:p w14:paraId="0B44AFC1" w14:textId="77777777" w:rsidR="0057303A" w:rsidRPr="0057303A" w:rsidRDefault="0057303A" w:rsidP="00253FB5">
      <w:pPr>
        <w:numPr>
          <w:ilvl w:val="0"/>
          <w:numId w:val="8"/>
        </w:numPr>
        <w:spacing w:line="360" w:lineRule="auto"/>
        <w:rPr>
          <w:sz w:val="17"/>
          <w:szCs w:val="17"/>
          <w:lang w:val="uk-UA"/>
        </w:rPr>
      </w:pPr>
      <w:r w:rsidRPr="0057303A">
        <w:rPr>
          <w:sz w:val="17"/>
          <w:szCs w:val="17"/>
          <w:lang w:val="uk-UA"/>
        </w:rPr>
        <w:t xml:space="preserve">що визначають стан елементів; </w:t>
      </w:r>
    </w:p>
    <w:p w14:paraId="65173EF3" w14:textId="77777777" w:rsidR="0057303A" w:rsidRPr="0057303A" w:rsidRDefault="0057303A" w:rsidP="00253FB5">
      <w:pPr>
        <w:numPr>
          <w:ilvl w:val="0"/>
          <w:numId w:val="6"/>
        </w:numPr>
        <w:spacing w:line="360" w:lineRule="auto"/>
        <w:rPr>
          <w:sz w:val="17"/>
          <w:szCs w:val="17"/>
          <w:lang w:val="uk-UA"/>
        </w:rPr>
      </w:pPr>
      <w:r w:rsidRPr="0057303A">
        <w:rPr>
          <w:sz w:val="17"/>
          <w:szCs w:val="17"/>
          <w:lang w:val="uk-UA"/>
        </w:rPr>
        <w:t xml:space="preserve">що мають відношення до дерева елементів; </w:t>
      </w:r>
    </w:p>
    <w:p w14:paraId="47D6E730" w14:textId="77777777" w:rsidR="0057303A" w:rsidRPr="0057303A" w:rsidRDefault="0057303A" w:rsidP="00253FB5">
      <w:pPr>
        <w:numPr>
          <w:ilvl w:val="0"/>
          <w:numId w:val="6"/>
        </w:numPr>
        <w:spacing w:line="360" w:lineRule="auto"/>
        <w:rPr>
          <w:sz w:val="17"/>
          <w:szCs w:val="17"/>
          <w:lang w:val="uk-UA"/>
        </w:rPr>
      </w:pPr>
      <w:r w:rsidRPr="0057303A">
        <w:rPr>
          <w:sz w:val="17"/>
          <w:szCs w:val="17"/>
          <w:lang w:val="uk-UA"/>
        </w:rPr>
        <w:t>вказують мову тексту.</w:t>
      </w:r>
    </w:p>
    <w:p w14:paraId="1A700065" w14:textId="77777777" w:rsidR="0057303A" w:rsidRPr="0057303A" w:rsidRDefault="0057303A" w:rsidP="00253FB5">
      <w:pPr>
        <w:spacing w:line="360" w:lineRule="auto"/>
        <w:rPr>
          <w:sz w:val="16"/>
          <w:szCs w:val="17"/>
        </w:rPr>
      </w:pPr>
    </w:p>
    <w:p w14:paraId="55CBE201" w14:textId="77777777" w:rsidR="0057303A" w:rsidRPr="0057303A" w:rsidRDefault="0057303A" w:rsidP="00253FB5">
      <w:pPr>
        <w:spacing w:line="360" w:lineRule="auto"/>
        <w:ind w:left="641" w:hanging="536"/>
        <w:rPr>
          <w:sz w:val="17"/>
          <w:szCs w:val="17"/>
        </w:rPr>
      </w:pPr>
      <w:r w:rsidRPr="0057303A">
        <w:rPr>
          <w:noProof/>
          <w:position w:val="-13"/>
          <w:sz w:val="17"/>
          <w:szCs w:val="17"/>
          <w:lang w:val="en-US" w:eastAsia="en-US" w:bidi="ar-SA"/>
        </w:rPr>
        <w:drawing>
          <wp:inline distT="0" distB="0" distL="0" distR="0" wp14:anchorId="57E7A830" wp14:editId="6D2C0F14">
            <wp:extent cx="217568" cy="217568"/>
            <wp:effectExtent l="0" t="0" r="0" b="0"/>
            <wp:docPr id="24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2.png"/>
                    <pic:cNvPicPr/>
                  </pic:nvPicPr>
                  <pic:blipFill>
                    <a:blip r:embed="rId14" cstate="print"/>
                    <a:stretch>
                      <a:fillRect/>
                    </a:stretch>
                  </pic:blipFill>
                  <pic:spPr>
                    <a:xfrm>
                      <a:off x="0" y="0"/>
                      <a:ext cx="217568" cy="217568"/>
                    </a:xfrm>
                    <a:prstGeom prst="rect">
                      <a:avLst/>
                    </a:prstGeom>
                  </pic:spPr>
                </pic:pic>
              </a:graphicData>
            </a:graphic>
          </wp:inline>
        </w:drawing>
      </w:r>
      <w:r w:rsidRPr="0057303A">
        <w:rPr>
          <w:rFonts w:ascii="Times New Roman" w:hAnsi="Times New Roman"/>
          <w:sz w:val="20"/>
          <w:szCs w:val="17"/>
        </w:rPr>
        <w:t xml:space="preserve">   </w:t>
      </w:r>
      <w:r w:rsidRPr="0057303A">
        <w:rPr>
          <w:rFonts w:ascii="Times New Roman" w:hAnsi="Times New Roman"/>
          <w:spacing w:val="-8"/>
          <w:sz w:val="20"/>
          <w:szCs w:val="17"/>
        </w:rPr>
        <w:t xml:space="preserve"> </w:t>
      </w:r>
      <w:r w:rsidRPr="0057303A">
        <w:rPr>
          <w:sz w:val="17"/>
          <w:szCs w:val="17"/>
          <w:lang w:val="uk-UA"/>
        </w:rPr>
        <w:t>Надалі імена псевдокласів писатимемо з двокрапкою попереду, щоб розрізняти між собою псевдокласи і стильові властивості</w:t>
      </w:r>
      <w:r w:rsidRPr="0057303A">
        <w:rPr>
          <w:sz w:val="17"/>
          <w:szCs w:val="17"/>
        </w:rPr>
        <w:t>.</w:t>
      </w:r>
    </w:p>
    <w:p w14:paraId="09AA2CDD" w14:textId="77777777" w:rsidR="0057303A" w:rsidRPr="0057303A" w:rsidRDefault="0057303A" w:rsidP="00253FB5">
      <w:pPr>
        <w:spacing w:line="360" w:lineRule="auto"/>
        <w:rPr>
          <w:sz w:val="19"/>
          <w:szCs w:val="17"/>
        </w:rPr>
      </w:pPr>
    </w:p>
    <w:p w14:paraId="6087CE5C" w14:textId="77777777" w:rsidR="0057303A" w:rsidRPr="0057303A" w:rsidRDefault="0057303A" w:rsidP="00253FB5">
      <w:pPr>
        <w:spacing w:line="360" w:lineRule="auto"/>
        <w:ind w:left="105"/>
        <w:outlineLvl w:val="4"/>
        <w:rPr>
          <w:rFonts w:ascii="Georgia" w:eastAsia="Georgia" w:hAnsi="Georgia" w:cs="Georgia"/>
          <w:sz w:val="23"/>
          <w:szCs w:val="23"/>
        </w:rPr>
      </w:pPr>
      <w:r w:rsidRPr="0057303A">
        <w:rPr>
          <w:rFonts w:ascii="Georgia" w:eastAsia="Georgia" w:hAnsi="Georgia" w:cs="Georgia"/>
          <w:color w:val="BD2026"/>
          <w:sz w:val="23"/>
          <w:szCs w:val="23"/>
        </w:rPr>
        <w:t>Псевдоклас</w:t>
      </w:r>
      <w:r w:rsidRPr="0057303A">
        <w:rPr>
          <w:rFonts w:ascii="Georgia" w:eastAsia="Georgia" w:hAnsi="Georgia" w:cs="Georgia"/>
          <w:color w:val="BD2026"/>
          <w:sz w:val="23"/>
          <w:szCs w:val="23"/>
          <w:lang w:val="uk-UA"/>
        </w:rPr>
        <w:t>и</w:t>
      </w:r>
      <w:r w:rsidRPr="0057303A">
        <w:rPr>
          <w:rFonts w:ascii="Georgia" w:eastAsia="Georgia" w:hAnsi="Georgia" w:cs="Georgia"/>
          <w:color w:val="BD2026"/>
          <w:sz w:val="23"/>
          <w:szCs w:val="23"/>
        </w:rPr>
        <w:t xml:space="preserve">, </w:t>
      </w:r>
      <w:r w:rsidRPr="0057303A">
        <w:rPr>
          <w:rFonts w:ascii="Georgia" w:eastAsia="Georgia" w:hAnsi="Georgia" w:cs="Georgia"/>
          <w:color w:val="C00000"/>
          <w:sz w:val="23"/>
          <w:szCs w:val="23"/>
          <w:lang w:val="uk-UA"/>
        </w:rPr>
        <w:t>що визначають стан елементів</w:t>
      </w:r>
    </w:p>
    <w:p w14:paraId="5504827A" w14:textId="77777777" w:rsidR="0057303A" w:rsidRPr="0057303A" w:rsidRDefault="0057303A" w:rsidP="00253FB5">
      <w:pPr>
        <w:spacing w:line="360" w:lineRule="auto"/>
        <w:ind w:left="108" w:right="210"/>
        <w:rPr>
          <w:sz w:val="17"/>
          <w:szCs w:val="17"/>
        </w:rPr>
      </w:pPr>
      <w:r w:rsidRPr="0057303A">
        <w:rPr>
          <w:sz w:val="17"/>
          <w:szCs w:val="17"/>
          <w:lang w:val="uk-UA"/>
        </w:rPr>
        <w:t>До цієї групи належать псевдокласи, які розпізнають поточний стан елемента і застосовують стиль тільки для цього стану</w:t>
      </w:r>
      <w:r w:rsidRPr="0057303A">
        <w:rPr>
          <w:sz w:val="17"/>
          <w:szCs w:val="17"/>
        </w:rPr>
        <w:t>.</w:t>
      </w:r>
    </w:p>
    <w:p w14:paraId="290E611B" w14:textId="77777777" w:rsidR="0057303A" w:rsidRPr="0057303A" w:rsidRDefault="0057303A" w:rsidP="00253FB5">
      <w:pPr>
        <w:spacing w:line="360" w:lineRule="auto"/>
        <w:rPr>
          <w:sz w:val="17"/>
          <w:szCs w:val="17"/>
        </w:rPr>
      </w:pPr>
    </w:p>
    <w:p w14:paraId="27B01A08" w14:textId="77777777" w:rsidR="0057303A" w:rsidRPr="0057303A" w:rsidRDefault="0057303A" w:rsidP="00253FB5">
      <w:pPr>
        <w:spacing w:line="360" w:lineRule="auto"/>
        <w:ind w:left="105"/>
        <w:outlineLvl w:val="5"/>
        <w:rPr>
          <w:rFonts w:ascii="Arial Black" w:eastAsia="Arial Black" w:hAnsi="Arial Black" w:cs="Arial Black"/>
          <w:sz w:val="19"/>
          <w:szCs w:val="19"/>
        </w:rPr>
      </w:pPr>
      <w:r w:rsidRPr="0057303A">
        <w:rPr>
          <w:rFonts w:ascii="Arial Black" w:eastAsia="Arial Black" w:hAnsi="Arial Black" w:cs="Arial Black"/>
          <w:color w:val="666666"/>
          <w:sz w:val="19"/>
          <w:szCs w:val="19"/>
        </w:rPr>
        <w:t>:active</w:t>
      </w:r>
    </w:p>
    <w:p w14:paraId="29E37ADA" w14:textId="77777777" w:rsidR="0057303A" w:rsidRPr="0057303A" w:rsidRDefault="0057303A" w:rsidP="00253FB5">
      <w:pPr>
        <w:spacing w:line="360" w:lineRule="auto"/>
        <w:ind w:left="105" w:right="396"/>
        <w:jc w:val="both"/>
        <w:rPr>
          <w:sz w:val="17"/>
          <w:szCs w:val="17"/>
        </w:rPr>
      </w:pPr>
      <w:r w:rsidRPr="0057303A">
        <w:rPr>
          <w:sz w:val="17"/>
          <w:szCs w:val="17"/>
          <w:lang w:val="uk-UA"/>
        </w:rPr>
        <w:t>Відбувається при активації користувачем елементу. Наприклад, посилання стає активн</w:t>
      </w:r>
      <w:ins w:id="1434" w:author="Пользователь Windows" w:date="2019-12-19T07:04:00Z">
        <w:r w:rsidR="004C7A72">
          <w:rPr>
            <w:sz w:val="17"/>
            <w:szCs w:val="17"/>
            <w:lang w:val="uk-UA"/>
          </w:rPr>
          <w:t>им</w:t>
        </w:r>
      </w:ins>
      <w:del w:id="1435" w:author="Пользователь Windows" w:date="2019-12-19T07:04:00Z">
        <w:r w:rsidRPr="0057303A" w:rsidDel="004C7A72">
          <w:rPr>
            <w:sz w:val="17"/>
            <w:szCs w:val="17"/>
            <w:lang w:val="uk-UA"/>
          </w:rPr>
          <w:delText>ою</w:delText>
        </w:r>
      </w:del>
      <w:r w:rsidRPr="0057303A">
        <w:rPr>
          <w:sz w:val="17"/>
          <w:szCs w:val="17"/>
          <w:lang w:val="uk-UA"/>
        </w:rPr>
        <w:t>, якщо навести на н</w:t>
      </w:r>
      <w:ins w:id="1436" w:author="Пользователь Windows" w:date="2019-12-19T07:04:00Z">
        <w:r w:rsidR="004C7A72">
          <w:rPr>
            <w:sz w:val="17"/>
            <w:szCs w:val="17"/>
            <w:lang w:val="uk-UA"/>
          </w:rPr>
          <w:t xml:space="preserve">ього </w:t>
        </w:r>
      </w:ins>
      <w:del w:id="1437" w:author="Пользователь Windows" w:date="2019-12-19T07:04:00Z">
        <w:r w:rsidRPr="0057303A" w:rsidDel="004C7A72">
          <w:rPr>
            <w:sz w:val="17"/>
            <w:szCs w:val="17"/>
            <w:lang w:val="uk-UA"/>
          </w:rPr>
          <w:delText xml:space="preserve">еї </w:delText>
        </w:r>
      </w:del>
      <w:r w:rsidRPr="0057303A">
        <w:rPr>
          <w:sz w:val="17"/>
          <w:szCs w:val="17"/>
          <w:lang w:val="uk-UA"/>
        </w:rPr>
        <w:t xml:space="preserve">курсор і клацнути мишкою. Незважаючи на те, що активним може стати практично будь-який елемент веб-сторінки, псевдоклас: </w:t>
      </w:r>
      <w:r w:rsidRPr="0057303A">
        <w:rPr>
          <w:color w:val="C00000"/>
          <w:sz w:val="17"/>
          <w:szCs w:val="17"/>
          <w:lang w:val="uk-UA"/>
        </w:rPr>
        <w:t>active</w:t>
      </w:r>
      <w:r w:rsidRPr="0057303A">
        <w:rPr>
          <w:sz w:val="17"/>
          <w:szCs w:val="17"/>
          <w:lang w:val="uk-UA"/>
        </w:rPr>
        <w:t xml:space="preserve"> використовується переважно для посилань</w:t>
      </w:r>
      <w:r w:rsidRPr="0057303A">
        <w:rPr>
          <w:sz w:val="17"/>
          <w:szCs w:val="17"/>
        </w:rPr>
        <w:t>.</w:t>
      </w:r>
    </w:p>
    <w:p w14:paraId="16ECBDC9" w14:textId="77777777" w:rsidR="0057303A" w:rsidRPr="0057303A" w:rsidRDefault="0057303A" w:rsidP="00253FB5">
      <w:pPr>
        <w:spacing w:line="360" w:lineRule="auto"/>
        <w:rPr>
          <w:sz w:val="17"/>
          <w:szCs w:val="17"/>
        </w:rPr>
      </w:pPr>
    </w:p>
    <w:p w14:paraId="13399187" w14:textId="77777777" w:rsidR="0057303A" w:rsidRPr="0057303A" w:rsidRDefault="0057303A" w:rsidP="00253FB5">
      <w:pPr>
        <w:spacing w:line="360" w:lineRule="auto"/>
        <w:ind w:left="105"/>
        <w:outlineLvl w:val="5"/>
        <w:rPr>
          <w:rFonts w:ascii="Arial Black" w:eastAsia="Arial Black" w:hAnsi="Arial Black" w:cs="Arial Black"/>
          <w:sz w:val="19"/>
          <w:szCs w:val="19"/>
        </w:rPr>
      </w:pPr>
      <w:r w:rsidRPr="0057303A">
        <w:rPr>
          <w:rFonts w:ascii="Arial Black" w:eastAsia="Arial Black" w:hAnsi="Arial Black" w:cs="Arial Black"/>
          <w:color w:val="666666"/>
          <w:sz w:val="19"/>
          <w:szCs w:val="19"/>
        </w:rPr>
        <w:t>:link</w:t>
      </w:r>
    </w:p>
    <w:p w14:paraId="2290A2CA" w14:textId="77777777" w:rsidR="0057303A" w:rsidRPr="0057303A" w:rsidRDefault="0057303A" w:rsidP="00253FB5">
      <w:pPr>
        <w:spacing w:line="360" w:lineRule="auto"/>
        <w:ind w:left="105" w:right="558"/>
        <w:jc w:val="both"/>
        <w:rPr>
          <w:sz w:val="17"/>
          <w:szCs w:val="17"/>
        </w:rPr>
      </w:pPr>
      <w:r w:rsidRPr="0057303A">
        <w:rPr>
          <w:sz w:val="17"/>
          <w:szCs w:val="17"/>
          <w:lang w:val="uk-UA"/>
        </w:rPr>
        <w:t>Застосовується до невідвідування посиланнями, тобто таких посиланнях, на які користувач ще не натискав. Браузер деякий час зберігає історію відвідувань, тому посилання може бути позначена як відвідана хоча б тому, що по ній був зафіксований перехід раніше</w:t>
      </w:r>
      <w:r w:rsidRPr="0057303A">
        <w:rPr>
          <w:sz w:val="17"/>
          <w:szCs w:val="17"/>
        </w:rPr>
        <w:t>.</w:t>
      </w:r>
    </w:p>
    <w:p w14:paraId="21C1E272" w14:textId="77777777" w:rsidR="0057303A" w:rsidRPr="0057303A" w:rsidRDefault="0057303A" w:rsidP="00253FB5">
      <w:pPr>
        <w:spacing w:line="360" w:lineRule="auto"/>
        <w:rPr>
          <w:sz w:val="23"/>
          <w:szCs w:val="17"/>
        </w:rPr>
      </w:pPr>
    </w:p>
    <w:p w14:paraId="2618F8B2" w14:textId="77777777" w:rsidR="0057303A" w:rsidRDefault="0057303A" w:rsidP="00253FB5">
      <w:pPr>
        <w:spacing w:line="360" w:lineRule="auto"/>
        <w:ind w:left="641" w:right="285" w:hanging="536"/>
        <w:rPr>
          <w:sz w:val="17"/>
          <w:szCs w:val="17"/>
        </w:rPr>
      </w:pPr>
      <w:r w:rsidRPr="0057303A">
        <w:rPr>
          <w:noProof/>
          <w:position w:val="-13"/>
          <w:sz w:val="17"/>
          <w:szCs w:val="17"/>
          <w:lang w:val="en-US" w:eastAsia="en-US" w:bidi="ar-SA"/>
        </w:rPr>
        <w:drawing>
          <wp:inline distT="0" distB="0" distL="0" distR="0" wp14:anchorId="4E4B63B5" wp14:editId="3D3CF0E5">
            <wp:extent cx="217568" cy="217568"/>
            <wp:effectExtent l="0" t="0" r="0" b="0"/>
            <wp:docPr id="25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2.png"/>
                    <pic:cNvPicPr/>
                  </pic:nvPicPr>
                  <pic:blipFill>
                    <a:blip r:embed="rId14" cstate="print"/>
                    <a:stretch>
                      <a:fillRect/>
                    </a:stretch>
                  </pic:blipFill>
                  <pic:spPr>
                    <a:xfrm>
                      <a:off x="0" y="0"/>
                      <a:ext cx="217568" cy="217568"/>
                    </a:xfrm>
                    <a:prstGeom prst="rect">
                      <a:avLst/>
                    </a:prstGeom>
                  </pic:spPr>
                </pic:pic>
              </a:graphicData>
            </a:graphic>
          </wp:inline>
        </w:drawing>
      </w:r>
      <w:r w:rsidRPr="0057303A">
        <w:rPr>
          <w:rFonts w:ascii="Times New Roman" w:hAnsi="Times New Roman"/>
          <w:sz w:val="20"/>
          <w:szCs w:val="17"/>
        </w:rPr>
        <w:t xml:space="preserve">   </w:t>
      </w:r>
      <w:r w:rsidRPr="0057303A">
        <w:rPr>
          <w:rFonts w:ascii="Times New Roman" w:hAnsi="Times New Roman"/>
          <w:spacing w:val="-8"/>
          <w:sz w:val="20"/>
          <w:szCs w:val="17"/>
        </w:rPr>
        <w:t xml:space="preserve"> </w:t>
      </w:r>
      <w:r w:rsidRPr="0057303A">
        <w:rPr>
          <w:sz w:val="17"/>
          <w:szCs w:val="17"/>
        </w:rPr>
        <w:t xml:space="preserve">Запис </w:t>
      </w:r>
      <w:r w:rsidRPr="0057303A">
        <w:rPr>
          <w:rFonts w:ascii="Courier New" w:hAnsi="Courier New"/>
          <w:b/>
          <w:color w:val="006699"/>
          <w:sz w:val="17"/>
          <w:szCs w:val="17"/>
        </w:rPr>
        <w:t xml:space="preserve">A {...} </w:t>
      </w:r>
      <w:r w:rsidRPr="0057303A">
        <w:rPr>
          <w:sz w:val="17"/>
          <w:szCs w:val="17"/>
        </w:rPr>
        <w:t xml:space="preserve">и </w:t>
      </w:r>
      <w:r w:rsidRPr="0057303A">
        <w:rPr>
          <w:rFonts w:ascii="Courier New" w:hAnsi="Courier New"/>
          <w:b/>
          <w:color w:val="006699"/>
          <w:sz w:val="17"/>
          <w:szCs w:val="17"/>
        </w:rPr>
        <w:t xml:space="preserve">A:link </w:t>
      </w:r>
      <w:r w:rsidRPr="0057303A">
        <w:rPr>
          <w:sz w:val="17"/>
          <w:szCs w:val="17"/>
          <w:lang w:val="uk-UA"/>
        </w:rPr>
        <w:t>за своїм результатом рівноцінна, оскільки в браузері дає один і той же ефект, тому псевдоклас: link можна не вказувати. Винятком є якоря, на них дію</w:t>
      </w:r>
      <w:r w:rsidRPr="0057303A">
        <w:rPr>
          <w:rFonts w:ascii="Courier New" w:hAnsi="Courier New"/>
          <w:b/>
          <w:color w:val="006699"/>
          <w:sz w:val="17"/>
          <w:szCs w:val="17"/>
        </w:rPr>
        <w:t>:link</w:t>
      </w:r>
      <w:r w:rsidRPr="0057303A">
        <w:rPr>
          <w:rFonts w:ascii="Courier New" w:hAnsi="Courier New"/>
          <w:b/>
          <w:color w:val="006699"/>
          <w:spacing w:val="-52"/>
          <w:sz w:val="17"/>
          <w:szCs w:val="17"/>
        </w:rPr>
        <w:t xml:space="preserve"> </w:t>
      </w:r>
      <w:r w:rsidRPr="0057303A">
        <w:rPr>
          <w:sz w:val="17"/>
          <w:szCs w:val="17"/>
          <w:lang w:val="uk-UA"/>
        </w:rPr>
        <w:t>не поширюється.</w:t>
      </w:r>
    </w:p>
    <w:p w14:paraId="270990DE" w14:textId="77777777" w:rsidR="00DC45ED" w:rsidRPr="0057303A" w:rsidRDefault="00DC45ED" w:rsidP="00253FB5">
      <w:pPr>
        <w:spacing w:line="360" w:lineRule="auto"/>
        <w:ind w:left="641" w:right="285" w:hanging="536"/>
        <w:rPr>
          <w:sz w:val="17"/>
          <w:szCs w:val="17"/>
          <w:lang w:val="uk-UA"/>
        </w:rPr>
      </w:pPr>
    </w:p>
    <w:p w14:paraId="35076413" w14:textId="77777777" w:rsidR="0057303A" w:rsidRPr="0057303A" w:rsidRDefault="0057303A" w:rsidP="00253FB5">
      <w:pPr>
        <w:spacing w:line="360" w:lineRule="auto"/>
        <w:ind w:left="105"/>
        <w:outlineLvl w:val="5"/>
        <w:rPr>
          <w:rFonts w:ascii="Arial Black" w:eastAsia="Arial Black" w:hAnsi="Arial Black" w:cs="Arial Black"/>
          <w:sz w:val="19"/>
          <w:szCs w:val="19"/>
        </w:rPr>
      </w:pPr>
      <w:r w:rsidRPr="0057303A">
        <w:rPr>
          <w:rFonts w:ascii="Arial Black" w:eastAsia="Arial Black" w:hAnsi="Arial Black" w:cs="Arial Black"/>
          <w:color w:val="666666"/>
          <w:sz w:val="19"/>
          <w:szCs w:val="19"/>
        </w:rPr>
        <w:t>:focus</w:t>
      </w:r>
    </w:p>
    <w:p w14:paraId="7796F50E" w14:textId="77777777" w:rsidR="0057303A" w:rsidRPr="0057303A" w:rsidRDefault="0057303A" w:rsidP="00253FB5">
      <w:pPr>
        <w:spacing w:line="360" w:lineRule="auto"/>
        <w:ind w:left="105" w:right="208"/>
        <w:rPr>
          <w:sz w:val="17"/>
          <w:szCs w:val="17"/>
        </w:rPr>
      </w:pPr>
      <w:r w:rsidRPr="0057303A">
        <w:rPr>
          <w:sz w:val="17"/>
          <w:szCs w:val="17"/>
          <w:lang w:val="uk-UA"/>
        </w:rPr>
        <w:t>Застосовується до елемента при отриманні ним фокусу. Наприклад, для текстового поля форми отримання фокусу означає, що курсор встановлений в поле, і за допомогою клавіатури можна вводити в нього текст</w:t>
      </w:r>
      <w:r w:rsidRPr="0057303A">
        <w:rPr>
          <w:sz w:val="17"/>
          <w:szCs w:val="17"/>
        </w:rPr>
        <w:t xml:space="preserve"> (при</w:t>
      </w:r>
      <w:r w:rsidRPr="0057303A">
        <w:rPr>
          <w:sz w:val="17"/>
          <w:szCs w:val="17"/>
          <w:lang w:val="en-US"/>
        </w:rPr>
        <w:t>rkfl</w:t>
      </w:r>
      <w:r w:rsidRPr="0057303A">
        <w:rPr>
          <w:sz w:val="17"/>
          <w:szCs w:val="17"/>
        </w:rPr>
        <w:t xml:space="preserve"> 1.53).</w:t>
      </w:r>
    </w:p>
    <w:p w14:paraId="75441737" w14:textId="77777777" w:rsidR="0057303A" w:rsidRPr="0057303A" w:rsidRDefault="0057303A" w:rsidP="00253FB5">
      <w:pPr>
        <w:spacing w:line="360" w:lineRule="auto"/>
        <w:rPr>
          <w:sz w:val="20"/>
          <w:szCs w:val="17"/>
        </w:rPr>
      </w:pPr>
    </w:p>
    <w:p w14:paraId="503B8002" w14:textId="77777777" w:rsidR="00DC45ED" w:rsidRDefault="00DC45ED">
      <w:r>
        <w:br w:type="page"/>
      </w:r>
    </w:p>
    <w:tbl>
      <w:tblPr>
        <w:tblStyle w:val="TableNormal"/>
        <w:tblW w:w="9211" w:type="dxa"/>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57303A" w:rsidRPr="0057303A" w14:paraId="593AB128" w14:textId="77777777" w:rsidTr="00DC45ED">
        <w:trPr>
          <w:trHeight w:val="235"/>
        </w:trPr>
        <w:tc>
          <w:tcPr>
            <w:tcW w:w="5177" w:type="dxa"/>
            <w:tcBorders>
              <w:right w:val="single" w:sz="6" w:space="0" w:color="666666"/>
            </w:tcBorders>
          </w:tcPr>
          <w:p w14:paraId="15AA9D47" w14:textId="77777777" w:rsidR="0057303A" w:rsidRPr="0057303A" w:rsidRDefault="0057303A" w:rsidP="00253FB5">
            <w:pPr>
              <w:spacing w:line="360" w:lineRule="auto"/>
              <w:rPr>
                <w:rFonts w:ascii="Arial Black" w:eastAsia="Courier New" w:hAnsi="Arial Black" w:cs="Courier New"/>
                <w:sz w:val="15"/>
              </w:rPr>
            </w:pPr>
            <w:r w:rsidRPr="0057303A">
              <w:rPr>
                <w:rFonts w:ascii="Arial Black" w:eastAsia="Courier New" w:hAnsi="Arial Black" w:cs="Courier New"/>
                <w:color w:val="685C53"/>
                <w:sz w:val="15"/>
              </w:rPr>
              <w:lastRenderedPageBreak/>
              <w:t>При</w:t>
            </w:r>
            <w:r w:rsidR="00DC45ED">
              <w:rPr>
                <w:rFonts w:ascii="Arial Black" w:eastAsia="Courier New" w:hAnsi="Arial Black" w:cs="Courier New"/>
                <w:color w:val="685C53"/>
                <w:sz w:val="15"/>
                <w:lang w:val="uk-UA"/>
              </w:rPr>
              <w:t>клад</w:t>
            </w:r>
            <w:r w:rsidRPr="0057303A">
              <w:rPr>
                <w:rFonts w:ascii="Arial Black" w:eastAsia="Courier New" w:hAnsi="Arial Black" w:cs="Courier New"/>
                <w:color w:val="685C53"/>
                <w:sz w:val="15"/>
              </w:rPr>
              <w:t xml:space="preserve"> 1.53. </w:t>
            </w:r>
            <w:r w:rsidRPr="0057303A">
              <w:rPr>
                <w:rFonts w:ascii="Arial Black" w:eastAsia="Courier New" w:hAnsi="Arial Black" w:cs="Courier New"/>
                <w:color w:val="685C53"/>
                <w:sz w:val="15"/>
                <w:lang w:val="uk-UA"/>
              </w:rPr>
              <w:t>Застосування</w:t>
            </w:r>
            <w:r w:rsidRPr="0057303A">
              <w:rPr>
                <w:rFonts w:ascii="Arial Black" w:eastAsia="Courier New" w:hAnsi="Arial Black" w:cs="Courier New"/>
                <w:color w:val="685C53"/>
                <w:sz w:val="15"/>
              </w:rPr>
              <w:t xml:space="preserve"> псевдоклас</w:t>
            </w:r>
            <w:r w:rsidRPr="0057303A">
              <w:rPr>
                <w:rFonts w:ascii="Arial Black" w:eastAsia="Courier New" w:hAnsi="Arial Black" w:cs="Courier New"/>
                <w:color w:val="685C53"/>
                <w:sz w:val="15"/>
                <w:lang w:val="uk-UA"/>
              </w:rPr>
              <w:t>у</w:t>
            </w:r>
            <w:r w:rsidRPr="0057303A">
              <w:rPr>
                <w:rFonts w:ascii="Arial Black" w:eastAsia="Courier New" w:hAnsi="Arial Black" w:cs="Courier New"/>
                <w:color w:val="685C53"/>
                <w:sz w:val="15"/>
              </w:rPr>
              <w:t xml:space="preserve"> focus</w:t>
            </w:r>
          </w:p>
        </w:tc>
        <w:tc>
          <w:tcPr>
            <w:tcW w:w="771" w:type="dxa"/>
            <w:tcBorders>
              <w:left w:val="single" w:sz="6" w:space="0" w:color="666666"/>
              <w:right w:val="double" w:sz="2" w:space="0" w:color="666666"/>
            </w:tcBorders>
            <w:shd w:val="clear" w:color="auto" w:fill="CEE2D3"/>
          </w:tcPr>
          <w:p w14:paraId="4D606A62"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XHTML 1.0</w:t>
            </w:r>
          </w:p>
        </w:tc>
        <w:tc>
          <w:tcPr>
            <w:tcW w:w="621" w:type="dxa"/>
            <w:tcBorders>
              <w:left w:val="double" w:sz="2" w:space="0" w:color="666666"/>
              <w:right w:val="double" w:sz="2" w:space="0" w:color="666666"/>
            </w:tcBorders>
            <w:shd w:val="clear" w:color="auto" w:fill="CEE2D3"/>
          </w:tcPr>
          <w:p w14:paraId="06DE1748"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3" w:type="dxa"/>
            <w:tcBorders>
              <w:left w:val="double" w:sz="2" w:space="0" w:color="666666"/>
              <w:right w:val="single" w:sz="6" w:space="0" w:color="666666"/>
            </w:tcBorders>
            <w:shd w:val="clear" w:color="auto" w:fill="CEE2D3"/>
          </w:tcPr>
          <w:p w14:paraId="112FEB4B"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IE 7</w:t>
            </w:r>
          </w:p>
        </w:tc>
        <w:tc>
          <w:tcPr>
            <w:tcW w:w="332" w:type="dxa"/>
            <w:tcBorders>
              <w:left w:val="single" w:sz="6" w:space="0" w:color="666666"/>
              <w:right w:val="single" w:sz="6" w:space="0" w:color="666666"/>
            </w:tcBorders>
            <w:shd w:val="clear" w:color="auto" w:fill="CEE2D3"/>
          </w:tcPr>
          <w:p w14:paraId="76625051"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2" w:type="dxa"/>
            <w:tcBorders>
              <w:left w:val="single" w:sz="6" w:space="0" w:color="666666"/>
              <w:right w:val="single" w:sz="6" w:space="0" w:color="666666"/>
            </w:tcBorders>
            <w:shd w:val="clear" w:color="auto" w:fill="CEE2D3"/>
          </w:tcPr>
          <w:p w14:paraId="34B03CD8"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3" w:type="dxa"/>
            <w:tcBorders>
              <w:left w:val="single" w:sz="6" w:space="0" w:color="666666"/>
              <w:right w:val="single" w:sz="6" w:space="0" w:color="666666"/>
            </w:tcBorders>
            <w:shd w:val="clear" w:color="auto" w:fill="CEE2D3"/>
          </w:tcPr>
          <w:p w14:paraId="681B0967"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1" w:type="dxa"/>
            <w:tcBorders>
              <w:left w:val="single" w:sz="6" w:space="0" w:color="666666"/>
              <w:right w:val="single" w:sz="6" w:space="0" w:color="666666"/>
            </w:tcBorders>
            <w:shd w:val="clear" w:color="auto" w:fill="CEE2D3"/>
          </w:tcPr>
          <w:p w14:paraId="70449393"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5" w:type="dxa"/>
            <w:tcBorders>
              <w:left w:val="single" w:sz="6" w:space="0" w:color="666666"/>
              <w:right w:val="single" w:sz="6" w:space="0" w:color="666666"/>
            </w:tcBorders>
            <w:shd w:val="clear" w:color="auto" w:fill="CEE2D3"/>
          </w:tcPr>
          <w:p w14:paraId="11DE6278" w14:textId="77777777" w:rsidR="0057303A" w:rsidRPr="0057303A" w:rsidRDefault="0057303A" w:rsidP="00253FB5">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6" w:type="dxa"/>
            <w:tcBorders>
              <w:left w:val="single" w:sz="6" w:space="0" w:color="666666"/>
            </w:tcBorders>
            <w:shd w:val="clear" w:color="auto" w:fill="CEE2D3"/>
          </w:tcPr>
          <w:p w14:paraId="1B745702" w14:textId="77777777" w:rsidR="0057303A" w:rsidRPr="0057303A" w:rsidRDefault="0057303A" w:rsidP="00253FB5">
            <w:pPr>
              <w:spacing w:line="360" w:lineRule="auto"/>
              <w:ind w:left="38"/>
              <w:rPr>
                <w:rFonts w:eastAsia="Courier New" w:hAnsi="Courier New" w:cs="Courier New"/>
                <w:sz w:val="13"/>
              </w:rPr>
            </w:pPr>
            <w:r w:rsidRPr="0057303A">
              <w:rPr>
                <w:rFonts w:eastAsia="Courier New" w:hAnsi="Courier New" w:cs="Courier New"/>
                <w:sz w:val="13"/>
              </w:rPr>
              <w:t>Fx 3.6</w:t>
            </w:r>
          </w:p>
        </w:tc>
      </w:tr>
      <w:tr w:rsidR="0057303A" w:rsidRPr="0057303A" w14:paraId="23A25341" w14:textId="77777777" w:rsidTr="00DC45ED">
        <w:trPr>
          <w:trHeight w:val="2955"/>
        </w:trPr>
        <w:tc>
          <w:tcPr>
            <w:tcW w:w="9211" w:type="dxa"/>
            <w:gridSpan w:val="10"/>
            <w:shd w:val="clear" w:color="auto" w:fill="F8F7F2"/>
          </w:tcPr>
          <w:p w14:paraId="3BAB25AC" w14:textId="77777777" w:rsidR="0057303A" w:rsidRPr="00DC45ED" w:rsidRDefault="0057303A" w:rsidP="00DC45ED">
            <w:pPr>
              <w:ind w:left="254" w:right="4061" w:hanging="180"/>
              <w:rPr>
                <w:rFonts w:ascii="Courier New" w:eastAsia="Courier New" w:hAnsi="Courier New" w:cs="Courier New"/>
                <w:sz w:val="15"/>
                <w:lang w:val="en-US"/>
              </w:rPr>
            </w:pPr>
            <w:r w:rsidRPr="00DC45ED">
              <w:rPr>
                <w:rFonts w:ascii="Courier New" w:eastAsia="Courier New" w:hAnsi="Courier New" w:cs="Courier New"/>
                <w:sz w:val="15"/>
                <w:lang w:val="en-US"/>
              </w:rPr>
              <w:t xml:space="preserve">&lt;!DOCTYPE html PUBLIC "-//W3C//DTD XHTML 1.0 Strict//EN" </w:t>
            </w:r>
            <w:r w:rsidR="003D6273">
              <w:fldChar w:fldCharType="begin"/>
            </w:r>
            <w:r w:rsidR="003D6273" w:rsidRPr="003D6273">
              <w:rPr>
                <w:lang w:val="en-US"/>
                <w:rPrChange w:id="1438" w:author="Пользователь Windows" w:date="2019-12-19T05:26:00Z">
                  <w:rPr/>
                </w:rPrChange>
              </w:rPr>
              <w:instrText>HYPERLINK "http://www.w3.org/TR/xhtml1/DTD/xhtml1-strict.dtd" \h</w:instrText>
            </w:r>
            <w:r w:rsidR="003D6273">
              <w:fldChar w:fldCharType="separate"/>
            </w:r>
            <w:r w:rsidRPr="00DC45ED">
              <w:rPr>
                <w:rFonts w:ascii="Courier New" w:eastAsia="Courier New" w:hAnsi="Courier New" w:cs="Courier New"/>
                <w:sz w:val="15"/>
                <w:lang w:val="en-US"/>
              </w:rPr>
              <w:t>"http://www.w3.org/TR/xhtml1/DTD/xhtml1</w:t>
            </w:r>
            <w:r w:rsidR="003D6273">
              <w:fldChar w:fldCharType="end"/>
            </w:r>
            <w:r w:rsidRPr="00DC45ED">
              <w:rPr>
                <w:rFonts w:ascii="Courier New" w:eastAsia="Courier New" w:hAnsi="Courier New" w:cs="Courier New"/>
                <w:sz w:val="15"/>
                <w:lang w:val="en-US"/>
              </w:rPr>
              <w:t>-</w:t>
            </w:r>
            <w:r w:rsidR="003D6273">
              <w:fldChar w:fldCharType="begin"/>
            </w:r>
            <w:r w:rsidR="003D6273" w:rsidRPr="003D6273">
              <w:rPr>
                <w:lang w:val="en-US"/>
                <w:rPrChange w:id="1439" w:author="Пользователь Windows" w:date="2019-12-19T05:26:00Z">
                  <w:rPr/>
                </w:rPrChange>
              </w:rPr>
              <w:instrText>HYPERLINK "http://www.w3.org/TR/xhtml1/DTD/xhtml1-strict.dtd" \h</w:instrText>
            </w:r>
            <w:r w:rsidR="003D6273">
              <w:fldChar w:fldCharType="separate"/>
            </w:r>
            <w:r w:rsidRPr="00DC45ED">
              <w:rPr>
                <w:rFonts w:ascii="Courier New" w:eastAsia="Courier New" w:hAnsi="Courier New" w:cs="Courier New"/>
                <w:sz w:val="15"/>
                <w:lang w:val="en-US"/>
              </w:rPr>
              <w:t>strict.dtd"&gt;</w:t>
            </w:r>
            <w:r w:rsidR="003D6273">
              <w:fldChar w:fldCharType="end"/>
            </w:r>
          </w:p>
          <w:p w14:paraId="2FD0FEAB" w14:textId="77777777" w:rsidR="0057303A" w:rsidRPr="00DC45ED" w:rsidRDefault="0057303A" w:rsidP="00DC45ED">
            <w:pPr>
              <w:ind w:left="74"/>
              <w:rPr>
                <w:rFonts w:ascii="Courier New" w:eastAsia="Courier New" w:hAnsi="Courier New" w:cs="Courier New"/>
                <w:sz w:val="15"/>
                <w:lang w:val="en-US"/>
              </w:rPr>
            </w:pPr>
            <w:r w:rsidRPr="00DC45ED">
              <w:rPr>
                <w:rFonts w:ascii="Courier New" w:eastAsia="Courier New" w:hAnsi="Courier New" w:cs="Courier New"/>
                <w:sz w:val="15"/>
                <w:lang w:val="en-US"/>
              </w:rPr>
              <w:t xml:space="preserve">&lt;html </w:t>
            </w:r>
            <w:r w:rsidR="003D6273">
              <w:fldChar w:fldCharType="begin"/>
            </w:r>
            <w:r w:rsidR="003D6273" w:rsidRPr="003D6273">
              <w:rPr>
                <w:lang w:val="en-US"/>
                <w:rPrChange w:id="1440" w:author="Пользователь Windows" w:date="2019-12-19T05:26:00Z">
                  <w:rPr/>
                </w:rPrChange>
              </w:rPr>
              <w:instrText>HYPERLINK "http://www.w3.org/1999/xhtml" \h</w:instrText>
            </w:r>
            <w:r w:rsidR="003D6273">
              <w:fldChar w:fldCharType="separate"/>
            </w:r>
            <w:r w:rsidRPr="00DC45ED">
              <w:rPr>
                <w:rFonts w:ascii="Courier New" w:eastAsia="Courier New" w:hAnsi="Courier New" w:cs="Courier New"/>
                <w:sz w:val="15"/>
                <w:lang w:val="en-US"/>
              </w:rPr>
              <w:t>xmlns="http://www.w3.org/1999/xhtml"&gt;</w:t>
            </w:r>
            <w:r w:rsidR="003D6273">
              <w:fldChar w:fldCharType="end"/>
            </w:r>
          </w:p>
          <w:p w14:paraId="7FC6AF06" w14:textId="77777777" w:rsidR="0057303A" w:rsidRPr="00DC45ED" w:rsidRDefault="0057303A" w:rsidP="00DC45ED">
            <w:pPr>
              <w:ind w:left="164"/>
              <w:rPr>
                <w:rFonts w:ascii="Courier New" w:eastAsia="Courier New" w:hAnsi="Courier New" w:cs="Courier New"/>
                <w:sz w:val="15"/>
                <w:lang w:val="en-US"/>
              </w:rPr>
            </w:pPr>
            <w:r w:rsidRPr="00DC45ED">
              <w:rPr>
                <w:rFonts w:ascii="Courier New" w:eastAsia="Courier New" w:hAnsi="Courier New" w:cs="Courier New"/>
                <w:sz w:val="15"/>
                <w:lang w:val="en-US"/>
              </w:rPr>
              <w:t>&lt;head&gt;</w:t>
            </w:r>
          </w:p>
          <w:p w14:paraId="04356F45" w14:textId="77777777" w:rsidR="0057303A" w:rsidRPr="00DC45ED" w:rsidRDefault="0057303A" w:rsidP="00DC45ED">
            <w:pPr>
              <w:ind w:left="254"/>
              <w:rPr>
                <w:rFonts w:ascii="Courier New" w:eastAsia="Courier New" w:hAnsi="Courier New" w:cs="Courier New"/>
                <w:sz w:val="15"/>
                <w:lang w:val="en-US"/>
              </w:rPr>
            </w:pPr>
            <w:r w:rsidRPr="00DC45ED">
              <w:rPr>
                <w:rFonts w:ascii="Courier New" w:eastAsia="Courier New" w:hAnsi="Courier New" w:cs="Courier New"/>
                <w:sz w:val="15"/>
                <w:lang w:val="en-US"/>
              </w:rPr>
              <w:t>&lt;meta http-equiv="Content-Type" content="text/html; charset=utf-8" /&gt;</w:t>
            </w:r>
          </w:p>
          <w:p w14:paraId="10FA67BC" w14:textId="77777777" w:rsidR="0057303A" w:rsidRPr="00DC45ED" w:rsidRDefault="0057303A" w:rsidP="00DC45ED">
            <w:pPr>
              <w:ind w:left="246"/>
              <w:rPr>
                <w:rFonts w:ascii="Courier New" w:eastAsia="Courier New" w:hAnsi="Courier New" w:cs="Courier New"/>
                <w:sz w:val="15"/>
                <w:lang w:val="en-US"/>
              </w:rPr>
            </w:pPr>
            <w:r w:rsidRPr="00DC45ED">
              <w:rPr>
                <w:rFonts w:ascii="Courier New" w:eastAsia="Courier New" w:hAnsi="Courier New" w:cs="Courier New"/>
                <w:sz w:val="15"/>
                <w:lang w:val="en-US"/>
              </w:rPr>
              <w:t>&lt;title&gt;</w:t>
            </w:r>
            <w:r w:rsidRPr="00DC45ED">
              <w:rPr>
                <w:rFonts w:ascii="Courier New" w:eastAsia="Courier New" w:hAnsi="Courier New" w:cs="Courier New"/>
                <w:sz w:val="15"/>
              </w:rPr>
              <w:t>Псевдоклас</w:t>
            </w:r>
            <w:r w:rsidRPr="00DC45ED">
              <w:rPr>
                <w:rFonts w:ascii="Courier New" w:eastAsia="Courier New" w:hAnsi="Courier New" w:cs="Courier New"/>
                <w:sz w:val="15"/>
                <w:lang w:val="uk-UA"/>
              </w:rPr>
              <w:t>и</w:t>
            </w:r>
            <w:r w:rsidRPr="00DC45ED">
              <w:rPr>
                <w:rFonts w:ascii="Courier New" w:eastAsia="Courier New" w:hAnsi="Courier New" w:cs="Courier New"/>
                <w:sz w:val="15"/>
                <w:lang w:val="en-US"/>
              </w:rPr>
              <w:t>&lt;/title&gt;</w:t>
            </w:r>
          </w:p>
          <w:p w14:paraId="716A5D94" w14:textId="77777777" w:rsidR="0057303A" w:rsidRPr="00DC45ED" w:rsidRDefault="0057303A" w:rsidP="00DC45ED">
            <w:pPr>
              <w:ind w:left="344" w:right="6849" w:hanging="90"/>
              <w:rPr>
                <w:rFonts w:ascii="Courier New" w:eastAsia="Courier New" w:hAnsi="Courier New" w:cs="Courier New"/>
                <w:sz w:val="15"/>
                <w:lang w:val="en-US"/>
              </w:rPr>
            </w:pPr>
            <w:r w:rsidRPr="00DC45ED">
              <w:rPr>
                <w:rFonts w:ascii="Courier New" w:eastAsia="Courier New" w:hAnsi="Courier New" w:cs="Courier New"/>
                <w:sz w:val="15"/>
                <w:lang w:val="en-US"/>
              </w:rPr>
              <w:t>&lt;style type="text/css"&gt; INPUT:focus {</w:t>
            </w:r>
          </w:p>
          <w:p w14:paraId="1894DF25" w14:textId="77777777" w:rsidR="0057303A" w:rsidRPr="00DC45ED" w:rsidRDefault="0057303A" w:rsidP="00DC45ED">
            <w:pPr>
              <w:ind w:left="417"/>
              <w:rPr>
                <w:rFonts w:ascii="Courier New" w:eastAsia="Courier New" w:hAnsi="Courier New" w:cs="Courier New"/>
                <w:sz w:val="15"/>
              </w:rPr>
            </w:pPr>
            <w:r w:rsidRPr="00DC45ED">
              <w:rPr>
                <w:rFonts w:ascii="Courier New" w:eastAsia="Courier New" w:hAnsi="Courier New" w:cs="Courier New"/>
                <w:sz w:val="15"/>
              </w:rPr>
              <w:t xml:space="preserve">color: red; /* </w:t>
            </w:r>
            <w:r w:rsidRPr="00DC45ED">
              <w:rPr>
                <w:rFonts w:ascii="Courier New" w:eastAsia="Courier New" w:hAnsi="Courier New" w:cs="Courier New"/>
                <w:sz w:val="15"/>
                <w:lang w:val="uk-UA"/>
              </w:rPr>
              <w:t>Червоний колір</w:t>
            </w:r>
            <w:r w:rsidRPr="00DC45ED">
              <w:rPr>
                <w:rFonts w:ascii="Courier New" w:eastAsia="Courier New" w:hAnsi="Courier New" w:cs="Courier New"/>
                <w:sz w:val="15"/>
              </w:rPr>
              <w:t xml:space="preserve"> текст</w:t>
            </w:r>
            <w:r w:rsidRPr="00DC45ED">
              <w:rPr>
                <w:rFonts w:ascii="Courier New" w:eastAsia="Courier New" w:hAnsi="Courier New" w:cs="Courier New"/>
                <w:sz w:val="15"/>
                <w:lang w:val="uk-UA"/>
              </w:rPr>
              <w:t>у</w:t>
            </w:r>
            <w:r w:rsidRPr="00DC45ED">
              <w:rPr>
                <w:rFonts w:ascii="Courier New" w:eastAsia="Courier New" w:hAnsi="Courier New" w:cs="Courier New"/>
                <w:sz w:val="15"/>
              </w:rPr>
              <w:t xml:space="preserve"> */</w:t>
            </w:r>
          </w:p>
          <w:p w14:paraId="224142F8" w14:textId="77777777" w:rsidR="0057303A" w:rsidRPr="00DC45ED" w:rsidRDefault="0057303A" w:rsidP="00DC45ED">
            <w:pPr>
              <w:ind w:left="344"/>
              <w:rPr>
                <w:rFonts w:ascii="Courier New" w:eastAsia="Courier New" w:hAnsi="Courier New" w:cs="Courier New"/>
                <w:sz w:val="15"/>
                <w:lang w:val="en-US"/>
              </w:rPr>
            </w:pPr>
            <w:r w:rsidRPr="00DC45ED">
              <w:rPr>
                <w:rFonts w:ascii="Courier New" w:eastAsia="Courier New" w:hAnsi="Courier New" w:cs="Courier New"/>
                <w:sz w:val="15"/>
                <w:lang w:val="en-US"/>
              </w:rPr>
              <w:t>}</w:t>
            </w:r>
          </w:p>
          <w:p w14:paraId="3CB2E43C" w14:textId="77777777" w:rsidR="0057303A" w:rsidRPr="00DC45ED" w:rsidRDefault="0057303A" w:rsidP="00DC45ED">
            <w:pPr>
              <w:ind w:left="254"/>
              <w:rPr>
                <w:rFonts w:ascii="Courier New" w:eastAsia="Courier New" w:hAnsi="Courier New" w:cs="Courier New"/>
                <w:sz w:val="15"/>
                <w:lang w:val="en-US"/>
              </w:rPr>
            </w:pPr>
            <w:r w:rsidRPr="00DC45ED">
              <w:rPr>
                <w:rFonts w:ascii="Courier New" w:eastAsia="Courier New" w:hAnsi="Courier New" w:cs="Courier New"/>
                <w:sz w:val="15"/>
                <w:lang w:val="en-US"/>
              </w:rPr>
              <w:t>&lt;/style&gt;</w:t>
            </w:r>
          </w:p>
          <w:p w14:paraId="35EA97DB" w14:textId="77777777" w:rsidR="0057303A" w:rsidRPr="00DC45ED" w:rsidRDefault="0057303A" w:rsidP="00DC45ED">
            <w:pPr>
              <w:ind w:left="164"/>
              <w:rPr>
                <w:rFonts w:ascii="Courier New" w:eastAsia="Courier New" w:hAnsi="Courier New" w:cs="Courier New"/>
                <w:sz w:val="15"/>
                <w:lang w:val="en-US"/>
              </w:rPr>
            </w:pPr>
            <w:r w:rsidRPr="00DC45ED">
              <w:rPr>
                <w:rFonts w:ascii="Courier New" w:eastAsia="Courier New" w:hAnsi="Courier New" w:cs="Courier New"/>
                <w:sz w:val="15"/>
                <w:lang w:val="en-US"/>
              </w:rPr>
              <w:t>&lt;/head&gt;</w:t>
            </w:r>
          </w:p>
          <w:p w14:paraId="03D08008" w14:textId="77777777" w:rsidR="0057303A" w:rsidRPr="00DC45ED" w:rsidRDefault="0057303A" w:rsidP="00DC45ED">
            <w:pPr>
              <w:ind w:left="164"/>
              <w:rPr>
                <w:rFonts w:ascii="Courier New" w:eastAsia="Courier New" w:hAnsi="Courier New" w:cs="Courier New"/>
                <w:sz w:val="15"/>
                <w:lang w:val="en-US"/>
              </w:rPr>
            </w:pPr>
            <w:r w:rsidRPr="00DC45ED">
              <w:rPr>
                <w:rFonts w:ascii="Courier New" w:eastAsia="Courier New" w:hAnsi="Courier New" w:cs="Courier New"/>
                <w:sz w:val="15"/>
                <w:lang w:val="en-US"/>
              </w:rPr>
              <w:t>&lt;body&gt;</w:t>
            </w:r>
          </w:p>
          <w:p w14:paraId="70CC73B7" w14:textId="77777777" w:rsidR="0057303A" w:rsidRPr="00DC45ED" w:rsidRDefault="0057303A" w:rsidP="00DC45ED">
            <w:pPr>
              <w:ind w:left="254"/>
              <w:rPr>
                <w:rFonts w:ascii="Courier New" w:eastAsia="Courier New" w:hAnsi="Courier New" w:cs="Courier New"/>
                <w:sz w:val="15"/>
                <w:lang w:val="en-US"/>
              </w:rPr>
            </w:pPr>
            <w:r w:rsidRPr="00DC45ED">
              <w:rPr>
                <w:rFonts w:ascii="Courier New" w:eastAsia="Courier New" w:hAnsi="Courier New" w:cs="Courier New"/>
                <w:sz w:val="15"/>
                <w:lang w:val="en-US"/>
              </w:rPr>
              <w:t>&lt;form action=""&gt;</w:t>
            </w:r>
          </w:p>
          <w:p w14:paraId="6E803840" w14:textId="77777777" w:rsidR="0057303A" w:rsidRPr="00DC45ED" w:rsidRDefault="0057303A" w:rsidP="00DC45ED">
            <w:pPr>
              <w:ind w:left="331"/>
              <w:rPr>
                <w:rFonts w:ascii="Courier New" w:eastAsia="Courier New" w:hAnsi="Courier New" w:cs="Courier New"/>
                <w:sz w:val="15"/>
                <w:lang w:val="en-US"/>
              </w:rPr>
            </w:pPr>
            <w:r w:rsidRPr="00DC45ED">
              <w:rPr>
                <w:rFonts w:ascii="Courier New" w:eastAsia="Courier New" w:hAnsi="Courier New" w:cs="Courier New"/>
                <w:sz w:val="15"/>
                <w:lang w:val="en-US"/>
              </w:rPr>
              <w:t>&lt;p&gt;&lt;input type="text" value="</w:t>
            </w:r>
            <w:r w:rsidRPr="00DC45ED">
              <w:rPr>
                <w:rFonts w:ascii="Courier New" w:eastAsia="Courier New" w:hAnsi="Courier New" w:cs="Courier New"/>
                <w:sz w:val="15"/>
              </w:rPr>
              <w:t>Ч</w:t>
            </w:r>
            <w:r w:rsidRPr="00DC45ED">
              <w:rPr>
                <w:rFonts w:ascii="Courier New" w:eastAsia="Courier New" w:hAnsi="Courier New" w:cs="Courier New"/>
                <w:sz w:val="15"/>
                <w:lang w:val="uk-UA"/>
              </w:rPr>
              <w:t>о</w:t>
            </w:r>
            <w:r w:rsidRPr="00DC45ED">
              <w:rPr>
                <w:rFonts w:ascii="Courier New" w:eastAsia="Courier New" w:hAnsi="Courier New" w:cs="Courier New"/>
                <w:sz w:val="15"/>
              </w:rPr>
              <w:t>рн</w:t>
            </w:r>
            <w:r w:rsidRPr="00DC45ED">
              <w:rPr>
                <w:rFonts w:ascii="Courier New" w:eastAsia="Courier New" w:hAnsi="Courier New" w:cs="Courier New"/>
                <w:sz w:val="15"/>
                <w:lang w:val="uk-UA"/>
              </w:rPr>
              <w:t>и</w:t>
            </w:r>
            <w:r w:rsidRPr="00DC45ED">
              <w:rPr>
                <w:rFonts w:ascii="Courier New" w:eastAsia="Courier New" w:hAnsi="Courier New" w:cs="Courier New"/>
                <w:sz w:val="15"/>
              </w:rPr>
              <w:t>й</w:t>
            </w:r>
            <w:r w:rsidRPr="00DC45ED">
              <w:rPr>
                <w:rFonts w:ascii="Courier New" w:eastAsia="Courier New" w:hAnsi="Courier New" w:cs="Courier New"/>
                <w:sz w:val="15"/>
                <w:lang w:val="en-US"/>
              </w:rPr>
              <w:t xml:space="preserve"> </w:t>
            </w:r>
            <w:r w:rsidRPr="00DC45ED">
              <w:rPr>
                <w:rFonts w:ascii="Courier New" w:eastAsia="Courier New" w:hAnsi="Courier New" w:cs="Courier New"/>
                <w:sz w:val="15"/>
              </w:rPr>
              <w:t>текст</w:t>
            </w:r>
            <w:r w:rsidRPr="00DC45ED">
              <w:rPr>
                <w:rFonts w:ascii="Courier New" w:eastAsia="Courier New" w:hAnsi="Courier New" w:cs="Courier New"/>
                <w:sz w:val="15"/>
                <w:lang w:val="en-US"/>
              </w:rPr>
              <w:t>"</w:t>
            </w:r>
            <w:r w:rsidRPr="00DC45ED">
              <w:rPr>
                <w:rFonts w:ascii="Courier New" w:eastAsia="Courier New" w:hAnsi="Courier New" w:cs="Courier New"/>
                <w:spacing w:val="-34"/>
                <w:sz w:val="15"/>
                <w:lang w:val="en-US"/>
              </w:rPr>
              <w:t xml:space="preserve"> </w:t>
            </w:r>
            <w:r w:rsidRPr="00DC45ED">
              <w:rPr>
                <w:rFonts w:ascii="Courier New" w:eastAsia="Courier New" w:hAnsi="Courier New" w:cs="Courier New"/>
                <w:sz w:val="15"/>
                <w:lang w:val="en-US"/>
              </w:rPr>
              <w:t>/&gt;&lt;/p&gt;</w:t>
            </w:r>
          </w:p>
          <w:p w14:paraId="47FAEA5B" w14:textId="77777777" w:rsidR="0057303A" w:rsidRPr="00DC45ED" w:rsidRDefault="0057303A" w:rsidP="00DC45ED">
            <w:pPr>
              <w:ind w:left="331"/>
              <w:rPr>
                <w:rFonts w:ascii="Courier New" w:eastAsia="Courier New" w:hAnsi="Courier New" w:cs="Courier New"/>
                <w:sz w:val="15"/>
                <w:lang w:val="en-US"/>
              </w:rPr>
            </w:pPr>
            <w:r w:rsidRPr="00DC45ED">
              <w:rPr>
                <w:rFonts w:ascii="Courier New" w:eastAsia="Courier New" w:hAnsi="Courier New" w:cs="Courier New"/>
                <w:sz w:val="15"/>
                <w:lang w:val="en-US"/>
              </w:rPr>
              <w:t>&lt;p&gt;&lt;input type="text" value="</w:t>
            </w:r>
            <w:r w:rsidRPr="00DC45ED">
              <w:rPr>
                <w:rFonts w:ascii="Courier New" w:eastAsia="Courier New" w:hAnsi="Courier New" w:cs="Courier New"/>
                <w:sz w:val="15"/>
              </w:rPr>
              <w:t>Ч</w:t>
            </w:r>
            <w:r w:rsidRPr="00DC45ED">
              <w:rPr>
                <w:rFonts w:ascii="Courier New" w:eastAsia="Courier New" w:hAnsi="Courier New" w:cs="Courier New"/>
                <w:sz w:val="15"/>
                <w:lang w:val="uk-UA"/>
              </w:rPr>
              <w:t>о</w:t>
            </w:r>
            <w:r w:rsidRPr="00DC45ED">
              <w:rPr>
                <w:rFonts w:ascii="Courier New" w:eastAsia="Courier New" w:hAnsi="Courier New" w:cs="Courier New"/>
                <w:sz w:val="15"/>
              </w:rPr>
              <w:t>рн</w:t>
            </w:r>
            <w:r w:rsidRPr="00DC45ED">
              <w:rPr>
                <w:rFonts w:ascii="Courier New" w:eastAsia="Courier New" w:hAnsi="Courier New" w:cs="Courier New"/>
                <w:sz w:val="15"/>
                <w:lang w:val="uk-UA"/>
              </w:rPr>
              <w:t>и</w:t>
            </w:r>
            <w:r w:rsidRPr="00DC45ED">
              <w:rPr>
                <w:rFonts w:ascii="Courier New" w:eastAsia="Courier New" w:hAnsi="Courier New" w:cs="Courier New"/>
                <w:sz w:val="15"/>
              </w:rPr>
              <w:t>й</w:t>
            </w:r>
            <w:r w:rsidRPr="00DC45ED">
              <w:rPr>
                <w:rFonts w:ascii="Courier New" w:eastAsia="Courier New" w:hAnsi="Courier New" w:cs="Courier New"/>
                <w:sz w:val="15"/>
                <w:lang w:val="en-US"/>
              </w:rPr>
              <w:t xml:space="preserve"> </w:t>
            </w:r>
            <w:r w:rsidRPr="00DC45ED">
              <w:rPr>
                <w:rFonts w:ascii="Courier New" w:eastAsia="Courier New" w:hAnsi="Courier New" w:cs="Courier New"/>
                <w:sz w:val="15"/>
              </w:rPr>
              <w:t>текст</w:t>
            </w:r>
            <w:r w:rsidRPr="00DC45ED">
              <w:rPr>
                <w:rFonts w:ascii="Courier New" w:eastAsia="Courier New" w:hAnsi="Courier New" w:cs="Courier New"/>
                <w:sz w:val="15"/>
                <w:lang w:val="en-US"/>
              </w:rPr>
              <w:t>"</w:t>
            </w:r>
            <w:r w:rsidRPr="00DC45ED">
              <w:rPr>
                <w:rFonts w:ascii="Courier New" w:eastAsia="Courier New" w:hAnsi="Courier New" w:cs="Courier New"/>
                <w:spacing w:val="-34"/>
                <w:sz w:val="15"/>
                <w:lang w:val="en-US"/>
              </w:rPr>
              <w:t xml:space="preserve"> </w:t>
            </w:r>
            <w:r w:rsidRPr="00DC45ED">
              <w:rPr>
                <w:rFonts w:ascii="Courier New" w:eastAsia="Courier New" w:hAnsi="Courier New" w:cs="Courier New"/>
                <w:sz w:val="15"/>
                <w:lang w:val="en-US"/>
              </w:rPr>
              <w:t>/&gt;&lt;/p&gt;</w:t>
            </w:r>
          </w:p>
          <w:p w14:paraId="7FFD8FAE" w14:textId="77777777" w:rsidR="0057303A" w:rsidRPr="00DC45ED" w:rsidRDefault="0057303A" w:rsidP="00DC45ED">
            <w:pPr>
              <w:ind w:left="254"/>
              <w:rPr>
                <w:rFonts w:ascii="Courier New" w:eastAsia="Courier New" w:hAnsi="Courier New" w:cs="Courier New"/>
                <w:sz w:val="15"/>
              </w:rPr>
            </w:pPr>
            <w:r w:rsidRPr="00DC45ED">
              <w:rPr>
                <w:rFonts w:ascii="Courier New" w:eastAsia="Courier New" w:hAnsi="Courier New" w:cs="Courier New"/>
                <w:sz w:val="15"/>
              </w:rPr>
              <w:t>&lt;/form&gt;</w:t>
            </w:r>
          </w:p>
          <w:p w14:paraId="3D7DF242" w14:textId="77777777" w:rsidR="0057303A" w:rsidRPr="00DC45ED" w:rsidRDefault="0057303A" w:rsidP="00DC45ED">
            <w:pPr>
              <w:ind w:left="164"/>
              <w:rPr>
                <w:rFonts w:ascii="Courier New" w:eastAsia="Courier New" w:hAnsi="Courier New" w:cs="Courier New"/>
                <w:sz w:val="15"/>
              </w:rPr>
            </w:pPr>
            <w:r w:rsidRPr="00DC45ED">
              <w:rPr>
                <w:rFonts w:ascii="Courier New" w:eastAsia="Courier New" w:hAnsi="Courier New" w:cs="Courier New"/>
                <w:sz w:val="15"/>
              </w:rPr>
              <w:t>&lt;/body&gt;</w:t>
            </w:r>
          </w:p>
          <w:p w14:paraId="23C3A51F" w14:textId="77777777" w:rsidR="0057303A" w:rsidRPr="00DC45ED" w:rsidRDefault="0057303A" w:rsidP="00DC45ED">
            <w:pPr>
              <w:ind w:left="74"/>
              <w:rPr>
                <w:rFonts w:ascii="Courier New" w:eastAsia="Courier New" w:hAnsi="Courier New" w:cs="Courier New"/>
                <w:sz w:val="15"/>
              </w:rPr>
            </w:pPr>
            <w:r w:rsidRPr="00DC45ED">
              <w:rPr>
                <w:rFonts w:ascii="Courier New" w:eastAsia="Courier New" w:hAnsi="Courier New" w:cs="Courier New"/>
                <w:sz w:val="15"/>
              </w:rPr>
              <w:t>&lt;/html&gt;</w:t>
            </w:r>
          </w:p>
        </w:tc>
      </w:tr>
    </w:tbl>
    <w:p w14:paraId="2560B8E9" w14:textId="6E818FB8" w:rsidR="0057303A" w:rsidRPr="0057303A" w:rsidRDefault="00767651" w:rsidP="00253FB5">
      <w:pPr>
        <w:spacing w:line="360" w:lineRule="auto"/>
        <w:ind w:left="404"/>
        <w:rPr>
          <w:sz w:val="4"/>
          <w:szCs w:val="17"/>
        </w:rPr>
      </w:pPr>
      <w:r>
        <w:rPr>
          <w:noProof/>
          <w:sz w:val="4"/>
          <w:szCs w:val="17"/>
          <w:lang w:val="uk-UA" w:eastAsia="uk-UA" w:bidi="ar-SA"/>
        </w:rPr>
        <mc:AlternateContent>
          <mc:Choice Requires="wpg">
            <w:drawing>
              <wp:inline distT="0" distB="0" distL="0" distR="0" wp14:anchorId="65F2485F" wp14:editId="174FE143">
                <wp:extent cx="5847715" cy="27305"/>
                <wp:effectExtent l="15240" t="9525" r="13970" b="1270"/>
                <wp:docPr id="23" name="Group 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7715" cy="27305"/>
                          <a:chOff x="0" y="0"/>
                          <a:chExt cx="9209" cy="43"/>
                        </a:xfrm>
                      </wpg:grpSpPr>
                      <wps:wsp>
                        <wps:cNvPr id="29" name="Line 347"/>
                        <wps:cNvCnPr>
                          <a:cxnSpLocks noChangeShapeType="1"/>
                        </wps:cNvCnPr>
                        <wps:spPr bwMode="auto">
                          <a:xfrm>
                            <a:off x="0" y="21"/>
                            <a:ext cx="9208" cy="0"/>
                          </a:xfrm>
                          <a:prstGeom prst="line">
                            <a:avLst/>
                          </a:prstGeom>
                          <a:noFill/>
                          <a:ln w="27191">
                            <a:solidFill>
                              <a:srgbClr val="F8F7F2"/>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DF60124" id="Group 346" o:spid="_x0000_s1026" style="width:460.45pt;height:2.15pt;mso-position-horizontal-relative:char;mso-position-vertical-relative:line" coordsize="920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">
                <v:line id="Line 347" o:spid="_x0000_s1027" style="position:absolute;visibility:visible;mso-wrap-style:square" from="0,21" to="920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" strokecolor="#f8f7f2" strokeweight=".75531mm"/>
                <w10:anchorlock/>
              </v:group>
            </w:pict>
          </mc:Fallback>
        </mc:AlternateContent>
      </w:r>
    </w:p>
    <w:p w14:paraId="0AA28363" w14:textId="77777777" w:rsidR="0057303A" w:rsidRPr="0057303A" w:rsidRDefault="0057303A" w:rsidP="00253FB5">
      <w:pPr>
        <w:spacing w:line="360" w:lineRule="auto"/>
        <w:rPr>
          <w:sz w:val="7"/>
          <w:szCs w:val="17"/>
        </w:rPr>
      </w:pPr>
    </w:p>
    <w:p w14:paraId="17971E0C" w14:textId="77777777" w:rsidR="0057303A" w:rsidRPr="0057303A" w:rsidRDefault="0057303A" w:rsidP="00253FB5">
      <w:pPr>
        <w:spacing w:line="360" w:lineRule="auto"/>
        <w:ind w:left="105"/>
        <w:rPr>
          <w:sz w:val="17"/>
          <w:szCs w:val="17"/>
          <w:lang w:val="uk-UA"/>
        </w:rPr>
      </w:pPr>
      <w:r w:rsidRPr="0057303A">
        <w:rPr>
          <w:sz w:val="17"/>
          <w:szCs w:val="17"/>
          <w:lang w:val="uk-UA"/>
        </w:rPr>
        <w:t>Результат прикладу показаний нижче (рис. 1.32). У другому рядку знаходиться курсор, тому текстове поле отримало фокус</w:t>
      </w:r>
      <w:r w:rsidRPr="0057303A">
        <w:rPr>
          <w:sz w:val="17"/>
          <w:szCs w:val="17"/>
        </w:rPr>
        <w:t>.</w:t>
      </w:r>
    </w:p>
    <w:p w14:paraId="1B6864DD" w14:textId="77777777" w:rsidR="0057303A" w:rsidRPr="0057303A" w:rsidRDefault="0057303A" w:rsidP="00253FB5">
      <w:pPr>
        <w:spacing w:line="360" w:lineRule="auto"/>
        <w:ind w:left="105"/>
        <w:jc w:val="center"/>
        <w:rPr>
          <w:sz w:val="17"/>
          <w:szCs w:val="17"/>
          <w:lang w:val="uk-UA"/>
        </w:rPr>
      </w:pPr>
      <w:r w:rsidRPr="0057303A">
        <w:rPr>
          <w:noProof/>
          <w:sz w:val="17"/>
          <w:szCs w:val="17"/>
          <w:lang w:val="en-US" w:eastAsia="en-US" w:bidi="ar-SA"/>
        </w:rPr>
        <w:drawing>
          <wp:inline distT="0" distB="0" distL="0" distR="0" wp14:anchorId="1ECDEF62" wp14:editId="5D654044">
            <wp:extent cx="3611917" cy="1352405"/>
            <wp:effectExtent l="19050" t="0" r="7583" b="0"/>
            <wp:docPr id="22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cstate="print"/>
                    <a:srcRect/>
                    <a:stretch>
                      <a:fillRect/>
                    </a:stretch>
                  </pic:blipFill>
                  <pic:spPr bwMode="auto">
                    <a:xfrm>
                      <a:off x="0" y="0"/>
                      <a:ext cx="3611807" cy="1352364"/>
                    </a:xfrm>
                    <a:prstGeom prst="rect">
                      <a:avLst/>
                    </a:prstGeom>
                    <a:noFill/>
                    <a:ln w="9525">
                      <a:noFill/>
                      <a:miter lim="800000"/>
                      <a:headEnd/>
                      <a:tailEnd/>
                    </a:ln>
                  </pic:spPr>
                </pic:pic>
              </a:graphicData>
            </a:graphic>
          </wp:inline>
        </w:drawing>
      </w:r>
    </w:p>
    <w:p w14:paraId="0EF23619" w14:textId="77777777" w:rsidR="0057303A" w:rsidRPr="0057303A" w:rsidRDefault="0057303A" w:rsidP="00253FB5">
      <w:pPr>
        <w:spacing w:line="360" w:lineRule="auto"/>
        <w:rPr>
          <w:sz w:val="10"/>
          <w:szCs w:val="17"/>
        </w:rPr>
      </w:pPr>
    </w:p>
    <w:p w14:paraId="7D121F51" w14:textId="77777777" w:rsidR="0057303A" w:rsidRPr="0057303A" w:rsidRDefault="0057303A" w:rsidP="00253FB5">
      <w:pPr>
        <w:spacing w:line="360" w:lineRule="auto"/>
        <w:ind w:left="1417" w:right="1432"/>
        <w:jc w:val="center"/>
        <w:rPr>
          <w:rFonts w:ascii="Georgia" w:hAnsi="Georgia"/>
          <w:i/>
          <w:sz w:val="17"/>
          <w:lang w:val="uk-UA"/>
        </w:rPr>
      </w:pPr>
      <w:r w:rsidRPr="0057303A">
        <w:rPr>
          <w:rFonts w:ascii="Georgia" w:hAnsi="Georgia"/>
          <w:i/>
          <w:color w:val="666666"/>
          <w:sz w:val="17"/>
        </w:rPr>
        <w:t xml:space="preserve">Рис. 1.32. </w:t>
      </w:r>
      <w:r w:rsidRPr="0057303A">
        <w:rPr>
          <w:rFonts w:ascii="Georgia" w:hAnsi="Georgia"/>
          <w:i/>
          <w:color w:val="666666"/>
          <w:sz w:val="17"/>
          <w:lang w:val="uk-UA"/>
        </w:rPr>
        <w:t>Зміна</w:t>
      </w:r>
      <w:r w:rsidRPr="0057303A">
        <w:rPr>
          <w:rFonts w:ascii="Georgia" w:hAnsi="Georgia"/>
          <w:i/>
          <w:color w:val="666666"/>
          <w:sz w:val="17"/>
        </w:rPr>
        <w:t xml:space="preserve"> стил</w:t>
      </w:r>
      <w:r w:rsidRPr="0057303A">
        <w:rPr>
          <w:rFonts w:ascii="Georgia" w:hAnsi="Georgia"/>
          <w:i/>
          <w:color w:val="666666"/>
          <w:sz w:val="17"/>
          <w:lang w:val="uk-UA"/>
        </w:rPr>
        <w:t>ю</w:t>
      </w:r>
      <w:r w:rsidRPr="0057303A">
        <w:rPr>
          <w:rFonts w:ascii="Georgia" w:hAnsi="Georgia"/>
          <w:i/>
          <w:color w:val="666666"/>
          <w:sz w:val="17"/>
        </w:rPr>
        <w:t xml:space="preserve"> текст</w:t>
      </w:r>
      <w:r w:rsidRPr="0057303A">
        <w:rPr>
          <w:rFonts w:ascii="Georgia" w:hAnsi="Georgia"/>
          <w:i/>
          <w:color w:val="666666"/>
          <w:sz w:val="17"/>
          <w:lang w:val="uk-UA"/>
        </w:rPr>
        <w:t>у</w:t>
      </w:r>
      <w:r w:rsidRPr="0057303A">
        <w:rPr>
          <w:rFonts w:ascii="Georgia" w:hAnsi="Georgia"/>
          <w:i/>
          <w:color w:val="666666"/>
          <w:sz w:val="17"/>
        </w:rPr>
        <w:t xml:space="preserve"> при </w:t>
      </w:r>
      <w:r w:rsidRPr="0057303A">
        <w:rPr>
          <w:rFonts w:ascii="Georgia" w:hAnsi="Georgia"/>
          <w:i/>
          <w:color w:val="666666"/>
          <w:sz w:val="17"/>
          <w:lang w:val="uk-UA"/>
        </w:rPr>
        <w:t xml:space="preserve">отриманні </w:t>
      </w:r>
      <w:r w:rsidRPr="0057303A">
        <w:rPr>
          <w:rFonts w:ascii="Georgia" w:hAnsi="Georgia"/>
          <w:i/>
          <w:color w:val="666666"/>
          <w:sz w:val="17"/>
        </w:rPr>
        <w:t>фокус</w:t>
      </w:r>
      <w:r w:rsidRPr="0057303A">
        <w:rPr>
          <w:rFonts w:ascii="Georgia" w:hAnsi="Georgia"/>
          <w:i/>
          <w:color w:val="666666"/>
          <w:sz w:val="17"/>
          <w:lang w:val="uk-UA"/>
        </w:rPr>
        <w:t>у</w:t>
      </w:r>
    </w:p>
    <w:p w14:paraId="3B485625" w14:textId="77777777" w:rsidR="0057303A" w:rsidRPr="0057303A" w:rsidRDefault="0057303A" w:rsidP="00253FB5">
      <w:pPr>
        <w:spacing w:line="360" w:lineRule="auto"/>
        <w:rPr>
          <w:rFonts w:ascii="Georgia"/>
          <w:i/>
          <w:sz w:val="20"/>
          <w:szCs w:val="17"/>
        </w:rPr>
      </w:pPr>
    </w:p>
    <w:p w14:paraId="611D9CAF" w14:textId="77777777" w:rsidR="0057303A" w:rsidRPr="0057303A" w:rsidRDefault="0057303A" w:rsidP="00253FB5">
      <w:pPr>
        <w:spacing w:line="360" w:lineRule="auto"/>
        <w:ind w:left="105" w:right="230"/>
        <w:rPr>
          <w:sz w:val="17"/>
          <w:szCs w:val="17"/>
        </w:rPr>
      </w:pPr>
      <w:r w:rsidRPr="0057303A">
        <w:rPr>
          <w:sz w:val="17"/>
          <w:szCs w:val="17"/>
          <w:lang w:val="uk-UA"/>
        </w:rPr>
        <w:t xml:space="preserve">В даному прикладі в текстовому полі міститься попередній текст, він визначається значенням атрибута </w:t>
      </w:r>
      <w:r w:rsidRPr="0057303A">
        <w:rPr>
          <w:color w:val="B61039"/>
          <w:sz w:val="17"/>
          <w:szCs w:val="17"/>
        </w:rPr>
        <w:t>value</w:t>
      </w:r>
      <w:r w:rsidRPr="0057303A">
        <w:rPr>
          <w:sz w:val="17"/>
          <w:szCs w:val="17"/>
          <w:lang w:val="uk-UA"/>
        </w:rPr>
        <w:t xml:space="preserve"> тега </w:t>
      </w:r>
      <w:r w:rsidRPr="0057303A">
        <w:rPr>
          <w:rFonts w:ascii="Courier New" w:hAnsi="Courier New"/>
          <w:b/>
          <w:color w:val="006699"/>
          <w:sz w:val="17"/>
          <w:szCs w:val="17"/>
        </w:rPr>
        <w:t>&lt;input&gt;</w:t>
      </w:r>
      <w:r w:rsidRPr="0057303A">
        <w:rPr>
          <w:sz w:val="17"/>
          <w:szCs w:val="17"/>
        </w:rPr>
        <w:t xml:space="preserve">. </w:t>
      </w:r>
      <w:r w:rsidRPr="0057303A">
        <w:rPr>
          <w:sz w:val="17"/>
          <w:szCs w:val="17"/>
          <w:lang w:val="uk-UA"/>
        </w:rPr>
        <w:t xml:space="preserve"> При натисканні на елемент форми відбувається отримання полем фокусу, і колір тексту змінюється на червоний. Досить клацнути в будь-якому місці сторінки (крім текстового поля, природно), як відбудеться втрата фокусу і текст повернеться до первісного чорного кольору</w:t>
      </w:r>
      <w:r w:rsidRPr="0057303A">
        <w:rPr>
          <w:sz w:val="17"/>
          <w:szCs w:val="17"/>
        </w:rPr>
        <w:t>.</w:t>
      </w:r>
    </w:p>
    <w:p w14:paraId="4810DE35" w14:textId="77777777" w:rsidR="0057303A" w:rsidRPr="0057303A" w:rsidRDefault="0057303A" w:rsidP="00253FB5">
      <w:pPr>
        <w:spacing w:line="360" w:lineRule="auto"/>
        <w:rPr>
          <w:sz w:val="21"/>
          <w:szCs w:val="17"/>
        </w:rPr>
      </w:pPr>
    </w:p>
    <w:p w14:paraId="4A298207" w14:textId="77777777" w:rsidR="0057303A" w:rsidRPr="00097C12" w:rsidRDefault="0057303A" w:rsidP="00253FB5">
      <w:pPr>
        <w:spacing w:line="360" w:lineRule="auto"/>
        <w:ind w:left="105"/>
        <w:rPr>
          <w:sz w:val="17"/>
          <w:szCs w:val="17"/>
          <w:lang w:val="uk-UA"/>
        </w:rPr>
      </w:pPr>
      <w:r w:rsidRPr="0057303A">
        <w:rPr>
          <w:noProof/>
          <w:position w:val="-13"/>
          <w:sz w:val="17"/>
          <w:szCs w:val="17"/>
          <w:lang w:val="en-US" w:eastAsia="en-US" w:bidi="ar-SA"/>
        </w:rPr>
        <w:drawing>
          <wp:inline distT="0" distB="0" distL="0" distR="0" wp14:anchorId="105F5D5A" wp14:editId="358D07B5">
            <wp:extent cx="217568" cy="217568"/>
            <wp:effectExtent l="0" t="0" r="0" b="0"/>
            <wp:docPr id="25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2.png"/>
                    <pic:cNvPicPr/>
                  </pic:nvPicPr>
                  <pic:blipFill>
                    <a:blip r:embed="rId14" cstate="print"/>
                    <a:stretch>
                      <a:fillRect/>
                    </a:stretch>
                  </pic:blipFill>
                  <pic:spPr>
                    <a:xfrm>
                      <a:off x="0" y="0"/>
                      <a:ext cx="217568" cy="217568"/>
                    </a:xfrm>
                    <a:prstGeom prst="rect">
                      <a:avLst/>
                    </a:prstGeom>
                  </pic:spPr>
                </pic:pic>
              </a:graphicData>
            </a:graphic>
          </wp:inline>
        </w:drawing>
      </w:r>
      <w:r w:rsidRPr="0057303A">
        <w:rPr>
          <w:rFonts w:ascii="Times New Roman" w:hAnsi="Times New Roman"/>
          <w:sz w:val="20"/>
          <w:szCs w:val="17"/>
        </w:rPr>
        <w:t xml:space="preserve">   </w:t>
      </w:r>
      <w:r w:rsidRPr="0057303A">
        <w:rPr>
          <w:rFonts w:ascii="Times New Roman" w:hAnsi="Times New Roman"/>
          <w:spacing w:val="-8"/>
          <w:sz w:val="20"/>
          <w:szCs w:val="17"/>
        </w:rPr>
        <w:t xml:space="preserve"> </w:t>
      </w:r>
      <w:r w:rsidRPr="0057303A">
        <w:rPr>
          <w:sz w:val="17"/>
          <w:szCs w:val="17"/>
          <w:lang w:val="uk-UA"/>
        </w:rPr>
        <w:t>Результат буде видно тільки для тих елементів, які можуть отримати фокус. Зокрема, це теги</w:t>
      </w:r>
      <w:r w:rsidRPr="00097C12">
        <w:rPr>
          <w:rFonts w:ascii="Courier New" w:hAnsi="Courier New"/>
          <w:b/>
          <w:color w:val="006699"/>
          <w:sz w:val="17"/>
          <w:szCs w:val="17"/>
          <w:lang w:val="uk-UA"/>
        </w:rPr>
        <w:t xml:space="preserve"> &lt;</w:t>
      </w:r>
      <w:r w:rsidRPr="0057303A">
        <w:rPr>
          <w:rFonts w:ascii="Courier New" w:hAnsi="Courier New"/>
          <w:b/>
          <w:color w:val="006699"/>
          <w:sz w:val="17"/>
          <w:szCs w:val="17"/>
        </w:rPr>
        <w:t>a</w:t>
      </w:r>
      <w:r w:rsidRPr="00097C12">
        <w:rPr>
          <w:rFonts w:ascii="Courier New" w:hAnsi="Courier New"/>
          <w:b/>
          <w:color w:val="006699"/>
          <w:sz w:val="17"/>
          <w:szCs w:val="17"/>
          <w:lang w:val="uk-UA"/>
        </w:rPr>
        <w:t>&gt;</w:t>
      </w:r>
      <w:r w:rsidRPr="00097C12">
        <w:rPr>
          <w:sz w:val="17"/>
          <w:szCs w:val="17"/>
          <w:lang w:val="uk-UA"/>
        </w:rPr>
        <w:t>,</w:t>
      </w:r>
    </w:p>
    <w:p w14:paraId="356E1A2A" w14:textId="77777777" w:rsidR="0057303A" w:rsidRDefault="0057303A" w:rsidP="00DC45ED">
      <w:pPr>
        <w:spacing w:line="360" w:lineRule="auto"/>
        <w:ind w:left="641"/>
        <w:rPr>
          <w:sz w:val="17"/>
          <w:lang w:val="uk-UA"/>
        </w:rPr>
      </w:pPr>
      <w:r w:rsidRPr="00097C12">
        <w:rPr>
          <w:rFonts w:ascii="Courier New" w:hAnsi="Courier New"/>
          <w:b/>
          <w:color w:val="006699"/>
          <w:sz w:val="17"/>
          <w:lang w:val="uk-UA"/>
        </w:rPr>
        <w:t>&lt;</w:t>
      </w:r>
      <w:r w:rsidRPr="0057303A">
        <w:rPr>
          <w:rFonts w:ascii="Courier New" w:hAnsi="Courier New"/>
          <w:b/>
          <w:color w:val="006699"/>
          <w:sz w:val="17"/>
        </w:rPr>
        <w:t>input</w:t>
      </w:r>
      <w:r w:rsidRPr="00097C12">
        <w:rPr>
          <w:rFonts w:ascii="Courier New" w:hAnsi="Courier New"/>
          <w:b/>
          <w:color w:val="006699"/>
          <w:sz w:val="17"/>
          <w:lang w:val="uk-UA"/>
        </w:rPr>
        <w:t>&gt;</w:t>
      </w:r>
      <w:r w:rsidRPr="00097C12">
        <w:rPr>
          <w:sz w:val="17"/>
          <w:lang w:val="uk-UA"/>
        </w:rPr>
        <w:t xml:space="preserve">, </w:t>
      </w:r>
      <w:r w:rsidRPr="00097C12">
        <w:rPr>
          <w:rFonts w:ascii="Courier New" w:hAnsi="Courier New"/>
          <w:b/>
          <w:color w:val="006699"/>
          <w:sz w:val="17"/>
          <w:lang w:val="uk-UA"/>
        </w:rPr>
        <w:t>&lt;</w:t>
      </w:r>
      <w:r w:rsidRPr="0057303A">
        <w:rPr>
          <w:rFonts w:ascii="Courier New" w:hAnsi="Courier New"/>
          <w:b/>
          <w:color w:val="006699"/>
          <w:sz w:val="17"/>
        </w:rPr>
        <w:t>select</w:t>
      </w:r>
      <w:r w:rsidRPr="00097C12">
        <w:rPr>
          <w:rFonts w:ascii="Courier New" w:hAnsi="Courier New"/>
          <w:b/>
          <w:color w:val="006699"/>
          <w:sz w:val="17"/>
          <w:lang w:val="uk-UA"/>
        </w:rPr>
        <w:t>&gt;</w:t>
      </w:r>
      <w:r w:rsidRPr="00097C12">
        <w:rPr>
          <w:rFonts w:ascii="Courier New" w:hAnsi="Courier New"/>
          <w:b/>
          <w:color w:val="006699"/>
          <w:spacing w:val="-61"/>
          <w:sz w:val="17"/>
          <w:lang w:val="uk-UA"/>
        </w:rPr>
        <w:t xml:space="preserve"> </w:t>
      </w:r>
      <w:r w:rsidRPr="0057303A">
        <w:rPr>
          <w:sz w:val="17"/>
          <w:lang w:val="uk-UA"/>
        </w:rPr>
        <w:t xml:space="preserve">і </w:t>
      </w:r>
      <w:r w:rsidRPr="00097C12">
        <w:rPr>
          <w:rFonts w:ascii="Courier New" w:hAnsi="Courier New"/>
          <w:b/>
          <w:color w:val="006699"/>
          <w:sz w:val="17"/>
          <w:lang w:val="uk-UA"/>
        </w:rPr>
        <w:t>&lt;</w:t>
      </w:r>
      <w:r w:rsidRPr="0057303A">
        <w:rPr>
          <w:rFonts w:ascii="Courier New" w:hAnsi="Courier New"/>
          <w:b/>
          <w:color w:val="006699"/>
          <w:sz w:val="17"/>
        </w:rPr>
        <w:t>textarea</w:t>
      </w:r>
      <w:r w:rsidRPr="00097C12">
        <w:rPr>
          <w:rFonts w:ascii="Courier New" w:hAnsi="Courier New"/>
          <w:b/>
          <w:color w:val="006699"/>
          <w:sz w:val="17"/>
          <w:lang w:val="uk-UA"/>
        </w:rPr>
        <w:t>&gt;</w:t>
      </w:r>
      <w:r w:rsidRPr="00097C12">
        <w:rPr>
          <w:sz w:val="17"/>
          <w:lang w:val="uk-UA"/>
        </w:rPr>
        <w:t>.</w:t>
      </w:r>
    </w:p>
    <w:p w14:paraId="5BEE8C02" w14:textId="77777777" w:rsidR="00DC45ED" w:rsidRPr="00DC45ED" w:rsidRDefault="00DC45ED" w:rsidP="00DC45ED">
      <w:pPr>
        <w:spacing w:line="360" w:lineRule="auto"/>
        <w:ind w:left="641"/>
        <w:rPr>
          <w:sz w:val="17"/>
          <w:lang w:val="uk-UA"/>
        </w:rPr>
      </w:pPr>
    </w:p>
    <w:p w14:paraId="697DFEE4" w14:textId="77777777" w:rsidR="0057303A" w:rsidRPr="00097C12" w:rsidRDefault="0057303A" w:rsidP="00253FB5">
      <w:pPr>
        <w:spacing w:line="360" w:lineRule="auto"/>
        <w:ind w:left="105"/>
        <w:outlineLvl w:val="5"/>
        <w:rPr>
          <w:rFonts w:ascii="Arial Black" w:eastAsia="Arial Black" w:hAnsi="Arial Black" w:cs="Arial Black"/>
          <w:sz w:val="19"/>
          <w:szCs w:val="19"/>
          <w:lang w:val="uk-UA"/>
        </w:rPr>
      </w:pPr>
      <w:r w:rsidRPr="00097C12">
        <w:rPr>
          <w:rFonts w:ascii="Arial Black" w:eastAsia="Arial Black" w:hAnsi="Arial Black" w:cs="Arial Black"/>
          <w:color w:val="666666"/>
          <w:sz w:val="19"/>
          <w:szCs w:val="19"/>
          <w:lang w:val="uk-UA"/>
        </w:rPr>
        <w:t>:</w:t>
      </w:r>
      <w:r w:rsidRPr="0057303A">
        <w:rPr>
          <w:rFonts w:ascii="Arial Black" w:eastAsia="Arial Black" w:hAnsi="Arial Black" w:cs="Arial Black"/>
          <w:color w:val="666666"/>
          <w:sz w:val="19"/>
          <w:szCs w:val="19"/>
        </w:rPr>
        <w:t>hover</w:t>
      </w:r>
    </w:p>
    <w:p w14:paraId="21A86CB0" w14:textId="77777777" w:rsidR="0057303A" w:rsidRPr="00097C12" w:rsidRDefault="0057303A" w:rsidP="00253FB5">
      <w:pPr>
        <w:spacing w:line="360" w:lineRule="auto"/>
        <w:ind w:left="105"/>
        <w:rPr>
          <w:sz w:val="17"/>
          <w:szCs w:val="17"/>
          <w:lang w:val="uk-UA"/>
        </w:rPr>
      </w:pPr>
      <w:r w:rsidRPr="00097C12">
        <w:rPr>
          <w:sz w:val="17"/>
          <w:szCs w:val="17"/>
          <w:lang w:val="uk-UA"/>
        </w:rPr>
        <w:t xml:space="preserve">Псевдоклас </w:t>
      </w:r>
      <w:r w:rsidRPr="00097C12">
        <w:rPr>
          <w:color w:val="B61039"/>
          <w:sz w:val="17"/>
          <w:szCs w:val="17"/>
          <w:lang w:val="uk-UA"/>
        </w:rPr>
        <w:t>:</w:t>
      </w:r>
      <w:r w:rsidRPr="0057303A">
        <w:rPr>
          <w:color w:val="B61039"/>
          <w:sz w:val="17"/>
          <w:szCs w:val="17"/>
        </w:rPr>
        <w:t>hover</w:t>
      </w:r>
      <w:r w:rsidRPr="00097C12">
        <w:rPr>
          <w:color w:val="B61039"/>
          <w:sz w:val="17"/>
          <w:szCs w:val="17"/>
          <w:lang w:val="uk-UA"/>
        </w:rPr>
        <w:t xml:space="preserve"> </w:t>
      </w:r>
      <w:r w:rsidRPr="0057303A">
        <w:rPr>
          <w:sz w:val="17"/>
          <w:szCs w:val="17"/>
          <w:lang w:val="uk-UA"/>
        </w:rPr>
        <w:t>активізується, коли курсор миші знаходиться в межах елемента, але клацання по ньому не відбувається</w:t>
      </w:r>
      <w:r w:rsidRPr="00097C12">
        <w:rPr>
          <w:sz w:val="17"/>
          <w:szCs w:val="17"/>
          <w:lang w:val="uk-UA"/>
        </w:rPr>
        <w:t>.</w:t>
      </w:r>
    </w:p>
    <w:p w14:paraId="555E5914" w14:textId="77777777" w:rsidR="0057303A" w:rsidRPr="00097C12" w:rsidRDefault="0057303A" w:rsidP="00253FB5">
      <w:pPr>
        <w:spacing w:line="360" w:lineRule="auto"/>
        <w:rPr>
          <w:sz w:val="17"/>
          <w:szCs w:val="17"/>
          <w:lang w:val="uk-UA"/>
        </w:rPr>
      </w:pPr>
    </w:p>
    <w:p w14:paraId="1F8C3680" w14:textId="77777777" w:rsidR="0057303A" w:rsidRPr="0057303A" w:rsidRDefault="0057303A" w:rsidP="00253FB5">
      <w:pPr>
        <w:spacing w:line="360" w:lineRule="auto"/>
        <w:ind w:left="105"/>
        <w:outlineLvl w:val="5"/>
        <w:rPr>
          <w:rFonts w:ascii="Arial Black" w:eastAsia="Arial Black" w:hAnsi="Arial Black" w:cs="Arial Black"/>
          <w:sz w:val="19"/>
          <w:szCs w:val="19"/>
        </w:rPr>
      </w:pPr>
      <w:r w:rsidRPr="0057303A">
        <w:rPr>
          <w:rFonts w:ascii="Arial Black" w:eastAsia="Arial Black" w:hAnsi="Arial Black" w:cs="Arial Black"/>
          <w:color w:val="666666"/>
          <w:sz w:val="19"/>
          <w:szCs w:val="19"/>
        </w:rPr>
        <w:t>:visited</w:t>
      </w:r>
    </w:p>
    <w:p w14:paraId="611384FF" w14:textId="77777777" w:rsidR="0057303A" w:rsidRPr="0057303A" w:rsidRDefault="0057303A" w:rsidP="00253FB5">
      <w:pPr>
        <w:spacing w:line="360" w:lineRule="auto"/>
        <w:ind w:left="105"/>
        <w:rPr>
          <w:sz w:val="17"/>
          <w:szCs w:val="17"/>
        </w:rPr>
      </w:pPr>
      <w:r w:rsidRPr="0057303A">
        <w:rPr>
          <w:sz w:val="17"/>
          <w:szCs w:val="17"/>
          <w:lang w:val="uk-UA"/>
        </w:rPr>
        <w:t>Даний псевдоклас застосовується до відвіданих посилань. Зазвичай таке посилання змінює свій колір за замовчуванням на фіолетовий, але за допомогою стилів колір і інші параметри можна задати самостійно (приклад</w:t>
      </w:r>
      <w:r w:rsidRPr="0057303A">
        <w:rPr>
          <w:sz w:val="17"/>
          <w:szCs w:val="17"/>
        </w:rPr>
        <w:t xml:space="preserve"> 1.54).</w:t>
      </w:r>
    </w:p>
    <w:p w14:paraId="44E202D4" w14:textId="77777777" w:rsidR="0057303A" w:rsidRPr="0057303A" w:rsidRDefault="0057303A" w:rsidP="00253FB5">
      <w:pPr>
        <w:spacing w:line="360" w:lineRule="auto"/>
        <w:rPr>
          <w:sz w:val="20"/>
          <w:szCs w:val="17"/>
        </w:rPr>
      </w:pPr>
    </w:p>
    <w:p w14:paraId="2D9350D7" w14:textId="77777777" w:rsidR="00DC45ED" w:rsidRDefault="00DC45ED">
      <w:r>
        <w:br w:type="page"/>
      </w:r>
    </w:p>
    <w:tbl>
      <w:tblPr>
        <w:tblStyle w:val="TableNormal"/>
        <w:tblW w:w="9211" w:type="dxa"/>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57303A" w:rsidRPr="0057303A" w14:paraId="43BD962E" w14:textId="77777777" w:rsidTr="00DC45ED">
        <w:trPr>
          <w:trHeight w:val="235"/>
        </w:trPr>
        <w:tc>
          <w:tcPr>
            <w:tcW w:w="5177" w:type="dxa"/>
            <w:tcBorders>
              <w:right w:val="single" w:sz="6" w:space="0" w:color="666666"/>
            </w:tcBorders>
          </w:tcPr>
          <w:p w14:paraId="07910912" w14:textId="77777777" w:rsidR="0057303A" w:rsidRPr="0057303A" w:rsidRDefault="0057303A" w:rsidP="00253FB5">
            <w:pPr>
              <w:spacing w:line="360" w:lineRule="auto"/>
              <w:ind w:left="-1"/>
              <w:rPr>
                <w:rFonts w:ascii="Arial Black" w:eastAsia="Courier New" w:hAnsi="Arial Black" w:cs="Courier New"/>
                <w:sz w:val="15"/>
                <w:lang w:val="uk-UA"/>
              </w:rPr>
            </w:pPr>
            <w:r w:rsidRPr="0057303A">
              <w:rPr>
                <w:rFonts w:ascii="Arial Black" w:eastAsia="Courier New" w:hAnsi="Arial Black" w:cs="Courier New"/>
                <w:color w:val="685C53"/>
                <w:sz w:val="15"/>
              </w:rPr>
              <w:lastRenderedPageBreak/>
              <w:t>При</w:t>
            </w:r>
            <w:r w:rsidRPr="0057303A">
              <w:rPr>
                <w:rFonts w:ascii="Arial Black" w:eastAsia="Courier New" w:hAnsi="Arial Black" w:cs="Courier New"/>
                <w:color w:val="685C53"/>
                <w:sz w:val="15"/>
                <w:lang w:val="uk-UA"/>
              </w:rPr>
              <w:t>клад</w:t>
            </w:r>
            <w:r w:rsidRPr="0057303A">
              <w:rPr>
                <w:rFonts w:ascii="Arial Black" w:eastAsia="Courier New" w:hAnsi="Arial Black" w:cs="Courier New"/>
                <w:color w:val="685C53"/>
                <w:sz w:val="15"/>
              </w:rPr>
              <w:t xml:space="preserve"> 1.54. </w:t>
            </w:r>
            <w:r w:rsidRPr="0057303A">
              <w:rPr>
                <w:rFonts w:ascii="Arial Black" w:eastAsia="Courier New" w:hAnsi="Arial Black" w:cs="Courier New"/>
                <w:color w:val="685C53"/>
                <w:sz w:val="15"/>
                <w:lang w:val="uk-UA"/>
              </w:rPr>
              <w:t>Зміна</w:t>
            </w:r>
            <w:r w:rsidRPr="0057303A">
              <w:rPr>
                <w:rFonts w:ascii="Arial Black" w:eastAsia="Courier New" w:hAnsi="Arial Black" w:cs="Courier New"/>
                <w:color w:val="685C53"/>
                <w:sz w:val="15"/>
              </w:rPr>
              <w:t xml:space="preserve"> </w:t>
            </w:r>
            <w:r w:rsidRPr="0057303A">
              <w:rPr>
                <w:rFonts w:ascii="Arial Black" w:eastAsia="Courier New" w:hAnsi="Arial Black" w:cs="Courier New"/>
                <w:color w:val="685C53"/>
                <w:sz w:val="15"/>
                <w:lang w:val="uk-UA"/>
              </w:rPr>
              <w:t>кольору</w:t>
            </w:r>
            <w:r w:rsidRPr="0057303A">
              <w:rPr>
                <w:rFonts w:ascii="Arial Black" w:eastAsia="Courier New" w:hAnsi="Arial Black" w:cs="Courier New"/>
                <w:color w:val="685C53"/>
                <w:sz w:val="15"/>
              </w:rPr>
              <w:t xml:space="preserve"> </w:t>
            </w:r>
            <w:r w:rsidRPr="0057303A">
              <w:rPr>
                <w:rFonts w:ascii="Arial Black" w:eastAsia="Courier New" w:hAnsi="Arial Black" w:cs="Courier New"/>
                <w:color w:val="685C53"/>
                <w:sz w:val="15"/>
                <w:lang w:val="uk-UA"/>
              </w:rPr>
              <w:t>посилань</w:t>
            </w:r>
          </w:p>
        </w:tc>
        <w:tc>
          <w:tcPr>
            <w:tcW w:w="771" w:type="dxa"/>
            <w:tcBorders>
              <w:left w:val="single" w:sz="6" w:space="0" w:color="666666"/>
              <w:right w:val="double" w:sz="2" w:space="0" w:color="666666"/>
            </w:tcBorders>
            <w:shd w:val="clear" w:color="auto" w:fill="CEE2D3"/>
          </w:tcPr>
          <w:p w14:paraId="6215BD85"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XHTML 1.0</w:t>
            </w:r>
          </w:p>
        </w:tc>
        <w:tc>
          <w:tcPr>
            <w:tcW w:w="621" w:type="dxa"/>
            <w:tcBorders>
              <w:left w:val="double" w:sz="2" w:space="0" w:color="666666"/>
              <w:right w:val="double" w:sz="2" w:space="0" w:color="666666"/>
            </w:tcBorders>
            <w:shd w:val="clear" w:color="auto" w:fill="CEE2D3"/>
          </w:tcPr>
          <w:p w14:paraId="77148A2E"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3" w:type="dxa"/>
            <w:tcBorders>
              <w:left w:val="double" w:sz="2" w:space="0" w:color="666666"/>
              <w:right w:val="single" w:sz="6" w:space="0" w:color="666666"/>
            </w:tcBorders>
            <w:shd w:val="clear" w:color="auto" w:fill="CEE2D3"/>
          </w:tcPr>
          <w:p w14:paraId="6A05F202"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IE 7</w:t>
            </w:r>
          </w:p>
        </w:tc>
        <w:tc>
          <w:tcPr>
            <w:tcW w:w="332" w:type="dxa"/>
            <w:tcBorders>
              <w:left w:val="single" w:sz="6" w:space="0" w:color="666666"/>
              <w:right w:val="single" w:sz="6" w:space="0" w:color="666666"/>
            </w:tcBorders>
            <w:shd w:val="clear" w:color="auto" w:fill="CEE2D3"/>
          </w:tcPr>
          <w:p w14:paraId="012214C4"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2" w:type="dxa"/>
            <w:tcBorders>
              <w:left w:val="single" w:sz="6" w:space="0" w:color="666666"/>
              <w:right w:val="single" w:sz="6" w:space="0" w:color="666666"/>
            </w:tcBorders>
            <w:shd w:val="clear" w:color="auto" w:fill="CEE2D3"/>
          </w:tcPr>
          <w:p w14:paraId="1383551C"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3" w:type="dxa"/>
            <w:tcBorders>
              <w:left w:val="single" w:sz="6" w:space="0" w:color="666666"/>
              <w:right w:val="single" w:sz="6" w:space="0" w:color="666666"/>
            </w:tcBorders>
            <w:shd w:val="clear" w:color="auto" w:fill="CEE2D3"/>
          </w:tcPr>
          <w:p w14:paraId="3064C59A"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1" w:type="dxa"/>
            <w:tcBorders>
              <w:left w:val="single" w:sz="6" w:space="0" w:color="666666"/>
              <w:right w:val="single" w:sz="6" w:space="0" w:color="666666"/>
            </w:tcBorders>
            <w:shd w:val="clear" w:color="auto" w:fill="CEE2D3"/>
          </w:tcPr>
          <w:p w14:paraId="24FD6D4A"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5" w:type="dxa"/>
            <w:tcBorders>
              <w:left w:val="single" w:sz="6" w:space="0" w:color="666666"/>
              <w:right w:val="single" w:sz="6" w:space="0" w:color="666666"/>
            </w:tcBorders>
            <w:shd w:val="clear" w:color="auto" w:fill="CEE2D3"/>
          </w:tcPr>
          <w:p w14:paraId="295684E4" w14:textId="77777777" w:rsidR="0057303A" w:rsidRPr="0057303A" w:rsidRDefault="0057303A" w:rsidP="00253FB5">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6" w:type="dxa"/>
            <w:tcBorders>
              <w:left w:val="single" w:sz="6" w:space="0" w:color="666666"/>
            </w:tcBorders>
            <w:shd w:val="clear" w:color="auto" w:fill="CEE2D3"/>
          </w:tcPr>
          <w:p w14:paraId="7734E838" w14:textId="77777777" w:rsidR="0057303A" w:rsidRPr="0057303A" w:rsidRDefault="0057303A" w:rsidP="00253FB5">
            <w:pPr>
              <w:spacing w:line="360" w:lineRule="auto"/>
              <w:ind w:left="38"/>
              <w:rPr>
                <w:rFonts w:eastAsia="Courier New" w:hAnsi="Courier New" w:cs="Courier New"/>
                <w:sz w:val="13"/>
              </w:rPr>
            </w:pPr>
            <w:r w:rsidRPr="0057303A">
              <w:rPr>
                <w:rFonts w:eastAsia="Courier New" w:hAnsi="Courier New" w:cs="Courier New"/>
                <w:sz w:val="13"/>
              </w:rPr>
              <w:t>Fx 3.6</w:t>
            </w:r>
          </w:p>
        </w:tc>
      </w:tr>
      <w:tr w:rsidR="0057303A" w:rsidRPr="0057303A" w14:paraId="08B147BC" w14:textId="77777777" w:rsidTr="00DC45ED">
        <w:trPr>
          <w:trHeight w:val="4197"/>
        </w:trPr>
        <w:tc>
          <w:tcPr>
            <w:tcW w:w="9211" w:type="dxa"/>
            <w:gridSpan w:val="10"/>
            <w:shd w:val="clear" w:color="auto" w:fill="F8F7F2"/>
          </w:tcPr>
          <w:p w14:paraId="5B373F3F" w14:textId="77777777" w:rsidR="0057303A" w:rsidRPr="0057303A" w:rsidRDefault="0057303A" w:rsidP="00DC45ED">
            <w:pPr>
              <w:ind w:left="254" w:right="4061" w:hanging="180"/>
              <w:rPr>
                <w:rFonts w:ascii="Courier New" w:eastAsia="Courier New" w:hAnsi="Courier New" w:cs="Courier New"/>
                <w:sz w:val="15"/>
                <w:lang w:val="en-US"/>
              </w:rPr>
            </w:pPr>
            <w:r w:rsidRPr="0057303A">
              <w:rPr>
                <w:rFonts w:ascii="Courier New" w:eastAsia="Courier New" w:hAnsi="Courier New" w:cs="Courier New"/>
                <w:sz w:val="15"/>
                <w:lang w:val="en-US"/>
              </w:rPr>
              <w:t xml:space="preserve">&lt;!DOCTYPE html PUBLIC "-//W3C//DTD XHTML 1.0 Strict//EN" </w:t>
            </w:r>
            <w:r w:rsidR="003D6273">
              <w:fldChar w:fldCharType="begin"/>
            </w:r>
            <w:r w:rsidR="003D6273" w:rsidRPr="003D6273">
              <w:rPr>
                <w:lang w:val="en-US"/>
                <w:rPrChange w:id="1441"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"http://www.w3.org/TR/xhtml1/DTD/xhtml1</w:t>
            </w:r>
            <w:r w:rsidR="003D6273">
              <w:fldChar w:fldCharType="end"/>
            </w:r>
            <w:r w:rsidRPr="0057303A">
              <w:rPr>
                <w:rFonts w:ascii="Courier New" w:eastAsia="Courier New" w:hAnsi="Courier New" w:cs="Courier New"/>
                <w:sz w:val="15"/>
                <w:lang w:val="en-US"/>
              </w:rPr>
              <w:t>-</w:t>
            </w:r>
            <w:r w:rsidR="003D6273">
              <w:fldChar w:fldCharType="begin"/>
            </w:r>
            <w:r w:rsidR="003D6273" w:rsidRPr="003D6273">
              <w:rPr>
                <w:lang w:val="en-US"/>
                <w:rPrChange w:id="1442"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strict.dtd"&gt;</w:t>
            </w:r>
            <w:r w:rsidR="003D6273">
              <w:fldChar w:fldCharType="end"/>
            </w:r>
          </w:p>
          <w:p w14:paraId="71823A3C" w14:textId="77777777" w:rsidR="0057303A" w:rsidRPr="0057303A" w:rsidRDefault="0057303A" w:rsidP="00DC45ED">
            <w:pPr>
              <w:ind w:left="74"/>
              <w:rPr>
                <w:rFonts w:ascii="Courier New" w:eastAsia="Courier New" w:hAnsi="Courier New" w:cs="Courier New"/>
                <w:sz w:val="15"/>
                <w:lang w:val="en-US"/>
              </w:rPr>
            </w:pPr>
            <w:r w:rsidRPr="0057303A">
              <w:rPr>
                <w:rFonts w:ascii="Courier New" w:eastAsia="Courier New" w:hAnsi="Courier New" w:cs="Courier New"/>
                <w:sz w:val="15"/>
                <w:lang w:val="en-US"/>
              </w:rPr>
              <w:t xml:space="preserve">&lt;html </w:t>
            </w:r>
            <w:r w:rsidR="003D6273">
              <w:fldChar w:fldCharType="begin"/>
            </w:r>
            <w:r w:rsidR="003D6273" w:rsidRPr="003D6273">
              <w:rPr>
                <w:lang w:val="en-US"/>
                <w:rPrChange w:id="1443" w:author="Пользователь Windows" w:date="2019-12-19T05:26:00Z">
                  <w:rPr/>
                </w:rPrChange>
              </w:rPr>
              <w:instrText>HYPERLINK "http://www.w3.org/1999/xhtml" \h</w:instrText>
            </w:r>
            <w:r w:rsidR="003D6273">
              <w:fldChar w:fldCharType="separate"/>
            </w:r>
            <w:r w:rsidRPr="0057303A">
              <w:rPr>
                <w:rFonts w:ascii="Courier New" w:eastAsia="Courier New" w:hAnsi="Courier New" w:cs="Courier New"/>
                <w:sz w:val="15"/>
                <w:lang w:val="en-US"/>
              </w:rPr>
              <w:t>xmlns="http://www.w3.org/1999/xhtml"&gt;</w:t>
            </w:r>
            <w:r w:rsidR="003D6273">
              <w:fldChar w:fldCharType="end"/>
            </w:r>
          </w:p>
          <w:p w14:paraId="2C0114A5" w14:textId="77777777" w:rsidR="0057303A" w:rsidRPr="0057303A" w:rsidRDefault="0057303A" w:rsidP="00DC45ED">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4081D9BB" w14:textId="77777777" w:rsidR="0057303A" w:rsidRPr="0057303A" w:rsidRDefault="0057303A" w:rsidP="00DC45ED">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&lt;meta http-equiv="Content-Type" content="text/html; charset=utf-8" /&gt;</w:t>
            </w:r>
          </w:p>
          <w:p w14:paraId="508AA1F7" w14:textId="77777777" w:rsidR="0057303A" w:rsidRPr="0057303A" w:rsidRDefault="0057303A" w:rsidP="00DC45ED">
            <w:pPr>
              <w:ind w:left="246"/>
              <w:rPr>
                <w:rFonts w:ascii="Courier New" w:eastAsia="Courier New" w:hAnsi="Courier New" w:cs="Courier New"/>
                <w:sz w:val="15"/>
                <w:lang w:val="en-US"/>
              </w:rPr>
            </w:pPr>
            <w:r w:rsidRPr="0057303A">
              <w:rPr>
                <w:rFonts w:ascii="Courier New" w:eastAsia="Courier New" w:hAnsi="Courier New" w:cs="Courier New"/>
                <w:sz w:val="15"/>
                <w:lang w:val="en-US"/>
              </w:rPr>
              <w:t>&lt;title&gt;</w:t>
            </w:r>
            <w:r w:rsidRPr="0057303A">
              <w:rPr>
                <w:rFonts w:ascii="Courier New" w:eastAsia="Courier New" w:hAnsi="Courier New" w:cs="Courier New"/>
                <w:sz w:val="15"/>
              </w:rPr>
              <w:t>Псевдоклас</w:t>
            </w:r>
            <w:r w:rsidRPr="0057303A">
              <w:rPr>
                <w:rFonts w:ascii="Courier New" w:eastAsia="Courier New" w:hAnsi="Courier New" w:cs="Courier New"/>
                <w:sz w:val="15"/>
                <w:lang w:val="uk-UA"/>
              </w:rPr>
              <w:t>и</w:t>
            </w:r>
            <w:r w:rsidRPr="0057303A">
              <w:rPr>
                <w:rFonts w:ascii="Courier New" w:eastAsia="Courier New" w:hAnsi="Courier New" w:cs="Courier New"/>
                <w:sz w:val="15"/>
                <w:lang w:val="en-US"/>
              </w:rPr>
              <w:t>&lt;/title&gt;</w:t>
            </w:r>
          </w:p>
          <w:p w14:paraId="7174620F" w14:textId="77777777" w:rsidR="0057303A" w:rsidRPr="0057303A" w:rsidRDefault="0057303A" w:rsidP="00DC45ED">
            <w:pPr>
              <w:ind w:left="344" w:right="6849" w:hanging="90"/>
              <w:rPr>
                <w:rFonts w:ascii="Courier New" w:eastAsia="Courier New" w:hAnsi="Courier New" w:cs="Courier New"/>
                <w:sz w:val="15"/>
                <w:lang w:val="en-US"/>
              </w:rPr>
            </w:pPr>
            <w:r w:rsidRPr="0057303A">
              <w:rPr>
                <w:rFonts w:ascii="Courier New" w:eastAsia="Courier New" w:hAnsi="Courier New" w:cs="Courier New"/>
                <w:sz w:val="15"/>
                <w:lang w:val="en-US"/>
              </w:rPr>
              <w:t>&lt;style type="text/css"&gt; A:link {</w:t>
            </w:r>
          </w:p>
          <w:p w14:paraId="18E2D7C8" w14:textId="77777777" w:rsidR="0057303A" w:rsidRPr="0002681C" w:rsidRDefault="0057303A" w:rsidP="00DC45ED">
            <w:pPr>
              <w:ind w:left="417"/>
              <w:rPr>
                <w:rFonts w:ascii="Courier New" w:eastAsia="Courier New" w:hAnsi="Courier New" w:cs="Courier New"/>
                <w:sz w:val="15"/>
                <w:lang w:val="en-US"/>
              </w:rPr>
            </w:pPr>
            <w:r w:rsidRPr="0002681C">
              <w:rPr>
                <w:rFonts w:ascii="Courier New" w:eastAsia="Courier New" w:hAnsi="Courier New" w:cs="Courier New"/>
                <w:sz w:val="15"/>
                <w:lang w:val="en-US"/>
              </w:rPr>
              <w:t xml:space="preserve">color: #036; /* </w:t>
            </w:r>
            <w:r w:rsidRPr="0057303A">
              <w:rPr>
                <w:rFonts w:ascii="Courier New" w:eastAsia="Courier New" w:hAnsi="Courier New" w:cs="Courier New"/>
                <w:sz w:val="15"/>
                <w:lang w:val="uk-UA"/>
              </w:rPr>
              <w:t>Колір</w:t>
            </w:r>
            <w:r w:rsidRPr="0002681C">
              <w:rPr>
                <w:rFonts w:ascii="Courier New" w:eastAsia="Courier New" w:hAnsi="Courier New" w:cs="Courier New"/>
                <w:sz w:val="15"/>
                <w:lang w:val="en-US"/>
              </w:rPr>
              <w:t xml:space="preserve"> </w:t>
            </w:r>
            <w:r w:rsidRPr="0057303A">
              <w:rPr>
                <w:rFonts w:ascii="Courier New" w:eastAsia="Courier New" w:hAnsi="Courier New" w:cs="Courier New"/>
                <w:sz w:val="15"/>
              </w:rPr>
              <w:t>не</w:t>
            </w:r>
            <w:r w:rsidRPr="0057303A">
              <w:rPr>
                <w:rFonts w:ascii="Courier New" w:eastAsia="Courier New" w:hAnsi="Courier New" w:cs="Courier New"/>
                <w:sz w:val="15"/>
                <w:lang w:val="uk-UA"/>
              </w:rPr>
              <w:t>відвіданих</w:t>
            </w:r>
            <w:r w:rsidRPr="0002681C">
              <w:rPr>
                <w:rFonts w:ascii="Courier New" w:eastAsia="Courier New" w:hAnsi="Courier New" w:cs="Courier New"/>
                <w:sz w:val="15"/>
                <w:lang w:val="en-US"/>
              </w:rPr>
              <w:t xml:space="preserve"> </w:t>
            </w:r>
            <w:r w:rsidRPr="0057303A">
              <w:rPr>
                <w:rFonts w:ascii="Courier New" w:eastAsia="Courier New" w:hAnsi="Courier New" w:cs="Courier New"/>
                <w:sz w:val="15"/>
                <w:lang w:val="uk-UA"/>
              </w:rPr>
              <w:t>посилань</w:t>
            </w:r>
            <w:r w:rsidRPr="0002681C">
              <w:rPr>
                <w:rFonts w:ascii="Courier New" w:eastAsia="Courier New" w:hAnsi="Courier New" w:cs="Courier New"/>
                <w:sz w:val="15"/>
                <w:lang w:val="en-US"/>
              </w:rPr>
              <w:t xml:space="preserve"> */</w:t>
            </w:r>
          </w:p>
          <w:p w14:paraId="517CD0B9" w14:textId="77777777" w:rsidR="0057303A" w:rsidRPr="0002681C" w:rsidRDefault="0057303A" w:rsidP="00DC45ED">
            <w:pPr>
              <w:ind w:left="344"/>
              <w:rPr>
                <w:rFonts w:ascii="Courier New" w:eastAsia="Courier New" w:hAnsi="Courier New" w:cs="Courier New"/>
                <w:sz w:val="15"/>
                <w:lang w:val="en-US"/>
              </w:rPr>
            </w:pPr>
            <w:r w:rsidRPr="0002681C">
              <w:rPr>
                <w:rFonts w:ascii="Courier New" w:eastAsia="Courier New" w:hAnsi="Courier New" w:cs="Courier New"/>
                <w:sz w:val="15"/>
                <w:lang w:val="en-US"/>
              </w:rPr>
              <w:t>}</w:t>
            </w:r>
          </w:p>
          <w:p w14:paraId="3C602478" w14:textId="77777777" w:rsidR="0057303A" w:rsidRPr="0002681C" w:rsidRDefault="0057303A" w:rsidP="00DC45ED">
            <w:pPr>
              <w:ind w:left="344"/>
              <w:rPr>
                <w:rFonts w:ascii="Courier New" w:eastAsia="Courier New" w:hAnsi="Courier New" w:cs="Courier New"/>
                <w:sz w:val="15"/>
                <w:lang w:val="en-US"/>
              </w:rPr>
            </w:pPr>
            <w:r w:rsidRPr="0002681C">
              <w:rPr>
                <w:rFonts w:ascii="Courier New" w:eastAsia="Courier New" w:hAnsi="Courier New" w:cs="Courier New"/>
                <w:sz w:val="15"/>
                <w:lang w:val="en-US"/>
              </w:rPr>
              <w:t>A:visited {</w:t>
            </w:r>
          </w:p>
          <w:p w14:paraId="4F63F293" w14:textId="77777777" w:rsidR="0057303A" w:rsidRPr="0002681C" w:rsidRDefault="0057303A" w:rsidP="00DC45ED">
            <w:pPr>
              <w:ind w:left="417"/>
              <w:rPr>
                <w:rFonts w:ascii="Courier New" w:eastAsia="Courier New" w:hAnsi="Courier New" w:cs="Courier New"/>
                <w:sz w:val="15"/>
                <w:lang w:val="en-US"/>
              </w:rPr>
            </w:pPr>
            <w:r w:rsidRPr="0002681C">
              <w:rPr>
                <w:rFonts w:ascii="Courier New" w:eastAsia="Courier New" w:hAnsi="Courier New" w:cs="Courier New"/>
                <w:sz w:val="15"/>
                <w:lang w:val="en-US"/>
              </w:rPr>
              <w:t xml:space="preserve">color: #606; /* </w:t>
            </w:r>
            <w:r w:rsidRPr="0057303A">
              <w:rPr>
                <w:rFonts w:ascii="Courier New" w:eastAsia="Courier New" w:hAnsi="Courier New" w:cs="Courier New"/>
                <w:sz w:val="15"/>
                <w:lang w:val="uk-UA"/>
              </w:rPr>
              <w:t>Колір</w:t>
            </w:r>
            <w:r w:rsidRPr="0002681C">
              <w:rPr>
                <w:rFonts w:ascii="Courier New" w:eastAsia="Courier New" w:hAnsi="Courier New" w:cs="Courier New"/>
                <w:sz w:val="15"/>
                <w:lang w:val="en-US"/>
              </w:rPr>
              <w:t xml:space="preserve"> </w:t>
            </w:r>
            <w:r w:rsidRPr="0057303A">
              <w:rPr>
                <w:rFonts w:ascii="Courier New" w:eastAsia="Courier New" w:hAnsi="Courier New" w:cs="Courier New"/>
                <w:sz w:val="15"/>
                <w:lang w:val="uk-UA"/>
              </w:rPr>
              <w:t>відвіданих</w:t>
            </w:r>
            <w:r w:rsidRPr="0002681C">
              <w:rPr>
                <w:rFonts w:ascii="Courier New" w:eastAsia="Courier New" w:hAnsi="Courier New" w:cs="Courier New"/>
                <w:sz w:val="15"/>
                <w:lang w:val="en-US"/>
              </w:rPr>
              <w:t xml:space="preserve"> </w:t>
            </w:r>
            <w:r w:rsidRPr="0057303A">
              <w:rPr>
                <w:rFonts w:ascii="Courier New" w:eastAsia="Courier New" w:hAnsi="Courier New" w:cs="Courier New"/>
                <w:sz w:val="15"/>
                <w:lang w:val="uk-UA"/>
              </w:rPr>
              <w:t>посилань</w:t>
            </w:r>
            <w:r w:rsidRPr="0002681C">
              <w:rPr>
                <w:rFonts w:ascii="Courier New" w:eastAsia="Courier New" w:hAnsi="Courier New" w:cs="Courier New"/>
                <w:sz w:val="15"/>
                <w:lang w:val="en-US"/>
              </w:rPr>
              <w:t xml:space="preserve"> */</w:t>
            </w:r>
          </w:p>
          <w:p w14:paraId="485DC938" w14:textId="77777777" w:rsidR="0057303A" w:rsidRPr="00097C12" w:rsidRDefault="0057303A" w:rsidP="00DC45ED">
            <w:pPr>
              <w:ind w:left="344"/>
              <w:rPr>
                <w:rFonts w:ascii="Courier New" w:eastAsia="Courier New" w:hAnsi="Courier New" w:cs="Courier New"/>
                <w:sz w:val="15"/>
                <w:lang w:val="en-US"/>
              </w:rPr>
            </w:pPr>
            <w:r w:rsidRPr="00097C12">
              <w:rPr>
                <w:rFonts w:ascii="Courier New" w:eastAsia="Courier New" w:hAnsi="Courier New" w:cs="Courier New"/>
                <w:sz w:val="15"/>
                <w:lang w:val="en-US"/>
              </w:rPr>
              <w:t>}</w:t>
            </w:r>
          </w:p>
          <w:p w14:paraId="50FD3EB0" w14:textId="77777777" w:rsidR="0057303A" w:rsidRPr="00097C12" w:rsidRDefault="0057303A" w:rsidP="00DC45ED">
            <w:pPr>
              <w:ind w:left="344"/>
              <w:rPr>
                <w:rFonts w:ascii="Courier New" w:eastAsia="Courier New" w:hAnsi="Courier New" w:cs="Courier New"/>
                <w:sz w:val="15"/>
                <w:lang w:val="en-US"/>
              </w:rPr>
            </w:pPr>
            <w:r w:rsidRPr="00097C12">
              <w:rPr>
                <w:rFonts w:ascii="Courier New" w:eastAsia="Courier New" w:hAnsi="Courier New" w:cs="Courier New"/>
                <w:sz w:val="15"/>
                <w:lang w:val="en-US"/>
              </w:rPr>
              <w:t>A:hover {</w:t>
            </w:r>
          </w:p>
          <w:p w14:paraId="1E5ABB82" w14:textId="77777777" w:rsidR="0057303A" w:rsidRPr="0057303A" w:rsidRDefault="0057303A" w:rsidP="00DC45ED">
            <w:pPr>
              <w:ind w:left="417"/>
              <w:rPr>
                <w:rFonts w:ascii="Courier New" w:eastAsia="Courier New" w:hAnsi="Courier New" w:cs="Courier New"/>
                <w:sz w:val="15"/>
              </w:rPr>
            </w:pPr>
            <w:r w:rsidRPr="0057303A">
              <w:rPr>
                <w:rFonts w:ascii="Courier New" w:eastAsia="Courier New" w:hAnsi="Courier New" w:cs="Courier New"/>
                <w:sz w:val="15"/>
              </w:rPr>
              <w:t xml:space="preserve">color: #f00; /* </w:t>
            </w:r>
            <w:r w:rsidRPr="0057303A">
              <w:rPr>
                <w:rFonts w:ascii="Courier New" w:eastAsia="Courier New" w:hAnsi="Courier New" w:cs="Courier New"/>
                <w:sz w:val="15"/>
                <w:lang w:val="uk-UA"/>
              </w:rPr>
              <w:t>Колір посилань при наведенні на них курсора миші</w:t>
            </w:r>
            <w:r w:rsidRPr="0057303A">
              <w:rPr>
                <w:rFonts w:ascii="Courier New" w:eastAsia="Courier New" w:hAnsi="Courier New" w:cs="Courier New"/>
                <w:sz w:val="15"/>
              </w:rPr>
              <w:t xml:space="preserve"> */</w:t>
            </w:r>
          </w:p>
          <w:p w14:paraId="19D82E57" w14:textId="77777777" w:rsidR="0057303A" w:rsidRPr="0057303A" w:rsidRDefault="0057303A" w:rsidP="00DC45ED">
            <w:pPr>
              <w:ind w:left="344"/>
              <w:rPr>
                <w:rFonts w:ascii="Courier New" w:eastAsia="Courier New" w:hAnsi="Courier New" w:cs="Courier New"/>
                <w:sz w:val="15"/>
              </w:rPr>
            </w:pPr>
            <w:r w:rsidRPr="0057303A">
              <w:rPr>
                <w:rFonts w:ascii="Courier New" w:eastAsia="Courier New" w:hAnsi="Courier New" w:cs="Courier New"/>
                <w:sz w:val="15"/>
              </w:rPr>
              <w:t>}</w:t>
            </w:r>
          </w:p>
          <w:p w14:paraId="1576775B" w14:textId="77777777" w:rsidR="0057303A" w:rsidRPr="0057303A" w:rsidRDefault="0057303A" w:rsidP="00DC45ED">
            <w:pPr>
              <w:ind w:left="344"/>
              <w:rPr>
                <w:rFonts w:ascii="Courier New" w:eastAsia="Courier New" w:hAnsi="Courier New" w:cs="Courier New"/>
                <w:sz w:val="15"/>
              </w:rPr>
            </w:pPr>
            <w:r w:rsidRPr="0057303A">
              <w:rPr>
                <w:rFonts w:ascii="Courier New" w:eastAsia="Courier New" w:hAnsi="Courier New" w:cs="Courier New"/>
                <w:sz w:val="15"/>
              </w:rPr>
              <w:t>A:active {</w:t>
            </w:r>
          </w:p>
          <w:p w14:paraId="7CCD96ED" w14:textId="77777777" w:rsidR="0057303A" w:rsidRPr="0057303A" w:rsidRDefault="0057303A" w:rsidP="00DC45ED">
            <w:pPr>
              <w:ind w:left="417"/>
              <w:rPr>
                <w:rFonts w:ascii="Courier New" w:eastAsia="Courier New" w:hAnsi="Courier New" w:cs="Courier New"/>
                <w:sz w:val="15"/>
              </w:rPr>
            </w:pPr>
            <w:r w:rsidRPr="0057303A">
              <w:rPr>
                <w:rFonts w:ascii="Courier New" w:eastAsia="Courier New" w:hAnsi="Courier New" w:cs="Courier New"/>
                <w:sz w:val="15"/>
              </w:rPr>
              <w:t xml:space="preserve">color: #ff0; /* </w:t>
            </w:r>
            <w:r w:rsidRPr="0057303A">
              <w:rPr>
                <w:rFonts w:ascii="Courier New" w:eastAsia="Courier New" w:hAnsi="Courier New" w:cs="Courier New"/>
                <w:sz w:val="15"/>
                <w:lang w:val="uk-UA"/>
              </w:rPr>
              <w:t>Колір активних посилань</w:t>
            </w:r>
            <w:r w:rsidRPr="0057303A">
              <w:rPr>
                <w:rFonts w:ascii="Courier New" w:eastAsia="Courier New" w:hAnsi="Courier New" w:cs="Courier New"/>
                <w:sz w:val="15"/>
              </w:rPr>
              <w:t>*/</w:t>
            </w:r>
          </w:p>
          <w:p w14:paraId="7623FD20" w14:textId="77777777" w:rsidR="0057303A" w:rsidRPr="0057303A" w:rsidRDefault="0057303A" w:rsidP="00DC45ED">
            <w:pPr>
              <w:ind w:left="344"/>
              <w:rPr>
                <w:rFonts w:ascii="Courier New" w:eastAsia="Courier New" w:hAnsi="Courier New" w:cs="Courier New"/>
                <w:sz w:val="15"/>
                <w:lang w:val="en-US"/>
              </w:rPr>
            </w:pPr>
            <w:r w:rsidRPr="0057303A">
              <w:rPr>
                <w:rFonts w:ascii="Courier New" w:eastAsia="Courier New" w:hAnsi="Courier New" w:cs="Courier New"/>
                <w:sz w:val="15"/>
                <w:lang w:val="en-US"/>
              </w:rPr>
              <w:t>}</w:t>
            </w:r>
          </w:p>
          <w:p w14:paraId="5DB2BEB7" w14:textId="77777777" w:rsidR="0057303A" w:rsidRPr="0057303A" w:rsidRDefault="0057303A" w:rsidP="00DC45ED">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&lt;/style&gt;</w:t>
            </w:r>
          </w:p>
          <w:p w14:paraId="2D4B69B1" w14:textId="77777777" w:rsidR="0057303A" w:rsidRPr="0057303A" w:rsidRDefault="0057303A" w:rsidP="00DC45ED">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412284C4" w14:textId="77777777" w:rsidR="0057303A" w:rsidRPr="0057303A" w:rsidRDefault="0057303A" w:rsidP="00DC45ED">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&lt;body&gt;</w:t>
            </w:r>
          </w:p>
          <w:p w14:paraId="644C2865" w14:textId="77777777" w:rsidR="0057303A" w:rsidRPr="0057303A" w:rsidRDefault="0057303A" w:rsidP="00DC45ED">
            <w:pPr>
              <w:ind w:left="246"/>
              <w:rPr>
                <w:rFonts w:ascii="Courier New" w:eastAsia="Courier New" w:hAnsi="Courier New" w:cs="Courier New"/>
                <w:sz w:val="15"/>
                <w:lang w:val="en-US"/>
              </w:rPr>
            </w:pPr>
            <w:r w:rsidRPr="0057303A">
              <w:rPr>
                <w:rFonts w:ascii="Courier New" w:eastAsia="Courier New" w:hAnsi="Courier New" w:cs="Courier New"/>
                <w:sz w:val="15"/>
                <w:lang w:val="en-US"/>
              </w:rPr>
              <w:t>&lt;p&gt;&lt;a href="1.html"&gt;</w:t>
            </w:r>
            <w:r w:rsidRPr="0057303A">
              <w:rPr>
                <w:rFonts w:ascii="Courier New" w:eastAsia="Courier New" w:hAnsi="Courier New" w:cs="Courier New"/>
                <w:sz w:val="15"/>
                <w:lang w:val="uk-UA"/>
              </w:rPr>
              <w:t>Посилання</w:t>
            </w:r>
            <w:r w:rsidRPr="0057303A">
              <w:rPr>
                <w:rFonts w:ascii="Courier New" w:eastAsia="Courier New" w:hAnsi="Courier New" w:cs="Courier New"/>
                <w:sz w:val="15"/>
                <w:lang w:val="en-US"/>
              </w:rPr>
              <w:t xml:space="preserve"> 1&lt;/a&gt; |</w:t>
            </w:r>
          </w:p>
          <w:p w14:paraId="58B698AF" w14:textId="77777777" w:rsidR="0057303A" w:rsidRPr="0057303A" w:rsidRDefault="0057303A" w:rsidP="00DC45ED">
            <w:pPr>
              <w:ind w:left="331"/>
              <w:rPr>
                <w:rFonts w:ascii="Courier New" w:eastAsia="Courier New" w:hAnsi="Courier New" w:cs="Courier New"/>
                <w:sz w:val="15"/>
                <w:lang w:val="en-US"/>
              </w:rPr>
            </w:pPr>
            <w:r w:rsidRPr="0057303A">
              <w:rPr>
                <w:rFonts w:ascii="Courier New" w:eastAsia="Courier New" w:hAnsi="Courier New" w:cs="Courier New"/>
                <w:sz w:val="15"/>
                <w:lang w:val="en-US"/>
              </w:rPr>
              <w:t>&lt;a href="2.html"&gt;</w:t>
            </w:r>
            <w:r w:rsidRPr="0057303A">
              <w:rPr>
                <w:rFonts w:ascii="Courier New" w:eastAsia="Courier New" w:hAnsi="Courier New" w:cs="Courier New"/>
                <w:sz w:val="15"/>
                <w:lang w:val="uk-UA"/>
              </w:rPr>
              <w:t xml:space="preserve"> Посилання</w:t>
            </w:r>
            <w:r w:rsidRPr="0057303A">
              <w:rPr>
                <w:rFonts w:ascii="Courier New" w:eastAsia="Courier New" w:hAnsi="Courier New" w:cs="Courier New"/>
                <w:sz w:val="15"/>
                <w:lang w:val="en-US"/>
              </w:rPr>
              <w:t xml:space="preserve"> 2&lt;/a&gt; |</w:t>
            </w:r>
          </w:p>
          <w:p w14:paraId="700C6449" w14:textId="77777777" w:rsidR="0057303A" w:rsidRPr="0057303A" w:rsidRDefault="0057303A" w:rsidP="00DC45ED">
            <w:pPr>
              <w:ind w:left="331"/>
              <w:rPr>
                <w:rFonts w:ascii="Courier New" w:eastAsia="Courier New" w:hAnsi="Courier New" w:cs="Courier New"/>
                <w:sz w:val="15"/>
                <w:lang w:val="en-US"/>
              </w:rPr>
            </w:pPr>
            <w:r w:rsidRPr="0057303A">
              <w:rPr>
                <w:rFonts w:ascii="Courier New" w:eastAsia="Courier New" w:hAnsi="Courier New" w:cs="Courier New"/>
                <w:sz w:val="15"/>
                <w:lang w:val="en-US"/>
              </w:rPr>
              <w:t>&lt;a href="3.html"&gt;</w:t>
            </w:r>
            <w:r w:rsidRPr="0057303A">
              <w:rPr>
                <w:rFonts w:ascii="Courier New" w:eastAsia="Courier New" w:hAnsi="Courier New" w:cs="Courier New"/>
                <w:sz w:val="15"/>
                <w:lang w:val="uk-UA"/>
              </w:rPr>
              <w:t xml:space="preserve"> Посилання</w:t>
            </w:r>
            <w:r w:rsidRPr="0057303A">
              <w:rPr>
                <w:rFonts w:ascii="Courier New" w:eastAsia="Courier New" w:hAnsi="Courier New" w:cs="Courier New"/>
                <w:sz w:val="15"/>
                <w:lang w:val="en-US"/>
              </w:rPr>
              <w:t xml:space="preserve"> 3&lt;/a&gt;&lt;/p&gt;</w:t>
            </w:r>
          </w:p>
          <w:p w14:paraId="2670483F" w14:textId="77777777" w:rsidR="0057303A" w:rsidRPr="0057303A" w:rsidRDefault="0057303A" w:rsidP="00DC45ED">
            <w:pPr>
              <w:ind w:left="164"/>
              <w:rPr>
                <w:rFonts w:ascii="Courier New" w:eastAsia="Courier New" w:hAnsi="Courier New" w:cs="Courier New"/>
                <w:sz w:val="15"/>
              </w:rPr>
            </w:pPr>
            <w:r w:rsidRPr="0057303A">
              <w:rPr>
                <w:rFonts w:ascii="Courier New" w:eastAsia="Courier New" w:hAnsi="Courier New" w:cs="Courier New"/>
                <w:sz w:val="15"/>
              </w:rPr>
              <w:t>&lt;/body&gt;</w:t>
            </w:r>
          </w:p>
          <w:p w14:paraId="3C9058F3" w14:textId="77777777" w:rsidR="0057303A" w:rsidRPr="0057303A" w:rsidRDefault="0057303A" w:rsidP="00DC45ED">
            <w:pPr>
              <w:ind w:left="74"/>
              <w:rPr>
                <w:rFonts w:ascii="Courier New" w:eastAsia="Courier New" w:hAnsi="Courier New" w:cs="Courier New"/>
                <w:sz w:val="15"/>
              </w:rPr>
            </w:pPr>
            <w:r w:rsidRPr="0057303A">
              <w:rPr>
                <w:rFonts w:ascii="Courier New" w:eastAsia="Courier New" w:hAnsi="Courier New" w:cs="Courier New"/>
                <w:sz w:val="15"/>
              </w:rPr>
              <w:t>&lt;/html&gt;</w:t>
            </w:r>
          </w:p>
        </w:tc>
      </w:tr>
    </w:tbl>
    <w:p w14:paraId="1419A887" w14:textId="77777777" w:rsidR="0057303A" w:rsidRPr="0057303A" w:rsidRDefault="0057303A" w:rsidP="00253FB5">
      <w:pPr>
        <w:spacing w:line="360" w:lineRule="auto"/>
        <w:rPr>
          <w:sz w:val="15"/>
          <w:szCs w:val="17"/>
        </w:rPr>
      </w:pPr>
    </w:p>
    <w:p w14:paraId="3763037B" w14:textId="77777777" w:rsidR="0057303A" w:rsidRDefault="0057303A" w:rsidP="00253FB5">
      <w:pPr>
        <w:spacing w:line="360" w:lineRule="auto"/>
        <w:ind w:left="105"/>
        <w:rPr>
          <w:sz w:val="17"/>
          <w:szCs w:val="17"/>
        </w:rPr>
      </w:pPr>
      <w:r w:rsidRPr="0057303A">
        <w:rPr>
          <w:sz w:val="17"/>
          <w:szCs w:val="17"/>
        </w:rPr>
        <w:t>Результат пр</w:t>
      </w:r>
      <w:r w:rsidRPr="0057303A">
        <w:rPr>
          <w:sz w:val="17"/>
          <w:szCs w:val="17"/>
          <w:lang w:val="uk-UA"/>
        </w:rPr>
        <w:t>икладу</w:t>
      </w:r>
      <w:r w:rsidRPr="0057303A">
        <w:rPr>
          <w:sz w:val="17"/>
          <w:szCs w:val="17"/>
        </w:rPr>
        <w:t xml:space="preserve"> показан</w:t>
      </w:r>
      <w:r w:rsidRPr="0057303A">
        <w:rPr>
          <w:sz w:val="17"/>
          <w:szCs w:val="17"/>
          <w:lang w:val="uk-UA"/>
        </w:rPr>
        <w:t>о</w:t>
      </w:r>
      <w:r w:rsidRPr="0057303A">
        <w:rPr>
          <w:sz w:val="17"/>
          <w:szCs w:val="17"/>
        </w:rPr>
        <w:t xml:space="preserve"> на рис. 1.33.</w:t>
      </w:r>
    </w:p>
    <w:p w14:paraId="6C89679D" w14:textId="77777777" w:rsidR="00BB31D6" w:rsidRPr="0057303A" w:rsidRDefault="00BB31D6" w:rsidP="00253FB5">
      <w:pPr>
        <w:spacing w:line="360" w:lineRule="auto"/>
        <w:ind w:left="105"/>
        <w:rPr>
          <w:sz w:val="17"/>
          <w:szCs w:val="17"/>
          <w:lang w:val="uk-UA"/>
        </w:rPr>
      </w:pPr>
    </w:p>
    <w:p w14:paraId="6E58DB62" w14:textId="77777777" w:rsidR="0057303A" w:rsidRPr="0057303A" w:rsidRDefault="0057303A" w:rsidP="00253FB5">
      <w:pPr>
        <w:spacing w:line="360" w:lineRule="auto"/>
        <w:ind w:left="105"/>
        <w:jc w:val="center"/>
        <w:rPr>
          <w:sz w:val="17"/>
          <w:szCs w:val="17"/>
          <w:lang w:val="uk-UA"/>
        </w:rPr>
      </w:pPr>
      <w:r w:rsidRPr="0057303A">
        <w:rPr>
          <w:noProof/>
          <w:sz w:val="17"/>
          <w:szCs w:val="17"/>
          <w:lang w:val="en-US" w:eastAsia="en-US" w:bidi="ar-SA"/>
        </w:rPr>
        <w:drawing>
          <wp:inline distT="0" distB="0" distL="0" distR="0" wp14:anchorId="7E6D8590" wp14:editId="4AA9EB36">
            <wp:extent cx="3851614" cy="1573682"/>
            <wp:effectExtent l="19050" t="19050" r="15875" b="266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cstate="print"/>
                    <a:srcRect b="24242"/>
                    <a:stretch>
                      <a:fillRect/>
                    </a:stretch>
                  </pic:blipFill>
                  <pic:spPr bwMode="auto">
                    <a:xfrm>
                      <a:off x="0" y="0"/>
                      <a:ext cx="3851614" cy="1573682"/>
                    </a:xfrm>
                    <a:prstGeom prst="rect">
                      <a:avLst/>
                    </a:prstGeom>
                    <a:noFill/>
                    <a:ln w="3175">
                      <a:solidFill>
                        <a:schemeClr val="tx1"/>
                      </a:solidFill>
                      <a:miter lim="800000"/>
                      <a:headEnd/>
                      <a:tailEnd/>
                    </a:ln>
                  </pic:spPr>
                </pic:pic>
              </a:graphicData>
            </a:graphic>
          </wp:inline>
        </w:drawing>
      </w:r>
    </w:p>
    <w:p w14:paraId="61E5276D" w14:textId="77777777" w:rsidR="0057303A" w:rsidRPr="0057303A" w:rsidRDefault="0057303A" w:rsidP="00253FB5">
      <w:pPr>
        <w:spacing w:line="360" w:lineRule="auto"/>
        <w:rPr>
          <w:sz w:val="14"/>
          <w:szCs w:val="17"/>
        </w:rPr>
      </w:pPr>
    </w:p>
    <w:p w14:paraId="2F265EEF" w14:textId="77777777" w:rsidR="0057303A" w:rsidRPr="0057303A" w:rsidRDefault="0057303A" w:rsidP="00253FB5">
      <w:pPr>
        <w:spacing w:line="360" w:lineRule="auto"/>
        <w:ind w:left="1424" w:right="1426"/>
        <w:jc w:val="center"/>
        <w:rPr>
          <w:rFonts w:ascii="Georgia" w:hAnsi="Georgia"/>
          <w:i/>
          <w:sz w:val="17"/>
          <w:lang w:val="uk-UA"/>
        </w:rPr>
      </w:pPr>
      <w:r w:rsidRPr="0057303A">
        <w:rPr>
          <w:rFonts w:ascii="Georgia" w:hAnsi="Georgia"/>
          <w:i/>
          <w:color w:val="666666"/>
          <w:sz w:val="17"/>
        </w:rPr>
        <w:t xml:space="preserve">Рис. 1.33. Вид </w:t>
      </w:r>
      <w:r w:rsidRPr="0057303A">
        <w:rPr>
          <w:rFonts w:ascii="Georgia" w:hAnsi="Georgia"/>
          <w:i/>
          <w:color w:val="666666"/>
          <w:sz w:val="17"/>
          <w:lang w:val="uk-UA"/>
        </w:rPr>
        <w:t>посилання</w:t>
      </w:r>
      <w:r w:rsidRPr="0057303A">
        <w:rPr>
          <w:rFonts w:ascii="Georgia" w:hAnsi="Georgia"/>
          <w:i/>
          <w:color w:val="666666"/>
          <w:sz w:val="17"/>
        </w:rPr>
        <w:t xml:space="preserve"> при наведен</w:t>
      </w:r>
      <w:r w:rsidRPr="0057303A">
        <w:rPr>
          <w:rFonts w:ascii="Georgia" w:hAnsi="Georgia"/>
          <w:i/>
          <w:color w:val="666666"/>
          <w:sz w:val="17"/>
          <w:lang w:val="uk-UA"/>
        </w:rPr>
        <w:t>ні</w:t>
      </w:r>
      <w:r w:rsidRPr="0057303A">
        <w:rPr>
          <w:rFonts w:ascii="Georgia" w:hAnsi="Georgia"/>
          <w:i/>
          <w:color w:val="666666"/>
          <w:sz w:val="17"/>
        </w:rPr>
        <w:t xml:space="preserve"> на не</w:t>
      </w:r>
      <w:r w:rsidRPr="0057303A">
        <w:rPr>
          <w:rFonts w:ascii="Georgia" w:hAnsi="Georgia"/>
          <w:i/>
          <w:color w:val="666666"/>
          <w:sz w:val="17"/>
          <w:lang w:val="uk-UA"/>
        </w:rPr>
        <w:t>ї</w:t>
      </w:r>
      <w:r w:rsidRPr="0057303A">
        <w:rPr>
          <w:rFonts w:ascii="Georgia" w:hAnsi="Georgia"/>
          <w:i/>
          <w:color w:val="666666"/>
          <w:sz w:val="17"/>
        </w:rPr>
        <w:t xml:space="preserve"> курсора м</w:t>
      </w:r>
      <w:r w:rsidRPr="0057303A">
        <w:rPr>
          <w:rFonts w:ascii="Georgia" w:hAnsi="Georgia"/>
          <w:i/>
          <w:color w:val="666666"/>
          <w:sz w:val="17"/>
          <w:lang w:val="uk-UA"/>
        </w:rPr>
        <w:t>иші</w:t>
      </w:r>
    </w:p>
    <w:p w14:paraId="6E14C499" w14:textId="77777777" w:rsidR="00DC45ED" w:rsidRDefault="00DC45ED" w:rsidP="00253FB5">
      <w:pPr>
        <w:spacing w:line="360" w:lineRule="auto"/>
        <w:ind w:left="105" w:right="241"/>
        <w:rPr>
          <w:sz w:val="17"/>
          <w:szCs w:val="17"/>
          <w:lang w:val="uk-UA"/>
        </w:rPr>
      </w:pPr>
    </w:p>
    <w:p w14:paraId="2DC71041" w14:textId="77777777" w:rsidR="0057303A" w:rsidRPr="0057303A" w:rsidRDefault="0057303A" w:rsidP="00253FB5">
      <w:pPr>
        <w:spacing w:line="360" w:lineRule="auto"/>
        <w:ind w:left="105" w:right="241"/>
        <w:rPr>
          <w:sz w:val="17"/>
          <w:szCs w:val="17"/>
          <w:lang w:val="uk-UA"/>
        </w:rPr>
      </w:pPr>
      <w:r w:rsidRPr="0057303A">
        <w:rPr>
          <w:sz w:val="17"/>
          <w:szCs w:val="17"/>
          <w:lang w:val="uk-UA"/>
        </w:rPr>
        <w:t xml:space="preserve">В даному прикладі показано використання псевдокласів спільно з посиланнями. При цьому має значення порядок проходження псевдокласів. Спочатку вказується: </w:t>
      </w:r>
      <w:r w:rsidRPr="0057303A">
        <w:rPr>
          <w:color w:val="C00000"/>
          <w:sz w:val="17"/>
          <w:szCs w:val="17"/>
          <w:lang w:val="uk-UA"/>
        </w:rPr>
        <w:t>visited</w:t>
      </w:r>
      <w:r w:rsidRPr="0057303A">
        <w:rPr>
          <w:sz w:val="17"/>
          <w:szCs w:val="17"/>
          <w:lang w:val="uk-UA"/>
        </w:rPr>
        <w:t xml:space="preserve">, а потім йде: </w:t>
      </w:r>
      <w:r w:rsidRPr="0057303A">
        <w:rPr>
          <w:color w:val="C00000"/>
          <w:sz w:val="17"/>
          <w:szCs w:val="17"/>
          <w:lang w:val="uk-UA"/>
        </w:rPr>
        <w:t>hover</w:t>
      </w:r>
      <w:r w:rsidRPr="0057303A">
        <w:rPr>
          <w:sz w:val="17"/>
          <w:szCs w:val="17"/>
          <w:lang w:val="uk-UA"/>
        </w:rPr>
        <w:t>, в іншому випадку відвідані посилання не будуть змінювати свій колір при наведенні на них курсора.</w:t>
      </w:r>
    </w:p>
    <w:p w14:paraId="48C74C07" w14:textId="77777777" w:rsidR="0057303A" w:rsidRPr="0057303A" w:rsidRDefault="0057303A" w:rsidP="00253FB5">
      <w:pPr>
        <w:spacing w:line="360" w:lineRule="auto"/>
        <w:rPr>
          <w:sz w:val="15"/>
          <w:szCs w:val="17"/>
          <w:lang w:val="uk-UA"/>
        </w:rPr>
      </w:pPr>
    </w:p>
    <w:p w14:paraId="20BC8E26" w14:textId="77777777" w:rsidR="0057303A" w:rsidRPr="0057303A" w:rsidRDefault="0057303A" w:rsidP="00253FB5">
      <w:pPr>
        <w:spacing w:line="360" w:lineRule="auto"/>
        <w:ind w:left="105" w:right="120"/>
        <w:rPr>
          <w:sz w:val="17"/>
          <w:szCs w:val="17"/>
        </w:rPr>
      </w:pPr>
      <w:r w:rsidRPr="0057303A">
        <w:rPr>
          <w:sz w:val="17"/>
          <w:szCs w:val="17"/>
          <w:lang w:val="uk-UA"/>
        </w:rPr>
        <w:t xml:space="preserve">Селектори можуть містити більше одного псевдокласу, які перераховуються поспіль через двокрапку, але тільки в тому випадку, якщо їх дії не суперечать один одному. Так, запис </w:t>
      </w:r>
      <w:r w:rsidRPr="0057303A">
        <w:rPr>
          <w:rFonts w:ascii="Courier New" w:hAnsi="Courier New"/>
          <w:b/>
          <w:color w:val="006699"/>
          <w:sz w:val="17"/>
          <w:szCs w:val="17"/>
          <w:lang w:val="en-US"/>
        </w:rPr>
        <w:t>A:visited:hover</w:t>
      </w:r>
      <w:r w:rsidRPr="0057303A">
        <w:rPr>
          <w:sz w:val="17"/>
          <w:szCs w:val="17"/>
          <w:lang w:val="uk-UA"/>
        </w:rPr>
        <w:t xml:space="preserve"> є коректною, а запис </w:t>
      </w:r>
      <w:r w:rsidRPr="0057303A">
        <w:rPr>
          <w:rFonts w:ascii="Courier New" w:hAnsi="Courier New"/>
          <w:b/>
          <w:color w:val="006699"/>
          <w:sz w:val="17"/>
          <w:szCs w:val="17"/>
          <w:lang w:val="en-US"/>
        </w:rPr>
        <w:t xml:space="preserve">A:link:visited </w:t>
      </w:r>
      <w:r w:rsidRPr="0057303A">
        <w:rPr>
          <w:sz w:val="17"/>
          <w:szCs w:val="17"/>
          <w:lang w:val="uk-UA"/>
        </w:rPr>
        <w:t>- немає. Втім, якщо підходити формально, то валідатор CSS вважає правильним будь-яке поєднання псевдокласів</w:t>
      </w:r>
      <w:r w:rsidRPr="0057303A">
        <w:rPr>
          <w:sz w:val="17"/>
          <w:szCs w:val="17"/>
        </w:rPr>
        <w:t>.</w:t>
      </w:r>
    </w:p>
    <w:p w14:paraId="7CA606F7" w14:textId="77777777" w:rsidR="0057303A" w:rsidRPr="0057303A" w:rsidRDefault="0057303A" w:rsidP="00253FB5">
      <w:pPr>
        <w:spacing w:line="360" w:lineRule="auto"/>
        <w:rPr>
          <w:sz w:val="25"/>
          <w:szCs w:val="17"/>
        </w:rPr>
      </w:pPr>
    </w:p>
    <w:p w14:paraId="086636A8" w14:textId="77777777" w:rsidR="0057303A" w:rsidRPr="0057303A" w:rsidRDefault="0057303A" w:rsidP="00253FB5">
      <w:pPr>
        <w:spacing w:line="360" w:lineRule="auto"/>
        <w:ind w:left="641" w:right="285" w:hanging="536"/>
        <w:rPr>
          <w:sz w:val="17"/>
          <w:szCs w:val="17"/>
          <w:lang w:val="uk-UA"/>
        </w:rPr>
      </w:pPr>
      <w:r w:rsidRPr="0057303A">
        <w:rPr>
          <w:noProof/>
          <w:position w:val="-13"/>
          <w:sz w:val="17"/>
          <w:szCs w:val="17"/>
          <w:lang w:val="en-US" w:eastAsia="en-US" w:bidi="ar-SA"/>
        </w:rPr>
        <w:drawing>
          <wp:inline distT="0" distB="0" distL="0" distR="0" wp14:anchorId="73B140DE" wp14:editId="72128513">
            <wp:extent cx="217568" cy="217568"/>
            <wp:effectExtent l="0" t="0" r="0" b="0"/>
            <wp:docPr id="25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2.png"/>
                    <pic:cNvPicPr/>
                  </pic:nvPicPr>
                  <pic:blipFill>
                    <a:blip r:embed="rId14" cstate="print"/>
                    <a:stretch>
                      <a:fillRect/>
                    </a:stretch>
                  </pic:blipFill>
                  <pic:spPr>
                    <a:xfrm>
                      <a:off x="0" y="0"/>
                      <a:ext cx="217568" cy="217568"/>
                    </a:xfrm>
                    <a:prstGeom prst="rect">
                      <a:avLst/>
                    </a:prstGeom>
                  </pic:spPr>
                </pic:pic>
              </a:graphicData>
            </a:graphic>
          </wp:inline>
        </w:drawing>
      </w:r>
      <w:r w:rsidRPr="0057303A">
        <w:rPr>
          <w:rFonts w:ascii="Times New Roman" w:hAnsi="Times New Roman"/>
          <w:sz w:val="20"/>
          <w:szCs w:val="17"/>
        </w:rPr>
        <w:t xml:space="preserve">   </w:t>
      </w:r>
      <w:r w:rsidRPr="0057303A">
        <w:rPr>
          <w:rFonts w:ascii="Times New Roman" w:hAnsi="Times New Roman"/>
          <w:spacing w:val="-7"/>
          <w:sz w:val="20"/>
          <w:szCs w:val="17"/>
        </w:rPr>
        <w:t xml:space="preserve"> </w:t>
      </w:r>
      <w:r w:rsidRPr="0057303A">
        <w:rPr>
          <w:sz w:val="17"/>
          <w:szCs w:val="17"/>
        </w:rPr>
        <w:t xml:space="preserve">Браузер Internet Explorer 6 </w:t>
      </w:r>
      <w:r w:rsidRPr="0057303A">
        <w:rPr>
          <w:sz w:val="17"/>
          <w:szCs w:val="17"/>
          <w:lang w:val="uk-UA"/>
        </w:rPr>
        <w:t xml:space="preserve">дозволяє використовувати псевдокласи: </w:t>
      </w:r>
      <w:r w:rsidRPr="0057303A">
        <w:rPr>
          <w:color w:val="C00000"/>
          <w:sz w:val="17"/>
          <w:szCs w:val="17"/>
          <w:lang w:val="uk-UA"/>
        </w:rPr>
        <w:t>active</w:t>
      </w:r>
      <w:r w:rsidRPr="0057303A">
        <w:rPr>
          <w:sz w:val="17"/>
          <w:szCs w:val="17"/>
          <w:lang w:val="uk-UA"/>
        </w:rPr>
        <w:t xml:space="preserve"> і: </w:t>
      </w:r>
      <w:r w:rsidRPr="0057303A">
        <w:rPr>
          <w:color w:val="C00000"/>
          <w:sz w:val="17"/>
          <w:szCs w:val="17"/>
          <w:lang w:val="uk-UA"/>
        </w:rPr>
        <w:t>hover</w:t>
      </w:r>
      <w:r w:rsidRPr="0057303A">
        <w:rPr>
          <w:sz w:val="17"/>
          <w:szCs w:val="17"/>
          <w:lang w:val="uk-UA"/>
        </w:rPr>
        <w:t xml:space="preserve"> лише для посилань. Починаючи з версії 7.0 псевдокласи в цьому браузері працюють і для інших елементів.</w:t>
      </w:r>
    </w:p>
    <w:p w14:paraId="544B877F" w14:textId="77777777" w:rsidR="0057303A" w:rsidRPr="0057303A" w:rsidRDefault="0057303A" w:rsidP="00253FB5">
      <w:pPr>
        <w:spacing w:line="360" w:lineRule="auto"/>
        <w:rPr>
          <w:sz w:val="18"/>
          <w:szCs w:val="17"/>
          <w:lang w:val="uk-UA"/>
        </w:rPr>
      </w:pPr>
    </w:p>
    <w:p w14:paraId="7C3ED8AA" w14:textId="77777777" w:rsidR="00C74E36" w:rsidRDefault="0057303A" w:rsidP="00C74E36">
      <w:pPr>
        <w:spacing w:line="360" w:lineRule="auto"/>
        <w:ind w:left="426"/>
        <w:rPr>
          <w:sz w:val="17"/>
          <w:szCs w:val="17"/>
        </w:rPr>
      </w:pPr>
      <w:r w:rsidRPr="0057303A">
        <w:rPr>
          <w:sz w:val="17"/>
          <w:szCs w:val="17"/>
          <w:lang w:val="uk-UA"/>
        </w:rPr>
        <w:t>Псевдоклас</w:t>
      </w:r>
      <w:r w:rsidRPr="0057303A">
        <w:rPr>
          <w:color w:val="B61039"/>
          <w:sz w:val="17"/>
          <w:szCs w:val="17"/>
        </w:rPr>
        <w:t xml:space="preserve">:hover </w:t>
      </w:r>
      <w:r w:rsidRPr="0057303A">
        <w:rPr>
          <w:sz w:val="17"/>
          <w:szCs w:val="17"/>
          <w:lang w:val="uk-UA"/>
        </w:rPr>
        <w:t>не обов'язково повинен застосовуватися до посилань, його можна додавати і до інших елементів документа. Так, в прикладі 1.55 показана таблиця, рядки якої змінюють свій колір при наведенні на них курсора миші. Це досягається за рахунок додавання псевдокласу</w:t>
      </w:r>
      <w:r w:rsidRPr="0057303A">
        <w:rPr>
          <w:color w:val="B61039"/>
          <w:sz w:val="17"/>
          <w:szCs w:val="17"/>
        </w:rPr>
        <w:t xml:space="preserve">:hover </w:t>
      </w:r>
      <w:r w:rsidRPr="0057303A">
        <w:rPr>
          <w:sz w:val="17"/>
          <w:szCs w:val="17"/>
          <w:lang w:val="uk-UA"/>
        </w:rPr>
        <w:t>до селектору</w:t>
      </w:r>
      <w:r w:rsidRPr="0057303A">
        <w:rPr>
          <w:sz w:val="17"/>
          <w:szCs w:val="17"/>
        </w:rPr>
        <w:t xml:space="preserve"> </w:t>
      </w:r>
      <w:r w:rsidRPr="0057303A">
        <w:rPr>
          <w:rFonts w:ascii="Courier New" w:hAnsi="Courier New"/>
          <w:b/>
          <w:color w:val="006699"/>
          <w:sz w:val="17"/>
          <w:szCs w:val="17"/>
        </w:rPr>
        <w:t>TR</w:t>
      </w:r>
      <w:r w:rsidRPr="0057303A">
        <w:rPr>
          <w:sz w:val="17"/>
          <w:szCs w:val="17"/>
        </w:rPr>
        <w:t>.</w:t>
      </w:r>
    </w:p>
    <w:p w14:paraId="399D8E56" w14:textId="636D8972" w:rsidR="00C74E36" w:rsidRDefault="00C74E36" w:rsidP="00C74E36">
      <w:pPr>
        <w:spacing w:line="360" w:lineRule="auto"/>
        <w:ind w:left="426"/>
      </w:pPr>
      <w:r>
        <w:br w:type="page"/>
      </w:r>
    </w:p>
    <w:tbl>
      <w:tblPr>
        <w:tblStyle w:val="TableNormal"/>
        <w:tblW w:w="9211" w:type="dxa"/>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C74E36" w:rsidRPr="0057303A" w14:paraId="4ABD3FBA" w14:textId="77777777" w:rsidTr="007D360C">
        <w:trPr>
          <w:trHeight w:val="235"/>
        </w:trPr>
        <w:tc>
          <w:tcPr>
            <w:tcW w:w="5177" w:type="dxa"/>
            <w:tcBorders>
              <w:right w:val="single" w:sz="6" w:space="0" w:color="666666"/>
            </w:tcBorders>
          </w:tcPr>
          <w:p w14:paraId="485D0026" w14:textId="48F351FF" w:rsidR="00C74E36" w:rsidRPr="0057303A" w:rsidRDefault="00C74E36" w:rsidP="007D360C">
            <w:pPr>
              <w:spacing w:line="360" w:lineRule="auto"/>
              <w:ind w:left="-1"/>
              <w:rPr>
                <w:rFonts w:ascii="Arial Black" w:eastAsia="Courier New" w:hAnsi="Arial Black" w:cs="Courier New"/>
                <w:sz w:val="15"/>
                <w:lang w:val="uk-UA"/>
              </w:rPr>
            </w:pPr>
            <w:r w:rsidRPr="0057303A">
              <w:rPr>
                <w:rFonts w:ascii="Arial Black" w:eastAsia="Courier New" w:hAnsi="Arial Black" w:cs="Courier New"/>
                <w:color w:val="685C53"/>
                <w:sz w:val="15"/>
              </w:rPr>
              <w:lastRenderedPageBreak/>
              <w:t>При</w:t>
            </w:r>
            <w:r w:rsidRPr="0057303A">
              <w:rPr>
                <w:rFonts w:ascii="Arial Black" w:eastAsia="Courier New" w:hAnsi="Arial Black" w:cs="Courier New"/>
                <w:color w:val="685C53"/>
                <w:sz w:val="15"/>
                <w:lang w:val="uk-UA"/>
              </w:rPr>
              <w:t>клад</w:t>
            </w:r>
            <w:r w:rsidRPr="0057303A">
              <w:rPr>
                <w:rFonts w:ascii="Arial Black" w:eastAsia="Courier New" w:hAnsi="Arial Black" w:cs="Courier New"/>
                <w:color w:val="685C53"/>
                <w:sz w:val="15"/>
              </w:rPr>
              <w:t xml:space="preserve"> 1.</w:t>
            </w:r>
            <w:r w:rsidRPr="0057303A">
              <w:rPr>
                <w:rFonts w:ascii="Arial Black" w:hAnsi="Arial Black"/>
                <w:color w:val="685C53"/>
                <w:sz w:val="15"/>
              </w:rPr>
              <w:t>55. В</w:t>
            </w:r>
            <w:r w:rsidRPr="0057303A">
              <w:rPr>
                <w:rFonts w:ascii="Arial Black" w:hAnsi="Arial Black"/>
                <w:color w:val="685C53"/>
                <w:sz w:val="15"/>
                <w:lang w:val="uk-UA"/>
              </w:rPr>
              <w:t>и</w:t>
            </w:r>
            <w:r w:rsidRPr="0057303A">
              <w:rPr>
                <w:rFonts w:ascii="Arial Black" w:hAnsi="Arial Black"/>
                <w:color w:val="685C53"/>
                <w:sz w:val="15"/>
              </w:rPr>
              <w:t>д</w:t>
            </w:r>
            <w:r w:rsidRPr="0057303A">
              <w:rPr>
                <w:rFonts w:ascii="Arial Black" w:hAnsi="Arial Black"/>
                <w:color w:val="685C53"/>
                <w:sz w:val="15"/>
                <w:lang w:val="uk-UA"/>
              </w:rPr>
              <w:t>і</w:t>
            </w:r>
            <w:r w:rsidRPr="0057303A">
              <w:rPr>
                <w:rFonts w:ascii="Arial Black" w:hAnsi="Arial Black"/>
                <w:color w:val="685C53"/>
                <w:sz w:val="15"/>
              </w:rPr>
              <w:t>лен</w:t>
            </w:r>
            <w:r w:rsidRPr="0057303A">
              <w:rPr>
                <w:rFonts w:ascii="Arial Black" w:hAnsi="Arial Black"/>
                <w:color w:val="685C53"/>
                <w:sz w:val="15"/>
                <w:lang w:val="uk-UA"/>
              </w:rPr>
              <w:t>ня</w:t>
            </w:r>
            <w:r w:rsidRPr="0057303A">
              <w:rPr>
                <w:rFonts w:ascii="Arial Black" w:hAnsi="Arial Black"/>
                <w:color w:val="685C53"/>
                <w:sz w:val="15"/>
              </w:rPr>
              <w:t xml:space="preserve"> </w:t>
            </w:r>
            <w:r w:rsidRPr="0057303A">
              <w:rPr>
                <w:rFonts w:ascii="Arial Black" w:hAnsi="Arial Black"/>
                <w:color w:val="685C53"/>
                <w:sz w:val="15"/>
                <w:lang w:val="uk-UA"/>
              </w:rPr>
              <w:t xml:space="preserve">рядків </w:t>
            </w:r>
            <w:r w:rsidRPr="0057303A">
              <w:rPr>
                <w:rFonts w:ascii="Arial Black" w:hAnsi="Arial Black"/>
                <w:color w:val="685C53"/>
                <w:sz w:val="15"/>
              </w:rPr>
              <w:t>таблиц</w:t>
            </w:r>
            <w:r w:rsidRPr="0057303A">
              <w:rPr>
                <w:rFonts w:ascii="Arial Black" w:hAnsi="Arial Black"/>
                <w:color w:val="685C53"/>
                <w:sz w:val="15"/>
                <w:lang w:val="uk-UA"/>
              </w:rPr>
              <w:t>і</w:t>
            </w:r>
          </w:p>
        </w:tc>
        <w:tc>
          <w:tcPr>
            <w:tcW w:w="771" w:type="dxa"/>
            <w:tcBorders>
              <w:left w:val="single" w:sz="6" w:space="0" w:color="666666"/>
              <w:right w:val="double" w:sz="2" w:space="0" w:color="666666"/>
            </w:tcBorders>
            <w:shd w:val="clear" w:color="auto" w:fill="CEE2D3"/>
          </w:tcPr>
          <w:p w14:paraId="32DB7D69" w14:textId="77777777" w:rsidR="00C74E36" w:rsidRPr="0057303A" w:rsidRDefault="00C74E36" w:rsidP="007D360C">
            <w:pPr>
              <w:spacing w:line="360" w:lineRule="auto"/>
              <w:ind w:left="40"/>
              <w:rPr>
                <w:rFonts w:eastAsia="Courier New" w:hAnsi="Courier New" w:cs="Courier New"/>
                <w:sz w:val="13"/>
              </w:rPr>
            </w:pPr>
            <w:r w:rsidRPr="0057303A">
              <w:rPr>
                <w:rFonts w:eastAsia="Courier New" w:hAnsi="Courier New" w:cs="Courier New"/>
                <w:sz w:val="13"/>
              </w:rPr>
              <w:t>XHTML 1.0</w:t>
            </w:r>
          </w:p>
        </w:tc>
        <w:tc>
          <w:tcPr>
            <w:tcW w:w="621" w:type="dxa"/>
            <w:tcBorders>
              <w:left w:val="double" w:sz="2" w:space="0" w:color="666666"/>
              <w:right w:val="double" w:sz="2" w:space="0" w:color="666666"/>
            </w:tcBorders>
            <w:shd w:val="clear" w:color="auto" w:fill="CEE2D3"/>
          </w:tcPr>
          <w:p w14:paraId="2966E330" w14:textId="77777777" w:rsidR="00C74E36" w:rsidRPr="0057303A" w:rsidRDefault="00C74E36" w:rsidP="007D360C">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3" w:type="dxa"/>
            <w:tcBorders>
              <w:left w:val="double" w:sz="2" w:space="0" w:color="666666"/>
              <w:right w:val="single" w:sz="6" w:space="0" w:color="666666"/>
            </w:tcBorders>
            <w:shd w:val="clear" w:color="auto" w:fill="CEE2D3"/>
          </w:tcPr>
          <w:p w14:paraId="6B266B32" w14:textId="77777777" w:rsidR="00C74E36" w:rsidRPr="0057303A" w:rsidRDefault="00C74E36" w:rsidP="007D360C">
            <w:pPr>
              <w:spacing w:line="360" w:lineRule="auto"/>
              <w:ind w:left="46"/>
              <w:rPr>
                <w:rFonts w:eastAsia="Courier New" w:hAnsi="Courier New" w:cs="Courier New"/>
                <w:sz w:val="13"/>
              </w:rPr>
            </w:pPr>
            <w:r w:rsidRPr="0057303A">
              <w:rPr>
                <w:rFonts w:eastAsia="Courier New" w:hAnsi="Courier New" w:cs="Courier New"/>
                <w:sz w:val="13"/>
              </w:rPr>
              <w:t>IE 7</w:t>
            </w:r>
          </w:p>
        </w:tc>
        <w:tc>
          <w:tcPr>
            <w:tcW w:w="332" w:type="dxa"/>
            <w:tcBorders>
              <w:left w:val="single" w:sz="6" w:space="0" w:color="666666"/>
              <w:right w:val="single" w:sz="6" w:space="0" w:color="666666"/>
            </w:tcBorders>
            <w:shd w:val="clear" w:color="auto" w:fill="CEE2D3"/>
          </w:tcPr>
          <w:p w14:paraId="3BEB574C" w14:textId="77777777" w:rsidR="00C74E36" w:rsidRPr="0057303A" w:rsidRDefault="00C74E36" w:rsidP="007D360C">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2" w:type="dxa"/>
            <w:tcBorders>
              <w:left w:val="single" w:sz="6" w:space="0" w:color="666666"/>
              <w:right w:val="single" w:sz="6" w:space="0" w:color="666666"/>
            </w:tcBorders>
            <w:shd w:val="clear" w:color="auto" w:fill="CEE2D3"/>
          </w:tcPr>
          <w:p w14:paraId="4E80DB72" w14:textId="77777777" w:rsidR="00C74E36" w:rsidRPr="0057303A" w:rsidRDefault="00C74E36" w:rsidP="007D360C">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3" w:type="dxa"/>
            <w:tcBorders>
              <w:left w:val="single" w:sz="6" w:space="0" w:color="666666"/>
              <w:right w:val="single" w:sz="6" w:space="0" w:color="666666"/>
            </w:tcBorders>
            <w:shd w:val="clear" w:color="auto" w:fill="CEE2D3"/>
          </w:tcPr>
          <w:p w14:paraId="406F8047" w14:textId="77777777" w:rsidR="00C74E36" w:rsidRPr="0057303A" w:rsidRDefault="00C74E36" w:rsidP="007D360C">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1" w:type="dxa"/>
            <w:tcBorders>
              <w:left w:val="single" w:sz="6" w:space="0" w:color="666666"/>
              <w:right w:val="single" w:sz="6" w:space="0" w:color="666666"/>
            </w:tcBorders>
            <w:shd w:val="clear" w:color="auto" w:fill="CEE2D3"/>
          </w:tcPr>
          <w:p w14:paraId="1098F1CC" w14:textId="77777777" w:rsidR="00C74E36" w:rsidRPr="0057303A" w:rsidRDefault="00C74E36" w:rsidP="007D360C">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5" w:type="dxa"/>
            <w:tcBorders>
              <w:left w:val="single" w:sz="6" w:space="0" w:color="666666"/>
              <w:right w:val="single" w:sz="6" w:space="0" w:color="666666"/>
            </w:tcBorders>
            <w:shd w:val="clear" w:color="auto" w:fill="CEE2D3"/>
          </w:tcPr>
          <w:p w14:paraId="5680D5F5" w14:textId="77777777" w:rsidR="00C74E36" w:rsidRPr="0057303A" w:rsidRDefault="00C74E36" w:rsidP="007D360C">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6" w:type="dxa"/>
            <w:tcBorders>
              <w:left w:val="single" w:sz="6" w:space="0" w:color="666666"/>
            </w:tcBorders>
            <w:shd w:val="clear" w:color="auto" w:fill="CEE2D3"/>
          </w:tcPr>
          <w:p w14:paraId="279CF059" w14:textId="77777777" w:rsidR="00C74E36" w:rsidRPr="0057303A" w:rsidRDefault="00C74E36" w:rsidP="007D360C">
            <w:pPr>
              <w:spacing w:line="360" w:lineRule="auto"/>
              <w:ind w:left="38"/>
              <w:rPr>
                <w:rFonts w:eastAsia="Courier New" w:hAnsi="Courier New" w:cs="Courier New"/>
                <w:sz w:val="13"/>
              </w:rPr>
            </w:pPr>
            <w:r w:rsidRPr="0057303A">
              <w:rPr>
                <w:rFonts w:eastAsia="Courier New" w:hAnsi="Courier New" w:cs="Courier New"/>
                <w:sz w:val="13"/>
              </w:rPr>
              <w:t>Fx 3.6</w:t>
            </w:r>
          </w:p>
        </w:tc>
      </w:tr>
      <w:tr w:rsidR="00C74E36" w:rsidRPr="0057303A" w14:paraId="543257B3" w14:textId="77777777" w:rsidTr="007D360C">
        <w:trPr>
          <w:trHeight w:val="4197"/>
        </w:trPr>
        <w:tc>
          <w:tcPr>
            <w:tcW w:w="9211" w:type="dxa"/>
            <w:gridSpan w:val="10"/>
            <w:shd w:val="clear" w:color="auto" w:fill="F8F7F2"/>
          </w:tcPr>
          <w:p w14:paraId="552B7695" w14:textId="77777777" w:rsidR="00C74E36" w:rsidRPr="00EB5600" w:rsidRDefault="00C74E36" w:rsidP="00C74E36">
            <w:pPr>
              <w:spacing w:before="83" w:line="211" w:lineRule="auto"/>
              <w:ind w:left="254" w:right="4058" w:hanging="180"/>
              <w:rPr>
                <w:rFonts w:ascii="Courier New"/>
                <w:sz w:val="15"/>
                <w:lang w:val="en-US"/>
              </w:rPr>
            </w:pPr>
            <w:r w:rsidRPr="00EB5600">
              <w:rPr>
                <w:rFonts w:ascii="Courier New"/>
                <w:sz w:val="15"/>
                <w:lang w:val="en-US"/>
              </w:rPr>
              <w:t xml:space="preserve">&lt;!DOCTYPE html PUBLIC "-//W3C//DTD XHTML 1.0 Strict//EN" </w:t>
            </w:r>
            <w:r>
              <w:fldChar w:fldCharType="begin"/>
            </w:r>
            <w:r w:rsidRPr="003D6273">
              <w:rPr>
                <w:lang w:val="en-US"/>
                <w:rPrChange w:id="1444" w:author="Пользователь Windows" w:date="2019-12-19T05:26:00Z">
                  <w:rPr/>
                </w:rPrChange>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3D6273">
              <w:rPr>
                <w:lang w:val="en-US"/>
                <w:rPrChange w:id="1445" w:author="Пользователь Windows" w:date="2019-12-19T05:26:00Z">
                  <w:rPr/>
                </w:rPrChange>
              </w:rPr>
              <w:instrText>HYPERLINK "http://www.w3.org/TR/xhtml1/DTD/xhtml1-strict.dtd" \h</w:instrText>
            </w:r>
            <w:r>
              <w:fldChar w:fldCharType="separate"/>
            </w:r>
            <w:r w:rsidRPr="00EB5600">
              <w:rPr>
                <w:rFonts w:ascii="Courier New"/>
                <w:sz w:val="15"/>
                <w:lang w:val="en-US"/>
              </w:rPr>
              <w:t>strict.dtd"&gt;</w:t>
            </w:r>
            <w:r>
              <w:fldChar w:fldCharType="end"/>
            </w:r>
          </w:p>
          <w:p w14:paraId="7F7125BD" w14:textId="77777777" w:rsidR="00C74E36" w:rsidRPr="00EB5600" w:rsidRDefault="00C74E36" w:rsidP="00C74E36">
            <w:pPr>
              <w:spacing w:line="146" w:lineRule="exact"/>
              <w:ind w:left="74"/>
              <w:rPr>
                <w:rFonts w:ascii="Courier New"/>
                <w:sz w:val="15"/>
                <w:lang w:val="en-US"/>
              </w:rPr>
            </w:pPr>
            <w:r w:rsidRPr="00EB5600">
              <w:rPr>
                <w:rFonts w:ascii="Courier New"/>
                <w:sz w:val="15"/>
                <w:lang w:val="en-US"/>
              </w:rPr>
              <w:t xml:space="preserve">&lt;html </w:t>
            </w:r>
            <w:r>
              <w:fldChar w:fldCharType="begin"/>
            </w:r>
            <w:r w:rsidRPr="003D6273">
              <w:rPr>
                <w:lang w:val="en-US"/>
                <w:rPrChange w:id="1446" w:author="Пользователь Windows" w:date="2019-12-19T05:26:00Z">
                  <w:rPr/>
                </w:rPrChange>
              </w:rPr>
              <w:instrText>HYPERLINK "http://www.w3.org/1999/xhtml" \h</w:instrText>
            </w:r>
            <w:r>
              <w:fldChar w:fldCharType="separate"/>
            </w:r>
            <w:r w:rsidRPr="00EB5600">
              <w:rPr>
                <w:rFonts w:ascii="Courier New"/>
                <w:sz w:val="15"/>
                <w:lang w:val="en-US"/>
              </w:rPr>
              <w:t>xmlns="http://www.w3.org/1999/xhtml"&gt;</w:t>
            </w:r>
            <w:r>
              <w:fldChar w:fldCharType="end"/>
            </w:r>
          </w:p>
          <w:p w14:paraId="32C1CE47" w14:textId="77777777" w:rsidR="00C74E36" w:rsidRPr="00EB5600" w:rsidRDefault="00C74E36" w:rsidP="00C74E36">
            <w:pPr>
              <w:spacing w:line="150" w:lineRule="exact"/>
              <w:ind w:left="164"/>
              <w:rPr>
                <w:rFonts w:ascii="Courier New"/>
                <w:sz w:val="15"/>
                <w:lang w:val="en-US"/>
              </w:rPr>
            </w:pPr>
            <w:r w:rsidRPr="00EB5600">
              <w:rPr>
                <w:rFonts w:ascii="Courier New"/>
                <w:sz w:val="15"/>
                <w:lang w:val="en-US"/>
              </w:rPr>
              <w:t>&lt;head&gt;</w:t>
            </w:r>
          </w:p>
          <w:p w14:paraId="50135521" w14:textId="77777777" w:rsidR="00C74E36" w:rsidRPr="00EB5600" w:rsidRDefault="00C74E36" w:rsidP="00C74E36">
            <w:pPr>
              <w:spacing w:line="150" w:lineRule="exact"/>
              <w:ind w:left="254"/>
              <w:rPr>
                <w:rFonts w:ascii="Courier New"/>
                <w:sz w:val="15"/>
                <w:lang w:val="en-US"/>
              </w:rPr>
            </w:pPr>
            <w:r w:rsidRPr="00EB5600">
              <w:rPr>
                <w:rFonts w:ascii="Courier New"/>
                <w:sz w:val="15"/>
                <w:lang w:val="en-US"/>
              </w:rPr>
              <w:t>&lt;meta http-equiv="Content-Type" content="text/html; charset=utf-8" /&gt;</w:t>
            </w:r>
          </w:p>
          <w:p w14:paraId="10B5BCF1" w14:textId="77777777" w:rsidR="00C74E36" w:rsidRPr="00EB5600" w:rsidRDefault="00C74E36" w:rsidP="00C74E36">
            <w:pPr>
              <w:spacing w:line="150" w:lineRule="exact"/>
              <w:ind w:left="246"/>
              <w:rPr>
                <w:rFonts w:ascii="Courier New" w:hAnsi="Courier New"/>
                <w:sz w:val="15"/>
                <w:lang w:val="en-US"/>
              </w:rPr>
            </w:pPr>
            <w:r w:rsidRPr="00EB5600">
              <w:rPr>
                <w:rFonts w:ascii="Courier New" w:hAnsi="Courier New"/>
                <w:sz w:val="15"/>
                <w:lang w:val="en-US"/>
              </w:rPr>
              <w:t>&lt;title&gt;</w:t>
            </w:r>
            <w:r>
              <w:rPr>
                <w:rFonts w:ascii="Courier New" w:hAnsi="Courier New"/>
                <w:sz w:val="15"/>
              </w:rPr>
              <w:t>Псевдоклас</w:t>
            </w:r>
            <w:r>
              <w:rPr>
                <w:rFonts w:ascii="Courier New" w:hAnsi="Courier New"/>
                <w:sz w:val="15"/>
                <w:lang w:val="uk-UA"/>
              </w:rPr>
              <w:t>и</w:t>
            </w:r>
            <w:r w:rsidRPr="00EB5600">
              <w:rPr>
                <w:rFonts w:ascii="Courier New" w:hAnsi="Courier New"/>
                <w:sz w:val="15"/>
                <w:lang w:val="en-US"/>
              </w:rPr>
              <w:t>&lt;/title&gt;</w:t>
            </w:r>
          </w:p>
          <w:p w14:paraId="271E16E2" w14:textId="77777777" w:rsidR="00C74E36" w:rsidRPr="00EB5600" w:rsidRDefault="00C74E36" w:rsidP="00C74E36">
            <w:pPr>
              <w:spacing w:before="5" w:line="211" w:lineRule="auto"/>
              <w:ind w:left="344" w:right="6684" w:hanging="90"/>
              <w:rPr>
                <w:rFonts w:ascii="Courier New"/>
                <w:sz w:val="15"/>
                <w:lang w:val="en-US"/>
              </w:rPr>
            </w:pPr>
            <w:r w:rsidRPr="00EB5600">
              <w:rPr>
                <w:rFonts w:ascii="Courier New"/>
                <w:sz w:val="15"/>
                <w:lang w:val="en-US"/>
              </w:rPr>
              <w:t>&lt;style type="text/css"&gt; TR:hover {</w:t>
            </w:r>
          </w:p>
          <w:p w14:paraId="4860B1D2" w14:textId="77777777" w:rsidR="00C74E36" w:rsidRPr="00E1780D" w:rsidRDefault="00C74E36" w:rsidP="00C74E36">
            <w:pPr>
              <w:spacing w:line="146" w:lineRule="exact"/>
              <w:ind w:left="417"/>
              <w:rPr>
                <w:rFonts w:ascii="Courier New" w:hAnsi="Courier New"/>
                <w:sz w:val="15"/>
                <w:lang w:val="en-US"/>
              </w:rPr>
            </w:pPr>
            <w:r w:rsidRPr="00E1780D">
              <w:rPr>
                <w:rFonts w:ascii="Courier New" w:hAnsi="Courier New"/>
                <w:sz w:val="15"/>
                <w:lang w:val="en-US"/>
              </w:rPr>
              <w:t xml:space="preserve">background: #fc0; /* </w:t>
            </w:r>
            <w:r>
              <w:rPr>
                <w:rFonts w:ascii="Courier New" w:hAnsi="Courier New"/>
                <w:sz w:val="15"/>
              </w:rPr>
              <w:t>М</w:t>
            </w:r>
            <w:r>
              <w:rPr>
                <w:rFonts w:ascii="Courier New" w:hAnsi="Courier New"/>
                <w:sz w:val="15"/>
                <w:lang w:val="uk-UA"/>
              </w:rPr>
              <w:t>іняємо</w:t>
            </w:r>
            <w:r w:rsidRPr="00E1780D">
              <w:rPr>
                <w:rFonts w:ascii="Courier New" w:hAnsi="Courier New"/>
                <w:sz w:val="15"/>
                <w:lang w:val="en-US"/>
              </w:rPr>
              <w:t xml:space="preserve"> </w:t>
            </w:r>
            <w:r>
              <w:rPr>
                <w:rFonts w:ascii="Courier New" w:hAnsi="Courier New"/>
                <w:sz w:val="15"/>
                <w:lang w:val="uk-UA"/>
              </w:rPr>
              <w:t>колір</w:t>
            </w:r>
            <w:r w:rsidRPr="00E1780D">
              <w:rPr>
                <w:rFonts w:ascii="Courier New" w:hAnsi="Courier New"/>
                <w:sz w:val="15"/>
                <w:lang w:val="en-US"/>
              </w:rPr>
              <w:t xml:space="preserve"> </w:t>
            </w:r>
            <w:r>
              <w:rPr>
                <w:rFonts w:ascii="Courier New" w:hAnsi="Courier New"/>
                <w:sz w:val="15"/>
              </w:rPr>
              <w:t>фон</w:t>
            </w:r>
            <w:r>
              <w:rPr>
                <w:rFonts w:ascii="Courier New" w:hAnsi="Courier New"/>
                <w:sz w:val="15"/>
                <w:lang w:val="uk-UA"/>
              </w:rPr>
              <w:t>у</w:t>
            </w:r>
            <w:r w:rsidRPr="00E1780D">
              <w:rPr>
                <w:rFonts w:ascii="Courier New" w:hAnsi="Courier New"/>
                <w:sz w:val="15"/>
                <w:lang w:val="en-US"/>
              </w:rPr>
              <w:t xml:space="preserve"> </w:t>
            </w:r>
            <w:r>
              <w:rPr>
                <w:rFonts w:ascii="Courier New" w:hAnsi="Courier New"/>
                <w:sz w:val="15"/>
                <w:lang w:val="uk-UA"/>
              </w:rPr>
              <w:t>ряжка</w:t>
            </w:r>
            <w:r w:rsidRPr="00E1780D">
              <w:rPr>
                <w:rFonts w:ascii="Courier New" w:hAnsi="Courier New"/>
                <w:sz w:val="15"/>
                <w:lang w:val="en-US"/>
              </w:rPr>
              <w:t xml:space="preserve"> </w:t>
            </w:r>
            <w:r>
              <w:rPr>
                <w:rFonts w:ascii="Courier New" w:hAnsi="Courier New"/>
                <w:sz w:val="15"/>
              </w:rPr>
              <w:t>таблиц</w:t>
            </w:r>
            <w:r>
              <w:rPr>
                <w:rFonts w:ascii="Courier New" w:hAnsi="Courier New"/>
                <w:sz w:val="15"/>
                <w:lang w:val="uk-UA"/>
              </w:rPr>
              <w:t>і</w:t>
            </w:r>
            <w:r w:rsidRPr="00E1780D">
              <w:rPr>
                <w:rFonts w:ascii="Courier New" w:hAnsi="Courier New"/>
                <w:sz w:val="15"/>
                <w:lang w:val="en-US"/>
              </w:rPr>
              <w:t xml:space="preserve"> */</w:t>
            </w:r>
          </w:p>
          <w:p w14:paraId="40929756" w14:textId="77777777" w:rsidR="00C74E36" w:rsidRPr="00EB5600" w:rsidRDefault="00C74E36" w:rsidP="00C74E36">
            <w:pPr>
              <w:spacing w:line="150" w:lineRule="exact"/>
              <w:ind w:left="344"/>
              <w:rPr>
                <w:rFonts w:ascii="Courier New"/>
                <w:sz w:val="15"/>
                <w:lang w:val="en-US"/>
              </w:rPr>
            </w:pPr>
            <w:r w:rsidRPr="00EB5600">
              <w:rPr>
                <w:rFonts w:ascii="Courier New"/>
                <w:sz w:val="15"/>
                <w:lang w:val="en-US"/>
              </w:rPr>
              <w:t>}</w:t>
            </w:r>
          </w:p>
          <w:p w14:paraId="52C4941C" w14:textId="77777777" w:rsidR="00C74E36" w:rsidRPr="00EB5600" w:rsidRDefault="00C74E36" w:rsidP="00C74E36">
            <w:pPr>
              <w:spacing w:line="150" w:lineRule="exact"/>
              <w:ind w:left="254"/>
              <w:rPr>
                <w:rFonts w:ascii="Courier New"/>
                <w:sz w:val="15"/>
                <w:lang w:val="en-US"/>
              </w:rPr>
            </w:pPr>
            <w:r w:rsidRPr="00EB5600">
              <w:rPr>
                <w:rFonts w:ascii="Courier New"/>
                <w:sz w:val="15"/>
                <w:lang w:val="en-US"/>
              </w:rPr>
              <w:t>&lt;/style&gt;</w:t>
            </w:r>
          </w:p>
          <w:p w14:paraId="5A72D627" w14:textId="77777777" w:rsidR="00C74E36" w:rsidRPr="00EB5600" w:rsidRDefault="00C74E36" w:rsidP="00C74E36">
            <w:pPr>
              <w:spacing w:line="150" w:lineRule="exact"/>
              <w:ind w:left="164"/>
              <w:rPr>
                <w:rFonts w:ascii="Courier New"/>
                <w:sz w:val="15"/>
                <w:lang w:val="en-US"/>
              </w:rPr>
            </w:pPr>
            <w:r w:rsidRPr="00EB5600">
              <w:rPr>
                <w:rFonts w:ascii="Courier New"/>
                <w:sz w:val="15"/>
                <w:lang w:val="en-US"/>
              </w:rPr>
              <w:t>&lt;/head&gt;</w:t>
            </w:r>
          </w:p>
          <w:p w14:paraId="028E8A29" w14:textId="77777777" w:rsidR="00C74E36" w:rsidRPr="00EB5600" w:rsidRDefault="00C74E36" w:rsidP="00C74E36">
            <w:pPr>
              <w:spacing w:line="150" w:lineRule="exact"/>
              <w:ind w:left="164"/>
              <w:rPr>
                <w:rFonts w:ascii="Courier New"/>
                <w:sz w:val="15"/>
                <w:lang w:val="en-US"/>
              </w:rPr>
            </w:pPr>
            <w:r w:rsidRPr="00EB5600">
              <w:rPr>
                <w:rFonts w:ascii="Courier New"/>
                <w:sz w:val="15"/>
                <w:lang w:val="en-US"/>
              </w:rPr>
              <w:t>&lt;body&gt;</w:t>
            </w:r>
          </w:p>
          <w:p w14:paraId="31570144" w14:textId="77777777" w:rsidR="00C74E36" w:rsidRPr="00EB5600" w:rsidRDefault="00C74E36" w:rsidP="00C74E36">
            <w:pPr>
              <w:spacing w:line="150" w:lineRule="exact"/>
              <w:ind w:left="254"/>
              <w:rPr>
                <w:rFonts w:ascii="Courier New"/>
                <w:sz w:val="15"/>
                <w:lang w:val="en-US"/>
              </w:rPr>
            </w:pPr>
            <w:r w:rsidRPr="00EB5600">
              <w:rPr>
                <w:rFonts w:ascii="Courier New"/>
                <w:sz w:val="15"/>
                <w:lang w:val="en-US"/>
              </w:rPr>
              <w:t>&lt;table width="400" border="1" cellpadding="4" cellspacing="0"&gt;</w:t>
            </w:r>
          </w:p>
          <w:p w14:paraId="71D85449" w14:textId="77777777" w:rsidR="00C74E36" w:rsidRPr="00EB5600" w:rsidRDefault="00C74E36" w:rsidP="00C74E36">
            <w:pPr>
              <w:spacing w:line="150" w:lineRule="exact"/>
              <w:ind w:left="344"/>
              <w:rPr>
                <w:rFonts w:ascii="Courier New"/>
                <w:sz w:val="15"/>
                <w:lang w:val="en-US"/>
              </w:rPr>
            </w:pPr>
            <w:r w:rsidRPr="00EB5600">
              <w:rPr>
                <w:rFonts w:ascii="Courier New"/>
                <w:sz w:val="15"/>
                <w:lang w:val="en-US"/>
              </w:rPr>
              <w:t>&lt;tr&gt;</w:t>
            </w:r>
          </w:p>
          <w:p w14:paraId="13266969" w14:textId="77777777" w:rsidR="00C74E36" w:rsidRPr="00EB5600" w:rsidRDefault="00C74E36" w:rsidP="00C74E36">
            <w:pPr>
              <w:spacing w:line="150" w:lineRule="exact"/>
              <w:ind w:left="434"/>
              <w:rPr>
                <w:rFonts w:ascii="Courier New"/>
                <w:sz w:val="15"/>
                <w:lang w:val="en-US"/>
              </w:rPr>
            </w:pPr>
            <w:r w:rsidRPr="00EB5600">
              <w:rPr>
                <w:rFonts w:ascii="Courier New"/>
                <w:sz w:val="15"/>
                <w:lang w:val="en-US"/>
              </w:rPr>
              <w:t>&lt;th&gt;&amp;nbsp;&lt;/th&gt;</w:t>
            </w:r>
          </w:p>
          <w:p w14:paraId="43A6A268" w14:textId="77777777" w:rsidR="00C74E36" w:rsidRPr="00EB5600" w:rsidRDefault="00C74E36" w:rsidP="00C74E36">
            <w:pPr>
              <w:spacing w:line="150" w:lineRule="exact"/>
              <w:ind w:left="417"/>
              <w:rPr>
                <w:rFonts w:ascii="Courier New" w:hAnsi="Courier New"/>
                <w:sz w:val="15"/>
                <w:lang w:val="en-US"/>
              </w:rPr>
            </w:pPr>
            <w:r w:rsidRPr="00EB5600">
              <w:rPr>
                <w:rFonts w:ascii="Courier New" w:hAnsi="Courier New"/>
                <w:sz w:val="15"/>
                <w:lang w:val="en-US"/>
              </w:rPr>
              <w:t>&lt;th&gt;</w:t>
            </w:r>
            <w:r>
              <w:rPr>
                <w:rFonts w:ascii="Courier New" w:hAnsi="Courier New"/>
                <w:sz w:val="15"/>
              </w:rPr>
              <w:t>П</w:t>
            </w:r>
            <w:r>
              <w:rPr>
                <w:rFonts w:ascii="Courier New" w:hAnsi="Courier New"/>
                <w:sz w:val="15"/>
                <w:lang w:val="uk-UA"/>
              </w:rPr>
              <w:t>і</w:t>
            </w:r>
            <w:r>
              <w:rPr>
                <w:rFonts w:ascii="Courier New" w:hAnsi="Courier New"/>
                <w:sz w:val="15"/>
              </w:rPr>
              <w:t>ки</w:t>
            </w:r>
            <w:r w:rsidRPr="00EB5600">
              <w:rPr>
                <w:rFonts w:ascii="Courier New" w:hAnsi="Courier New"/>
                <w:sz w:val="15"/>
                <w:lang w:val="en-US"/>
              </w:rPr>
              <w:t>&lt;/th&gt;&lt;th&gt;</w:t>
            </w:r>
            <w:r>
              <w:rPr>
                <w:rFonts w:ascii="Courier New" w:hAnsi="Courier New"/>
                <w:sz w:val="15"/>
              </w:rPr>
              <w:t>Треф</w:t>
            </w:r>
            <w:r>
              <w:rPr>
                <w:rFonts w:ascii="Courier New" w:hAnsi="Courier New"/>
                <w:sz w:val="15"/>
                <w:lang w:val="uk-UA"/>
              </w:rPr>
              <w:t>и</w:t>
            </w:r>
            <w:r w:rsidRPr="00EB5600">
              <w:rPr>
                <w:rFonts w:ascii="Courier New" w:hAnsi="Courier New"/>
                <w:sz w:val="15"/>
                <w:lang w:val="en-US"/>
              </w:rPr>
              <w:t>&lt;/th&gt;&lt;th&gt;</w:t>
            </w:r>
            <w:r>
              <w:rPr>
                <w:rFonts w:ascii="Courier New" w:hAnsi="Courier New"/>
                <w:sz w:val="15"/>
              </w:rPr>
              <w:t>Бубн</w:t>
            </w:r>
            <w:r>
              <w:rPr>
                <w:rFonts w:ascii="Courier New" w:hAnsi="Courier New"/>
                <w:sz w:val="15"/>
                <w:lang w:val="uk-UA"/>
              </w:rPr>
              <w:t>и</w:t>
            </w:r>
            <w:r w:rsidRPr="00EB5600">
              <w:rPr>
                <w:rFonts w:ascii="Courier New" w:hAnsi="Courier New"/>
                <w:sz w:val="15"/>
                <w:lang w:val="en-US"/>
              </w:rPr>
              <w:t>&lt;/th&gt;&lt;th&gt;</w:t>
            </w:r>
            <w:r>
              <w:rPr>
                <w:rFonts w:ascii="Courier New" w:hAnsi="Courier New"/>
                <w:sz w:val="15"/>
              </w:rPr>
              <w:t>Ч</w:t>
            </w:r>
            <w:r>
              <w:rPr>
                <w:rFonts w:ascii="Courier New" w:hAnsi="Courier New"/>
                <w:sz w:val="15"/>
                <w:lang w:val="uk-UA"/>
              </w:rPr>
              <w:t>е</w:t>
            </w:r>
            <w:r>
              <w:rPr>
                <w:rFonts w:ascii="Courier New" w:hAnsi="Courier New"/>
                <w:sz w:val="15"/>
              </w:rPr>
              <w:t>рв</w:t>
            </w:r>
            <w:r>
              <w:rPr>
                <w:rFonts w:ascii="Courier New" w:hAnsi="Courier New"/>
                <w:sz w:val="15"/>
                <w:lang w:val="uk-UA"/>
              </w:rPr>
              <w:t>а</w:t>
            </w:r>
            <w:r w:rsidRPr="00EB5600">
              <w:rPr>
                <w:rFonts w:ascii="Courier New" w:hAnsi="Courier New"/>
                <w:sz w:val="15"/>
                <w:lang w:val="en-US"/>
              </w:rPr>
              <w:t>&lt;/th&gt;</w:t>
            </w:r>
          </w:p>
          <w:p w14:paraId="6AB151A3" w14:textId="77777777" w:rsidR="00C74E36" w:rsidRPr="00EB5600" w:rsidRDefault="00C74E36" w:rsidP="00C74E36">
            <w:pPr>
              <w:spacing w:line="150" w:lineRule="exact"/>
              <w:ind w:left="344"/>
              <w:rPr>
                <w:rFonts w:ascii="Courier New"/>
                <w:sz w:val="15"/>
                <w:lang w:val="en-US"/>
              </w:rPr>
            </w:pPr>
            <w:r w:rsidRPr="00EB5600">
              <w:rPr>
                <w:rFonts w:ascii="Courier New"/>
                <w:sz w:val="15"/>
                <w:lang w:val="en-US"/>
              </w:rPr>
              <w:t>&lt;/tr&gt;</w:t>
            </w:r>
          </w:p>
          <w:p w14:paraId="2F95BC99" w14:textId="77777777" w:rsidR="00C74E36" w:rsidRPr="00EB5600" w:rsidRDefault="00C74E36" w:rsidP="00C74E36">
            <w:pPr>
              <w:spacing w:line="150" w:lineRule="exact"/>
              <w:ind w:left="344"/>
              <w:rPr>
                <w:rFonts w:ascii="Courier New"/>
                <w:sz w:val="15"/>
                <w:lang w:val="en-US"/>
              </w:rPr>
            </w:pPr>
            <w:r w:rsidRPr="00EB5600">
              <w:rPr>
                <w:rFonts w:ascii="Courier New"/>
                <w:sz w:val="15"/>
                <w:lang w:val="en-US"/>
              </w:rPr>
              <w:t>&lt;tr&gt;</w:t>
            </w:r>
          </w:p>
          <w:p w14:paraId="1E710004" w14:textId="77777777" w:rsidR="00C74E36" w:rsidRPr="00EB5600" w:rsidRDefault="00C74E36" w:rsidP="00C74E36">
            <w:pPr>
              <w:spacing w:line="150" w:lineRule="exact"/>
              <w:ind w:left="417"/>
              <w:rPr>
                <w:rFonts w:ascii="Courier New" w:hAnsi="Courier New"/>
                <w:sz w:val="15"/>
                <w:lang w:val="en-US"/>
              </w:rPr>
            </w:pPr>
            <w:r w:rsidRPr="00EB5600">
              <w:rPr>
                <w:rFonts w:ascii="Courier New" w:hAnsi="Courier New"/>
                <w:sz w:val="15"/>
                <w:lang w:val="en-US"/>
              </w:rPr>
              <w:t>&lt;td&gt;</w:t>
            </w:r>
            <w:r>
              <w:rPr>
                <w:rFonts w:ascii="Courier New" w:hAnsi="Courier New"/>
                <w:sz w:val="15"/>
              </w:rPr>
              <w:t>Чебурашка</w:t>
            </w:r>
            <w:r w:rsidRPr="00EB5600">
              <w:rPr>
                <w:rFonts w:ascii="Courier New" w:hAnsi="Courier New"/>
                <w:sz w:val="15"/>
                <w:lang w:val="en-US"/>
              </w:rPr>
              <w:t>&lt;/td&gt;</w:t>
            </w:r>
          </w:p>
          <w:p w14:paraId="701A6966" w14:textId="77777777" w:rsidR="00C74E36" w:rsidRPr="00EB5600" w:rsidRDefault="00C74E36" w:rsidP="00C74E36">
            <w:pPr>
              <w:spacing w:line="150" w:lineRule="exact"/>
              <w:ind w:left="434"/>
              <w:rPr>
                <w:rFonts w:ascii="Courier New"/>
                <w:sz w:val="15"/>
                <w:lang w:val="en-US"/>
              </w:rPr>
            </w:pPr>
            <w:r w:rsidRPr="00EB5600">
              <w:rPr>
                <w:rFonts w:ascii="Courier New"/>
                <w:sz w:val="15"/>
                <w:lang w:val="en-US"/>
              </w:rPr>
              <w:t>&lt;td&gt;5&lt;/td&gt;&lt;td&gt;2&lt;/td&gt;&lt;td&gt;4&lt;/td&gt;&lt;td&gt;2&lt;/td&gt;</w:t>
            </w:r>
          </w:p>
          <w:p w14:paraId="404A66FD" w14:textId="77777777" w:rsidR="00C74E36" w:rsidRPr="00EB5600" w:rsidRDefault="00C74E36" w:rsidP="00C74E36">
            <w:pPr>
              <w:spacing w:line="150" w:lineRule="exact"/>
              <w:ind w:left="344"/>
              <w:rPr>
                <w:rFonts w:ascii="Courier New"/>
                <w:sz w:val="15"/>
                <w:lang w:val="en-US"/>
              </w:rPr>
            </w:pPr>
            <w:r w:rsidRPr="00EB5600">
              <w:rPr>
                <w:rFonts w:ascii="Courier New"/>
                <w:sz w:val="15"/>
                <w:lang w:val="en-US"/>
              </w:rPr>
              <w:t>&lt;/tr&gt;</w:t>
            </w:r>
          </w:p>
          <w:p w14:paraId="015DD859" w14:textId="77777777" w:rsidR="00C74E36" w:rsidRPr="00EB5600" w:rsidRDefault="00C74E36" w:rsidP="00C74E36">
            <w:pPr>
              <w:spacing w:line="150" w:lineRule="exact"/>
              <w:ind w:left="344"/>
              <w:rPr>
                <w:rFonts w:ascii="Courier New"/>
                <w:sz w:val="15"/>
                <w:lang w:val="en-US"/>
              </w:rPr>
            </w:pPr>
            <w:r w:rsidRPr="00EB5600">
              <w:rPr>
                <w:rFonts w:ascii="Courier New"/>
                <w:sz w:val="15"/>
                <w:lang w:val="en-US"/>
              </w:rPr>
              <w:t>&lt;tr&gt;</w:t>
            </w:r>
          </w:p>
          <w:p w14:paraId="0841790B" w14:textId="77777777" w:rsidR="00C74E36" w:rsidRPr="00EB5600" w:rsidRDefault="00C74E36" w:rsidP="00C74E36">
            <w:pPr>
              <w:spacing w:line="150" w:lineRule="exact"/>
              <w:ind w:left="417"/>
              <w:rPr>
                <w:rFonts w:ascii="Courier New" w:hAnsi="Courier New"/>
                <w:sz w:val="15"/>
                <w:lang w:val="en-US"/>
              </w:rPr>
            </w:pPr>
            <w:r w:rsidRPr="00EB5600">
              <w:rPr>
                <w:rFonts w:ascii="Courier New" w:hAnsi="Courier New"/>
                <w:sz w:val="15"/>
                <w:lang w:val="en-US"/>
              </w:rPr>
              <w:t>&lt;td&gt;</w:t>
            </w:r>
            <w:r>
              <w:rPr>
                <w:rFonts w:ascii="Courier New" w:hAnsi="Courier New"/>
                <w:sz w:val="15"/>
              </w:rPr>
              <w:t>Крокодил</w:t>
            </w:r>
            <w:r w:rsidRPr="00EB5600">
              <w:rPr>
                <w:rFonts w:ascii="Courier New" w:hAnsi="Courier New"/>
                <w:sz w:val="15"/>
                <w:lang w:val="en-US"/>
              </w:rPr>
              <w:t xml:space="preserve"> </w:t>
            </w:r>
            <w:r>
              <w:rPr>
                <w:rFonts w:ascii="Courier New" w:hAnsi="Courier New"/>
                <w:sz w:val="15"/>
              </w:rPr>
              <w:t>Гена</w:t>
            </w:r>
            <w:r w:rsidRPr="00EB5600">
              <w:rPr>
                <w:rFonts w:ascii="Courier New" w:hAnsi="Courier New"/>
                <w:sz w:val="15"/>
                <w:lang w:val="en-US"/>
              </w:rPr>
              <w:t>&lt;/td&gt;</w:t>
            </w:r>
          </w:p>
          <w:p w14:paraId="52CD6301" w14:textId="77777777" w:rsidR="00C74E36" w:rsidRPr="00EB5600" w:rsidRDefault="00C74E36" w:rsidP="00C74E36">
            <w:pPr>
              <w:spacing w:line="150" w:lineRule="exact"/>
              <w:ind w:left="434"/>
              <w:rPr>
                <w:rFonts w:ascii="Courier New"/>
                <w:sz w:val="15"/>
                <w:lang w:val="en-US"/>
              </w:rPr>
            </w:pPr>
            <w:r w:rsidRPr="00EB5600">
              <w:rPr>
                <w:rFonts w:ascii="Courier New"/>
                <w:sz w:val="15"/>
                <w:lang w:val="en-US"/>
              </w:rPr>
              <w:t>&lt;td&gt;2&lt;/td&gt;&lt;td&gt;7&lt;/td&gt;&lt;td&gt;1&lt;/td&gt;&lt;td&gt;3&lt;/td&gt;</w:t>
            </w:r>
          </w:p>
          <w:p w14:paraId="2C5BF1B2" w14:textId="77777777" w:rsidR="00C74E36" w:rsidRPr="00EB5600" w:rsidRDefault="00C74E36" w:rsidP="00C74E36">
            <w:pPr>
              <w:spacing w:line="150" w:lineRule="exact"/>
              <w:ind w:left="344"/>
              <w:rPr>
                <w:rFonts w:ascii="Courier New"/>
                <w:sz w:val="15"/>
                <w:lang w:val="en-US"/>
              </w:rPr>
            </w:pPr>
            <w:r w:rsidRPr="00EB5600">
              <w:rPr>
                <w:rFonts w:ascii="Courier New"/>
                <w:sz w:val="15"/>
                <w:lang w:val="en-US"/>
              </w:rPr>
              <w:t>&lt;/tr&gt;</w:t>
            </w:r>
          </w:p>
          <w:p w14:paraId="5E541107" w14:textId="77777777" w:rsidR="00C74E36" w:rsidRPr="00EB5600" w:rsidRDefault="00C74E36" w:rsidP="00C74E36">
            <w:pPr>
              <w:spacing w:line="150" w:lineRule="exact"/>
              <w:ind w:left="344"/>
              <w:rPr>
                <w:rFonts w:ascii="Courier New"/>
                <w:sz w:val="15"/>
                <w:lang w:val="en-US"/>
              </w:rPr>
            </w:pPr>
            <w:r w:rsidRPr="00EB5600">
              <w:rPr>
                <w:rFonts w:ascii="Courier New"/>
                <w:sz w:val="15"/>
                <w:lang w:val="en-US"/>
              </w:rPr>
              <w:t>&lt;tr&gt;</w:t>
            </w:r>
          </w:p>
          <w:p w14:paraId="5A1E31CD" w14:textId="77777777" w:rsidR="00C74E36" w:rsidRPr="00EB5600" w:rsidRDefault="00C74E36" w:rsidP="00C74E36">
            <w:pPr>
              <w:spacing w:line="150" w:lineRule="exact"/>
              <w:ind w:left="417"/>
              <w:rPr>
                <w:rFonts w:ascii="Courier New" w:hAnsi="Courier New"/>
                <w:sz w:val="15"/>
                <w:lang w:val="en-US"/>
              </w:rPr>
            </w:pPr>
            <w:r w:rsidRPr="00EB5600">
              <w:rPr>
                <w:rFonts w:ascii="Courier New" w:hAnsi="Courier New"/>
                <w:sz w:val="15"/>
                <w:lang w:val="en-US"/>
              </w:rPr>
              <w:t>&lt;td&gt;</w:t>
            </w:r>
            <w:r>
              <w:rPr>
                <w:rFonts w:ascii="Courier New" w:hAnsi="Courier New"/>
                <w:sz w:val="15"/>
              </w:rPr>
              <w:t>Шапокляк</w:t>
            </w:r>
            <w:r w:rsidRPr="00EB5600">
              <w:rPr>
                <w:rFonts w:ascii="Courier New" w:hAnsi="Courier New"/>
                <w:sz w:val="15"/>
                <w:lang w:val="en-US"/>
              </w:rPr>
              <w:t>&lt;/td&gt;</w:t>
            </w:r>
          </w:p>
          <w:p w14:paraId="536973C4" w14:textId="77777777" w:rsidR="00C74E36" w:rsidRPr="00EB5600" w:rsidRDefault="00C74E36" w:rsidP="00C74E36">
            <w:pPr>
              <w:spacing w:line="150" w:lineRule="exact"/>
              <w:ind w:left="434"/>
              <w:rPr>
                <w:rFonts w:ascii="Courier New"/>
                <w:sz w:val="15"/>
                <w:lang w:val="en-US"/>
              </w:rPr>
            </w:pPr>
            <w:r w:rsidRPr="00EB5600">
              <w:rPr>
                <w:rFonts w:ascii="Courier New"/>
                <w:sz w:val="15"/>
                <w:lang w:val="en-US"/>
              </w:rPr>
              <w:t>&lt;td&gt;5&lt;/td&gt;&lt;td&gt;4&lt;/td&gt;&lt;td&gt;3&lt;/td&gt;&lt;td&gt;1&lt;/td&gt;</w:t>
            </w:r>
          </w:p>
          <w:p w14:paraId="0F8B0E6F" w14:textId="77777777" w:rsidR="00C74E36" w:rsidRPr="00EB5600" w:rsidRDefault="00C74E36" w:rsidP="00C74E36">
            <w:pPr>
              <w:spacing w:line="150" w:lineRule="exact"/>
              <w:ind w:left="344"/>
              <w:rPr>
                <w:rFonts w:ascii="Courier New"/>
                <w:sz w:val="15"/>
                <w:lang w:val="en-US"/>
              </w:rPr>
            </w:pPr>
            <w:r w:rsidRPr="00EB5600">
              <w:rPr>
                <w:rFonts w:ascii="Courier New"/>
                <w:sz w:val="15"/>
                <w:lang w:val="en-US"/>
              </w:rPr>
              <w:t>&lt;/tr&gt;</w:t>
            </w:r>
          </w:p>
          <w:p w14:paraId="64B55ED6" w14:textId="77777777" w:rsidR="00C74E36" w:rsidRPr="00EB5600" w:rsidRDefault="00C74E36" w:rsidP="00C74E36">
            <w:pPr>
              <w:spacing w:line="150" w:lineRule="exact"/>
              <w:ind w:left="344"/>
              <w:rPr>
                <w:rFonts w:ascii="Courier New"/>
                <w:sz w:val="15"/>
                <w:lang w:val="en-US"/>
              </w:rPr>
            </w:pPr>
            <w:r w:rsidRPr="00EB5600">
              <w:rPr>
                <w:rFonts w:ascii="Courier New"/>
                <w:sz w:val="15"/>
                <w:lang w:val="en-US"/>
              </w:rPr>
              <w:t>&lt;tr&gt;</w:t>
            </w:r>
          </w:p>
          <w:p w14:paraId="1D041F85" w14:textId="77777777" w:rsidR="00C74E36" w:rsidRPr="00EB5600" w:rsidRDefault="00C74E36" w:rsidP="00C74E36">
            <w:pPr>
              <w:spacing w:line="150" w:lineRule="exact"/>
              <w:ind w:left="417"/>
              <w:rPr>
                <w:rFonts w:ascii="Courier New" w:hAnsi="Courier New"/>
                <w:sz w:val="15"/>
                <w:lang w:val="en-US"/>
              </w:rPr>
            </w:pPr>
            <w:r w:rsidRPr="00EB5600">
              <w:rPr>
                <w:rFonts w:ascii="Courier New" w:hAnsi="Courier New"/>
                <w:sz w:val="15"/>
                <w:lang w:val="en-US"/>
              </w:rPr>
              <w:t>&lt;td&gt;</w:t>
            </w:r>
            <w:r>
              <w:rPr>
                <w:rFonts w:ascii="Courier New" w:hAnsi="Courier New"/>
                <w:sz w:val="15"/>
                <w:lang w:val="uk-UA"/>
              </w:rPr>
              <w:t>Щур</w:t>
            </w:r>
            <w:r w:rsidRPr="00EB5600">
              <w:rPr>
                <w:rFonts w:ascii="Courier New" w:hAnsi="Courier New"/>
                <w:sz w:val="15"/>
                <w:lang w:val="en-US"/>
              </w:rPr>
              <w:t xml:space="preserve"> </w:t>
            </w:r>
            <w:r>
              <w:rPr>
                <w:rFonts w:ascii="Courier New" w:hAnsi="Courier New"/>
                <w:sz w:val="15"/>
              </w:rPr>
              <w:t>Лариса</w:t>
            </w:r>
            <w:r w:rsidRPr="00EB5600">
              <w:rPr>
                <w:rFonts w:ascii="Courier New" w:hAnsi="Courier New"/>
                <w:sz w:val="15"/>
                <w:lang w:val="en-US"/>
              </w:rPr>
              <w:t>&lt;/td&gt;</w:t>
            </w:r>
          </w:p>
          <w:p w14:paraId="4239FABF" w14:textId="77777777" w:rsidR="00C74E36" w:rsidRPr="00EB5600" w:rsidRDefault="00C74E36" w:rsidP="00C74E36">
            <w:pPr>
              <w:spacing w:line="150" w:lineRule="exact"/>
              <w:ind w:left="434"/>
              <w:rPr>
                <w:rFonts w:ascii="Courier New"/>
                <w:sz w:val="15"/>
                <w:lang w:val="en-US"/>
              </w:rPr>
            </w:pPr>
            <w:r w:rsidRPr="00EB5600">
              <w:rPr>
                <w:rFonts w:ascii="Courier New"/>
                <w:sz w:val="15"/>
                <w:lang w:val="en-US"/>
              </w:rPr>
              <w:t>&lt;td&gt;1&lt;/td&gt;&lt;td&gt;0&lt;/td&gt;&lt;td&gt;5&lt;/td&gt;&lt;td&gt;7&lt;/td&gt;</w:t>
            </w:r>
          </w:p>
          <w:p w14:paraId="45554B87" w14:textId="77777777" w:rsidR="00C74E36" w:rsidRDefault="00C74E36" w:rsidP="00C74E36">
            <w:pPr>
              <w:spacing w:line="150" w:lineRule="exact"/>
              <w:ind w:left="344"/>
              <w:rPr>
                <w:rFonts w:ascii="Courier New"/>
                <w:sz w:val="15"/>
              </w:rPr>
            </w:pPr>
            <w:r>
              <w:rPr>
                <w:rFonts w:ascii="Courier New"/>
                <w:sz w:val="15"/>
              </w:rPr>
              <w:t>&lt;/tr&gt;</w:t>
            </w:r>
          </w:p>
          <w:p w14:paraId="743F4139" w14:textId="77777777" w:rsidR="00C74E36" w:rsidRDefault="00C74E36" w:rsidP="00C74E36">
            <w:pPr>
              <w:spacing w:line="150" w:lineRule="exact"/>
              <w:ind w:left="254"/>
              <w:rPr>
                <w:rFonts w:ascii="Courier New"/>
                <w:sz w:val="15"/>
              </w:rPr>
            </w:pPr>
            <w:r>
              <w:rPr>
                <w:rFonts w:ascii="Courier New"/>
                <w:sz w:val="15"/>
              </w:rPr>
              <w:t>&lt;/table&gt;</w:t>
            </w:r>
          </w:p>
          <w:p w14:paraId="39B616FA" w14:textId="77777777" w:rsidR="00C74E36" w:rsidRDefault="00C74E36" w:rsidP="00C74E36">
            <w:pPr>
              <w:spacing w:line="150" w:lineRule="exact"/>
              <w:ind w:left="164"/>
              <w:rPr>
                <w:rFonts w:ascii="Courier New"/>
                <w:sz w:val="15"/>
              </w:rPr>
            </w:pPr>
            <w:r>
              <w:rPr>
                <w:rFonts w:ascii="Courier New"/>
                <w:sz w:val="15"/>
              </w:rPr>
              <w:t>&lt;/body&gt;</w:t>
            </w:r>
          </w:p>
          <w:p w14:paraId="7C75F484" w14:textId="22DC9240" w:rsidR="00C74E36" w:rsidRPr="0057303A" w:rsidRDefault="00C74E36" w:rsidP="00C74E36">
            <w:pPr>
              <w:spacing w:line="160" w:lineRule="exact"/>
              <w:ind w:left="74"/>
              <w:rPr>
                <w:rFonts w:ascii="Courier New" w:eastAsia="Courier New" w:hAnsi="Courier New" w:cs="Courier New"/>
                <w:sz w:val="15"/>
              </w:rPr>
            </w:pPr>
            <w:r>
              <w:rPr>
                <w:rFonts w:ascii="Courier New"/>
                <w:sz w:val="15"/>
              </w:rPr>
              <w:t>&lt;/html&gt;</w:t>
            </w:r>
          </w:p>
        </w:tc>
      </w:tr>
    </w:tbl>
    <w:p w14:paraId="2E84B8FB" w14:textId="77777777" w:rsidR="007752AD" w:rsidRDefault="007752AD" w:rsidP="00253FB5">
      <w:pPr>
        <w:spacing w:line="360" w:lineRule="auto"/>
        <w:ind w:left="105"/>
        <w:rPr>
          <w:sz w:val="17"/>
          <w:szCs w:val="17"/>
        </w:rPr>
      </w:pPr>
    </w:p>
    <w:p w14:paraId="34B95205" w14:textId="77777777" w:rsidR="0057303A" w:rsidRDefault="0057303A" w:rsidP="00253FB5">
      <w:pPr>
        <w:spacing w:line="360" w:lineRule="auto"/>
        <w:ind w:left="105"/>
        <w:rPr>
          <w:sz w:val="17"/>
          <w:szCs w:val="17"/>
        </w:rPr>
      </w:pPr>
      <w:r w:rsidRPr="0057303A">
        <w:rPr>
          <w:sz w:val="17"/>
          <w:szCs w:val="17"/>
        </w:rPr>
        <w:t>Результат при</w:t>
      </w:r>
      <w:r w:rsidRPr="0057303A">
        <w:rPr>
          <w:sz w:val="17"/>
          <w:szCs w:val="17"/>
          <w:lang w:val="uk-UA"/>
        </w:rPr>
        <w:t>кладу</w:t>
      </w:r>
      <w:r w:rsidRPr="0057303A">
        <w:rPr>
          <w:sz w:val="17"/>
          <w:szCs w:val="17"/>
        </w:rPr>
        <w:t xml:space="preserve"> показан</w:t>
      </w:r>
      <w:r w:rsidRPr="0057303A">
        <w:rPr>
          <w:sz w:val="17"/>
          <w:szCs w:val="17"/>
          <w:lang w:val="uk-UA"/>
        </w:rPr>
        <w:t>о</w:t>
      </w:r>
      <w:r w:rsidRPr="0057303A">
        <w:rPr>
          <w:sz w:val="17"/>
          <w:szCs w:val="17"/>
        </w:rPr>
        <w:t xml:space="preserve"> ни</w:t>
      </w:r>
      <w:r w:rsidRPr="0057303A">
        <w:rPr>
          <w:sz w:val="17"/>
          <w:szCs w:val="17"/>
          <w:lang w:val="uk-UA"/>
        </w:rPr>
        <w:t>ще</w:t>
      </w:r>
      <w:r w:rsidRPr="0057303A">
        <w:rPr>
          <w:sz w:val="17"/>
          <w:szCs w:val="17"/>
        </w:rPr>
        <w:t xml:space="preserve"> (рис. 1.34).</w:t>
      </w:r>
    </w:p>
    <w:p w14:paraId="448C65AE" w14:textId="77777777" w:rsidR="007752AD" w:rsidRPr="0057303A" w:rsidRDefault="007752AD" w:rsidP="00253FB5">
      <w:pPr>
        <w:spacing w:line="360" w:lineRule="auto"/>
        <w:ind w:left="105"/>
        <w:rPr>
          <w:sz w:val="17"/>
          <w:szCs w:val="17"/>
          <w:lang w:val="uk-UA"/>
        </w:rPr>
      </w:pPr>
    </w:p>
    <w:p w14:paraId="59259236" w14:textId="77777777" w:rsidR="0057303A" w:rsidRPr="0057303A" w:rsidRDefault="0057303A" w:rsidP="00253FB5">
      <w:pPr>
        <w:spacing w:line="360" w:lineRule="auto"/>
        <w:ind w:left="105"/>
        <w:jc w:val="center"/>
        <w:rPr>
          <w:sz w:val="17"/>
          <w:szCs w:val="17"/>
          <w:lang w:val="uk-UA"/>
        </w:rPr>
      </w:pPr>
      <w:r w:rsidRPr="0057303A">
        <w:rPr>
          <w:noProof/>
          <w:sz w:val="17"/>
          <w:szCs w:val="17"/>
          <w:lang w:val="en-US" w:eastAsia="en-US" w:bidi="ar-SA"/>
        </w:rPr>
        <w:drawing>
          <wp:inline distT="0" distB="0" distL="0" distR="0" wp14:anchorId="63332346" wp14:editId="3BDD0CEC">
            <wp:extent cx="3844290" cy="2073523"/>
            <wp:effectExtent l="19050" t="0" r="3810" b="0"/>
            <wp:docPr id="225"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srcRect/>
                    <a:stretch>
                      <a:fillRect/>
                    </a:stretch>
                  </pic:blipFill>
                  <pic:spPr bwMode="auto">
                    <a:xfrm>
                      <a:off x="0" y="0"/>
                      <a:ext cx="3844326" cy="2073542"/>
                    </a:xfrm>
                    <a:prstGeom prst="rect">
                      <a:avLst/>
                    </a:prstGeom>
                    <a:noFill/>
                    <a:ln w="9525">
                      <a:noFill/>
                      <a:miter lim="800000"/>
                      <a:headEnd/>
                      <a:tailEnd/>
                    </a:ln>
                  </pic:spPr>
                </pic:pic>
              </a:graphicData>
            </a:graphic>
          </wp:inline>
        </w:drawing>
      </w:r>
    </w:p>
    <w:p w14:paraId="1166FED5" w14:textId="77777777" w:rsidR="0057303A" w:rsidRPr="0057303A" w:rsidRDefault="0057303A" w:rsidP="00253FB5">
      <w:pPr>
        <w:spacing w:line="360" w:lineRule="auto"/>
        <w:rPr>
          <w:sz w:val="13"/>
          <w:szCs w:val="17"/>
        </w:rPr>
      </w:pPr>
    </w:p>
    <w:p w14:paraId="374AE35B" w14:textId="77777777" w:rsidR="0057303A" w:rsidRPr="0057303A" w:rsidRDefault="0057303A" w:rsidP="00253FB5">
      <w:pPr>
        <w:spacing w:line="360" w:lineRule="auto"/>
        <w:ind w:left="1419" w:right="1432"/>
        <w:jc w:val="center"/>
        <w:rPr>
          <w:rFonts w:ascii="Georgia" w:hAnsi="Georgia"/>
          <w:i/>
          <w:sz w:val="17"/>
          <w:lang w:val="uk-UA"/>
        </w:rPr>
      </w:pPr>
      <w:r w:rsidRPr="0057303A">
        <w:rPr>
          <w:rFonts w:ascii="Georgia" w:hAnsi="Georgia"/>
          <w:i/>
          <w:color w:val="666666"/>
          <w:sz w:val="17"/>
        </w:rPr>
        <w:t>Рис. 1.34. В</w:t>
      </w:r>
      <w:r w:rsidRPr="0057303A">
        <w:rPr>
          <w:rFonts w:ascii="Georgia" w:hAnsi="Georgia"/>
          <w:i/>
          <w:color w:val="666666"/>
          <w:sz w:val="17"/>
          <w:lang w:val="uk-UA"/>
        </w:rPr>
        <w:t>иділення</w:t>
      </w:r>
      <w:r w:rsidRPr="0057303A">
        <w:rPr>
          <w:rFonts w:ascii="Georgia" w:hAnsi="Georgia"/>
          <w:i/>
          <w:color w:val="666666"/>
          <w:sz w:val="17"/>
        </w:rPr>
        <w:t xml:space="preserve"> </w:t>
      </w:r>
      <w:r w:rsidRPr="0057303A">
        <w:rPr>
          <w:rFonts w:ascii="Georgia" w:hAnsi="Georgia"/>
          <w:i/>
          <w:color w:val="666666"/>
          <w:sz w:val="17"/>
          <w:lang w:val="uk-UA"/>
        </w:rPr>
        <w:t>рядків</w:t>
      </w:r>
      <w:r w:rsidRPr="0057303A">
        <w:rPr>
          <w:rFonts w:ascii="Georgia" w:hAnsi="Georgia"/>
          <w:i/>
          <w:color w:val="666666"/>
          <w:sz w:val="17"/>
        </w:rPr>
        <w:t xml:space="preserve"> таблиц</w:t>
      </w:r>
      <w:r w:rsidRPr="0057303A">
        <w:rPr>
          <w:rFonts w:ascii="Georgia" w:hAnsi="Georgia"/>
          <w:i/>
          <w:color w:val="666666"/>
          <w:sz w:val="17"/>
          <w:lang w:val="uk-UA"/>
        </w:rPr>
        <w:t>і</w:t>
      </w:r>
      <w:r w:rsidRPr="0057303A">
        <w:rPr>
          <w:rFonts w:ascii="Georgia" w:hAnsi="Georgia"/>
          <w:i/>
          <w:color w:val="666666"/>
          <w:sz w:val="17"/>
        </w:rPr>
        <w:t xml:space="preserve"> при наведен</w:t>
      </w:r>
      <w:r w:rsidRPr="0057303A">
        <w:rPr>
          <w:rFonts w:ascii="Georgia" w:hAnsi="Georgia"/>
          <w:i/>
          <w:color w:val="666666"/>
          <w:sz w:val="17"/>
          <w:lang w:val="uk-UA"/>
        </w:rPr>
        <w:t>ні</w:t>
      </w:r>
      <w:r w:rsidRPr="0057303A">
        <w:rPr>
          <w:rFonts w:ascii="Georgia" w:hAnsi="Georgia"/>
          <w:i/>
          <w:color w:val="666666"/>
          <w:sz w:val="17"/>
        </w:rPr>
        <w:t xml:space="preserve"> на н</w:t>
      </w:r>
      <w:r w:rsidRPr="0057303A">
        <w:rPr>
          <w:rFonts w:ascii="Georgia" w:hAnsi="Georgia"/>
          <w:i/>
          <w:color w:val="666666"/>
          <w:sz w:val="17"/>
          <w:lang w:val="uk-UA"/>
        </w:rPr>
        <w:t>их</w:t>
      </w:r>
      <w:r w:rsidRPr="0057303A">
        <w:rPr>
          <w:rFonts w:ascii="Georgia" w:hAnsi="Georgia"/>
          <w:i/>
          <w:color w:val="666666"/>
          <w:sz w:val="17"/>
        </w:rPr>
        <w:t xml:space="preserve"> курсора м</w:t>
      </w:r>
      <w:r w:rsidRPr="0057303A">
        <w:rPr>
          <w:rFonts w:ascii="Georgia" w:hAnsi="Georgia"/>
          <w:i/>
          <w:color w:val="666666"/>
          <w:sz w:val="17"/>
          <w:lang w:val="uk-UA"/>
        </w:rPr>
        <w:t>иші</w:t>
      </w:r>
    </w:p>
    <w:p w14:paraId="4F00F9D1" w14:textId="77777777" w:rsidR="0057303A" w:rsidRPr="0057303A" w:rsidRDefault="0057303A" w:rsidP="00253FB5">
      <w:pPr>
        <w:spacing w:line="360" w:lineRule="auto"/>
        <w:rPr>
          <w:rFonts w:ascii="Georgia"/>
          <w:i/>
          <w:sz w:val="26"/>
          <w:szCs w:val="17"/>
        </w:rPr>
      </w:pPr>
    </w:p>
    <w:p w14:paraId="737CA602" w14:textId="77777777" w:rsidR="0057303A" w:rsidRPr="0057303A" w:rsidRDefault="0057303A" w:rsidP="00253FB5">
      <w:pPr>
        <w:spacing w:line="360" w:lineRule="auto"/>
        <w:ind w:left="105"/>
        <w:outlineLvl w:val="4"/>
        <w:rPr>
          <w:rFonts w:ascii="Georgia" w:eastAsia="Georgia" w:hAnsi="Georgia" w:cs="Georgia"/>
          <w:color w:val="C00000"/>
          <w:sz w:val="23"/>
          <w:szCs w:val="23"/>
          <w:lang w:val="uk-UA"/>
        </w:rPr>
      </w:pPr>
      <w:r w:rsidRPr="0057303A">
        <w:rPr>
          <w:rFonts w:ascii="Georgia" w:eastAsia="Georgia" w:hAnsi="Georgia" w:cs="Georgia"/>
          <w:color w:val="C00000"/>
          <w:sz w:val="23"/>
          <w:szCs w:val="23"/>
          <w:lang w:val="uk-UA"/>
        </w:rPr>
        <w:t>Псевдокласи, що мають відношення до дерева документа</w:t>
      </w:r>
    </w:p>
    <w:p w14:paraId="0FF987D3" w14:textId="77777777" w:rsidR="0057303A" w:rsidRPr="0057303A" w:rsidRDefault="0057303A" w:rsidP="00253FB5">
      <w:pPr>
        <w:spacing w:line="360" w:lineRule="auto"/>
        <w:ind w:left="105"/>
        <w:rPr>
          <w:sz w:val="17"/>
          <w:szCs w:val="17"/>
        </w:rPr>
      </w:pPr>
      <w:r w:rsidRPr="0057303A">
        <w:rPr>
          <w:sz w:val="17"/>
          <w:szCs w:val="17"/>
          <w:lang w:val="uk-UA"/>
        </w:rPr>
        <w:t>До цієї групи належать псевдокласи, які визначають положення елемента в дереві документа і застосовують до нього стиль в залежності від його статусу</w:t>
      </w:r>
      <w:r w:rsidRPr="0057303A">
        <w:rPr>
          <w:sz w:val="17"/>
          <w:szCs w:val="17"/>
        </w:rPr>
        <w:t>.</w:t>
      </w:r>
    </w:p>
    <w:p w14:paraId="72DC6F1C" w14:textId="77777777" w:rsidR="0057303A" w:rsidRPr="0057303A" w:rsidRDefault="0057303A" w:rsidP="00253FB5">
      <w:pPr>
        <w:spacing w:line="360" w:lineRule="auto"/>
        <w:rPr>
          <w:sz w:val="17"/>
          <w:szCs w:val="17"/>
        </w:rPr>
      </w:pPr>
    </w:p>
    <w:p w14:paraId="0D9F6DA0" w14:textId="77777777" w:rsidR="0057303A" w:rsidRPr="0057303A" w:rsidRDefault="0057303A" w:rsidP="00253FB5">
      <w:pPr>
        <w:spacing w:line="360" w:lineRule="auto"/>
        <w:ind w:left="105"/>
        <w:outlineLvl w:val="5"/>
        <w:rPr>
          <w:rFonts w:ascii="Arial Black" w:eastAsia="Arial Black" w:hAnsi="Arial Black" w:cs="Arial Black"/>
          <w:sz w:val="19"/>
          <w:szCs w:val="19"/>
        </w:rPr>
      </w:pPr>
      <w:r w:rsidRPr="0057303A">
        <w:rPr>
          <w:rFonts w:ascii="Arial Black" w:eastAsia="Arial Black" w:hAnsi="Arial Black" w:cs="Arial Black"/>
          <w:color w:val="666666"/>
          <w:sz w:val="19"/>
          <w:szCs w:val="19"/>
        </w:rPr>
        <w:t>:first-child</w:t>
      </w:r>
    </w:p>
    <w:p w14:paraId="64F60886" w14:textId="77777777" w:rsidR="00C74E36" w:rsidRDefault="0057303A" w:rsidP="00253FB5">
      <w:pPr>
        <w:spacing w:line="360" w:lineRule="auto"/>
        <w:rPr>
          <w:sz w:val="17"/>
          <w:szCs w:val="17"/>
        </w:rPr>
      </w:pPr>
      <w:r w:rsidRPr="0057303A">
        <w:rPr>
          <w:sz w:val="17"/>
          <w:szCs w:val="17"/>
          <w:lang w:val="uk-UA"/>
        </w:rPr>
        <w:t>Застосовується до першого дочірнього елементу селектора, який розташований в дереві елементів документа. Щоб</w:t>
      </w:r>
      <w:r w:rsidRPr="0057303A">
        <w:rPr>
          <w:sz w:val="17"/>
          <w:szCs w:val="17"/>
          <w:lang w:val="uk-UA"/>
        </w:rPr>
        <w:br/>
        <w:t> стало зрозуміло, про що мова, розберемо невеликий код (приклад</w:t>
      </w:r>
      <w:r w:rsidRPr="0057303A">
        <w:rPr>
          <w:sz w:val="17"/>
          <w:szCs w:val="17"/>
        </w:rPr>
        <w:t xml:space="preserve"> 1.56).</w:t>
      </w:r>
    </w:p>
    <w:p w14:paraId="6FAB59FA" w14:textId="0D94B4E6" w:rsidR="0057303A" w:rsidRPr="0057303A" w:rsidRDefault="0057303A" w:rsidP="00253FB5">
      <w:pPr>
        <w:spacing w:line="360" w:lineRule="auto"/>
        <w:rPr>
          <w:rFonts w:ascii="Arial Black" w:hAnsi="Arial Black"/>
          <w:sz w:val="15"/>
        </w:rPr>
      </w:pPr>
    </w:p>
    <w:p w14:paraId="3EC3CCD8" w14:textId="77777777" w:rsidR="00C74E36" w:rsidRDefault="00C74E36">
      <w:r>
        <w:br w:type="page"/>
      </w:r>
    </w:p>
    <w:tbl>
      <w:tblPr>
        <w:tblStyle w:val="TableNormal"/>
        <w:tblW w:w="9211" w:type="dxa"/>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C74E36" w:rsidRPr="0057303A" w14:paraId="24C252C4" w14:textId="77777777" w:rsidTr="007D360C">
        <w:trPr>
          <w:trHeight w:val="235"/>
        </w:trPr>
        <w:tc>
          <w:tcPr>
            <w:tcW w:w="5177" w:type="dxa"/>
            <w:tcBorders>
              <w:right w:val="single" w:sz="6" w:space="0" w:color="666666"/>
            </w:tcBorders>
          </w:tcPr>
          <w:p w14:paraId="02E3734D" w14:textId="4DB1F2FE" w:rsidR="00C74E36" w:rsidRPr="0057303A" w:rsidRDefault="00C74E36" w:rsidP="007D360C">
            <w:pPr>
              <w:spacing w:line="360" w:lineRule="auto"/>
              <w:ind w:left="-1"/>
              <w:rPr>
                <w:rFonts w:ascii="Arial Black" w:eastAsia="Courier New" w:hAnsi="Arial Black" w:cs="Courier New"/>
                <w:sz w:val="15"/>
                <w:lang w:val="uk-UA"/>
              </w:rPr>
            </w:pPr>
            <w:r w:rsidRPr="0057303A">
              <w:rPr>
                <w:rFonts w:ascii="Arial Black" w:eastAsia="Courier New" w:hAnsi="Arial Black" w:cs="Courier New"/>
                <w:color w:val="685C53"/>
                <w:sz w:val="15"/>
              </w:rPr>
              <w:lastRenderedPageBreak/>
              <w:t>При</w:t>
            </w:r>
            <w:r w:rsidRPr="0057303A">
              <w:rPr>
                <w:rFonts w:ascii="Arial Black" w:eastAsia="Courier New" w:hAnsi="Arial Black" w:cs="Courier New"/>
                <w:color w:val="685C53"/>
                <w:sz w:val="15"/>
                <w:lang w:val="uk-UA"/>
              </w:rPr>
              <w:t>клад</w:t>
            </w:r>
            <w:r w:rsidRPr="0057303A">
              <w:rPr>
                <w:rFonts w:ascii="Arial Black" w:eastAsia="Courier New" w:hAnsi="Arial Black" w:cs="Courier New"/>
                <w:color w:val="685C53"/>
                <w:sz w:val="15"/>
              </w:rPr>
              <w:t xml:space="preserve"> 1.</w:t>
            </w:r>
            <w:r w:rsidRPr="0057303A">
              <w:rPr>
                <w:rFonts w:ascii="Arial Black" w:hAnsi="Arial Black"/>
                <w:color w:val="685C53"/>
                <w:sz w:val="15"/>
              </w:rPr>
              <w:t xml:space="preserve">56. </w:t>
            </w:r>
            <w:r w:rsidRPr="0057303A">
              <w:rPr>
                <w:rFonts w:ascii="Arial Black" w:hAnsi="Arial Black"/>
                <w:color w:val="685C53"/>
                <w:sz w:val="15"/>
                <w:lang w:val="uk-UA"/>
              </w:rPr>
              <w:t>Використання</w:t>
            </w:r>
            <w:r w:rsidRPr="0057303A">
              <w:rPr>
                <w:rFonts w:ascii="Arial Black" w:hAnsi="Arial Black"/>
                <w:color w:val="685C53"/>
                <w:sz w:val="15"/>
              </w:rPr>
              <w:t xml:space="preserve"> псевдоклас</w:t>
            </w:r>
            <w:r w:rsidRPr="0057303A">
              <w:rPr>
                <w:rFonts w:ascii="Arial Black" w:hAnsi="Arial Black"/>
                <w:color w:val="685C53"/>
                <w:sz w:val="15"/>
                <w:lang w:val="uk-UA"/>
              </w:rPr>
              <w:t>у</w:t>
            </w:r>
            <w:r w:rsidRPr="0057303A">
              <w:rPr>
                <w:rFonts w:ascii="Arial Black" w:hAnsi="Arial Black"/>
                <w:color w:val="685C53"/>
                <w:sz w:val="15"/>
              </w:rPr>
              <w:t xml:space="preserve"> first-child</w:t>
            </w:r>
          </w:p>
        </w:tc>
        <w:tc>
          <w:tcPr>
            <w:tcW w:w="771" w:type="dxa"/>
            <w:tcBorders>
              <w:left w:val="single" w:sz="6" w:space="0" w:color="666666"/>
              <w:right w:val="double" w:sz="2" w:space="0" w:color="666666"/>
            </w:tcBorders>
            <w:shd w:val="clear" w:color="auto" w:fill="CEE2D3"/>
          </w:tcPr>
          <w:p w14:paraId="6ACB007A" w14:textId="77777777" w:rsidR="00C74E36" w:rsidRPr="0057303A" w:rsidRDefault="00C74E36" w:rsidP="007D360C">
            <w:pPr>
              <w:spacing w:line="360" w:lineRule="auto"/>
              <w:ind w:left="40"/>
              <w:rPr>
                <w:rFonts w:eastAsia="Courier New" w:hAnsi="Courier New" w:cs="Courier New"/>
                <w:sz w:val="13"/>
              </w:rPr>
            </w:pPr>
            <w:r w:rsidRPr="0057303A">
              <w:rPr>
                <w:rFonts w:eastAsia="Courier New" w:hAnsi="Courier New" w:cs="Courier New"/>
                <w:sz w:val="13"/>
              </w:rPr>
              <w:t>XHTML 1.0</w:t>
            </w:r>
          </w:p>
        </w:tc>
        <w:tc>
          <w:tcPr>
            <w:tcW w:w="621" w:type="dxa"/>
            <w:tcBorders>
              <w:left w:val="double" w:sz="2" w:space="0" w:color="666666"/>
              <w:right w:val="double" w:sz="2" w:space="0" w:color="666666"/>
            </w:tcBorders>
            <w:shd w:val="clear" w:color="auto" w:fill="CEE2D3"/>
          </w:tcPr>
          <w:p w14:paraId="08DE284F" w14:textId="77777777" w:rsidR="00C74E36" w:rsidRPr="0057303A" w:rsidRDefault="00C74E36" w:rsidP="007D360C">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3" w:type="dxa"/>
            <w:tcBorders>
              <w:left w:val="double" w:sz="2" w:space="0" w:color="666666"/>
              <w:right w:val="single" w:sz="6" w:space="0" w:color="666666"/>
            </w:tcBorders>
            <w:shd w:val="clear" w:color="auto" w:fill="CEE2D3"/>
          </w:tcPr>
          <w:p w14:paraId="4DBD1CF7" w14:textId="77777777" w:rsidR="00C74E36" w:rsidRPr="0057303A" w:rsidRDefault="00C74E36" w:rsidP="007D360C">
            <w:pPr>
              <w:spacing w:line="360" w:lineRule="auto"/>
              <w:ind w:left="46"/>
              <w:rPr>
                <w:rFonts w:eastAsia="Courier New" w:hAnsi="Courier New" w:cs="Courier New"/>
                <w:sz w:val="13"/>
              </w:rPr>
            </w:pPr>
            <w:r w:rsidRPr="0057303A">
              <w:rPr>
                <w:rFonts w:eastAsia="Courier New" w:hAnsi="Courier New" w:cs="Courier New"/>
                <w:sz w:val="13"/>
              </w:rPr>
              <w:t>IE 7</w:t>
            </w:r>
          </w:p>
        </w:tc>
        <w:tc>
          <w:tcPr>
            <w:tcW w:w="332" w:type="dxa"/>
            <w:tcBorders>
              <w:left w:val="single" w:sz="6" w:space="0" w:color="666666"/>
              <w:right w:val="single" w:sz="6" w:space="0" w:color="666666"/>
            </w:tcBorders>
            <w:shd w:val="clear" w:color="auto" w:fill="CEE2D3"/>
          </w:tcPr>
          <w:p w14:paraId="6B0D0765" w14:textId="77777777" w:rsidR="00C74E36" w:rsidRPr="0057303A" w:rsidRDefault="00C74E36" w:rsidP="007D360C">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2" w:type="dxa"/>
            <w:tcBorders>
              <w:left w:val="single" w:sz="6" w:space="0" w:color="666666"/>
              <w:right w:val="single" w:sz="6" w:space="0" w:color="666666"/>
            </w:tcBorders>
            <w:shd w:val="clear" w:color="auto" w:fill="CEE2D3"/>
          </w:tcPr>
          <w:p w14:paraId="6DE19B75" w14:textId="77777777" w:rsidR="00C74E36" w:rsidRPr="0057303A" w:rsidRDefault="00C74E36" w:rsidP="007D360C">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3" w:type="dxa"/>
            <w:tcBorders>
              <w:left w:val="single" w:sz="6" w:space="0" w:color="666666"/>
              <w:right w:val="single" w:sz="6" w:space="0" w:color="666666"/>
            </w:tcBorders>
            <w:shd w:val="clear" w:color="auto" w:fill="CEE2D3"/>
          </w:tcPr>
          <w:p w14:paraId="0315DBC2" w14:textId="77777777" w:rsidR="00C74E36" w:rsidRPr="0057303A" w:rsidRDefault="00C74E36" w:rsidP="007D360C">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1" w:type="dxa"/>
            <w:tcBorders>
              <w:left w:val="single" w:sz="6" w:space="0" w:color="666666"/>
              <w:right w:val="single" w:sz="6" w:space="0" w:color="666666"/>
            </w:tcBorders>
            <w:shd w:val="clear" w:color="auto" w:fill="CEE2D3"/>
          </w:tcPr>
          <w:p w14:paraId="789C4584" w14:textId="77777777" w:rsidR="00C74E36" w:rsidRPr="0057303A" w:rsidRDefault="00C74E36" w:rsidP="007D360C">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5" w:type="dxa"/>
            <w:tcBorders>
              <w:left w:val="single" w:sz="6" w:space="0" w:color="666666"/>
              <w:right w:val="single" w:sz="6" w:space="0" w:color="666666"/>
            </w:tcBorders>
            <w:shd w:val="clear" w:color="auto" w:fill="CEE2D3"/>
          </w:tcPr>
          <w:p w14:paraId="1E23C0F5" w14:textId="77777777" w:rsidR="00C74E36" w:rsidRPr="0057303A" w:rsidRDefault="00C74E36" w:rsidP="007D360C">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6" w:type="dxa"/>
            <w:tcBorders>
              <w:left w:val="single" w:sz="6" w:space="0" w:color="666666"/>
            </w:tcBorders>
            <w:shd w:val="clear" w:color="auto" w:fill="CEE2D3"/>
          </w:tcPr>
          <w:p w14:paraId="5CAE460D" w14:textId="77777777" w:rsidR="00C74E36" w:rsidRPr="0057303A" w:rsidRDefault="00C74E36" w:rsidP="007D360C">
            <w:pPr>
              <w:spacing w:line="360" w:lineRule="auto"/>
              <w:ind w:left="38"/>
              <w:rPr>
                <w:rFonts w:eastAsia="Courier New" w:hAnsi="Courier New" w:cs="Courier New"/>
                <w:sz w:val="13"/>
              </w:rPr>
            </w:pPr>
            <w:r w:rsidRPr="0057303A">
              <w:rPr>
                <w:rFonts w:eastAsia="Courier New" w:hAnsi="Courier New" w:cs="Courier New"/>
                <w:sz w:val="13"/>
              </w:rPr>
              <w:t>Fx 3.6</w:t>
            </w:r>
          </w:p>
        </w:tc>
      </w:tr>
      <w:tr w:rsidR="00C74E36" w:rsidRPr="0057303A" w14:paraId="024AD246" w14:textId="77777777" w:rsidTr="007D360C">
        <w:trPr>
          <w:trHeight w:val="4197"/>
        </w:trPr>
        <w:tc>
          <w:tcPr>
            <w:tcW w:w="9211" w:type="dxa"/>
            <w:gridSpan w:val="10"/>
            <w:shd w:val="clear" w:color="auto" w:fill="F8F7F2"/>
          </w:tcPr>
          <w:p w14:paraId="19543AED" w14:textId="77777777" w:rsidR="00C74E36" w:rsidRPr="00EB5600" w:rsidRDefault="00C74E36" w:rsidP="00C74E36">
            <w:pPr>
              <w:spacing w:before="83" w:line="211" w:lineRule="auto"/>
              <w:ind w:left="254" w:right="4058" w:hanging="180"/>
              <w:rPr>
                <w:rFonts w:ascii="Courier New"/>
                <w:sz w:val="15"/>
                <w:lang w:val="en-US"/>
              </w:rPr>
            </w:pPr>
            <w:r w:rsidRPr="00EB5600">
              <w:rPr>
                <w:rFonts w:ascii="Courier New"/>
                <w:sz w:val="15"/>
                <w:lang w:val="en-US"/>
              </w:rPr>
              <w:t xml:space="preserve">&lt;!DOCTYPE html PUBLIC "-//W3C//DTD XHTML 1.0 Strict//EN" </w:t>
            </w:r>
            <w:r>
              <w:fldChar w:fldCharType="begin"/>
            </w:r>
            <w:r w:rsidRPr="003D6273">
              <w:rPr>
                <w:lang w:val="en-US"/>
                <w:rPrChange w:id="1447" w:author="Пользователь Windows" w:date="2019-12-19T05:26:00Z">
                  <w:rPr/>
                </w:rPrChange>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3D6273">
              <w:rPr>
                <w:lang w:val="en-US"/>
                <w:rPrChange w:id="1448" w:author="Пользователь Windows" w:date="2019-12-19T05:26:00Z">
                  <w:rPr/>
                </w:rPrChange>
              </w:rPr>
              <w:instrText>HYPERLINK "http://www.w3.org/TR/xhtml1/DTD/xhtml1-strict.dtd" \h</w:instrText>
            </w:r>
            <w:r>
              <w:fldChar w:fldCharType="separate"/>
            </w:r>
            <w:r w:rsidRPr="00EB5600">
              <w:rPr>
                <w:rFonts w:ascii="Courier New"/>
                <w:sz w:val="15"/>
                <w:lang w:val="en-US"/>
              </w:rPr>
              <w:t>strict.dtd"&gt;</w:t>
            </w:r>
            <w:r>
              <w:fldChar w:fldCharType="end"/>
            </w:r>
          </w:p>
          <w:p w14:paraId="4F655DCE" w14:textId="77777777" w:rsidR="00C74E36" w:rsidRPr="00EB5600" w:rsidRDefault="00C74E36" w:rsidP="00C74E36">
            <w:pPr>
              <w:spacing w:line="146" w:lineRule="exact"/>
              <w:ind w:left="74"/>
              <w:rPr>
                <w:rFonts w:ascii="Courier New"/>
                <w:sz w:val="15"/>
                <w:lang w:val="en-US"/>
              </w:rPr>
            </w:pPr>
            <w:r w:rsidRPr="00EB5600">
              <w:rPr>
                <w:rFonts w:ascii="Courier New"/>
                <w:sz w:val="15"/>
                <w:lang w:val="en-US"/>
              </w:rPr>
              <w:t xml:space="preserve">&lt;html </w:t>
            </w:r>
            <w:r>
              <w:fldChar w:fldCharType="begin"/>
            </w:r>
            <w:r w:rsidRPr="003D6273">
              <w:rPr>
                <w:lang w:val="en-US"/>
                <w:rPrChange w:id="1449" w:author="Пользователь Windows" w:date="2019-12-19T05:26:00Z">
                  <w:rPr/>
                </w:rPrChange>
              </w:rPr>
              <w:instrText>HYPERLINK "http://www.w3.org/1999/xhtml" \h</w:instrText>
            </w:r>
            <w:r>
              <w:fldChar w:fldCharType="separate"/>
            </w:r>
            <w:r w:rsidRPr="00EB5600">
              <w:rPr>
                <w:rFonts w:ascii="Courier New"/>
                <w:sz w:val="15"/>
                <w:lang w:val="en-US"/>
              </w:rPr>
              <w:t>xmlns="http://www.w3.org/1999/xhtml"&gt;</w:t>
            </w:r>
            <w:r>
              <w:fldChar w:fldCharType="end"/>
            </w:r>
          </w:p>
          <w:p w14:paraId="7ECC7B27" w14:textId="77777777" w:rsidR="00C74E36" w:rsidRPr="00EB5600" w:rsidRDefault="00C74E36" w:rsidP="00C74E36">
            <w:pPr>
              <w:spacing w:line="150" w:lineRule="exact"/>
              <w:ind w:left="164"/>
              <w:rPr>
                <w:rFonts w:ascii="Courier New"/>
                <w:sz w:val="15"/>
                <w:lang w:val="en-US"/>
              </w:rPr>
            </w:pPr>
            <w:r w:rsidRPr="00EB5600">
              <w:rPr>
                <w:rFonts w:ascii="Courier New"/>
                <w:sz w:val="15"/>
                <w:lang w:val="en-US"/>
              </w:rPr>
              <w:t>&lt;head&gt;</w:t>
            </w:r>
          </w:p>
          <w:p w14:paraId="059D86C6" w14:textId="77777777" w:rsidR="00C74E36" w:rsidRPr="00EB5600" w:rsidRDefault="00C74E36" w:rsidP="00C74E36">
            <w:pPr>
              <w:spacing w:line="150" w:lineRule="exact"/>
              <w:ind w:left="254"/>
              <w:rPr>
                <w:rFonts w:ascii="Courier New"/>
                <w:sz w:val="15"/>
                <w:lang w:val="en-US"/>
              </w:rPr>
            </w:pPr>
            <w:r w:rsidRPr="00EB5600">
              <w:rPr>
                <w:rFonts w:ascii="Courier New"/>
                <w:sz w:val="15"/>
                <w:lang w:val="en-US"/>
              </w:rPr>
              <w:t>&lt;meta http-equiv="Content-Type" content="text/html; charset=utf-8" /&gt;</w:t>
            </w:r>
          </w:p>
          <w:p w14:paraId="07481A4C" w14:textId="77777777" w:rsidR="00C74E36" w:rsidRPr="00EB5600" w:rsidRDefault="00C74E36" w:rsidP="00C74E36">
            <w:pPr>
              <w:spacing w:line="150" w:lineRule="exact"/>
              <w:ind w:left="246"/>
              <w:rPr>
                <w:rFonts w:ascii="Courier New" w:hAnsi="Courier New"/>
                <w:sz w:val="15"/>
                <w:lang w:val="en-US"/>
              </w:rPr>
            </w:pPr>
            <w:r w:rsidRPr="00EB5600">
              <w:rPr>
                <w:rFonts w:ascii="Courier New" w:hAnsi="Courier New"/>
                <w:sz w:val="15"/>
                <w:lang w:val="en-US"/>
              </w:rPr>
              <w:t>&lt;title&gt;</w:t>
            </w:r>
            <w:r>
              <w:rPr>
                <w:rFonts w:ascii="Courier New" w:hAnsi="Courier New"/>
                <w:sz w:val="15"/>
              </w:rPr>
              <w:t>Псевдоклас</w:t>
            </w:r>
            <w:r>
              <w:rPr>
                <w:rFonts w:ascii="Courier New" w:hAnsi="Courier New"/>
                <w:sz w:val="15"/>
                <w:lang w:val="uk-UA"/>
              </w:rPr>
              <w:t>и</w:t>
            </w:r>
            <w:r w:rsidRPr="00EB5600">
              <w:rPr>
                <w:rFonts w:ascii="Courier New" w:hAnsi="Courier New"/>
                <w:sz w:val="15"/>
                <w:lang w:val="en-US"/>
              </w:rPr>
              <w:t>&lt;/title&gt;</w:t>
            </w:r>
          </w:p>
          <w:p w14:paraId="74258A35" w14:textId="77777777" w:rsidR="00C74E36" w:rsidRPr="00EB5600" w:rsidRDefault="00C74E36" w:rsidP="00C74E36">
            <w:pPr>
              <w:spacing w:before="5" w:line="211" w:lineRule="auto"/>
              <w:ind w:left="344" w:right="6684" w:hanging="90"/>
              <w:rPr>
                <w:rFonts w:ascii="Courier New"/>
                <w:sz w:val="15"/>
                <w:lang w:val="en-US"/>
              </w:rPr>
            </w:pPr>
            <w:r w:rsidRPr="00EB5600">
              <w:rPr>
                <w:rFonts w:ascii="Courier New"/>
                <w:sz w:val="15"/>
                <w:lang w:val="en-US"/>
              </w:rPr>
              <w:t>&lt;style type="text/css"&gt; div p:first-child {</w:t>
            </w:r>
          </w:p>
          <w:p w14:paraId="5F3400B9" w14:textId="77777777" w:rsidR="00C74E36" w:rsidRPr="00EB5600" w:rsidRDefault="00C74E36" w:rsidP="00C74E36">
            <w:pPr>
              <w:spacing w:line="211" w:lineRule="auto"/>
              <w:ind w:left="417" w:right="4974"/>
              <w:rPr>
                <w:rFonts w:ascii="Courier New" w:hAnsi="Courier New"/>
                <w:sz w:val="15"/>
                <w:lang w:val="en-US"/>
              </w:rPr>
            </w:pPr>
            <w:r w:rsidRPr="00EB5600">
              <w:rPr>
                <w:rFonts w:ascii="Courier New" w:hAnsi="Courier New"/>
                <w:sz w:val="15"/>
                <w:lang w:val="en-US"/>
              </w:rPr>
              <w:t xml:space="preserve">font: 1.2em Arial, sans-serif; /* </w:t>
            </w:r>
            <w:r>
              <w:rPr>
                <w:rFonts w:ascii="Courier New" w:hAnsi="Courier New"/>
                <w:sz w:val="15"/>
              </w:rPr>
              <w:t>Шрифт</w:t>
            </w:r>
            <w:r w:rsidRPr="00EB5600">
              <w:rPr>
                <w:rFonts w:ascii="Courier New" w:hAnsi="Courier New"/>
                <w:sz w:val="15"/>
                <w:lang w:val="en-US"/>
              </w:rPr>
              <w:t xml:space="preserve"> */ color: #E81E26; /* </w:t>
            </w:r>
            <w:r>
              <w:rPr>
                <w:rFonts w:ascii="Courier New" w:hAnsi="Courier New"/>
                <w:sz w:val="15"/>
                <w:lang w:val="uk-UA"/>
              </w:rPr>
              <w:t>Колір</w:t>
            </w:r>
            <w:r w:rsidRPr="00EB5600">
              <w:rPr>
                <w:rFonts w:ascii="Courier New" w:hAnsi="Courier New"/>
                <w:sz w:val="15"/>
                <w:lang w:val="en-US"/>
              </w:rPr>
              <w:t xml:space="preserve"> </w:t>
            </w:r>
            <w:r>
              <w:rPr>
                <w:rFonts w:ascii="Courier New" w:hAnsi="Courier New"/>
                <w:sz w:val="15"/>
              </w:rPr>
              <w:t>текст</w:t>
            </w:r>
            <w:r>
              <w:rPr>
                <w:rFonts w:ascii="Courier New" w:hAnsi="Courier New"/>
                <w:sz w:val="15"/>
                <w:lang w:val="uk-UA"/>
              </w:rPr>
              <w:t>у</w:t>
            </w:r>
            <w:r w:rsidRPr="00EB5600">
              <w:rPr>
                <w:rFonts w:ascii="Courier New" w:hAnsi="Courier New"/>
                <w:sz w:val="15"/>
                <w:lang w:val="en-US"/>
              </w:rPr>
              <w:t xml:space="preserve"> */</w:t>
            </w:r>
          </w:p>
          <w:p w14:paraId="690CA194" w14:textId="77777777" w:rsidR="00C74E36" w:rsidRPr="00EB5600" w:rsidRDefault="00C74E36" w:rsidP="00C74E36">
            <w:pPr>
              <w:spacing w:line="146" w:lineRule="exact"/>
              <w:ind w:left="417"/>
              <w:rPr>
                <w:rFonts w:ascii="Courier New" w:hAnsi="Courier New"/>
                <w:sz w:val="15"/>
                <w:lang w:val="en-US"/>
              </w:rPr>
            </w:pPr>
            <w:r w:rsidRPr="00EB5600">
              <w:rPr>
                <w:rFonts w:ascii="Courier New" w:hAnsi="Courier New"/>
                <w:sz w:val="15"/>
                <w:lang w:val="en-US"/>
              </w:rPr>
              <w:t xml:space="preserve">margin-bottom: -0.5em; /* </w:t>
            </w:r>
            <w:r>
              <w:rPr>
                <w:rFonts w:ascii="Courier New" w:hAnsi="Courier New"/>
                <w:sz w:val="15"/>
                <w:lang w:val="uk-UA"/>
              </w:rPr>
              <w:t>Відступ</w:t>
            </w:r>
            <w:r w:rsidRPr="00EB5600">
              <w:rPr>
                <w:rFonts w:ascii="Courier New" w:hAnsi="Courier New"/>
                <w:sz w:val="15"/>
                <w:lang w:val="en-US"/>
              </w:rPr>
              <w:t xml:space="preserve"> </w:t>
            </w:r>
            <w:r>
              <w:rPr>
                <w:rFonts w:ascii="Courier New" w:hAnsi="Courier New"/>
                <w:sz w:val="15"/>
                <w:lang w:val="uk-UA"/>
              </w:rPr>
              <w:t>з</w:t>
            </w:r>
            <w:r>
              <w:rPr>
                <w:rFonts w:ascii="Courier New" w:hAnsi="Courier New"/>
                <w:sz w:val="15"/>
              </w:rPr>
              <w:t>низу</w:t>
            </w:r>
            <w:r w:rsidRPr="00EB5600">
              <w:rPr>
                <w:rFonts w:ascii="Courier New" w:hAnsi="Courier New"/>
                <w:sz w:val="15"/>
                <w:lang w:val="en-US"/>
              </w:rPr>
              <w:t xml:space="preserve"> */</w:t>
            </w:r>
          </w:p>
          <w:p w14:paraId="249FABF2" w14:textId="77777777" w:rsidR="00C74E36" w:rsidRPr="00EB5600" w:rsidRDefault="00C74E36" w:rsidP="00C74E36">
            <w:pPr>
              <w:spacing w:line="150" w:lineRule="exact"/>
              <w:ind w:left="344"/>
              <w:rPr>
                <w:rFonts w:ascii="Courier New"/>
                <w:sz w:val="15"/>
                <w:lang w:val="en-US"/>
              </w:rPr>
            </w:pPr>
            <w:r w:rsidRPr="00EB5600">
              <w:rPr>
                <w:rFonts w:ascii="Courier New"/>
                <w:sz w:val="15"/>
                <w:lang w:val="en-US"/>
              </w:rPr>
              <w:t>}</w:t>
            </w:r>
          </w:p>
          <w:p w14:paraId="1C941C16" w14:textId="77777777" w:rsidR="00C74E36" w:rsidRPr="00EB5600" w:rsidRDefault="00C74E36" w:rsidP="00C74E36">
            <w:pPr>
              <w:spacing w:line="150" w:lineRule="exact"/>
              <w:ind w:left="254"/>
              <w:rPr>
                <w:rFonts w:ascii="Courier New"/>
                <w:sz w:val="15"/>
                <w:lang w:val="en-US"/>
              </w:rPr>
            </w:pPr>
            <w:r w:rsidRPr="00EB5600">
              <w:rPr>
                <w:rFonts w:ascii="Courier New"/>
                <w:sz w:val="15"/>
                <w:lang w:val="en-US"/>
              </w:rPr>
              <w:t>&lt;/style&gt;</w:t>
            </w:r>
          </w:p>
          <w:p w14:paraId="7906422B" w14:textId="77777777" w:rsidR="00C74E36" w:rsidRPr="00EB5600" w:rsidRDefault="00C74E36" w:rsidP="00C74E36">
            <w:pPr>
              <w:spacing w:line="150" w:lineRule="exact"/>
              <w:ind w:left="164"/>
              <w:rPr>
                <w:rFonts w:ascii="Courier New"/>
                <w:sz w:val="15"/>
                <w:lang w:val="en-US"/>
              </w:rPr>
            </w:pPr>
            <w:r w:rsidRPr="00EB5600">
              <w:rPr>
                <w:rFonts w:ascii="Courier New"/>
                <w:sz w:val="15"/>
                <w:lang w:val="en-US"/>
              </w:rPr>
              <w:t>&lt;/head&gt;</w:t>
            </w:r>
          </w:p>
          <w:p w14:paraId="00256516" w14:textId="77777777" w:rsidR="00C74E36" w:rsidRPr="00EB5600" w:rsidRDefault="00C74E36" w:rsidP="00C74E36">
            <w:pPr>
              <w:spacing w:line="150" w:lineRule="exact"/>
              <w:ind w:left="164"/>
              <w:rPr>
                <w:rFonts w:ascii="Courier New"/>
                <w:sz w:val="15"/>
                <w:lang w:val="en-US"/>
              </w:rPr>
            </w:pPr>
            <w:r w:rsidRPr="00EB5600">
              <w:rPr>
                <w:rFonts w:ascii="Courier New"/>
                <w:sz w:val="15"/>
                <w:lang w:val="en-US"/>
              </w:rPr>
              <w:t>&lt;body&gt;</w:t>
            </w:r>
          </w:p>
          <w:p w14:paraId="35A39B0A" w14:textId="77777777" w:rsidR="00C74E36" w:rsidRPr="00EB5600" w:rsidRDefault="00C74E36" w:rsidP="00C74E36">
            <w:pPr>
              <w:spacing w:line="150" w:lineRule="exact"/>
              <w:ind w:left="254"/>
              <w:rPr>
                <w:rFonts w:ascii="Courier New"/>
                <w:sz w:val="15"/>
                <w:lang w:val="en-US"/>
              </w:rPr>
            </w:pPr>
            <w:r w:rsidRPr="00EB5600">
              <w:rPr>
                <w:rFonts w:ascii="Courier New"/>
                <w:sz w:val="15"/>
                <w:lang w:val="en-US"/>
              </w:rPr>
              <w:t>&lt;div&gt;</w:t>
            </w:r>
          </w:p>
          <w:p w14:paraId="607FA241" w14:textId="77777777" w:rsidR="00C74E36" w:rsidRPr="00EB5600" w:rsidRDefault="00C74E36" w:rsidP="00C74E36">
            <w:pPr>
              <w:spacing w:line="150" w:lineRule="exact"/>
              <w:ind w:left="331"/>
              <w:rPr>
                <w:rFonts w:ascii="Courier New" w:hAnsi="Courier New"/>
                <w:sz w:val="15"/>
                <w:lang w:val="en-US"/>
              </w:rPr>
            </w:pPr>
            <w:r w:rsidRPr="00EB5600">
              <w:rPr>
                <w:rFonts w:ascii="Courier New" w:hAnsi="Courier New"/>
                <w:sz w:val="15"/>
                <w:lang w:val="en-US"/>
              </w:rPr>
              <w:t>&lt;p&gt;</w:t>
            </w:r>
            <w:r>
              <w:rPr>
                <w:rFonts w:ascii="Courier New" w:hAnsi="Courier New"/>
                <w:sz w:val="15"/>
              </w:rPr>
              <w:t>Р</w:t>
            </w:r>
            <w:r>
              <w:rPr>
                <w:rFonts w:ascii="Courier New" w:hAnsi="Courier New"/>
                <w:sz w:val="15"/>
                <w:lang w:val="uk-UA"/>
              </w:rPr>
              <w:t>озміри</w:t>
            </w:r>
            <w:r w:rsidRPr="00EB5600">
              <w:rPr>
                <w:rFonts w:ascii="Courier New" w:hAnsi="Courier New"/>
                <w:sz w:val="15"/>
                <w:lang w:val="en-US"/>
              </w:rPr>
              <w:t>&lt;/p&gt;</w:t>
            </w:r>
          </w:p>
          <w:p w14:paraId="1B8074C0" w14:textId="77777777" w:rsidR="00C74E36" w:rsidRPr="00DD7522" w:rsidRDefault="00C74E36" w:rsidP="00C74E36">
            <w:pPr>
              <w:spacing w:before="5" w:line="211" w:lineRule="auto"/>
              <w:ind w:left="417" w:right="2376" w:hanging="86"/>
              <w:rPr>
                <w:rFonts w:ascii="Courier New" w:hAnsi="Courier New"/>
                <w:sz w:val="15"/>
              </w:rPr>
            </w:pPr>
            <w:r w:rsidRPr="00DD7522">
              <w:rPr>
                <w:rFonts w:ascii="Courier New" w:hAnsi="Courier New"/>
                <w:sz w:val="15"/>
              </w:rPr>
              <w:t>&lt;</w:t>
            </w:r>
            <w:r w:rsidRPr="00761B83">
              <w:rPr>
                <w:rFonts w:ascii="Courier New" w:hAnsi="Courier New"/>
                <w:sz w:val="15"/>
                <w:lang w:val="en-US"/>
              </w:rPr>
              <w:t>p</w:t>
            </w:r>
            <w:r w:rsidRPr="00DD7522">
              <w:rPr>
                <w:rFonts w:ascii="Courier New" w:hAnsi="Courier New"/>
                <w:sz w:val="15"/>
              </w:rPr>
              <w:t>&gt;</w:t>
            </w:r>
            <w:r w:rsidRPr="00761B83">
              <w:rPr>
                <w:lang w:val="uk-UA"/>
              </w:rPr>
              <w:t xml:space="preserve"> </w:t>
            </w:r>
            <w:r w:rsidRPr="00761B83">
              <w:rPr>
                <w:rStyle w:val="tlid-translation"/>
                <w:rFonts w:ascii="Courier New" w:hAnsi="Courier New" w:cs="Courier New"/>
                <w:sz w:val="15"/>
                <w:szCs w:val="15"/>
                <w:lang w:val="uk-UA"/>
              </w:rPr>
              <w:t>Бажано, щоб ширина і довжина клітини були кратні значенням A і B. Таким чином, всю пустелю можна поділити на ряд дискретних областей, розміри яких збігаються з розмірами нашої клітини</w:t>
            </w:r>
            <w:r w:rsidRPr="00DD7522">
              <w:rPr>
                <w:rFonts w:ascii="Courier New" w:hAnsi="Courier New" w:cs="Courier New"/>
                <w:sz w:val="15"/>
                <w:szCs w:val="15"/>
              </w:rPr>
              <w:t>.&lt;/</w:t>
            </w:r>
            <w:r w:rsidRPr="00761B83">
              <w:rPr>
                <w:rFonts w:ascii="Courier New" w:hAnsi="Courier New"/>
                <w:sz w:val="15"/>
                <w:lang w:val="en-US"/>
              </w:rPr>
              <w:t>p</w:t>
            </w:r>
            <w:r w:rsidRPr="00DD7522">
              <w:rPr>
                <w:rFonts w:ascii="Courier New" w:hAnsi="Courier New"/>
                <w:sz w:val="15"/>
              </w:rPr>
              <w:t>&gt;</w:t>
            </w:r>
          </w:p>
          <w:p w14:paraId="2A0BBB20" w14:textId="77777777" w:rsidR="00C74E36" w:rsidRDefault="00C74E36" w:rsidP="00C74E36">
            <w:pPr>
              <w:spacing w:line="146" w:lineRule="exact"/>
              <w:ind w:left="254"/>
              <w:rPr>
                <w:rFonts w:ascii="Courier New"/>
                <w:sz w:val="15"/>
              </w:rPr>
            </w:pPr>
            <w:r>
              <w:rPr>
                <w:rFonts w:ascii="Courier New"/>
                <w:sz w:val="15"/>
              </w:rPr>
              <w:t>&lt;/div&gt;</w:t>
            </w:r>
          </w:p>
          <w:p w14:paraId="1F167825" w14:textId="77777777" w:rsidR="00C74E36" w:rsidRPr="00761B83" w:rsidRDefault="00C74E36" w:rsidP="00C74E36">
            <w:pPr>
              <w:spacing w:line="150" w:lineRule="exact"/>
              <w:ind w:left="254"/>
              <w:rPr>
                <w:rFonts w:ascii="Courier New" w:hAnsi="Courier New" w:cs="Courier New"/>
                <w:sz w:val="15"/>
                <w:szCs w:val="15"/>
              </w:rPr>
            </w:pPr>
            <w:r w:rsidRPr="00761B83">
              <w:rPr>
                <w:rFonts w:ascii="Courier New" w:hAnsi="Courier New" w:cs="Courier New"/>
                <w:sz w:val="15"/>
                <w:szCs w:val="15"/>
              </w:rPr>
              <w:t>&lt;div&gt;</w:t>
            </w:r>
          </w:p>
          <w:p w14:paraId="3C0BDBCA" w14:textId="77777777" w:rsidR="00C74E36" w:rsidRDefault="00C74E36" w:rsidP="00C74E36">
            <w:pPr>
              <w:spacing w:line="150" w:lineRule="exact"/>
              <w:ind w:left="331"/>
              <w:rPr>
                <w:rFonts w:ascii="Courier New" w:hAnsi="Courier New"/>
                <w:sz w:val="15"/>
              </w:rPr>
            </w:pPr>
            <w:r w:rsidRPr="00761B83">
              <w:rPr>
                <w:rFonts w:ascii="Courier New" w:hAnsi="Courier New" w:cs="Courier New"/>
                <w:sz w:val="15"/>
                <w:szCs w:val="15"/>
              </w:rPr>
              <w:t>&lt;p&gt;</w:t>
            </w:r>
            <w:r w:rsidRPr="00761B83">
              <w:rPr>
                <w:rFonts w:ascii="Courier New" w:hAnsi="Courier New" w:cs="Courier New"/>
                <w:sz w:val="15"/>
                <w:szCs w:val="15"/>
                <w:lang w:val="uk-UA"/>
              </w:rPr>
              <w:t xml:space="preserve"> </w:t>
            </w:r>
            <w:r w:rsidRPr="00761B83">
              <w:rPr>
                <w:rStyle w:val="tlid-translation"/>
                <w:rFonts w:ascii="Courier New" w:hAnsi="Courier New" w:cs="Courier New"/>
                <w:sz w:val="15"/>
                <w:szCs w:val="15"/>
                <w:lang w:val="uk-UA"/>
              </w:rPr>
              <w:t>Положення лева &lt;/ p&gt;</w:t>
            </w:r>
            <w:r w:rsidRPr="00761B83">
              <w:rPr>
                <w:rFonts w:ascii="Courier New" w:hAnsi="Courier New" w:cs="Courier New"/>
                <w:sz w:val="15"/>
                <w:szCs w:val="15"/>
                <w:lang w:val="uk-UA"/>
              </w:rPr>
              <w:br/>
            </w:r>
            <w:r w:rsidRPr="00761B83">
              <w:rPr>
                <w:rStyle w:val="tlid-translation"/>
                <w:rFonts w:ascii="Courier New" w:hAnsi="Courier New" w:cs="Courier New"/>
                <w:sz w:val="15"/>
                <w:szCs w:val="15"/>
                <w:lang w:val="uk-UA"/>
              </w:rPr>
              <w:t>&lt;P&gt; У всіх випадках положення лева вважається стаціонарним.</w:t>
            </w:r>
            <w:r w:rsidRPr="00761B83">
              <w:rPr>
                <w:rFonts w:ascii="Courier New" w:hAnsi="Courier New" w:cs="Courier New"/>
                <w:sz w:val="15"/>
                <w:szCs w:val="15"/>
                <w:lang w:val="uk-UA"/>
              </w:rPr>
              <w:br/>
            </w:r>
            <w:r w:rsidRPr="00761B83">
              <w:rPr>
                <w:rStyle w:val="tlid-translation"/>
                <w:rFonts w:ascii="Courier New" w:hAnsi="Courier New" w:cs="Courier New"/>
                <w:sz w:val="15"/>
                <w:szCs w:val="15"/>
                <w:lang w:val="uk-UA"/>
              </w:rPr>
              <w:t>Під час пошуку тварина залишається на своєму місці і не переміщається до його упіймання в клітку. &lt;/</w:t>
            </w:r>
            <w:r>
              <w:rPr>
                <w:rFonts w:ascii="Courier New" w:hAnsi="Courier New"/>
                <w:sz w:val="15"/>
              </w:rPr>
              <w:t>p&gt;</w:t>
            </w:r>
          </w:p>
          <w:p w14:paraId="2DFB9EA3" w14:textId="77777777" w:rsidR="00C74E36" w:rsidRDefault="00C74E36" w:rsidP="00C74E36">
            <w:pPr>
              <w:spacing w:line="146" w:lineRule="exact"/>
              <w:ind w:left="254"/>
              <w:rPr>
                <w:rFonts w:ascii="Courier New"/>
                <w:sz w:val="15"/>
              </w:rPr>
            </w:pPr>
            <w:r>
              <w:rPr>
                <w:rFonts w:ascii="Courier New"/>
                <w:sz w:val="15"/>
              </w:rPr>
              <w:t>&lt;/div&gt;</w:t>
            </w:r>
          </w:p>
          <w:p w14:paraId="2901AD48" w14:textId="77777777" w:rsidR="00C74E36" w:rsidRDefault="00C74E36" w:rsidP="00C74E36">
            <w:pPr>
              <w:spacing w:line="150" w:lineRule="exact"/>
              <w:ind w:left="164"/>
              <w:rPr>
                <w:rFonts w:ascii="Courier New"/>
                <w:sz w:val="15"/>
              </w:rPr>
            </w:pPr>
            <w:r>
              <w:rPr>
                <w:rFonts w:ascii="Courier New"/>
                <w:sz w:val="15"/>
              </w:rPr>
              <w:t>&lt;/body&gt;</w:t>
            </w:r>
          </w:p>
          <w:p w14:paraId="205BF175" w14:textId="732E0089" w:rsidR="00C74E36" w:rsidRPr="00C74E36" w:rsidRDefault="00C74E36" w:rsidP="00C74E36">
            <w:pPr>
              <w:spacing w:line="160" w:lineRule="exact"/>
              <w:ind w:left="74"/>
              <w:rPr>
                <w:rFonts w:ascii="Courier New"/>
                <w:sz w:val="15"/>
              </w:rPr>
            </w:pPr>
            <w:r>
              <w:rPr>
                <w:rFonts w:ascii="Courier New"/>
                <w:sz w:val="15"/>
              </w:rPr>
              <w:t>&lt;/html&gt;</w:t>
            </w:r>
          </w:p>
        </w:tc>
      </w:tr>
    </w:tbl>
    <w:p w14:paraId="1BA7C282" w14:textId="77777777" w:rsidR="007752AD" w:rsidRDefault="007752AD" w:rsidP="00253FB5">
      <w:pPr>
        <w:spacing w:line="360" w:lineRule="auto"/>
        <w:ind w:left="105"/>
        <w:rPr>
          <w:sz w:val="17"/>
          <w:szCs w:val="17"/>
        </w:rPr>
      </w:pPr>
    </w:p>
    <w:p w14:paraId="0DDDC448" w14:textId="77777777" w:rsidR="0057303A" w:rsidRDefault="0057303A" w:rsidP="00253FB5">
      <w:pPr>
        <w:spacing w:line="360" w:lineRule="auto"/>
        <w:ind w:left="105"/>
        <w:rPr>
          <w:sz w:val="17"/>
          <w:szCs w:val="17"/>
        </w:rPr>
      </w:pPr>
      <w:r w:rsidRPr="0057303A">
        <w:rPr>
          <w:sz w:val="17"/>
          <w:szCs w:val="17"/>
        </w:rPr>
        <w:t>Результат при</w:t>
      </w:r>
      <w:r w:rsidRPr="0057303A">
        <w:rPr>
          <w:sz w:val="17"/>
          <w:szCs w:val="17"/>
          <w:lang w:val="uk-UA"/>
        </w:rPr>
        <w:t xml:space="preserve">кладу </w:t>
      </w:r>
      <w:r w:rsidRPr="0057303A">
        <w:rPr>
          <w:sz w:val="17"/>
          <w:szCs w:val="17"/>
        </w:rPr>
        <w:t>показан</w:t>
      </w:r>
      <w:r w:rsidRPr="0057303A">
        <w:rPr>
          <w:sz w:val="17"/>
          <w:szCs w:val="17"/>
          <w:lang w:val="uk-UA"/>
        </w:rPr>
        <w:t>о</w:t>
      </w:r>
      <w:r w:rsidRPr="0057303A">
        <w:rPr>
          <w:sz w:val="17"/>
          <w:szCs w:val="17"/>
        </w:rPr>
        <w:t xml:space="preserve"> ни</w:t>
      </w:r>
      <w:r w:rsidRPr="0057303A">
        <w:rPr>
          <w:sz w:val="17"/>
          <w:szCs w:val="17"/>
          <w:lang w:val="uk-UA"/>
        </w:rPr>
        <w:t>щ</w:t>
      </w:r>
      <w:r w:rsidRPr="0057303A">
        <w:rPr>
          <w:sz w:val="17"/>
          <w:szCs w:val="17"/>
        </w:rPr>
        <w:t>е (рис. 1.35).</w:t>
      </w:r>
    </w:p>
    <w:p w14:paraId="0FBFA379" w14:textId="77777777" w:rsidR="007752AD" w:rsidRPr="0057303A" w:rsidRDefault="007752AD" w:rsidP="00253FB5">
      <w:pPr>
        <w:spacing w:line="360" w:lineRule="auto"/>
        <w:ind w:left="105"/>
        <w:rPr>
          <w:sz w:val="17"/>
          <w:szCs w:val="17"/>
          <w:lang w:val="uk-UA"/>
        </w:rPr>
      </w:pPr>
    </w:p>
    <w:p w14:paraId="45EF1DF7" w14:textId="77777777" w:rsidR="0057303A" w:rsidRPr="0057303A" w:rsidRDefault="0057303A" w:rsidP="00253FB5">
      <w:pPr>
        <w:spacing w:line="360" w:lineRule="auto"/>
        <w:ind w:left="105"/>
        <w:jc w:val="center"/>
        <w:rPr>
          <w:sz w:val="17"/>
          <w:szCs w:val="17"/>
          <w:lang w:val="uk-UA"/>
        </w:rPr>
      </w:pPr>
      <w:r w:rsidRPr="0057303A">
        <w:rPr>
          <w:noProof/>
          <w:sz w:val="17"/>
          <w:szCs w:val="17"/>
          <w:lang w:val="en-US" w:eastAsia="en-US" w:bidi="ar-SA"/>
        </w:rPr>
        <w:drawing>
          <wp:inline distT="0" distB="0" distL="0" distR="0" wp14:anchorId="5125E557" wp14:editId="35DC1DA9">
            <wp:extent cx="3869369" cy="2517857"/>
            <wp:effectExtent l="1905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cstate="print"/>
                    <a:srcRect/>
                    <a:stretch>
                      <a:fillRect/>
                    </a:stretch>
                  </pic:blipFill>
                  <pic:spPr bwMode="auto">
                    <a:xfrm>
                      <a:off x="0" y="0"/>
                      <a:ext cx="3872279" cy="2519750"/>
                    </a:xfrm>
                    <a:prstGeom prst="rect">
                      <a:avLst/>
                    </a:prstGeom>
                    <a:noFill/>
                    <a:ln w="9525">
                      <a:noFill/>
                      <a:miter lim="800000"/>
                      <a:headEnd/>
                      <a:tailEnd/>
                    </a:ln>
                  </pic:spPr>
                </pic:pic>
              </a:graphicData>
            </a:graphic>
          </wp:inline>
        </w:drawing>
      </w:r>
    </w:p>
    <w:p w14:paraId="015D71BD" w14:textId="77777777" w:rsidR="0057303A" w:rsidRPr="002C57A6" w:rsidRDefault="003D6273" w:rsidP="00253FB5">
      <w:pPr>
        <w:spacing w:line="360" w:lineRule="auto"/>
        <w:ind w:left="1422" w:right="1432"/>
        <w:jc w:val="center"/>
        <w:rPr>
          <w:rFonts w:ascii="Georgia" w:hAnsi="Georgia"/>
          <w:i/>
          <w:sz w:val="17"/>
          <w:lang w:val="uk-UA"/>
          <w:rPrChange w:id="1450" w:author="Пользователь Windows" w:date="2019-12-19T05:26:00Z">
            <w:rPr>
              <w:rFonts w:ascii="Georgia" w:hAnsi="Georgia"/>
              <w:i/>
              <w:sz w:val="17"/>
            </w:rPr>
          </w:rPrChange>
        </w:rPr>
      </w:pPr>
      <w:r w:rsidRPr="003D6273">
        <w:rPr>
          <w:rFonts w:ascii="Georgia" w:hAnsi="Georgia"/>
          <w:i/>
          <w:color w:val="666666"/>
          <w:sz w:val="17"/>
          <w:lang w:val="uk-UA"/>
          <w:rPrChange w:id="1451" w:author="Пользователь Windows" w:date="2019-12-19T05:26:00Z">
            <w:rPr>
              <w:rFonts w:ascii="Georgia" w:hAnsi="Georgia"/>
              <w:i/>
              <w:color w:val="666666"/>
              <w:sz w:val="17"/>
            </w:rPr>
          </w:rPrChange>
        </w:rPr>
        <w:t xml:space="preserve">Рис. 1.35. </w:t>
      </w:r>
      <w:r w:rsidR="0057303A" w:rsidRPr="0057303A">
        <w:rPr>
          <w:rFonts w:ascii="Georgia" w:hAnsi="Georgia"/>
          <w:i/>
          <w:color w:val="666666"/>
          <w:sz w:val="17"/>
          <w:lang w:val="uk-UA"/>
        </w:rPr>
        <w:t>Використання</w:t>
      </w:r>
      <w:r w:rsidRPr="003D6273">
        <w:rPr>
          <w:rFonts w:ascii="Georgia" w:hAnsi="Georgia"/>
          <w:i/>
          <w:color w:val="666666"/>
          <w:sz w:val="17"/>
          <w:lang w:val="uk-UA"/>
          <w:rPrChange w:id="1452" w:author="Пользователь Windows" w:date="2019-12-19T05:26:00Z">
            <w:rPr>
              <w:rFonts w:ascii="Georgia" w:hAnsi="Georgia"/>
              <w:i/>
              <w:color w:val="666666"/>
              <w:sz w:val="17"/>
            </w:rPr>
          </w:rPrChange>
        </w:rPr>
        <w:t xml:space="preserve"> псевдоклас</w:t>
      </w:r>
      <w:r w:rsidR="0057303A" w:rsidRPr="0057303A">
        <w:rPr>
          <w:rFonts w:ascii="Georgia" w:hAnsi="Georgia"/>
          <w:i/>
          <w:color w:val="666666"/>
          <w:sz w:val="17"/>
          <w:lang w:val="uk-UA"/>
        </w:rPr>
        <w:t>у</w:t>
      </w:r>
      <w:r w:rsidRPr="003D6273">
        <w:rPr>
          <w:rFonts w:ascii="Georgia" w:hAnsi="Georgia"/>
          <w:i/>
          <w:color w:val="666666"/>
          <w:sz w:val="17"/>
          <w:lang w:val="uk-UA"/>
          <w:rPrChange w:id="1453" w:author="Пользователь Windows" w:date="2019-12-19T05:26:00Z">
            <w:rPr>
              <w:rFonts w:ascii="Georgia" w:hAnsi="Georgia"/>
              <w:i/>
              <w:color w:val="666666"/>
              <w:sz w:val="17"/>
            </w:rPr>
          </w:rPrChange>
        </w:rPr>
        <w:t xml:space="preserve"> :</w:t>
      </w:r>
      <w:r w:rsidR="0057303A" w:rsidRPr="0057303A">
        <w:rPr>
          <w:rFonts w:ascii="Georgia" w:hAnsi="Georgia"/>
          <w:i/>
          <w:color w:val="666666"/>
          <w:sz w:val="17"/>
        </w:rPr>
        <w:t>first</w:t>
      </w:r>
      <w:r w:rsidRPr="003D6273">
        <w:rPr>
          <w:rFonts w:ascii="Georgia" w:hAnsi="Georgia"/>
          <w:i/>
          <w:color w:val="666666"/>
          <w:sz w:val="17"/>
          <w:lang w:val="uk-UA"/>
          <w:rPrChange w:id="1454" w:author="Пользователь Windows" w:date="2019-12-19T05:26:00Z">
            <w:rPr>
              <w:rFonts w:ascii="Georgia" w:hAnsi="Georgia"/>
              <w:i/>
              <w:color w:val="666666"/>
              <w:sz w:val="17"/>
            </w:rPr>
          </w:rPrChange>
        </w:rPr>
        <w:t>-</w:t>
      </w:r>
      <w:r w:rsidR="0057303A" w:rsidRPr="0057303A">
        <w:rPr>
          <w:rFonts w:ascii="Georgia" w:hAnsi="Georgia"/>
          <w:i/>
          <w:color w:val="666666"/>
          <w:sz w:val="17"/>
        </w:rPr>
        <w:t>child</w:t>
      </w:r>
    </w:p>
    <w:p w14:paraId="78E10D70" w14:textId="77777777" w:rsidR="0057303A" w:rsidRPr="002C57A6" w:rsidRDefault="0057303A" w:rsidP="00253FB5">
      <w:pPr>
        <w:spacing w:line="360" w:lineRule="auto"/>
        <w:rPr>
          <w:rFonts w:ascii="Georgia"/>
          <w:i/>
          <w:sz w:val="20"/>
          <w:szCs w:val="17"/>
          <w:lang w:val="uk-UA"/>
          <w:rPrChange w:id="1455" w:author="Пользователь Windows" w:date="2019-12-19T05:26:00Z">
            <w:rPr>
              <w:rFonts w:ascii="Georgia"/>
              <w:i/>
              <w:sz w:val="20"/>
              <w:szCs w:val="17"/>
            </w:rPr>
          </w:rPrChange>
        </w:rPr>
      </w:pPr>
    </w:p>
    <w:p w14:paraId="6CCD8137" w14:textId="77777777" w:rsidR="0057303A" w:rsidRPr="0057303A" w:rsidRDefault="0057303A" w:rsidP="00253FB5">
      <w:pPr>
        <w:spacing w:line="360" w:lineRule="auto"/>
        <w:ind w:left="105" w:hanging="1"/>
        <w:rPr>
          <w:sz w:val="17"/>
          <w:szCs w:val="17"/>
        </w:rPr>
      </w:pPr>
      <w:r w:rsidRPr="0057303A">
        <w:rPr>
          <w:sz w:val="17"/>
          <w:szCs w:val="17"/>
          <w:lang w:val="uk-UA"/>
        </w:rPr>
        <w:t>В даному прикладі псевдоклас</w:t>
      </w:r>
      <w:r w:rsidR="003D6273" w:rsidRPr="003D6273">
        <w:rPr>
          <w:color w:val="B61039"/>
          <w:sz w:val="17"/>
          <w:szCs w:val="17"/>
          <w:lang w:val="uk-UA"/>
          <w:rPrChange w:id="1456" w:author="Пользователь Windows" w:date="2019-12-19T05:26:00Z">
            <w:rPr>
              <w:color w:val="B61039"/>
              <w:sz w:val="17"/>
              <w:szCs w:val="17"/>
            </w:rPr>
          </w:rPrChange>
        </w:rPr>
        <w:t>:</w:t>
      </w:r>
      <w:r w:rsidRPr="0057303A">
        <w:rPr>
          <w:color w:val="B61039"/>
          <w:sz w:val="17"/>
          <w:szCs w:val="17"/>
        </w:rPr>
        <w:t>first</w:t>
      </w:r>
      <w:r w:rsidR="003D6273" w:rsidRPr="003D6273">
        <w:rPr>
          <w:color w:val="B61039"/>
          <w:sz w:val="17"/>
          <w:szCs w:val="17"/>
          <w:lang w:val="uk-UA"/>
          <w:rPrChange w:id="1457" w:author="Пользователь Windows" w:date="2019-12-19T05:26:00Z">
            <w:rPr>
              <w:color w:val="B61039"/>
              <w:sz w:val="17"/>
              <w:szCs w:val="17"/>
            </w:rPr>
          </w:rPrChange>
        </w:rPr>
        <w:t>-</w:t>
      </w:r>
      <w:r w:rsidRPr="0057303A">
        <w:rPr>
          <w:color w:val="B61039"/>
          <w:sz w:val="17"/>
          <w:szCs w:val="17"/>
        </w:rPr>
        <w:t>child</w:t>
      </w:r>
      <w:r w:rsidR="003D6273" w:rsidRPr="003D6273">
        <w:rPr>
          <w:color w:val="B61039"/>
          <w:sz w:val="17"/>
          <w:szCs w:val="17"/>
          <w:lang w:val="uk-UA"/>
          <w:rPrChange w:id="1458" w:author="Пользователь Windows" w:date="2019-12-19T05:26:00Z">
            <w:rPr>
              <w:color w:val="B61039"/>
              <w:sz w:val="17"/>
              <w:szCs w:val="17"/>
            </w:rPr>
          </w:rPrChange>
        </w:rPr>
        <w:t xml:space="preserve"> </w:t>
      </w:r>
      <w:r w:rsidRPr="0057303A">
        <w:rPr>
          <w:sz w:val="17"/>
          <w:szCs w:val="17"/>
          <w:lang w:val="uk-UA"/>
        </w:rPr>
        <w:t xml:space="preserve">додається до селектора </w:t>
      </w:r>
      <w:r w:rsidRPr="0057303A">
        <w:rPr>
          <w:rFonts w:ascii="Courier New" w:hAnsi="Courier New"/>
          <w:b/>
          <w:color w:val="006699"/>
          <w:sz w:val="17"/>
          <w:szCs w:val="17"/>
        </w:rPr>
        <w:t>P</w:t>
      </w:r>
      <w:r w:rsidR="003D6273" w:rsidRPr="003D6273">
        <w:rPr>
          <w:rFonts w:ascii="Courier New" w:hAnsi="Courier New"/>
          <w:b/>
          <w:color w:val="006699"/>
          <w:sz w:val="17"/>
          <w:szCs w:val="17"/>
          <w:lang w:val="uk-UA"/>
          <w:rPrChange w:id="1459" w:author="Пользователь Windows" w:date="2019-12-19T05:26:00Z">
            <w:rPr>
              <w:rFonts w:ascii="Courier New" w:hAnsi="Courier New"/>
              <w:b/>
              <w:color w:val="006699"/>
              <w:sz w:val="17"/>
              <w:szCs w:val="17"/>
            </w:rPr>
          </w:rPrChange>
        </w:rPr>
        <w:t xml:space="preserve"> </w:t>
      </w:r>
      <w:r w:rsidRPr="0057303A">
        <w:rPr>
          <w:sz w:val="17"/>
          <w:szCs w:val="17"/>
          <w:lang w:val="uk-UA"/>
        </w:rPr>
        <w:t xml:space="preserve">і встановлює для нього рубаний шрифт і червоний колір тексту. Хоча тег </w:t>
      </w:r>
      <w:r w:rsidRPr="0057303A">
        <w:rPr>
          <w:rFonts w:ascii="Courier New" w:hAnsi="Courier New"/>
          <w:b/>
          <w:color w:val="006699"/>
          <w:sz w:val="17"/>
          <w:szCs w:val="17"/>
        </w:rPr>
        <w:t xml:space="preserve">&lt;P&gt; </w:t>
      </w:r>
      <w:r w:rsidRPr="0057303A">
        <w:rPr>
          <w:sz w:val="17"/>
          <w:szCs w:val="17"/>
          <w:lang w:val="uk-UA"/>
        </w:rPr>
        <w:t xml:space="preserve">всередині </w:t>
      </w:r>
      <w:r w:rsidRPr="0057303A">
        <w:rPr>
          <w:rFonts w:ascii="Courier New" w:hAnsi="Courier New"/>
          <w:b/>
          <w:color w:val="006699"/>
          <w:sz w:val="17"/>
          <w:szCs w:val="17"/>
        </w:rPr>
        <w:t>&lt;div&gt;</w:t>
      </w:r>
      <w:r w:rsidRPr="0057303A">
        <w:rPr>
          <w:rFonts w:ascii="Courier New" w:hAnsi="Courier New"/>
          <w:b/>
          <w:color w:val="006699"/>
          <w:spacing w:val="-76"/>
          <w:sz w:val="17"/>
          <w:szCs w:val="17"/>
        </w:rPr>
        <w:t xml:space="preserve"> </w:t>
      </w:r>
      <w:r w:rsidRPr="0057303A">
        <w:rPr>
          <w:sz w:val="17"/>
          <w:szCs w:val="17"/>
          <w:lang w:val="uk-UA"/>
        </w:rPr>
        <w:t xml:space="preserve">зустрічається по два рази, стиль буде застосовуватися тільки до перших абзаців. В інших випадках стиль всередині </w:t>
      </w:r>
      <w:r w:rsidRPr="0057303A">
        <w:rPr>
          <w:rFonts w:ascii="Courier New" w:hAnsi="Courier New"/>
          <w:b/>
          <w:color w:val="006699"/>
          <w:sz w:val="17"/>
          <w:szCs w:val="17"/>
        </w:rPr>
        <w:t xml:space="preserve">&lt;P&gt; </w:t>
      </w:r>
      <w:r w:rsidRPr="0057303A">
        <w:rPr>
          <w:sz w:val="17"/>
          <w:szCs w:val="17"/>
          <w:lang w:val="uk-UA"/>
        </w:rPr>
        <w:t xml:space="preserve">залишиться вихідним. З наступним тегом </w:t>
      </w:r>
      <w:r w:rsidRPr="0057303A">
        <w:rPr>
          <w:rFonts w:ascii="Courier New" w:hAnsi="Courier New"/>
          <w:b/>
          <w:color w:val="006699"/>
          <w:sz w:val="17"/>
          <w:szCs w:val="17"/>
        </w:rPr>
        <w:t>&lt;div&gt;</w:t>
      </w:r>
      <w:r w:rsidRPr="0057303A">
        <w:rPr>
          <w:rFonts w:ascii="Courier New" w:hAnsi="Courier New"/>
          <w:b/>
          <w:color w:val="006699"/>
          <w:spacing w:val="-76"/>
          <w:sz w:val="17"/>
          <w:szCs w:val="17"/>
        </w:rPr>
        <w:t xml:space="preserve"> </w:t>
      </w:r>
      <w:r w:rsidRPr="0057303A">
        <w:rPr>
          <w:sz w:val="17"/>
          <w:szCs w:val="17"/>
          <w:lang w:val="uk-UA"/>
        </w:rPr>
        <w:t>все починається знову, оскільки батьківський елемент помінявся</w:t>
      </w:r>
      <w:r w:rsidRPr="0057303A">
        <w:rPr>
          <w:sz w:val="17"/>
          <w:szCs w:val="17"/>
        </w:rPr>
        <w:t>.</w:t>
      </w:r>
    </w:p>
    <w:p w14:paraId="22E30634" w14:textId="77777777" w:rsidR="0057303A" w:rsidRPr="0057303A" w:rsidRDefault="0057303A" w:rsidP="00253FB5">
      <w:pPr>
        <w:spacing w:line="360" w:lineRule="auto"/>
        <w:rPr>
          <w:sz w:val="21"/>
          <w:szCs w:val="17"/>
        </w:rPr>
      </w:pPr>
    </w:p>
    <w:p w14:paraId="7B46A642" w14:textId="1CEC9A92" w:rsidR="0057303A" w:rsidRPr="00C74E36" w:rsidRDefault="0057303A" w:rsidP="00C74E36">
      <w:pPr>
        <w:spacing w:line="360" w:lineRule="auto"/>
        <w:ind w:left="105"/>
        <w:rPr>
          <w:sz w:val="17"/>
          <w:szCs w:val="17"/>
        </w:rPr>
      </w:pPr>
      <w:r w:rsidRPr="0057303A">
        <w:rPr>
          <w:noProof/>
          <w:position w:val="-13"/>
          <w:sz w:val="17"/>
          <w:szCs w:val="17"/>
          <w:lang w:val="en-US" w:eastAsia="en-US" w:bidi="ar-SA"/>
        </w:rPr>
        <w:drawing>
          <wp:inline distT="0" distB="0" distL="0" distR="0" wp14:anchorId="586ABB2D" wp14:editId="119BA4F0">
            <wp:extent cx="217568" cy="217568"/>
            <wp:effectExtent l="0" t="0" r="0" b="0"/>
            <wp:docPr id="26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2.png"/>
                    <pic:cNvPicPr/>
                  </pic:nvPicPr>
                  <pic:blipFill>
                    <a:blip r:embed="rId14" cstate="print"/>
                    <a:stretch>
                      <a:fillRect/>
                    </a:stretch>
                  </pic:blipFill>
                  <pic:spPr>
                    <a:xfrm>
                      <a:off x="0" y="0"/>
                      <a:ext cx="217568" cy="217568"/>
                    </a:xfrm>
                    <a:prstGeom prst="rect">
                      <a:avLst/>
                    </a:prstGeom>
                  </pic:spPr>
                </pic:pic>
              </a:graphicData>
            </a:graphic>
          </wp:inline>
        </w:drawing>
      </w:r>
      <w:r w:rsidRPr="0057303A">
        <w:rPr>
          <w:rFonts w:ascii="Times New Roman" w:hAnsi="Times New Roman"/>
          <w:sz w:val="20"/>
          <w:szCs w:val="17"/>
        </w:rPr>
        <w:t xml:space="preserve">   </w:t>
      </w:r>
      <w:r w:rsidRPr="0057303A">
        <w:rPr>
          <w:rFonts w:ascii="Times New Roman" w:hAnsi="Times New Roman"/>
          <w:spacing w:val="-7"/>
          <w:sz w:val="20"/>
          <w:szCs w:val="17"/>
        </w:rPr>
        <w:t xml:space="preserve"> </w:t>
      </w:r>
      <w:r w:rsidRPr="0057303A">
        <w:rPr>
          <w:sz w:val="17"/>
          <w:szCs w:val="17"/>
        </w:rPr>
        <w:t xml:space="preserve">Браузер Internet Explorer </w:t>
      </w:r>
      <w:r w:rsidRPr="0057303A">
        <w:rPr>
          <w:sz w:val="17"/>
          <w:szCs w:val="17"/>
          <w:lang w:val="uk-UA"/>
        </w:rPr>
        <w:t>підтримує псевдоклас</w:t>
      </w:r>
      <w:r w:rsidRPr="0057303A">
        <w:rPr>
          <w:sz w:val="17"/>
          <w:szCs w:val="17"/>
        </w:rPr>
        <w:t>:</w:t>
      </w:r>
      <w:r w:rsidRPr="0057303A">
        <w:rPr>
          <w:color w:val="B61039"/>
          <w:sz w:val="17"/>
          <w:szCs w:val="17"/>
        </w:rPr>
        <w:t xml:space="preserve">first-child </w:t>
      </w:r>
      <w:r w:rsidRPr="0057303A">
        <w:rPr>
          <w:sz w:val="17"/>
          <w:szCs w:val="17"/>
          <w:lang w:val="uk-UA"/>
        </w:rPr>
        <w:t>починаючи з версії</w:t>
      </w:r>
      <w:r w:rsidRPr="0057303A">
        <w:rPr>
          <w:sz w:val="17"/>
          <w:szCs w:val="17"/>
        </w:rPr>
        <w:t xml:space="preserve"> 7.0.</w:t>
      </w:r>
    </w:p>
    <w:p w14:paraId="667D7551" w14:textId="77777777" w:rsidR="00C74E36" w:rsidRDefault="00C74E36" w:rsidP="00C74E36">
      <w:pPr>
        <w:spacing w:line="360" w:lineRule="auto"/>
        <w:ind w:left="106" w:right="172"/>
        <w:rPr>
          <w:sz w:val="17"/>
          <w:szCs w:val="17"/>
          <w:lang w:val="uk-UA"/>
        </w:rPr>
      </w:pPr>
    </w:p>
    <w:p w14:paraId="60652CC8" w14:textId="3BF2A3AA" w:rsidR="0057303A" w:rsidRPr="0057303A" w:rsidDel="00003B40" w:rsidRDefault="0057303A" w:rsidP="00253FB5">
      <w:pPr>
        <w:spacing w:line="360" w:lineRule="auto"/>
        <w:ind w:left="106" w:right="172"/>
        <w:rPr>
          <w:del w:id="1460" w:author="Пользователь Windows" w:date="2019-12-19T07:21:00Z"/>
          <w:sz w:val="17"/>
          <w:szCs w:val="17"/>
          <w:lang w:val="uk-UA"/>
        </w:rPr>
      </w:pPr>
      <w:r w:rsidRPr="0057303A">
        <w:rPr>
          <w:sz w:val="17"/>
          <w:szCs w:val="17"/>
          <w:lang w:val="uk-UA"/>
        </w:rPr>
        <w:t>Псевдоклас</w:t>
      </w:r>
      <w:r w:rsidRPr="0057303A">
        <w:rPr>
          <w:sz w:val="17"/>
          <w:szCs w:val="17"/>
        </w:rPr>
        <w:t>:</w:t>
      </w:r>
      <w:r w:rsidRPr="0057303A">
        <w:rPr>
          <w:color w:val="B61039"/>
          <w:sz w:val="17"/>
          <w:szCs w:val="17"/>
        </w:rPr>
        <w:t xml:space="preserve">first-child </w:t>
      </w:r>
      <w:r w:rsidRPr="0057303A">
        <w:rPr>
          <w:sz w:val="17"/>
          <w:szCs w:val="17"/>
          <w:lang w:val="uk-UA"/>
        </w:rPr>
        <w:t xml:space="preserve">найзручніше використовувати в тих випадках, коли потрібно задати різний стиль для першого і інших однотипних елементів. Наприклад, за правилами типографіки червону рядок для першого абзацу тексту не встановлюють, а для інших абзаців додають відступ першого рядка. З цією метою застосовують властивість </w:t>
      </w:r>
      <w:r w:rsidRPr="0057303A">
        <w:rPr>
          <w:color w:val="B61039"/>
          <w:sz w:val="17"/>
          <w:szCs w:val="17"/>
        </w:rPr>
        <w:t>text</w:t>
      </w:r>
      <w:r w:rsidRPr="0057303A">
        <w:rPr>
          <w:color w:val="B61039"/>
          <w:sz w:val="17"/>
          <w:szCs w:val="17"/>
          <w:lang w:val="uk-UA"/>
        </w:rPr>
        <w:t>-</w:t>
      </w:r>
      <w:r w:rsidRPr="0057303A">
        <w:rPr>
          <w:color w:val="B61039"/>
          <w:sz w:val="17"/>
          <w:szCs w:val="17"/>
        </w:rPr>
        <w:t>indent</w:t>
      </w:r>
      <w:r w:rsidRPr="0057303A">
        <w:rPr>
          <w:sz w:val="17"/>
          <w:szCs w:val="17"/>
          <w:lang w:val="uk-UA"/>
        </w:rPr>
        <w:t xml:space="preserve"> з потрібним значенням відступу. Але щоб змінити стиль першого абзацу і прибрати для нього відступ буде потрібно скористатися псевдоклас</w:t>
      </w:r>
      <w:ins w:id="1461" w:author="Пользователь Windows" w:date="2019-12-19T07:21:00Z">
        <w:r w:rsidR="00003B40">
          <w:rPr>
            <w:sz w:val="17"/>
            <w:szCs w:val="17"/>
            <w:lang w:val="uk-UA"/>
          </w:rPr>
          <w:t>ом</w:t>
        </w:r>
      </w:ins>
      <w:r w:rsidRPr="0057303A">
        <w:rPr>
          <w:sz w:val="17"/>
          <w:szCs w:val="17"/>
          <w:lang w:val="uk-UA"/>
        </w:rPr>
        <w:t>:</w:t>
      </w:r>
      <w:r w:rsidRPr="0057303A">
        <w:rPr>
          <w:color w:val="B61039"/>
          <w:sz w:val="17"/>
          <w:szCs w:val="17"/>
        </w:rPr>
        <w:t>first</w:t>
      </w:r>
      <w:r w:rsidRPr="0057303A">
        <w:rPr>
          <w:color w:val="B61039"/>
          <w:sz w:val="17"/>
          <w:szCs w:val="17"/>
          <w:lang w:val="uk-UA"/>
        </w:rPr>
        <w:t>-</w:t>
      </w:r>
      <w:r w:rsidRPr="0057303A">
        <w:rPr>
          <w:color w:val="B61039"/>
          <w:sz w:val="17"/>
          <w:szCs w:val="17"/>
        </w:rPr>
        <w:t>child</w:t>
      </w:r>
      <w:r w:rsidRPr="0057303A">
        <w:rPr>
          <w:color w:val="B61039"/>
          <w:sz w:val="17"/>
          <w:szCs w:val="17"/>
          <w:lang w:val="uk-UA"/>
        </w:rPr>
        <w:t xml:space="preserve"> </w:t>
      </w:r>
      <w:r w:rsidRPr="0057303A">
        <w:rPr>
          <w:sz w:val="17"/>
          <w:szCs w:val="17"/>
          <w:lang w:val="uk-UA"/>
        </w:rPr>
        <w:t>(приклад 1.57).</w:t>
      </w:r>
    </w:p>
    <w:p w14:paraId="2473E9C5" w14:textId="77777777" w:rsidR="00EA4222" w:rsidRDefault="003E16CB" w:rsidP="00EA4222">
      <w:pPr>
        <w:spacing w:line="360" w:lineRule="auto"/>
        <w:ind w:left="106" w:right="172"/>
        <w:rPr>
          <w:sz w:val="17"/>
          <w:szCs w:val="17"/>
          <w:lang w:val="uk-UA"/>
        </w:rPr>
        <w:pPrChange w:id="1462" w:author="Пользователь Windows" w:date="2019-12-19T07:21:00Z">
          <w:pPr>
            <w:spacing w:line="360" w:lineRule="auto"/>
          </w:pPr>
        </w:pPrChange>
      </w:pPr>
      <w:r>
        <w:rPr>
          <w:sz w:val="17"/>
          <w:szCs w:val="17"/>
          <w:lang w:val="uk-UA"/>
        </w:rPr>
        <w:br w:type="page"/>
      </w:r>
    </w:p>
    <w:tbl>
      <w:tblPr>
        <w:tblStyle w:val="TableNormal"/>
        <w:tblW w:w="9211" w:type="dxa"/>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DD2646" w:rsidRPr="0057303A" w14:paraId="1FE2D23F" w14:textId="77777777" w:rsidTr="007D360C">
        <w:trPr>
          <w:trHeight w:val="235"/>
        </w:trPr>
        <w:tc>
          <w:tcPr>
            <w:tcW w:w="5177" w:type="dxa"/>
            <w:tcBorders>
              <w:right w:val="single" w:sz="6" w:space="0" w:color="666666"/>
            </w:tcBorders>
          </w:tcPr>
          <w:p w14:paraId="31271DC8" w14:textId="70BAAC09" w:rsidR="00DD2646" w:rsidRPr="0057303A" w:rsidRDefault="00DD2646" w:rsidP="007D360C">
            <w:pPr>
              <w:spacing w:line="360" w:lineRule="auto"/>
              <w:ind w:left="-1"/>
              <w:rPr>
                <w:rFonts w:ascii="Arial Black" w:eastAsia="Courier New" w:hAnsi="Arial Black" w:cs="Courier New"/>
                <w:sz w:val="15"/>
                <w:lang w:val="uk-UA"/>
              </w:rPr>
            </w:pPr>
            <w:r w:rsidRPr="0057303A">
              <w:rPr>
                <w:rFonts w:ascii="Arial Black" w:eastAsia="Courier New" w:hAnsi="Arial Black" w:cs="Courier New"/>
                <w:color w:val="685C53"/>
                <w:sz w:val="15"/>
              </w:rPr>
              <w:lastRenderedPageBreak/>
              <w:t>При</w:t>
            </w:r>
            <w:r w:rsidRPr="0057303A">
              <w:rPr>
                <w:rFonts w:ascii="Arial Black" w:eastAsia="Courier New" w:hAnsi="Arial Black" w:cs="Courier New"/>
                <w:color w:val="685C53"/>
                <w:sz w:val="15"/>
                <w:lang w:val="uk-UA"/>
              </w:rPr>
              <w:t>клад</w:t>
            </w:r>
            <w:r w:rsidRPr="0057303A">
              <w:rPr>
                <w:rFonts w:ascii="Arial Black" w:eastAsia="Courier New" w:hAnsi="Arial Black" w:cs="Courier New"/>
                <w:color w:val="685C53"/>
                <w:sz w:val="15"/>
              </w:rPr>
              <w:t xml:space="preserve"> 1.</w:t>
            </w:r>
            <w:r w:rsidRPr="0057303A">
              <w:rPr>
                <w:rFonts w:ascii="Arial Black" w:hAnsi="Arial Black"/>
                <w:color w:val="685C53"/>
                <w:sz w:val="15"/>
              </w:rPr>
              <w:t xml:space="preserve">57. </w:t>
            </w:r>
            <w:r w:rsidRPr="0057303A">
              <w:rPr>
                <w:rFonts w:ascii="Arial Black" w:hAnsi="Arial Black"/>
                <w:color w:val="685C53"/>
                <w:sz w:val="15"/>
                <w:lang w:val="uk-UA"/>
              </w:rPr>
              <w:t>Відступи</w:t>
            </w:r>
            <w:r w:rsidRPr="0057303A">
              <w:rPr>
                <w:rFonts w:ascii="Arial Black" w:hAnsi="Arial Black"/>
                <w:color w:val="685C53"/>
                <w:sz w:val="15"/>
              </w:rPr>
              <w:t xml:space="preserve"> для абзац</w:t>
            </w:r>
            <w:r w:rsidRPr="0057303A">
              <w:rPr>
                <w:rFonts w:ascii="Arial Black" w:hAnsi="Arial Black"/>
                <w:color w:val="685C53"/>
                <w:sz w:val="15"/>
                <w:lang w:val="uk-UA"/>
              </w:rPr>
              <w:t>у</w:t>
            </w:r>
          </w:p>
        </w:tc>
        <w:tc>
          <w:tcPr>
            <w:tcW w:w="771" w:type="dxa"/>
            <w:tcBorders>
              <w:left w:val="single" w:sz="6" w:space="0" w:color="666666"/>
              <w:right w:val="double" w:sz="2" w:space="0" w:color="666666"/>
            </w:tcBorders>
            <w:shd w:val="clear" w:color="auto" w:fill="CEE2D3"/>
          </w:tcPr>
          <w:p w14:paraId="44AE483D" w14:textId="77777777" w:rsidR="00DD2646" w:rsidRPr="0057303A" w:rsidRDefault="00DD2646" w:rsidP="007D360C">
            <w:pPr>
              <w:spacing w:line="360" w:lineRule="auto"/>
              <w:ind w:left="40"/>
              <w:rPr>
                <w:rFonts w:eastAsia="Courier New" w:hAnsi="Courier New" w:cs="Courier New"/>
                <w:sz w:val="13"/>
              </w:rPr>
            </w:pPr>
            <w:r w:rsidRPr="0057303A">
              <w:rPr>
                <w:rFonts w:eastAsia="Courier New" w:hAnsi="Courier New" w:cs="Courier New"/>
                <w:sz w:val="13"/>
              </w:rPr>
              <w:t>XHTML 1.0</w:t>
            </w:r>
          </w:p>
        </w:tc>
        <w:tc>
          <w:tcPr>
            <w:tcW w:w="621" w:type="dxa"/>
            <w:tcBorders>
              <w:left w:val="double" w:sz="2" w:space="0" w:color="666666"/>
              <w:right w:val="double" w:sz="2" w:space="0" w:color="666666"/>
            </w:tcBorders>
            <w:shd w:val="clear" w:color="auto" w:fill="CEE2D3"/>
          </w:tcPr>
          <w:p w14:paraId="6D162A0B" w14:textId="77777777" w:rsidR="00DD2646" w:rsidRPr="0057303A" w:rsidRDefault="00DD2646" w:rsidP="007D360C">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3" w:type="dxa"/>
            <w:tcBorders>
              <w:left w:val="double" w:sz="2" w:space="0" w:color="666666"/>
              <w:right w:val="single" w:sz="6" w:space="0" w:color="666666"/>
            </w:tcBorders>
            <w:shd w:val="clear" w:color="auto" w:fill="CEE2D3"/>
          </w:tcPr>
          <w:p w14:paraId="0657D8B1" w14:textId="77777777" w:rsidR="00DD2646" w:rsidRPr="0057303A" w:rsidRDefault="00DD2646" w:rsidP="007D360C">
            <w:pPr>
              <w:spacing w:line="360" w:lineRule="auto"/>
              <w:ind w:left="46"/>
              <w:rPr>
                <w:rFonts w:eastAsia="Courier New" w:hAnsi="Courier New" w:cs="Courier New"/>
                <w:sz w:val="13"/>
              </w:rPr>
            </w:pPr>
            <w:r w:rsidRPr="0057303A">
              <w:rPr>
                <w:rFonts w:eastAsia="Courier New" w:hAnsi="Courier New" w:cs="Courier New"/>
                <w:sz w:val="13"/>
              </w:rPr>
              <w:t>IE 7</w:t>
            </w:r>
          </w:p>
        </w:tc>
        <w:tc>
          <w:tcPr>
            <w:tcW w:w="332" w:type="dxa"/>
            <w:tcBorders>
              <w:left w:val="single" w:sz="6" w:space="0" w:color="666666"/>
              <w:right w:val="single" w:sz="6" w:space="0" w:color="666666"/>
            </w:tcBorders>
            <w:shd w:val="clear" w:color="auto" w:fill="CEE2D3"/>
          </w:tcPr>
          <w:p w14:paraId="7320B8F8" w14:textId="77777777" w:rsidR="00DD2646" w:rsidRPr="0057303A" w:rsidRDefault="00DD2646" w:rsidP="007D360C">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2" w:type="dxa"/>
            <w:tcBorders>
              <w:left w:val="single" w:sz="6" w:space="0" w:color="666666"/>
              <w:right w:val="single" w:sz="6" w:space="0" w:color="666666"/>
            </w:tcBorders>
            <w:shd w:val="clear" w:color="auto" w:fill="CEE2D3"/>
          </w:tcPr>
          <w:p w14:paraId="4964E48D" w14:textId="77777777" w:rsidR="00DD2646" w:rsidRPr="0057303A" w:rsidRDefault="00DD2646" w:rsidP="007D360C">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3" w:type="dxa"/>
            <w:tcBorders>
              <w:left w:val="single" w:sz="6" w:space="0" w:color="666666"/>
              <w:right w:val="single" w:sz="6" w:space="0" w:color="666666"/>
            </w:tcBorders>
            <w:shd w:val="clear" w:color="auto" w:fill="CEE2D3"/>
          </w:tcPr>
          <w:p w14:paraId="3EA0C2C6" w14:textId="77777777" w:rsidR="00DD2646" w:rsidRPr="0057303A" w:rsidRDefault="00DD2646" w:rsidP="007D360C">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1" w:type="dxa"/>
            <w:tcBorders>
              <w:left w:val="single" w:sz="6" w:space="0" w:color="666666"/>
              <w:right w:val="single" w:sz="6" w:space="0" w:color="666666"/>
            </w:tcBorders>
            <w:shd w:val="clear" w:color="auto" w:fill="CEE2D3"/>
          </w:tcPr>
          <w:p w14:paraId="385CFFB2" w14:textId="77777777" w:rsidR="00DD2646" w:rsidRPr="0057303A" w:rsidRDefault="00DD2646" w:rsidP="007D360C">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5" w:type="dxa"/>
            <w:tcBorders>
              <w:left w:val="single" w:sz="6" w:space="0" w:color="666666"/>
              <w:right w:val="single" w:sz="6" w:space="0" w:color="666666"/>
            </w:tcBorders>
            <w:shd w:val="clear" w:color="auto" w:fill="CEE2D3"/>
          </w:tcPr>
          <w:p w14:paraId="62CA1A5E" w14:textId="77777777" w:rsidR="00DD2646" w:rsidRPr="0057303A" w:rsidRDefault="00DD2646" w:rsidP="007D360C">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6" w:type="dxa"/>
            <w:tcBorders>
              <w:left w:val="single" w:sz="6" w:space="0" w:color="666666"/>
            </w:tcBorders>
            <w:shd w:val="clear" w:color="auto" w:fill="CEE2D3"/>
          </w:tcPr>
          <w:p w14:paraId="7E6265A8" w14:textId="77777777" w:rsidR="00DD2646" w:rsidRPr="0057303A" w:rsidRDefault="00DD2646" w:rsidP="007D360C">
            <w:pPr>
              <w:spacing w:line="360" w:lineRule="auto"/>
              <w:ind w:left="38"/>
              <w:rPr>
                <w:rFonts w:eastAsia="Courier New" w:hAnsi="Courier New" w:cs="Courier New"/>
                <w:sz w:val="13"/>
              </w:rPr>
            </w:pPr>
            <w:r w:rsidRPr="0057303A">
              <w:rPr>
                <w:rFonts w:eastAsia="Courier New" w:hAnsi="Courier New" w:cs="Courier New"/>
                <w:sz w:val="13"/>
              </w:rPr>
              <w:t>Fx 3.6</w:t>
            </w:r>
          </w:p>
        </w:tc>
      </w:tr>
      <w:tr w:rsidR="00DD2646" w:rsidRPr="0057303A" w14:paraId="2023FE45" w14:textId="77777777" w:rsidTr="00DD2646">
        <w:trPr>
          <w:trHeight w:val="3823"/>
        </w:trPr>
        <w:tc>
          <w:tcPr>
            <w:tcW w:w="9211" w:type="dxa"/>
            <w:gridSpan w:val="10"/>
            <w:shd w:val="clear" w:color="auto" w:fill="F8F7F2"/>
          </w:tcPr>
          <w:p w14:paraId="0FA4D4C5" w14:textId="77777777" w:rsidR="00DD2646" w:rsidRPr="00EB5600" w:rsidRDefault="00DD2646" w:rsidP="00DD2646">
            <w:pPr>
              <w:spacing w:before="83" w:line="211" w:lineRule="auto"/>
              <w:ind w:left="254" w:right="4058" w:hanging="180"/>
              <w:rPr>
                <w:rFonts w:ascii="Courier New"/>
                <w:sz w:val="15"/>
                <w:lang w:val="en-US"/>
              </w:rPr>
            </w:pPr>
            <w:r w:rsidRPr="00EB5600">
              <w:rPr>
                <w:rFonts w:ascii="Courier New"/>
                <w:sz w:val="15"/>
                <w:lang w:val="en-US"/>
              </w:rPr>
              <w:t xml:space="preserve">&lt;!DOCTYPE html PUBLIC "-//W3C//DTD XHTML 1.0 Strict//EN" </w:t>
            </w:r>
            <w:r>
              <w:fldChar w:fldCharType="begin"/>
            </w:r>
            <w:r w:rsidRPr="003D6273">
              <w:rPr>
                <w:lang w:val="en-US"/>
                <w:rPrChange w:id="1463" w:author="Пользователь Windows" w:date="2019-12-19T05:26:00Z">
                  <w:rPr/>
                </w:rPrChange>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3D6273">
              <w:rPr>
                <w:lang w:val="en-US"/>
                <w:rPrChange w:id="1464" w:author="Пользователь Windows" w:date="2019-12-19T05:26:00Z">
                  <w:rPr/>
                </w:rPrChange>
              </w:rPr>
              <w:instrText>HYPERLINK "http://www.w3.org/TR/xhtml1/DTD/xhtml1-strict.dtd" \h</w:instrText>
            </w:r>
            <w:r>
              <w:fldChar w:fldCharType="separate"/>
            </w:r>
            <w:r w:rsidRPr="00EB5600">
              <w:rPr>
                <w:rFonts w:ascii="Courier New"/>
                <w:sz w:val="15"/>
                <w:lang w:val="en-US"/>
              </w:rPr>
              <w:t>strict.dtd"&gt;</w:t>
            </w:r>
            <w:r>
              <w:fldChar w:fldCharType="end"/>
            </w:r>
          </w:p>
          <w:p w14:paraId="418347AF" w14:textId="77777777" w:rsidR="00DD2646" w:rsidRPr="00EB5600" w:rsidRDefault="00DD2646" w:rsidP="00DD2646">
            <w:pPr>
              <w:spacing w:line="146" w:lineRule="exact"/>
              <w:ind w:left="74"/>
              <w:rPr>
                <w:rFonts w:ascii="Courier New"/>
                <w:sz w:val="15"/>
                <w:lang w:val="en-US"/>
              </w:rPr>
            </w:pPr>
            <w:r w:rsidRPr="00EB5600">
              <w:rPr>
                <w:rFonts w:ascii="Courier New"/>
                <w:sz w:val="15"/>
                <w:lang w:val="en-US"/>
              </w:rPr>
              <w:t xml:space="preserve">&lt;html </w:t>
            </w:r>
            <w:r>
              <w:fldChar w:fldCharType="begin"/>
            </w:r>
            <w:r w:rsidRPr="003D6273">
              <w:rPr>
                <w:lang w:val="en-US"/>
                <w:rPrChange w:id="1465" w:author="Пользователь Windows" w:date="2019-12-19T05:26:00Z">
                  <w:rPr/>
                </w:rPrChange>
              </w:rPr>
              <w:instrText>HYPERLINK "http://www.w3.org/1999/xhtml" \h</w:instrText>
            </w:r>
            <w:r>
              <w:fldChar w:fldCharType="separate"/>
            </w:r>
            <w:r w:rsidRPr="00EB5600">
              <w:rPr>
                <w:rFonts w:ascii="Courier New"/>
                <w:sz w:val="15"/>
                <w:lang w:val="en-US"/>
              </w:rPr>
              <w:t>xmlns="http://www.w3.org/1999/xhtml"&gt;</w:t>
            </w:r>
            <w:r>
              <w:fldChar w:fldCharType="end"/>
            </w:r>
          </w:p>
          <w:p w14:paraId="6461CE4D" w14:textId="77777777" w:rsidR="00DD2646" w:rsidRPr="00EB5600" w:rsidRDefault="00DD2646" w:rsidP="00DD2646">
            <w:pPr>
              <w:spacing w:line="150" w:lineRule="exact"/>
              <w:ind w:left="164"/>
              <w:rPr>
                <w:rFonts w:ascii="Courier New"/>
                <w:sz w:val="15"/>
                <w:lang w:val="en-US"/>
              </w:rPr>
            </w:pPr>
            <w:r w:rsidRPr="00EB5600">
              <w:rPr>
                <w:rFonts w:ascii="Courier New"/>
                <w:sz w:val="15"/>
                <w:lang w:val="en-US"/>
              </w:rPr>
              <w:t>&lt;head&gt;</w:t>
            </w:r>
          </w:p>
          <w:p w14:paraId="173455FD" w14:textId="77777777" w:rsidR="00DD2646" w:rsidRPr="00EB5600" w:rsidRDefault="00DD2646" w:rsidP="00DD2646">
            <w:pPr>
              <w:spacing w:line="150" w:lineRule="exact"/>
              <w:ind w:left="254"/>
              <w:rPr>
                <w:rFonts w:ascii="Courier New"/>
                <w:sz w:val="15"/>
                <w:lang w:val="en-US"/>
              </w:rPr>
            </w:pPr>
            <w:r w:rsidRPr="00EB5600">
              <w:rPr>
                <w:rFonts w:ascii="Courier New"/>
                <w:sz w:val="15"/>
                <w:lang w:val="en-US"/>
              </w:rPr>
              <w:t>&lt;meta http-equiv="Content-Type" content="text/html; charset=utf-8" /&gt;</w:t>
            </w:r>
          </w:p>
          <w:p w14:paraId="4DD3819B" w14:textId="77777777" w:rsidR="00DD2646" w:rsidRPr="00EB5600" w:rsidRDefault="00DD2646" w:rsidP="00DD2646">
            <w:pPr>
              <w:spacing w:line="150" w:lineRule="exact"/>
              <w:ind w:left="246"/>
              <w:rPr>
                <w:rFonts w:ascii="Courier New" w:hAnsi="Courier New"/>
                <w:sz w:val="15"/>
                <w:lang w:val="en-US"/>
              </w:rPr>
            </w:pPr>
            <w:r w:rsidRPr="00EB5600">
              <w:rPr>
                <w:rFonts w:ascii="Courier New" w:hAnsi="Courier New"/>
                <w:sz w:val="15"/>
                <w:lang w:val="en-US"/>
              </w:rPr>
              <w:t>&lt;title&gt;</w:t>
            </w:r>
            <w:r>
              <w:rPr>
                <w:rFonts w:ascii="Courier New" w:hAnsi="Courier New"/>
                <w:sz w:val="15"/>
              </w:rPr>
              <w:t>Псевдоклас</w:t>
            </w:r>
            <w:r>
              <w:rPr>
                <w:rFonts w:ascii="Courier New" w:hAnsi="Courier New"/>
                <w:sz w:val="15"/>
                <w:lang w:val="uk-UA"/>
              </w:rPr>
              <w:t>и</w:t>
            </w:r>
            <w:r w:rsidRPr="00EB5600">
              <w:rPr>
                <w:rFonts w:ascii="Courier New" w:hAnsi="Courier New"/>
                <w:sz w:val="15"/>
                <w:lang w:val="en-US"/>
              </w:rPr>
              <w:t>&lt;/title&gt;</w:t>
            </w:r>
          </w:p>
          <w:p w14:paraId="46200813" w14:textId="77777777" w:rsidR="00DD2646" w:rsidRPr="00EB5600" w:rsidRDefault="00DD2646" w:rsidP="00DD2646">
            <w:pPr>
              <w:spacing w:before="5" w:line="211" w:lineRule="auto"/>
              <w:ind w:left="364" w:right="6814" w:hanging="110"/>
              <w:rPr>
                <w:rFonts w:ascii="Courier New"/>
                <w:sz w:val="15"/>
                <w:lang w:val="en-US"/>
              </w:rPr>
            </w:pPr>
            <w:r w:rsidRPr="00EB5600">
              <w:rPr>
                <w:rFonts w:ascii="Courier New"/>
                <w:sz w:val="15"/>
                <w:lang w:val="en-US"/>
              </w:rPr>
              <w:t>&lt;style type="text/css"&gt; P {</w:t>
            </w:r>
          </w:p>
          <w:p w14:paraId="55E2A8E7" w14:textId="77777777" w:rsidR="00DD2646" w:rsidRDefault="00DD2646" w:rsidP="00DD2646">
            <w:pPr>
              <w:spacing w:line="156" w:lineRule="exact"/>
              <w:ind w:left="417"/>
              <w:rPr>
                <w:rFonts w:ascii="Courier New" w:hAnsi="Courier New"/>
                <w:sz w:val="15"/>
                <w:lang w:val="en-US"/>
              </w:rPr>
            </w:pPr>
            <w:r w:rsidRPr="001611F1">
              <w:rPr>
                <w:rFonts w:ascii="Courier New" w:hAnsi="Courier New"/>
                <w:sz w:val="15"/>
                <w:lang w:val="en-US"/>
              </w:rPr>
              <w:t xml:space="preserve">text-indent: 1em; /* </w:t>
            </w:r>
            <w:r>
              <w:rPr>
                <w:rFonts w:ascii="Courier New" w:hAnsi="Courier New"/>
                <w:sz w:val="15"/>
                <w:lang w:val="uk-UA"/>
              </w:rPr>
              <w:t>Відступ</w:t>
            </w:r>
            <w:r w:rsidRPr="001611F1">
              <w:rPr>
                <w:rFonts w:ascii="Courier New" w:hAnsi="Courier New"/>
                <w:sz w:val="15"/>
                <w:lang w:val="en-US"/>
              </w:rPr>
              <w:t xml:space="preserve"> </w:t>
            </w:r>
            <w:r>
              <w:rPr>
                <w:rFonts w:ascii="Courier New" w:hAnsi="Courier New"/>
                <w:sz w:val="15"/>
              </w:rPr>
              <w:t>пер</w:t>
            </w:r>
            <w:r>
              <w:rPr>
                <w:rFonts w:ascii="Courier New" w:hAnsi="Courier New"/>
                <w:sz w:val="15"/>
                <w:lang w:val="uk-UA"/>
              </w:rPr>
              <w:t>шого</w:t>
            </w:r>
            <w:r w:rsidRPr="001611F1">
              <w:rPr>
                <w:rFonts w:ascii="Courier New" w:hAnsi="Courier New"/>
                <w:sz w:val="15"/>
                <w:lang w:val="en-US"/>
              </w:rPr>
              <w:t xml:space="preserve"> </w:t>
            </w:r>
            <w:r>
              <w:rPr>
                <w:rFonts w:ascii="Courier New" w:hAnsi="Courier New"/>
                <w:sz w:val="15"/>
                <w:lang w:val="uk-UA"/>
              </w:rPr>
              <w:t>рядка</w:t>
            </w:r>
            <w:r w:rsidRPr="001611F1">
              <w:rPr>
                <w:rFonts w:ascii="Courier New" w:hAnsi="Courier New"/>
                <w:sz w:val="15"/>
                <w:lang w:val="en-US"/>
              </w:rPr>
              <w:t xml:space="preserve"> */</w:t>
            </w:r>
          </w:p>
          <w:p w14:paraId="73768440" w14:textId="77777777" w:rsidR="00DD2646" w:rsidRPr="002C57A6" w:rsidRDefault="00DD2646" w:rsidP="00DD2646">
            <w:pPr>
              <w:spacing w:before="3" w:line="160" w:lineRule="exact"/>
              <w:ind w:left="344"/>
              <w:rPr>
                <w:rFonts w:ascii="Courier New"/>
                <w:sz w:val="15"/>
                <w:lang w:val="en-US"/>
                <w:rPrChange w:id="1466" w:author="Пользователь Windows" w:date="2019-12-19T05:26:00Z">
                  <w:rPr>
                    <w:rFonts w:ascii="Courier New"/>
                    <w:sz w:val="15"/>
                  </w:rPr>
                </w:rPrChange>
              </w:rPr>
            </w:pPr>
            <w:r w:rsidRPr="003D6273">
              <w:rPr>
                <w:rFonts w:ascii="Courier New"/>
                <w:sz w:val="15"/>
                <w:lang w:val="en-US"/>
                <w:rPrChange w:id="1467" w:author="Пользователь Windows" w:date="2019-12-19T05:26:00Z">
                  <w:rPr>
                    <w:rFonts w:ascii="Courier New"/>
                    <w:sz w:val="15"/>
                  </w:rPr>
                </w:rPrChange>
              </w:rPr>
              <w:t>}</w:t>
            </w:r>
          </w:p>
          <w:p w14:paraId="24BC7F64" w14:textId="77777777" w:rsidR="00DD2646" w:rsidRPr="002C57A6" w:rsidRDefault="00DD2646" w:rsidP="00DD2646">
            <w:pPr>
              <w:spacing w:line="150" w:lineRule="exact"/>
              <w:ind w:left="344"/>
              <w:rPr>
                <w:rFonts w:ascii="Courier New"/>
                <w:sz w:val="15"/>
                <w:lang w:val="en-US"/>
                <w:rPrChange w:id="1468" w:author="Пользователь Windows" w:date="2019-12-19T05:26:00Z">
                  <w:rPr>
                    <w:rFonts w:ascii="Courier New"/>
                    <w:sz w:val="15"/>
                  </w:rPr>
                </w:rPrChange>
              </w:rPr>
            </w:pPr>
            <w:r w:rsidRPr="003D6273">
              <w:rPr>
                <w:rFonts w:ascii="Courier New"/>
                <w:sz w:val="15"/>
                <w:lang w:val="en-US"/>
                <w:rPrChange w:id="1469" w:author="Пользователь Windows" w:date="2019-12-19T05:26:00Z">
                  <w:rPr>
                    <w:rFonts w:ascii="Courier New"/>
                    <w:sz w:val="15"/>
                  </w:rPr>
                </w:rPrChange>
              </w:rPr>
              <w:t>P:first-child {</w:t>
            </w:r>
          </w:p>
          <w:p w14:paraId="6E6FE7C8" w14:textId="77777777" w:rsidR="00DD2646" w:rsidRPr="002C57A6" w:rsidRDefault="00DD2646" w:rsidP="00DD2646">
            <w:pPr>
              <w:spacing w:line="150" w:lineRule="exact"/>
              <w:ind w:left="417"/>
              <w:rPr>
                <w:rFonts w:ascii="Courier New" w:hAnsi="Courier New"/>
                <w:sz w:val="15"/>
                <w:lang w:val="en-US"/>
                <w:rPrChange w:id="1470" w:author="Пользователь Windows" w:date="2019-12-19T05:26:00Z">
                  <w:rPr>
                    <w:rFonts w:ascii="Courier New" w:hAnsi="Courier New"/>
                    <w:sz w:val="15"/>
                  </w:rPr>
                </w:rPrChange>
              </w:rPr>
            </w:pPr>
            <w:r w:rsidRPr="003D6273">
              <w:rPr>
                <w:rFonts w:ascii="Courier New" w:hAnsi="Courier New"/>
                <w:sz w:val="15"/>
                <w:lang w:val="en-US"/>
                <w:rPrChange w:id="1471" w:author="Пользователь Windows" w:date="2019-12-19T05:26:00Z">
                  <w:rPr>
                    <w:rFonts w:ascii="Courier New" w:hAnsi="Courier New"/>
                    <w:sz w:val="15"/>
                  </w:rPr>
                </w:rPrChange>
              </w:rPr>
              <w:t xml:space="preserve">text-indent: 0; /* </w:t>
            </w:r>
            <w:r>
              <w:rPr>
                <w:rFonts w:ascii="Courier New" w:hAnsi="Courier New"/>
                <w:sz w:val="15"/>
              </w:rPr>
              <w:t>Для</w:t>
            </w:r>
            <w:r w:rsidRPr="003D6273">
              <w:rPr>
                <w:rFonts w:ascii="Courier New" w:hAnsi="Courier New"/>
                <w:sz w:val="15"/>
                <w:lang w:val="en-US"/>
                <w:rPrChange w:id="1472" w:author="Пользователь Windows" w:date="2019-12-19T05:26:00Z">
                  <w:rPr>
                    <w:rFonts w:ascii="Courier New" w:hAnsi="Courier New"/>
                    <w:sz w:val="15"/>
                  </w:rPr>
                </w:rPrChange>
              </w:rPr>
              <w:t xml:space="preserve"> </w:t>
            </w:r>
            <w:r>
              <w:rPr>
                <w:rFonts w:ascii="Courier New" w:hAnsi="Courier New"/>
                <w:sz w:val="15"/>
              </w:rPr>
              <w:t>пер</w:t>
            </w:r>
            <w:r>
              <w:rPr>
                <w:rFonts w:ascii="Courier New" w:hAnsi="Courier New"/>
                <w:sz w:val="15"/>
                <w:lang w:val="uk-UA"/>
              </w:rPr>
              <w:t>шого</w:t>
            </w:r>
            <w:r w:rsidRPr="003D6273">
              <w:rPr>
                <w:rFonts w:ascii="Courier New" w:hAnsi="Courier New"/>
                <w:sz w:val="15"/>
                <w:lang w:val="en-US"/>
                <w:rPrChange w:id="1473" w:author="Пользователь Windows" w:date="2019-12-19T05:26:00Z">
                  <w:rPr>
                    <w:rFonts w:ascii="Courier New" w:hAnsi="Courier New"/>
                    <w:sz w:val="15"/>
                  </w:rPr>
                </w:rPrChange>
              </w:rPr>
              <w:t xml:space="preserve"> </w:t>
            </w:r>
            <w:r>
              <w:rPr>
                <w:rFonts w:ascii="Courier New" w:hAnsi="Courier New"/>
                <w:sz w:val="15"/>
              </w:rPr>
              <w:t>абзац</w:t>
            </w:r>
            <w:r>
              <w:rPr>
                <w:rFonts w:ascii="Courier New" w:hAnsi="Courier New"/>
                <w:sz w:val="15"/>
                <w:lang w:val="uk-UA"/>
              </w:rPr>
              <w:t>у</w:t>
            </w:r>
            <w:r w:rsidRPr="003D6273">
              <w:rPr>
                <w:rFonts w:ascii="Courier New" w:hAnsi="Courier New"/>
                <w:sz w:val="15"/>
                <w:lang w:val="en-US"/>
                <w:rPrChange w:id="1474" w:author="Пользователь Windows" w:date="2019-12-19T05:26:00Z">
                  <w:rPr>
                    <w:rFonts w:ascii="Courier New" w:hAnsi="Courier New"/>
                    <w:sz w:val="15"/>
                  </w:rPr>
                </w:rPrChange>
              </w:rPr>
              <w:t xml:space="preserve"> </w:t>
            </w:r>
            <w:r>
              <w:rPr>
                <w:rFonts w:ascii="Courier New" w:hAnsi="Courier New"/>
                <w:sz w:val="15"/>
                <w:lang w:val="uk-UA"/>
              </w:rPr>
              <w:t>відступ</w:t>
            </w:r>
            <w:r w:rsidRPr="003D6273">
              <w:rPr>
                <w:rFonts w:ascii="Courier New" w:hAnsi="Courier New"/>
                <w:sz w:val="15"/>
                <w:lang w:val="en-US"/>
                <w:rPrChange w:id="1475" w:author="Пользователь Windows" w:date="2019-12-19T05:26:00Z">
                  <w:rPr>
                    <w:rFonts w:ascii="Courier New" w:hAnsi="Courier New"/>
                    <w:sz w:val="15"/>
                  </w:rPr>
                </w:rPrChange>
              </w:rPr>
              <w:t xml:space="preserve"> </w:t>
            </w:r>
            <w:r>
              <w:rPr>
                <w:rFonts w:ascii="Courier New" w:hAnsi="Courier New"/>
                <w:sz w:val="15"/>
                <w:lang w:val="uk-UA"/>
              </w:rPr>
              <w:t>забираємо</w:t>
            </w:r>
            <w:r w:rsidRPr="003D6273">
              <w:rPr>
                <w:rFonts w:ascii="Courier New" w:hAnsi="Courier New"/>
                <w:sz w:val="15"/>
                <w:lang w:val="en-US"/>
                <w:rPrChange w:id="1476" w:author="Пользователь Windows" w:date="2019-12-19T05:26:00Z">
                  <w:rPr>
                    <w:rFonts w:ascii="Courier New" w:hAnsi="Courier New"/>
                    <w:sz w:val="15"/>
                  </w:rPr>
                </w:rPrChange>
              </w:rPr>
              <w:t xml:space="preserve"> */</w:t>
            </w:r>
          </w:p>
          <w:p w14:paraId="561BD64C" w14:textId="77777777" w:rsidR="00DD2646" w:rsidRPr="002C57A6" w:rsidRDefault="00DD2646" w:rsidP="00DD2646">
            <w:pPr>
              <w:spacing w:line="150" w:lineRule="exact"/>
              <w:ind w:left="344"/>
              <w:rPr>
                <w:rFonts w:ascii="Courier New"/>
                <w:sz w:val="15"/>
                <w:lang w:val="en-US"/>
                <w:rPrChange w:id="1477" w:author="Пользователь Windows" w:date="2019-12-19T05:26:00Z">
                  <w:rPr>
                    <w:rFonts w:ascii="Courier New"/>
                    <w:sz w:val="15"/>
                  </w:rPr>
                </w:rPrChange>
              </w:rPr>
            </w:pPr>
            <w:r w:rsidRPr="003D6273">
              <w:rPr>
                <w:rFonts w:ascii="Courier New"/>
                <w:sz w:val="15"/>
                <w:lang w:val="en-US"/>
                <w:rPrChange w:id="1478" w:author="Пользователь Windows" w:date="2019-12-19T05:26:00Z">
                  <w:rPr>
                    <w:rFonts w:ascii="Courier New"/>
                    <w:sz w:val="15"/>
                  </w:rPr>
                </w:rPrChange>
              </w:rPr>
              <w:t>}</w:t>
            </w:r>
          </w:p>
          <w:p w14:paraId="04F8F828" w14:textId="77777777" w:rsidR="00DD2646" w:rsidRPr="002C57A6" w:rsidRDefault="00DD2646" w:rsidP="00DD2646">
            <w:pPr>
              <w:spacing w:line="150" w:lineRule="exact"/>
              <w:ind w:left="254"/>
              <w:rPr>
                <w:rFonts w:ascii="Courier New"/>
                <w:sz w:val="15"/>
                <w:lang w:val="en-US"/>
                <w:rPrChange w:id="1479" w:author="Пользователь Windows" w:date="2019-12-19T05:26:00Z">
                  <w:rPr>
                    <w:rFonts w:ascii="Courier New"/>
                    <w:sz w:val="15"/>
                  </w:rPr>
                </w:rPrChange>
              </w:rPr>
            </w:pPr>
            <w:r w:rsidRPr="003D6273">
              <w:rPr>
                <w:rFonts w:ascii="Courier New"/>
                <w:sz w:val="15"/>
                <w:lang w:val="en-US"/>
                <w:rPrChange w:id="1480" w:author="Пользователь Windows" w:date="2019-12-19T05:26:00Z">
                  <w:rPr>
                    <w:rFonts w:ascii="Courier New"/>
                    <w:sz w:val="15"/>
                  </w:rPr>
                </w:rPrChange>
              </w:rPr>
              <w:t>&lt;/style&gt;</w:t>
            </w:r>
          </w:p>
          <w:p w14:paraId="5E54C223" w14:textId="77777777" w:rsidR="00DD2646" w:rsidRPr="002C57A6" w:rsidRDefault="00DD2646" w:rsidP="00DD2646">
            <w:pPr>
              <w:spacing w:line="150" w:lineRule="exact"/>
              <w:ind w:left="164"/>
              <w:rPr>
                <w:rFonts w:ascii="Courier New"/>
                <w:sz w:val="15"/>
                <w:lang w:val="en-US"/>
                <w:rPrChange w:id="1481" w:author="Пользователь Windows" w:date="2019-12-19T05:26:00Z">
                  <w:rPr>
                    <w:rFonts w:ascii="Courier New"/>
                    <w:sz w:val="15"/>
                  </w:rPr>
                </w:rPrChange>
              </w:rPr>
            </w:pPr>
            <w:r w:rsidRPr="003D6273">
              <w:rPr>
                <w:rFonts w:ascii="Courier New"/>
                <w:sz w:val="15"/>
                <w:lang w:val="en-US"/>
                <w:rPrChange w:id="1482" w:author="Пользователь Windows" w:date="2019-12-19T05:26:00Z">
                  <w:rPr>
                    <w:rFonts w:ascii="Courier New"/>
                    <w:sz w:val="15"/>
                  </w:rPr>
                </w:rPrChange>
              </w:rPr>
              <w:t>&lt;/head&gt;</w:t>
            </w:r>
          </w:p>
          <w:p w14:paraId="74A8ADFA" w14:textId="77777777" w:rsidR="00DD2646" w:rsidRPr="002C57A6" w:rsidRDefault="00DD2646" w:rsidP="00DD2646">
            <w:pPr>
              <w:spacing w:line="150" w:lineRule="exact"/>
              <w:ind w:left="164"/>
              <w:rPr>
                <w:rFonts w:ascii="Courier New"/>
                <w:sz w:val="15"/>
                <w:lang w:val="en-US"/>
                <w:rPrChange w:id="1483" w:author="Пользователь Windows" w:date="2019-12-19T05:26:00Z">
                  <w:rPr>
                    <w:rFonts w:ascii="Courier New"/>
                    <w:sz w:val="15"/>
                  </w:rPr>
                </w:rPrChange>
              </w:rPr>
            </w:pPr>
            <w:r w:rsidRPr="003D6273">
              <w:rPr>
                <w:rFonts w:ascii="Courier New"/>
                <w:sz w:val="15"/>
                <w:lang w:val="en-US"/>
                <w:rPrChange w:id="1484" w:author="Пользователь Windows" w:date="2019-12-19T05:26:00Z">
                  <w:rPr>
                    <w:rFonts w:ascii="Courier New"/>
                    <w:sz w:val="15"/>
                  </w:rPr>
                </w:rPrChange>
              </w:rPr>
              <w:t>&lt;body&gt;</w:t>
            </w:r>
          </w:p>
          <w:p w14:paraId="062733EE" w14:textId="77777777" w:rsidR="00DD2646" w:rsidRDefault="00DD2646" w:rsidP="00DD2646">
            <w:pPr>
              <w:spacing w:before="5" w:line="211" w:lineRule="auto"/>
              <w:ind w:left="246" w:right="2371"/>
              <w:rPr>
                <w:rFonts w:ascii="Courier New" w:hAnsi="Courier New"/>
                <w:sz w:val="15"/>
              </w:rPr>
            </w:pPr>
            <w:r w:rsidRPr="003D6273">
              <w:rPr>
                <w:rFonts w:ascii="Courier New" w:hAnsi="Courier New" w:cs="Courier New"/>
                <w:sz w:val="15"/>
                <w:szCs w:val="15"/>
                <w:lang w:val="en-US"/>
                <w:rPrChange w:id="1485" w:author="Пользователь Windows" w:date="2019-12-19T05:26:00Z">
                  <w:rPr>
                    <w:rFonts w:ascii="Courier New" w:hAnsi="Courier New" w:cs="Courier New"/>
                    <w:sz w:val="15"/>
                    <w:szCs w:val="15"/>
                  </w:rPr>
                </w:rPrChange>
              </w:rPr>
              <w:t>&lt;p&gt;</w:t>
            </w:r>
            <w:r w:rsidRPr="001611F1">
              <w:rPr>
                <w:rFonts w:ascii="Courier New" w:hAnsi="Courier New" w:cs="Courier New"/>
                <w:sz w:val="15"/>
                <w:szCs w:val="15"/>
                <w:lang w:val="uk-UA"/>
              </w:rPr>
              <w:t xml:space="preserve"> </w:t>
            </w:r>
            <w:r w:rsidRPr="001611F1">
              <w:rPr>
                <w:rStyle w:val="tlid-translation"/>
                <w:rFonts w:ascii="Courier New" w:hAnsi="Courier New" w:cs="Courier New"/>
                <w:sz w:val="15"/>
                <w:szCs w:val="15"/>
                <w:lang w:val="uk-UA"/>
              </w:rPr>
              <w:t>Історію цю вже почали забувати, хоча перебували городяни, які час від часу розповідали її новоприбулим в місто відвідувачам. &lt;/ P&gt;</w:t>
            </w:r>
            <w:r w:rsidRPr="001611F1">
              <w:rPr>
                <w:rFonts w:ascii="Courier New" w:hAnsi="Courier New" w:cs="Courier New"/>
                <w:sz w:val="15"/>
                <w:szCs w:val="15"/>
                <w:lang w:val="uk-UA"/>
              </w:rPr>
              <w:br/>
            </w:r>
            <w:r w:rsidRPr="001611F1">
              <w:rPr>
                <w:rStyle w:val="tlid-translation"/>
                <w:rFonts w:ascii="Courier New" w:hAnsi="Courier New" w:cs="Courier New"/>
                <w:sz w:val="15"/>
                <w:szCs w:val="15"/>
                <w:lang w:val="uk-UA"/>
              </w:rPr>
              <w:t>&lt;</w:t>
            </w:r>
            <w:r w:rsidRPr="001611F1">
              <w:rPr>
                <w:rFonts w:ascii="Courier New" w:hAnsi="Courier New" w:cs="Courier New"/>
                <w:sz w:val="15"/>
                <w:szCs w:val="15"/>
              </w:rPr>
              <w:t>p</w:t>
            </w:r>
            <w:r w:rsidRPr="001611F1">
              <w:rPr>
                <w:rStyle w:val="tlid-translation"/>
                <w:rFonts w:ascii="Courier New" w:hAnsi="Courier New" w:cs="Courier New"/>
                <w:sz w:val="15"/>
                <w:szCs w:val="15"/>
                <w:lang w:val="uk-UA"/>
              </w:rPr>
              <w:t xml:space="preserve"> &gt; Легенда обростала подробицями і вже зовсім не нагадувала що сталося</w:t>
            </w:r>
            <w:r w:rsidRPr="001611F1">
              <w:rPr>
                <w:rFonts w:ascii="Courier New" w:hAnsi="Courier New" w:cs="Courier New"/>
                <w:sz w:val="15"/>
                <w:szCs w:val="15"/>
                <w:lang w:val="uk-UA"/>
              </w:rPr>
              <w:br/>
            </w:r>
            <w:r w:rsidRPr="001611F1">
              <w:rPr>
                <w:rStyle w:val="tlid-translation"/>
                <w:rFonts w:ascii="Courier New" w:hAnsi="Courier New" w:cs="Courier New"/>
                <w:sz w:val="15"/>
                <w:szCs w:val="15"/>
                <w:lang w:val="uk-UA"/>
              </w:rPr>
              <w:t>в дійсності подія. І, тим не менш, жодна людина не наважувався заїкнутися про неї з настанням темряви. &lt;</w:t>
            </w:r>
            <w:r w:rsidRPr="001611F1">
              <w:rPr>
                <w:rFonts w:ascii="Courier New" w:hAnsi="Courier New" w:cs="Courier New"/>
                <w:sz w:val="15"/>
                <w:szCs w:val="15"/>
              </w:rPr>
              <w:t>/p</w:t>
            </w:r>
            <w:r w:rsidRPr="001611F1">
              <w:rPr>
                <w:rStyle w:val="tlid-translation"/>
                <w:rFonts w:ascii="Courier New" w:hAnsi="Courier New" w:cs="Courier New"/>
                <w:sz w:val="15"/>
                <w:szCs w:val="15"/>
                <w:lang w:val="uk-UA"/>
              </w:rPr>
              <w:t>&gt;</w:t>
            </w:r>
            <w:r w:rsidRPr="001611F1">
              <w:rPr>
                <w:rFonts w:ascii="Courier New" w:hAnsi="Courier New" w:cs="Courier New"/>
                <w:sz w:val="15"/>
                <w:szCs w:val="15"/>
                <w:lang w:val="uk-UA"/>
              </w:rPr>
              <w:br/>
            </w:r>
            <w:r w:rsidRPr="001611F1">
              <w:rPr>
                <w:rStyle w:val="tlid-translation"/>
                <w:rFonts w:ascii="Courier New" w:hAnsi="Courier New" w:cs="Courier New"/>
                <w:sz w:val="15"/>
                <w:szCs w:val="15"/>
                <w:lang w:val="uk-UA"/>
              </w:rPr>
              <w:t>&lt;</w:t>
            </w:r>
            <w:r w:rsidRPr="001611F1">
              <w:rPr>
                <w:rFonts w:ascii="Courier New" w:hAnsi="Courier New" w:cs="Courier New"/>
                <w:sz w:val="15"/>
                <w:szCs w:val="15"/>
              </w:rPr>
              <w:t>p</w:t>
            </w:r>
            <w:r w:rsidRPr="001611F1">
              <w:rPr>
                <w:rStyle w:val="tlid-translation"/>
                <w:rFonts w:ascii="Courier New" w:hAnsi="Courier New" w:cs="Courier New"/>
                <w:sz w:val="15"/>
                <w:szCs w:val="15"/>
                <w:lang w:val="uk-UA"/>
              </w:rPr>
              <w:t xml:space="preserve"> &gt; Але одного разу в місто знову увійшов незнайомець. Він кульгав на ліву ногу.</w:t>
            </w:r>
            <w:r w:rsidRPr="001611F1">
              <w:rPr>
                <w:rFonts w:ascii="Courier New" w:hAnsi="Courier New" w:cs="Courier New"/>
                <w:sz w:val="15"/>
                <w:szCs w:val="15"/>
              </w:rPr>
              <w:t>&lt;/p&gt;</w:t>
            </w:r>
          </w:p>
          <w:p w14:paraId="28FFD85A" w14:textId="77777777" w:rsidR="00DD2646" w:rsidRDefault="00DD2646" w:rsidP="00DD2646">
            <w:pPr>
              <w:spacing w:line="150" w:lineRule="exact"/>
              <w:ind w:left="164"/>
              <w:rPr>
                <w:rFonts w:ascii="Courier New"/>
                <w:sz w:val="15"/>
              </w:rPr>
            </w:pPr>
            <w:r>
              <w:rPr>
                <w:rFonts w:ascii="Courier New"/>
                <w:sz w:val="15"/>
              </w:rPr>
              <w:t>&lt;/body&gt;</w:t>
            </w:r>
          </w:p>
          <w:p w14:paraId="1945A6FD" w14:textId="139EFFAF" w:rsidR="00DD2646" w:rsidRPr="00C74E36" w:rsidRDefault="00DD2646" w:rsidP="00DD2646">
            <w:pPr>
              <w:spacing w:line="160" w:lineRule="exact"/>
              <w:ind w:left="74"/>
              <w:rPr>
                <w:rFonts w:ascii="Courier New"/>
                <w:sz w:val="15"/>
              </w:rPr>
            </w:pPr>
            <w:r>
              <w:rPr>
                <w:rFonts w:ascii="Courier New"/>
                <w:sz w:val="15"/>
              </w:rPr>
              <w:t>&lt;/html&gt;</w:t>
            </w:r>
          </w:p>
        </w:tc>
      </w:tr>
    </w:tbl>
    <w:p w14:paraId="4C1501CA" w14:textId="77777777" w:rsidR="0057303A" w:rsidRPr="0057303A" w:rsidRDefault="0057303A" w:rsidP="00253FB5">
      <w:pPr>
        <w:spacing w:line="360" w:lineRule="auto"/>
        <w:rPr>
          <w:rFonts w:ascii="Arial Black"/>
          <w:sz w:val="11"/>
          <w:szCs w:val="17"/>
        </w:rPr>
      </w:pPr>
    </w:p>
    <w:p w14:paraId="5CF285E3" w14:textId="77777777" w:rsidR="003E16CB" w:rsidRDefault="0057303A" w:rsidP="00253FB5">
      <w:pPr>
        <w:spacing w:line="360" w:lineRule="auto"/>
        <w:ind w:left="105" w:right="591"/>
        <w:rPr>
          <w:sz w:val="17"/>
          <w:szCs w:val="17"/>
          <w:lang w:val="uk-UA"/>
        </w:rPr>
      </w:pPr>
      <w:r w:rsidRPr="0057303A">
        <w:rPr>
          <w:sz w:val="17"/>
          <w:szCs w:val="17"/>
        </w:rPr>
        <w:t>Результат при</w:t>
      </w:r>
      <w:r w:rsidRPr="0057303A">
        <w:rPr>
          <w:sz w:val="17"/>
          <w:szCs w:val="17"/>
          <w:lang w:val="uk-UA"/>
        </w:rPr>
        <w:t>кладу</w:t>
      </w:r>
      <w:r w:rsidRPr="0057303A">
        <w:rPr>
          <w:sz w:val="17"/>
          <w:szCs w:val="17"/>
        </w:rPr>
        <w:t xml:space="preserve"> показан</w:t>
      </w:r>
      <w:r w:rsidRPr="0057303A">
        <w:rPr>
          <w:sz w:val="17"/>
          <w:szCs w:val="17"/>
          <w:lang w:val="uk-UA"/>
        </w:rPr>
        <w:t>о</w:t>
      </w:r>
      <w:r w:rsidRPr="0057303A">
        <w:rPr>
          <w:sz w:val="17"/>
          <w:szCs w:val="17"/>
        </w:rPr>
        <w:t xml:space="preserve"> ни</w:t>
      </w:r>
      <w:r w:rsidRPr="0057303A">
        <w:rPr>
          <w:sz w:val="17"/>
          <w:szCs w:val="17"/>
          <w:lang w:val="uk-UA"/>
        </w:rPr>
        <w:t>щ</w:t>
      </w:r>
      <w:r w:rsidRPr="0057303A">
        <w:rPr>
          <w:sz w:val="17"/>
          <w:szCs w:val="17"/>
        </w:rPr>
        <w:t>е (рис. 1.36).</w:t>
      </w:r>
    </w:p>
    <w:p w14:paraId="5F0737B2" w14:textId="77777777" w:rsidR="003E16CB" w:rsidRDefault="003E16CB" w:rsidP="00253FB5">
      <w:pPr>
        <w:spacing w:line="360" w:lineRule="auto"/>
        <w:ind w:left="105" w:right="591"/>
        <w:rPr>
          <w:sz w:val="17"/>
          <w:szCs w:val="17"/>
          <w:lang w:val="uk-UA"/>
        </w:rPr>
      </w:pPr>
    </w:p>
    <w:p w14:paraId="32F08686" w14:textId="77777777" w:rsidR="0057303A" w:rsidRPr="0057303A" w:rsidRDefault="0057303A" w:rsidP="00253FB5">
      <w:pPr>
        <w:spacing w:line="360" w:lineRule="auto"/>
        <w:ind w:left="105" w:right="591"/>
        <w:jc w:val="center"/>
        <w:rPr>
          <w:sz w:val="17"/>
          <w:szCs w:val="17"/>
          <w:lang w:val="uk-UA"/>
        </w:rPr>
      </w:pPr>
      <w:r w:rsidRPr="0057303A">
        <w:rPr>
          <w:noProof/>
          <w:sz w:val="17"/>
          <w:szCs w:val="17"/>
          <w:lang w:val="en-US" w:eastAsia="en-US" w:bidi="ar-SA"/>
        </w:rPr>
        <w:drawing>
          <wp:inline distT="0" distB="0" distL="0" distR="0" wp14:anchorId="79B93ED0" wp14:editId="52ABA759">
            <wp:extent cx="4554201" cy="2540000"/>
            <wp:effectExtent l="0" t="0" r="0" b="0"/>
            <wp:docPr id="226"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cstate="print"/>
                    <a:srcRect/>
                    <a:stretch>
                      <a:fillRect/>
                    </a:stretch>
                  </pic:blipFill>
                  <pic:spPr bwMode="auto">
                    <a:xfrm>
                      <a:off x="0" y="0"/>
                      <a:ext cx="4599143" cy="2565065"/>
                    </a:xfrm>
                    <a:prstGeom prst="rect">
                      <a:avLst/>
                    </a:prstGeom>
                    <a:noFill/>
                    <a:ln w="9525">
                      <a:noFill/>
                      <a:miter lim="800000"/>
                      <a:headEnd/>
                      <a:tailEnd/>
                    </a:ln>
                  </pic:spPr>
                </pic:pic>
              </a:graphicData>
            </a:graphic>
          </wp:inline>
        </w:drawing>
      </w:r>
    </w:p>
    <w:p w14:paraId="50659ADF" w14:textId="77777777" w:rsidR="0057303A" w:rsidRPr="0057303A" w:rsidRDefault="0057303A" w:rsidP="00253FB5">
      <w:pPr>
        <w:spacing w:line="360" w:lineRule="auto"/>
        <w:ind w:left="142" w:right="449"/>
        <w:jc w:val="center"/>
        <w:rPr>
          <w:rFonts w:ascii="Georgia" w:hAnsi="Georgia"/>
          <w:i/>
          <w:sz w:val="17"/>
          <w:lang w:val="uk-UA"/>
        </w:rPr>
      </w:pPr>
      <w:r w:rsidRPr="0057303A">
        <w:rPr>
          <w:rFonts w:ascii="Georgia" w:hAnsi="Georgia"/>
          <w:i/>
          <w:color w:val="666666"/>
          <w:sz w:val="17"/>
        </w:rPr>
        <w:t xml:space="preserve">Рис. 1.36. </w:t>
      </w:r>
      <w:r w:rsidRPr="0057303A">
        <w:rPr>
          <w:rFonts w:ascii="Georgia" w:hAnsi="Georgia"/>
          <w:i/>
          <w:color w:val="666666"/>
          <w:sz w:val="17"/>
          <w:lang w:val="uk-UA"/>
        </w:rPr>
        <w:t xml:space="preserve">Зміна </w:t>
      </w:r>
      <w:r w:rsidRPr="0057303A">
        <w:rPr>
          <w:rFonts w:ascii="Georgia" w:hAnsi="Georgia"/>
          <w:i/>
          <w:color w:val="666666"/>
          <w:sz w:val="17"/>
        </w:rPr>
        <w:t xml:space="preserve"> стил</w:t>
      </w:r>
      <w:r w:rsidRPr="0057303A">
        <w:rPr>
          <w:rFonts w:ascii="Georgia" w:hAnsi="Georgia"/>
          <w:i/>
          <w:color w:val="666666"/>
          <w:sz w:val="17"/>
          <w:lang w:val="uk-UA"/>
        </w:rPr>
        <w:t>ю</w:t>
      </w:r>
      <w:r w:rsidRPr="0057303A">
        <w:rPr>
          <w:rFonts w:ascii="Georgia" w:hAnsi="Georgia"/>
          <w:i/>
          <w:color w:val="666666"/>
          <w:sz w:val="17"/>
        </w:rPr>
        <w:t xml:space="preserve"> пер</w:t>
      </w:r>
      <w:r w:rsidRPr="0057303A">
        <w:rPr>
          <w:rFonts w:ascii="Georgia" w:hAnsi="Georgia"/>
          <w:i/>
          <w:color w:val="666666"/>
          <w:sz w:val="17"/>
          <w:lang w:val="uk-UA"/>
        </w:rPr>
        <w:t>шого</w:t>
      </w:r>
      <w:r w:rsidRPr="0057303A">
        <w:rPr>
          <w:rFonts w:ascii="Georgia" w:hAnsi="Georgia"/>
          <w:i/>
          <w:color w:val="666666"/>
          <w:sz w:val="17"/>
        </w:rPr>
        <w:t xml:space="preserve"> абзац</w:t>
      </w:r>
      <w:r w:rsidRPr="0057303A">
        <w:rPr>
          <w:rFonts w:ascii="Georgia" w:hAnsi="Georgia"/>
          <w:i/>
          <w:color w:val="666666"/>
          <w:sz w:val="17"/>
          <w:lang w:val="uk-UA"/>
        </w:rPr>
        <w:t>у</w:t>
      </w:r>
    </w:p>
    <w:p w14:paraId="64F32ED5" w14:textId="77777777" w:rsidR="0057303A" w:rsidRPr="0057303A" w:rsidRDefault="0057303A" w:rsidP="00253FB5">
      <w:pPr>
        <w:spacing w:line="360" w:lineRule="auto"/>
        <w:ind w:right="449"/>
        <w:rPr>
          <w:rFonts w:ascii="Georgia"/>
          <w:i/>
          <w:sz w:val="20"/>
          <w:szCs w:val="17"/>
        </w:rPr>
      </w:pPr>
    </w:p>
    <w:p w14:paraId="605888B4" w14:textId="77777777" w:rsidR="0057303A" w:rsidRPr="0057303A" w:rsidRDefault="0057303A" w:rsidP="00253FB5">
      <w:pPr>
        <w:spacing w:line="360" w:lineRule="auto"/>
        <w:ind w:left="105" w:right="449"/>
        <w:rPr>
          <w:sz w:val="17"/>
          <w:szCs w:val="17"/>
        </w:rPr>
      </w:pPr>
      <w:r w:rsidRPr="0057303A">
        <w:rPr>
          <w:sz w:val="17"/>
          <w:szCs w:val="17"/>
          <w:lang w:val="uk-UA"/>
        </w:rPr>
        <w:t>В даному прикладі перший абзац тексту не містить відступу першого рядка, а для інших він встановлений</w:t>
      </w:r>
      <w:r w:rsidRPr="0057303A">
        <w:rPr>
          <w:sz w:val="17"/>
          <w:szCs w:val="17"/>
        </w:rPr>
        <w:t>.</w:t>
      </w:r>
    </w:p>
    <w:p w14:paraId="3F814DBD" w14:textId="77777777" w:rsidR="0057303A" w:rsidRPr="0057303A" w:rsidRDefault="0057303A" w:rsidP="00253FB5">
      <w:pPr>
        <w:spacing w:line="360" w:lineRule="auto"/>
        <w:ind w:right="449"/>
        <w:rPr>
          <w:sz w:val="18"/>
          <w:szCs w:val="17"/>
        </w:rPr>
      </w:pPr>
    </w:p>
    <w:p w14:paraId="5E901829" w14:textId="77777777" w:rsidR="0057303A" w:rsidRPr="0057303A" w:rsidRDefault="0057303A" w:rsidP="00253FB5">
      <w:pPr>
        <w:spacing w:line="360" w:lineRule="auto"/>
        <w:ind w:left="105" w:right="449"/>
        <w:outlineLvl w:val="4"/>
        <w:rPr>
          <w:rFonts w:ascii="Georgia" w:eastAsia="Georgia" w:hAnsi="Georgia" w:cs="Georgia"/>
          <w:sz w:val="23"/>
          <w:szCs w:val="23"/>
          <w:lang w:val="uk-UA"/>
        </w:rPr>
      </w:pPr>
      <w:r w:rsidRPr="0057303A">
        <w:rPr>
          <w:rFonts w:ascii="Georgia" w:eastAsia="Georgia" w:hAnsi="Georgia" w:cs="Georgia"/>
          <w:color w:val="C00000"/>
          <w:sz w:val="23"/>
          <w:szCs w:val="23"/>
          <w:lang w:val="uk-UA"/>
        </w:rPr>
        <w:t>Псевдокласи, що задають мову тексту</w:t>
      </w:r>
    </w:p>
    <w:p w14:paraId="58FBC831" w14:textId="77777777" w:rsidR="0057303A" w:rsidRPr="0057303A" w:rsidRDefault="0057303A" w:rsidP="00253FB5">
      <w:pPr>
        <w:spacing w:line="360" w:lineRule="auto"/>
        <w:ind w:left="105" w:right="449"/>
        <w:rPr>
          <w:sz w:val="17"/>
          <w:szCs w:val="17"/>
        </w:rPr>
      </w:pPr>
      <w:r w:rsidRPr="0057303A">
        <w:rPr>
          <w:sz w:val="17"/>
          <w:szCs w:val="17"/>
          <w:lang w:val="uk-UA"/>
        </w:rPr>
        <w:t xml:space="preserve">Для документів, </w:t>
      </w:r>
      <w:ins w:id="1486" w:author="Пользователь Windows" w:date="2019-12-19T07:24:00Z">
        <w:r w:rsidR="00003B40">
          <w:rPr>
            <w:sz w:val="17"/>
            <w:szCs w:val="17"/>
            <w:lang w:val="uk-UA"/>
          </w:rPr>
          <w:t xml:space="preserve">які </w:t>
        </w:r>
      </w:ins>
      <w:r w:rsidRPr="0057303A">
        <w:rPr>
          <w:sz w:val="17"/>
          <w:szCs w:val="17"/>
          <w:lang w:val="uk-UA"/>
        </w:rPr>
        <w:t>одночасно містять тексти на декількох мовах має значення дотримання правил синтаксису, характерні для тієї чи іншої мови. За допомогою псевдокласів можна змінювати стиль оформлення закордонних текстів, а також деякі настройки</w:t>
      </w:r>
      <w:r w:rsidRPr="0057303A">
        <w:rPr>
          <w:sz w:val="17"/>
          <w:szCs w:val="17"/>
        </w:rPr>
        <w:t>.</w:t>
      </w:r>
    </w:p>
    <w:p w14:paraId="4E3BDDD6" w14:textId="77777777" w:rsidR="0057303A" w:rsidRPr="0057303A" w:rsidRDefault="0057303A" w:rsidP="00253FB5">
      <w:pPr>
        <w:spacing w:line="360" w:lineRule="auto"/>
        <w:ind w:right="449"/>
        <w:rPr>
          <w:sz w:val="17"/>
          <w:szCs w:val="17"/>
        </w:rPr>
      </w:pPr>
    </w:p>
    <w:p w14:paraId="69BA3301" w14:textId="77777777" w:rsidR="0057303A" w:rsidRPr="0057303A" w:rsidRDefault="0057303A" w:rsidP="00253FB5">
      <w:pPr>
        <w:spacing w:line="360" w:lineRule="auto"/>
        <w:ind w:left="105" w:right="449"/>
        <w:outlineLvl w:val="5"/>
        <w:rPr>
          <w:rFonts w:ascii="Arial Black" w:eastAsia="Arial Black" w:hAnsi="Arial Black" w:cs="Arial Black"/>
          <w:sz w:val="19"/>
          <w:szCs w:val="19"/>
        </w:rPr>
      </w:pPr>
      <w:r w:rsidRPr="0057303A">
        <w:rPr>
          <w:rFonts w:ascii="Arial Black" w:eastAsia="Arial Black" w:hAnsi="Arial Black" w:cs="Arial Black"/>
          <w:color w:val="666666"/>
          <w:sz w:val="19"/>
          <w:szCs w:val="19"/>
        </w:rPr>
        <w:t>:lang</w:t>
      </w:r>
    </w:p>
    <w:p w14:paraId="2743AC85" w14:textId="77777777" w:rsidR="0057303A" w:rsidRPr="0057303A" w:rsidRDefault="0057303A" w:rsidP="00253FB5">
      <w:pPr>
        <w:spacing w:line="360" w:lineRule="auto"/>
        <w:ind w:left="105" w:right="449"/>
        <w:rPr>
          <w:sz w:val="17"/>
          <w:szCs w:val="17"/>
        </w:rPr>
      </w:pPr>
      <w:r w:rsidRPr="0057303A">
        <w:rPr>
          <w:sz w:val="17"/>
          <w:szCs w:val="17"/>
          <w:lang w:val="uk-UA"/>
        </w:rPr>
        <w:t xml:space="preserve">Визначає мову, який використовується в документі або його фрагменті. У коді HTML мова встановлюється через параметр </w:t>
      </w:r>
      <w:r w:rsidRPr="0057303A">
        <w:rPr>
          <w:color w:val="B61039"/>
          <w:sz w:val="17"/>
          <w:szCs w:val="17"/>
        </w:rPr>
        <w:t xml:space="preserve">charset </w:t>
      </w:r>
      <w:r w:rsidRPr="0057303A">
        <w:rPr>
          <w:sz w:val="17"/>
          <w:szCs w:val="17"/>
        </w:rPr>
        <w:t xml:space="preserve">тега </w:t>
      </w:r>
      <w:r w:rsidRPr="0057303A">
        <w:rPr>
          <w:rFonts w:ascii="Courier New" w:hAnsi="Courier New"/>
          <w:b/>
          <w:color w:val="006699"/>
          <w:sz w:val="17"/>
          <w:szCs w:val="17"/>
        </w:rPr>
        <w:t>&lt;meta&gt;</w:t>
      </w:r>
      <w:r w:rsidRPr="0057303A">
        <w:rPr>
          <w:sz w:val="17"/>
          <w:szCs w:val="17"/>
        </w:rPr>
        <w:t xml:space="preserve">. </w:t>
      </w:r>
      <w:r w:rsidRPr="0057303A">
        <w:rPr>
          <w:sz w:val="17"/>
          <w:szCs w:val="17"/>
          <w:lang w:val="uk-UA"/>
        </w:rPr>
        <w:t>За допомогою псевдокласу</w:t>
      </w:r>
      <w:r w:rsidRPr="0057303A">
        <w:rPr>
          <w:color w:val="B61039"/>
          <w:sz w:val="17"/>
          <w:szCs w:val="17"/>
        </w:rPr>
        <w:t xml:space="preserve">:lang </w:t>
      </w:r>
      <w:r w:rsidRPr="0057303A">
        <w:rPr>
          <w:sz w:val="17"/>
          <w:szCs w:val="17"/>
          <w:lang w:val="uk-UA"/>
        </w:rPr>
        <w:t>можна задавати певні настройки, характерні для різних мов, наприклад, вид лапок в цитатах. синтаксис наступний</w:t>
      </w:r>
      <w:r w:rsidRPr="0057303A">
        <w:rPr>
          <w:sz w:val="17"/>
          <w:szCs w:val="17"/>
        </w:rPr>
        <w:t>.</w:t>
      </w:r>
    </w:p>
    <w:p w14:paraId="6A3E2728" w14:textId="77777777" w:rsidR="0057303A" w:rsidRPr="0057303A" w:rsidRDefault="0057303A" w:rsidP="00253FB5">
      <w:pPr>
        <w:spacing w:line="360" w:lineRule="auto"/>
        <w:ind w:right="449"/>
        <w:rPr>
          <w:sz w:val="20"/>
          <w:szCs w:val="17"/>
        </w:rPr>
      </w:pPr>
    </w:p>
    <w:p w14:paraId="6D711640" w14:textId="77777777" w:rsidR="0057303A" w:rsidRPr="0057303A" w:rsidRDefault="0057303A" w:rsidP="00253FB5">
      <w:pPr>
        <w:tabs>
          <w:tab w:val="left" w:pos="9634"/>
        </w:tabs>
        <w:spacing w:line="360" w:lineRule="auto"/>
        <w:ind w:left="426" w:right="449"/>
        <w:rPr>
          <w:rFonts w:ascii="Courier New" w:hAnsi="Courier New"/>
          <w:sz w:val="15"/>
        </w:rPr>
      </w:pPr>
      <w:r w:rsidRPr="0057303A">
        <w:rPr>
          <w:rFonts w:ascii="Times New Roman" w:hAnsi="Times New Roman"/>
          <w:sz w:val="15"/>
          <w:shd w:val="clear" w:color="auto" w:fill="F8F7F2"/>
        </w:rPr>
        <w:t xml:space="preserve"> </w:t>
      </w:r>
      <w:r w:rsidRPr="0057303A">
        <w:rPr>
          <w:rFonts w:ascii="Times New Roman" w:hAnsi="Times New Roman"/>
          <w:spacing w:val="-1"/>
          <w:sz w:val="15"/>
          <w:shd w:val="clear" w:color="auto" w:fill="F8F7F2"/>
        </w:rPr>
        <w:t xml:space="preserve"> </w:t>
      </w:r>
      <w:r w:rsidRPr="0057303A">
        <w:rPr>
          <w:rFonts w:ascii="Courier New" w:hAnsi="Courier New"/>
          <w:sz w:val="15"/>
          <w:shd w:val="clear" w:color="auto" w:fill="F8F7F2"/>
        </w:rPr>
        <w:t>Элемент:lang(</w:t>
      </w:r>
      <w:r w:rsidRPr="0057303A">
        <w:rPr>
          <w:rFonts w:ascii="Courier New" w:hAnsi="Courier New"/>
          <w:sz w:val="15"/>
          <w:shd w:val="clear" w:color="auto" w:fill="F8F7F2"/>
          <w:lang w:val="uk-UA"/>
        </w:rPr>
        <w:t>мова</w:t>
      </w:r>
      <w:r w:rsidRPr="0057303A">
        <w:rPr>
          <w:rFonts w:ascii="Courier New" w:hAnsi="Courier New"/>
          <w:sz w:val="15"/>
          <w:shd w:val="clear" w:color="auto" w:fill="F8F7F2"/>
        </w:rPr>
        <w:t>) { ...</w:t>
      </w:r>
      <w:r w:rsidRPr="0057303A">
        <w:rPr>
          <w:rFonts w:ascii="Courier New" w:hAnsi="Courier New"/>
          <w:spacing w:val="-9"/>
          <w:sz w:val="15"/>
          <w:shd w:val="clear" w:color="auto" w:fill="F8F7F2"/>
        </w:rPr>
        <w:t xml:space="preserve"> </w:t>
      </w:r>
      <w:r w:rsidRPr="0057303A">
        <w:rPr>
          <w:rFonts w:ascii="Courier New" w:hAnsi="Courier New"/>
          <w:sz w:val="15"/>
          <w:shd w:val="clear" w:color="auto" w:fill="F8F7F2"/>
        </w:rPr>
        <w:t>}</w:t>
      </w:r>
      <w:r w:rsidRPr="0057303A">
        <w:rPr>
          <w:rFonts w:ascii="Courier New" w:hAnsi="Courier New"/>
          <w:sz w:val="15"/>
          <w:shd w:val="clear" w:color="auto" w:fill="F8F7F2"/>
        </w:rPr>
        <w:tab/>
      </w:r>
    </w:p>
    <w:p w14:paraId="266F8498" w14:textId="77777777" w:rsidR="0057303A" w:rsidRPr="0057303A" w:rsidRDefault="0057303A" w:rsidP="00253FB5">
      <w:pPr>
        <w:spacing w:line="360" w:lineRule="auto"/>
        <w:ind w:right="449"/>
        <w:rPr>
          <w:rFonts w:ascii="Courier New"/>
          <w:sz w:val="21"/>
          <w:szCs w:val="17"/>
        </w:rPr>
      </w:pPr>
    </w:p>
    <w:p w14:paraId="1F3E9210" w14:textId="77777777" w:rsidR="003E16CB" w:rsidRDefault="0057303A" w:rsidP="00DC45ED">
      <w:pPr>
        <w:spacing w:line="360" w:lineRule="auto"/>
        <w:ind w:left="105" w:right="449"/>
        <w:rPr>
          <w:sz w:val="20"/>
          <w:szCs w:val="17"/>
        </w:rPr>
      </w:pPr>
      <w:r w:rsidRPr="0057303A">
        <w:rPr>
          <w:sz w:val="17"/>
          <w:szCs w:val="17"/>
          <w:lang w:val="uk-UA"/>
        </w:rPr>
        <w:t>В якості мови можуть виступати наступні значення: ru - російська; en - англійська; de - німецьк</w:t>
      </w:r>
      <w:ins w:id="1487" w:author="Пользователь Windows" w:date="2019-12-19T07:24:00Z">
        <w:r w:rsidR="00003B40">
          <w:rPr>
            <w:sz w:val="17"/>
            <w:szCs w:val="17"/>
            <w:lang w:val="uk-UA"/>
          </w:rPr>
          <w:t>а</w:t>
        </w:r>
      </w:ins>
      <w:del w:id="1488" w:author="Пользователь Windows" w:date="2019-12-19T07:24:00Z">
        <w:r w:rsidRPr="0057303A" w:rsidDel="00003B40">
          <w:rPr>
            <w:sz w:val="17"/>
            <w:szCs w:val="17"/>
            <w:lang w:val="uk-UA"/>
          </w:rPr>
          <w:delText>ий</w:delText>
        </w:r>
      </w:del>
      <w:r w:rsidRPr="0057303A">
        <w:rPr>
          <w:sz w:val="17"/>
          <w:szCs w:val="17"/>
          <w:lang w:val="uk-UA"/>
        </w:rPr>
        <w:t>; fr - французьк</w:t>
      </w:r>
      <w:ins w:id="1489" w:author="Пользователь Windows" w:date="2019-12-19T07:24:00Z">
        <w:r w:rsidR="00003B40">
          <w:rPr>
            <w:sz w:val="17"/>
            <w:szCs w:val="17"/>
            <w:lang w:val="uk-UA"/>
          </w:rPr>
          <w:t>а</w:t>
        </w:r>
      </w:ins>
      <w:del w:id="1490" w:author="Пользователь Windows" w:date="2019-12-19T07:24:00Z">
        <w:r w:rsidRPr="0057303A" w:rsidDel="00003B40">
          <w:rPr>
            <w:sz w:val="17"/>
            <w:szCs w:val="17"/>
            <w:lang w:val="uk-UA"/>
          </w:rPr>
          <w:delText>ий</w:delText>
        </w:r>
      </w:del>
      <w:r w:rsidRPr="0057303A">
        <w:rPr>
          <w:sz w:val="17"/>
          <w:szCs w:val="17"/>
          <w:lang w:val="uk-UA"/>
        </w:rPr>
        <w:t xml:space="preserve">; </w:t>
      </w:r>
      <w:ins w:id="1491" w:author="Пользователь Windows" w:date="2019-12-19T07:24:00Z">
        <w:r w:rsidR="00003B40">
          <w:rPr>
            <w:sz w:val="17"/>
            <w:szCs w:val="17"/>
            <w:lang w:val="uk-UA"/>
          </w:rPr>
          <w:t xml:space="preserve">  </w:t>
        </w:r>
      </w:ins>
      <w:r w:rsidRPr="0057303A">
        <w:rPr>
          <w:sz w:val="17"/>
          <w:szCs w:val="17"/>
          <w:lang w:val="uk-UA"/>
        </w:rPr>
        <w:lastRenderedPageBreak/>
        <w:t>it - італійськ</w:t>
      </w:r>
      <w:ins w:id="1492" w:author="Пользователь Windows" w:date="2019-12-19T07:24:00Z">
        <w:r w:rsidR="00003B40">
          <w:rPr>
            <w:sz w:val="17"/>
            <w:szCs w:val="17"/>
            <w:lang w:val="uk-UA"/>
          </w:rPr>
          <w:t>а</w:t>
        </w:r>
      </w:ins>
      <w:del w:id="1493" w:author="Пользователь Windows" w:date="2019-12-19T07:24:00Z">
        <w:r w:rsidRPr="0057303A" w:rsidDel="00003B40">
          <w:rPr>
            <w:sz w:val="17"/>
            <w:szCs w:val="17"/>
            <w:lang w:val="uk-UA"/>
          </w:rPr>
          <w:delText>ий</w:delText>
        </w:r>
      </w:del>
      <w:r w:rsidRPr="0057303A">
        <w:rPr>
          <w:sz w:val="17"/>
          <w:szCs w:val="17"/>
        </w:rPr>
        <w:t>.</w:t>
      </w:r>
    </w:p>
    <w:p w14:paraId="3E76374B" w14:textId="77777777" w:rsidR="0057303A" w:rsidRPr="0057303A" w:rsidRDefault="0057303A" w:rsidP="00253FB5">
      <w:pPr>
        <w:spacing w:line="360" w:lineRule="auto"/>
        <w:ind w:right="591"/>
        <w:rPr>
          <w:sz w:val="20"/>
          <w:szCs w:val="17"/>
        </w:rPr>
      </w:pPr>
    </w:p>
    <w:tbl>
      <w:tblPr>
        <w:tblStyle w:val="TableNormal"/>
        <w:tblW w:w="0" w:type="auto"/>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57303A" w:rsidRPr="0057303A" w14:paraId="4CCEAAF5" w14:textId="77777777" w:rsidTr="0002681C">
        <w:trPr>
          <w:trHeight w:val="235"/>
        </w:trPr>
        <w:tc>
          <w:tcPr>
            <w:tcW w:w="5177" w:type="dxa"/>
            <w:tcBorders>
              <w:right w:val="single" w:sz="6" w:space="0" w:color="666666"/>
            </w:tcBorders>
          </w:tcPr>
          <w:p w14:paraId="58341D06" w14:textId="77777777" w:rsidR="0057303A" w:rsidRPr="0057303A" w:rsidRDefault="0057303A" w:rsidP="00253FB5">
            <w:pPr>
              <w:spacing w:line="360" w:lineRule="auto"/>
              <w:rPr>
                <w:rFonts w:ascii="Arial Black" w:eastAsia="Courier New" w:hAnsi="Arial Black" w:cs="Courier New"/>
                <w:sz w:val="15"/>
              </w:rPr>
            </w:pPr>
            <w:r w:rsidRPr="0057303A">
              <w:rPr>
                <w:rFonts w:ascii="Arial Black" w:eastAsia="Courier New" w:hAnsi="Arial Black" w:cs="Courier New"/>
                <w:color w:val="685C53"/>
                <w:sz w:val="15"/>
              </w:rPr>
              <w:t>При</w:t>
            </w:r>
            <w:r w:rsidRPr="0057303A">
              <w:rPr>
                <w:rFonts w:ascii="Arial Black" w:eastAsia="Courier New" w:hAnsi="Arial Black" w:cs="Courier New"/>
                <w:color w:val="685C53"/>
                <w:sz w:val="15"/>
                <w:lang w:val="uk-UA"/>
              </w:rPr>
              <w:t>клад</w:t>
            </w:r>
            <w:r w:rsidRPr="0057303A">
              <w:rPr>
                <w:rFonts w:ascii="Arial Black" w:eastAsia="Courier New" w:hAnsi="Arial Black" w:cs="Courier New"/>
                <w:color w:val="685C53"/>
                <w:sz w:val="15"/>
              </w:rPr>
              <w:t xml:space="preserve"> 1.58. Вид </w:t>
            </w:r>
            <w:r w:rsidRPr="0057303A">
              <w:rPr>
                <w:rFonts w:ascii="Arial Black" w:eastAsia="Courier New" w:hAnsi="Arial Black" w:cs="Courier New"/>
                <w:color w:val="685C53"/>
                <w:sz w:val="15"/>
                <w:lang w:val="uk-UA"/>
              </w:rPr>
              <w:t>лапок</w:t>
            </w:r>
            <w:r w:rsidRPr="0057303A">
              <w:rPr>
                <w:rFonts w:ascii="Arial Black" w:eastAsia="Courier New" w:hAnsi="Arial Black" w:cs="Courier New"/>
                <w:color w:val="685C53"/>
                <w:sz w:val="15"/>
              </w:rPr>
              <w:t xml:space="preserve"> в за</w:t>
            </w:r>
            <w:r w:rsidRPr="0057303A">
              <w:rPr>
                <w:rFonts w:ascii="Arial Black" w:eastAsia="Courier New" w:hAnsi="Arial Black" w:cs="Courier New"/>
                <w:color w:val="685C53"/>
                <w:sz w:val="15"/>
                <w:lang w:val="uk-UA"/>
              </w:rPr>
              <w:t xml:space="preserve">лежності </w:t>
            </w:r>
            <w:del w:id="1494" w:author="ihor.zubenko@oa.edu.ua" w:date="2019-12-18T11:12:00Z">
              <w:r w:rsidRPr="0057303A" w:rsidDel="00DC5C07">
                <w:rPr>
                  <w:rFonts w:ascii="Arial Black" w:eastAsia="Courier New" w:hAnsi="Arial Black" w:cs="Courier New"/>
                  <w:color w:val="685C53"/>
                  <w:sz w:val="15"/>
                  <w:lang w:val="uk-UA"/>
                </w:rPr>
                <w:delText xml:space="preserve"> </w:delText>
              </w:r>
            </w:del>
            <w:r w:rsidRPr="0057303A">
              <w:rPr>
                <w:rFonts w:ascii="Arial Black" w:eastAsia="Courier New" w:hAnsi="Arial Black" w:cs="Courier New"/>
                <w:color w:val="685C53"/>
                <w:sz w:val="15"/>
                <w:lang w:val="uk-UA"/>
              </w:rPr>
              <w:t>від мови</w:t>
            </w:r>
          </w:p>
        </w:tc>
        <w:tc>
          <w:tcPr>
            <w:tcW w:w="771" w:type="dxa"/>
            <w:tcBorders>
              <w:left w:val="single" w:sz="6" w:space="0" w:color="666666"/>
              <w:right w:val="double" w:sz="2" w:space="0" w:color="666666"/>
            </w:tcBorders>
            <w:shd w:val="clear" w:color="auto" w:fill="CEE2D3"/>
          </w:tcPr>
          <w:p w14:paraId="624A54C8"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XHTML 1.0</w:t>
            </w:r>
          </w:p>
        </w:tc>
        <w:tc>
          <w:tcPr>
            <w:tcW w:w="621" w:type="dxa"/>
            <w:tcBorders>
              <w:left w:val="double" w:sz="2" w:space="0" w:color="666666"/>
              <w:right w:val="double" w:sz="2" w:space="0" w:color="666666"/>
            </w:tcBorders>
            <w:shd w:val="clear" w:color="auto" w:fill="CEE2D3"/>
          </w:tcPr>
          <w:p w14:paraId="58A3622F"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3" w:type="dxa"/>
            <w:tcBorders>
              <w:left w:val="double" w:sz="2" w:space="0" w:color="666666"/>
              <w:right w:val="single" w:sz="6" w:space="0" w:color="666666"/>
            </w:tcBorders>
            <w:shd w:val="clear" w:color="auto" w:fill="CEE2D3"/>
          </w:tcPr>
          <w:p w14:paraId="0EFA83A3"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IE 7</w:t>
            </w:r>
          </w:p>
        </w:tc>
        <w:tc>
          <w:tcPr>
            <w:tcW w:w="332" w:type="dxa"/>
            <w:tcBorders>
              <w:left w:val="single" w:sz="6" w:space="0" w:color="666666"/>
              <w:right w:val="single" w:sz="6" w:space="0" w:color="666666"/>
            </w:tcBorders>
            <w:shd w:val="clear" w:color="auto" w:fill="CEE2D3"/>
          </w:tcPr>
          <w:p w14:paraId="3B98C088"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2" w:type="dxa"/>
            <w:tcBorders>
              <w:left w:val="single" w:sz="6" w:space="0" w:color="666666"/>
              <w:right w:val="single" w:sz="6" w:space="0" w:color="666666"/>
            </w:tcBorders>
            <w:shd w:val="clear" w:color="auto" w:fill="CEE2D3"/>
          </w:tcPr>
          <w:p w14:paraId="6E1F03B6"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3" w:type="dxa"/>
            <w:tcBorders>
              <w:left w:val="single" w:sz="6" w:space="0" w:color="666666"/>
              <w:right w:val="single" w:sz="6" w:space="0" w:color="666666"/>
            </w:tcBorders>
            <w:shd w:val="clear" w:color="auto" w:fill="F2C8C8"/>
          </w:tcPr>
          <w:p w14:paraId="36DE42F2"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1" w:type="dxa"/>
            <w:tcBorders>
              <w:left w:val="single" w:sz="6" w:space="0" w:color="666666"/>
              <w:right w:val="single" w:sz="6" w:space="0" w:color="666666"/>
            </w:tcBorders>
            <w:shd w:val="clear" w:color="auto" w:fill="CEE2D3"/>
          </w:tcPr>
          <w:p w14:paraId="07BB1210"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5" w:type="dxa"/>
            <w:tcBorders>
              <w:left w:val="single" w:sz="6" w:space="0" w:color="666666"/>
              <w:right w:val="single" w:sz="6" w:space="0" w:color="666666"/>
            </w:tcBorders>
            <w:shd w:val="clear" w:color="auto" w:fill="F2C8C8"/>
          </w:tcPr>
          <w:p w14:paraId="2EB0A29E" w14:textId="77777777" w:rsidR="0057303A" w:rsidRPr="0057303A" w:rsidRDefault="0057303A" w:rsidP="00253FB5">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6" w:type="dxa"/>
            <w:tcBorders>
              <w:left w:val="single" w:sz="6" w:space="0" w:color="666666"/>
            </w:tcBorders>
            <w:shd w:val="clear" w:color="auto" w:fill="CEE2D3"/>
          </w:tcPr>
          <w:p w14:paraId="495B40B8" w14:textId="77777777" w:rsidR="0057303A" w:rsidRPr="0057303A" w:rsidRDefault="0057303A" w:rsidP="00253FB5">
            <w:pPr>
              <w:spacing w:line="360" w:lineRule="auto"/>
              <w:ind w:left="38"/>
              <w:rPr>
                <w:rFonts w:eastAsia="Courier New" w:hAnsi="Courier New" w:cs="Courier New"/>
                <w:sz w:val="13"/>
              </w:rPr>
            </w:pPr>
            <w:r w:rsidRPr="0057303A">
              <w:rPr>
                <w:rFonts w:eastAsia="Courier New" w:hAnsi="Courier New" w:cs="Courier New"/>
                <w:sz w:val="13"/>
              </w:rPr>
              <w:t>Fx 3.6</w:t>
            </w:r>
          </w:p>
        </w:tc>
      </w:tr>
      <w:tr w:rsidR="0057303A" w:rsidRPr="00097C12" w14:paraId="3E4087D6" w14:textId="77777777" w:rsidTr="0002681C">
        <w:trPr>
          <w:trHeight w:val="3854"/>
        </w:trPr>
        <w:tc>
          <w:tcPr>
            <w:tcW w:w="9211" w:type="dxa"/>
            <w:gridSpan w:val="10"/>
            <w:shd w:val="clear" w:color="auto" w:fill="F8F7F2"/>
          </w:tcPr>
          <w:p w14:paraId="2F816A39" w14:textId="77777777" w:rsidR="0057303A" w:rsidRPr="0057303A" w:rsidRDefault="0057303A" w:rsidP="00DC45ED">
            <w:pPr>
              <w:ind w:left="254" w:right="4061" w:hanging="180"/>
              <w:rPr>
                <w:rFonts w:ascii="Courier New" w:eastAsia="Courier New" w:hAnsi="Courier New" w:cs="Courier New"/>
                <w:sz w:val="15"/>
                <w:lang w:val="en-US"/>
              </w:rPr>
            </w:pPr>
            <w:r w:rsidRPr="0057303A">
              <w:rPr>
                <w:rFonts w:ascii="Courier New" w:eastAsia="Courier New" w:hAnsi="Courier New" w:cs="Courier New"/>
                <w:sz w:val="15"/>
                <w:lang w:val="en-US"/>
              </w:rPr>
              <w:t xml:space="preserve">&lt;!DOCTYPE html PUBLIC "-//W3C//DTD XHTML 1.0 Strict//EN" </w:t>
            </w:r>
            <w:r w:rsidR="003D6273">
              <w:fldChar w:fldCharType="begin"/>
            </w:r>
            <w:r w:rsidR="003D6273" w:rsidRPr="003D6273">
              <w:rPr>
                <w:lang w:val="en-US"/>
                <w:rPrChange w:id="1495"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"http://www.w3.org/TR/xhtml1/DTD/xhtml1</w:t>
            </w:r>
            <w:r w:rsidR="003D6273">
              <w:fldChar w:fldCharType="end"/>
            </w:r>
            <w:r w:rsidRPr="0057303A">
              <w:rPr>
                <w:rFonts w:ascii="Courier New" w:eastAsia="Courier New" w:hAnsi="Courier New" w:cs="Courier New"/>
                <w:sz w:val="15"/>
                <w:lang w:val="en-US"/>
              </w:rPr>
              <w:t>-</w:t>
            </w:r>
            <w:r w:rsidR="003D6273">
              <w:fldChar w:fldCharType="begin"/>
            </w:r>
            <w:r w:rsidR="003D6273" w:rsidRPr="003D6273">
              <w:rPr>
                <w:lang w:val="en-US"/>
                <w:rPrChange w:id="1496"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strict.dtd"&gt;</w:t>
            </w:r>
            <w:r w:rsidR="003D6273">
              <w:fldChar w:fldCharType="end"/>
            </w:r>
          </w:p>
          <w:p w14:paraId="12D4D1CB" w14:textId="77777777" w:rsidR="0057303A" w:rsidRPr="0057303A" w:rsidRDefault="0057303A" w:rsidP="00DC45ED">
            <w:pPr>
              <w:ind w:left="74"/>
              <w:rPr>
                <w:rFonts w:ascii="Courier New" w:eastAsia="Courier New" w:hAnsi="Courier New" w:cs="Courier New"/>
                <w:sz w:val="15"/>
                <w:lang w:val="en-US"/>
              </w:rPr>
            </w:pPr>
            <w:r w:rsidRPr="0057303A">
              <w:rPr>
                <w:rFonts w:ascii="Courier New" w:eastAsia="Courier New" w:hAnsi="Courier New" w:cs="Courier New"/>
                <w:sz w:val="15"/>
                <w:lang w:val="en-US"/>
              </w:rPr>
              <w:t xml:space="preserve">&lt;html </w:t>
            </w:r>
            <w:r w:rsidR="003D6273">
              <w:fldChar w:fldCharType="begin"/>
            </w:r>
            <w:r w:rsidR="003D6273" w:rsidRPr="003D6273">
              <w:rPr>
                <w:lang w:val="en-US"/>
                <w:rPrChange w:id="1497" w:author="Пользователь Windows" w:date="2019-12-19T05:26:00Z">
                  <w:rPr/>
                </w:rPrChange>
              </w:rPr>
              <w:instrText>HYPERLINK "http://www.w3.org/1999/xhtml" \h</w:instrText>
            </w:r>
            <w:r w:rsidR="003D6273">
              <w:fldChar w:fldCharType="separate"/>
            </w:r>
            <w:r w:rsidRPr="0057303A">
              <w:rPr>
                <w:rFonts w:ascii="Courier New" w:eastAsia="Courier New" w:hAnsi="Courier New" w:cs="Courier New"/>
                <w:sz w:val="15"/>
                <w:lang w:val="en-US"/>
              </w:rPr>
              <w:t>xmlns="http://www.w3.org/1999/xhtml"&gt;</w:t>
            </w:r>
            <w:r w:rsidR="003D6273">
              <w:fldChar w:fldCharType="end"/>
            </w:r>
          </w:p>
          <w:p w14:paraId="09811E5C" w14:textId="77777777" w:rsidR="0057303A" w:rsidRPr="0057303A" w:rsidRDefault="0057303A" w:rsidP="00DC45ED">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39765915" w14:textId="77777777" w:rsidR="0057303A" w:rsidRPr="0057303A" w:rsidRDefault="0057303A" w:rsidP="00DC45ED">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&lt;meta http-equiv="Content-Type" content="text/html; charset=utf-8" /&gt;</w:t>
            </w:r>
          </w:p>
          <w:p w14:paraId="0C44542C" w14:textId="77777777" w:rsidR="0057303A" w:rsidRPr="0057303A" w:rsidRDefault="0057303A" w:rsidP="00DC45ED">
            <w:pPr>
              <w:ind w:left="246"/>
              <w:rPr>
                <w:rFonts w:ascii="Courier New" w:eastAsia="Courier New" w:hAnsi="Courier New" w:cs="Courier New"/>
                <w:sz w:val="15"/>
                <w:lang w:val="en-US"/>
              </w:rPr>
            </w:pPr>
            <w:r w:rsidRPr="0057303A">
              <w:rPr>
                <w:rFonts w:ascii="Courier New" w:eastAsia="Courier New" w:hAnsi="Courier New" w:cs="Courier New"/>
                <w:sz w:val="15"/>
                <w:lang w:val="en-US"/>
              </w:rPr>
              <w:t>&lt;title&gt;</w:t>
            </w:r>
            <w:r w:rsidRPr="0057303A">
              <w:rPr>
                <w:rFonts w:ascii="Courier New" w:eastAsia="Courier New" w:hAnsi="Courier New" w:cs="Courier New"/>
                <w:sz w:val="15"/>
              </w:rPr>
              <w:t>Псевдоклас</w:t>
            </w:r>
            <w:r w:rsidRPr="0057303A">
              <w:rPr>
                <w:rFonts w:ascii="Courier New" w:eastAsia="Courier New" w:hAnsi="Courier New" w:cs="Courier New"/>
                <w:sz w:val="15"/>
                <w:lang w:val="uk-UA"/>
              </w:rPr>
              <w:t>и</w:t>
            </w:r>
            <w:r w:rsidRPr="0057303A">
              <w:rPr>
                <w:rFonts w:ascii="Courier New" w:eastAsia="Courier New" w:hAnsi="Courier New" w:cs="Courier New"/>
                <w:sz w:val="15"/>
                <w:lang w:val="en-US"/>
              </w:rPr>
              <w:t>&lt;/title&gt;</w:t>
            </w:r>
          </w:p>
          <w:p w14:paraId="345DD1C9" w14:textId="77777777" w:rsidR="0057303A" w:rsidRPr="0057303A" w:rsidRDefault="0057303A" w:rsidP="00DC45ED">
            <w:pPr>
              <w:ind w:left="364" w:right="6849" w:hanging="110"/>
              <w:rPr>
                <w:rFonts w:ascii="Courier New" w:eastAsia="Courier New" w:hAnsi="Courier New" w:cs="Courier New"/>
                <w:sz w:val="15"/>
                <w:lang w:val="en-US"/>
              </w:rPr>
            </w:pPr>
            <w:r w:rsidRPr="0057303A">
              <w:rPr>
                <w:rFonts w:ascii="Courier New" w:eastAsia="Courier New" w:hAnsi="Courier New" w:cs="Courier New"/>
                <w:sz w:val="15"/>
                <w:lang w:val="en-US"/>
              </w:rPr>
              <w:t>&lt;style type="text/css"&gt; P {</w:t>
            </w:r>
          </w:p>
          <w:p w14:paraId="0E45CF89" w14:textId="77777777" w:rsidR="0057303A" w:rsidRPr="0057303A" w:rsidRDefault="0057303A" w:rsidP="00DC45ED">
            <w:pPr>
              <w:ind w:left="417"/>
              <w:rPr>
                <w:rFonts w:ascii="Courier New" w:eastAsia="Courier New" w:hAnsi="Courier New" w:cs="Courier New"/>
                <w:sz w:val="15"/>
                <w:lang w:val="en-US"/>
              </w:rPr>
            </w:pPr>
            <w:r w:rsidRPr="0057303A">
              <w:rPr>
                <w:rFonts w:ascii="Courier New" w:eastAsia="Courier New" w:hAnsi="Courier New" w:cs="Courier New"/>
                <w:sz w:val="15"/>
                <w:lang w:val="en-US"/>
              </w:rPr>
              <w:t xml:space="preserve">font-size: 1.50em; /* </w:t>
            </w:r>
            <w:r w:rsidRPr="0057303A">
              <w:rPr>
                <w:rFonts w:ascii="Courier New" w:eastAsia="Courier New" w:hAnsi="Courier New" w:cs="Courier New"/>
                <w:sz w:val="15"/>
              </w:rPr>
              <w:t>Р</w:t>
            </w:r>
            <w:r w:rsidRPr="0057303A">
              <w:rPr>
                <w:rFonts w:ascii="Courier New" w:eastAsia="Courier New" w:hAnsi="Courier New" w:cs="Courier New"/>
                <w:sz w:val="15"/>
                <w:lang w:val="uk-UA"/>
              </w:rPr>
              <w:t>озмір</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текст</w:t>
            </w:r>
            <w:r w:rsidRPr="0057303A">
              <w:rPr>
                <w:rFonts w:ascii="Courier New" w:eastAsia="Courier New" w:hAnsi="Courier New" w:cs="Courier New"/>
                <w:sz w:val="15"/>
                <w:lang w:val="uk-UA"/>
              </w:rPr>
              <w:t>у</w:t>
            </w:r>
            <w:r w:rsidRPr="0057303A">
              <w:rPr>
                <w:rFonts w:ascii="Courier New" w:eastAsia="Courier New" w:hAnsi="Courier New" w:cs="Courier New"/>
                <w:sz w:val="15"/>
                <w:lang w:val="en-US"/>
              </w:rPr>
              <w:t xml:space="preserve"> */</w:t>
            </w:r>
          </w:p>
          <w:p w14:paraId="27376122" w14:textId="77777777" w:rsidR="0057303A" w:rsidRPr="0057303A" w:rsidRDefault="0057303A" w:rsidP="00DC45ED">
            <w:pPr>
              <w:ind w:left="344"/>
              <w:rPr>
                <w:rFonts w:ascii="Courier New" w:eastAsia="Courier New" w:hAnsi="Courier New" w:cs="Courier New"/>
                <w:sz w:val="15"/>
                <w:lang w:val="en-US"/>
              </w:rPr>
            </w:pPr>
            <w:r w:rsidRPr="0057303A">
              <w:rPr>
                <w:rFonts w:ascii="Courier New" w:eastAsia="Courier New" w:hAnsi="Courier New" w:cs="Courier New"/>
                <w:sz w:val="15"/>
                <w:lang w:val="en-US"/>
              </w:rPr>
              <w:t>}</w:t>
            </w:r>
          </w:p>
          <w:p w14:paraId="12962F32" w14:textId="77777777" w:rsidR="0057303A" w:rsidRPr="0057303A" w:rsidRDefault="0057303A" w:rsidP="00DC45ED">
            <w:pPr>
              <w:ind w:left="344"/>
              <w:rPr>
                <w:rFonts w:ascii="Courier New" w:eastAsia="Courier New" w:hAnsi="Courier New" w:cs="Courier New"/>
                <w:sz w:val="15"/>
                <w:lang w:val="en-US"/>
              </w:rPr>
            </w:pPr>
            <w:r w:rsidRPr="0057303A">
              <w:rPr>
                <w:rFonts w:ascii="Courier New" w:eastAsia="Courier New" w:hAnsi="Courier New" w:cs="Courier New"/>
                <w:sz w:val="15"/>
                <w:lang w:val="en-US"/>
              </w:rPr>
              <w:t>q:lang(de) {</w:t>
            </w:r>
          </w:p>
          <w:p w14:paraId="269D3C79" w14:textId="77777777" w:rsidR="0057303A" w:rsidRPr="0057303A" w:rsidRDefault="0057303A" w:rsidP="00DC45ED">
            <w:pPr>
              <w:ind w:left="417"/>
              <w:rPr>
                <w:rFonts w:ascii="Courier New" w:eastAsia="Courier New" w:hAnsi="Courier New" w:cs="Courier New"/>
                <w:sz w:val="15"/>
                <w:lang w:val="en-US"/>
              </w:rPr>
            </w:pPr>
            <w:r w:rsidRPr="0057303A">
              <w:rPr>
                <w:rFonts w:ascii="Courier New" w:eastAsia="Courier New" w:hAnsi="Courier New" w:cs="Courier New"/>
                <w:sz w:val="15"/>
                <w:lang w:val="en-US"/>
              </w:rPr>
              <w:t xml:space="preserve">quotes: "\201E" "\201C"; /* </w:t>
            </w:r>
            <w:r w:rsidRPr="0057303A">
              <w:rPr>
                <w:rFonts w:ascii="Courier New" w:eastAsia="Courier New" w:hAnsi="Courier New" w:cs="Courier New"/>
                <w:sz w:val="15"/>
              </w:rPr>
              <w:t>Вид</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lang w:val="uk-UA"/>
              </w:rPr>
              <w:t>лапок</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для</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н</w:t>
            </w:r>
            <w:r w:rsidRPr="0057303A">
              <w:rPr>
                <w:rFonts w:ascii="Courier New" w:eastAsia="Courier New" w:hAnsi="Courier New" w:cs="Courier New"/>
                <w:sz w:val="15"/>
                <w:lang w:val="uk-UA"/>
              </w:rPr>
              <w:t>імецької мови</w:t>
            </w:r>
            <w:r w:rsidRPr="0057303A">
              <w:rPr>
                <w:rFonts w:ascii="Courier New" w:eastAsia="Courier New" w:hAnsi="Courier New" w:cs="Courier New"/>
                <w:sz w:val="15"/>
                <w:lang w:val="en-US"/>
              </w:rPr>
              <w:t xml:space="preserve"> */</w:t>
            </w:r>
          </w:p>
          <w:p w14:paraId="7925C758" w14:textId="77777777" w:rsidR="0057303A" w:rsidRPr="0002681C" w:rsidRDefault="0057303A" w:rsidP="00DC45ED">
            <w:pPr>
              <w:ind w:left="344"/>
              <w:rPr>
                <w:rFonts w:ascii="Courier New" w:eastAsia="Courier New" w:hAnsi="Courier New" w:cs="Courier New"/>
                <w:sz w:val="15"/>
                <w:lang w:val="en-US"/>
              </w:rPr>
            </w:pPr>
            <w:r w:rsidRPr="0002681C">
              <w:rPr>
                <w:rFonts w:ascii="Courier New" w:eastAsia="Courier New" w:hAnsi="Courier New" w:cs="Courier New"/>
                <w:sz w:val="15"/>
                <w:lang w:val="en-US"/>
              </w:rPr>
              <w:t>}</w:t>
            </w:r>
          </w:p>
          <w:p w14:paraId="395D6F8F" w14:textId="77777777" w:rsidR="0057303A" w:rsidRPr="0002681C" w:rsidRDefault="0057303A" w:rsidP="00DC45ED">
            <w:pPr>
              <w:ind w:left="344"/>
              <w:rPr>
                <w:rFonts w:ascii="Courier New" w:eastAsia="Courier New" w:hAnsi="Courier New" w:cs="Courier New"/>
                <w:sz w:val="15"/>
                <w:lang w:val="en-US"/>
              </w:rPr>
            </w:pPr>
            <w:r w:rsidRPr="0002681C">
              <w:rPr>
                <w:rFonts w:ascii="Courier New" w:eastAsia="Courier New" w:hAnsi="Courier New" w:cs="Courier New"/>
                <w:sz w:val="15"/>
                <w:lang w:val="en-US"/>
              </w:rPr>
              <w:t>q:lang(en) {</w:t>
            </w:r>
          </w:p>
          <w:p w14:paraId="508D8CB3" w14:textId="77777777" w:rsidR="0057303A" w:rsidRPr="0002681C" w:rsidRDefault="0057303A" w:rsidP="00DC45ED">
            <w:pPr>
              <w:ind w:left="417"/>
              <w:rPr>
                <w:rFonts w:ascii="Courier New" w:eastAsia="Courier New" w:hAnsi="Courier New" w:cs="Courier New"/>
                <w:sz w:val="15"/>
                <w:lang w:val="en-US"/>
              </w:rPr>
            </w:pPr>
            <w:r w:rsidRPr="0002681C">
              <w:rPr>
                <w:rFonts w:ascii="Courier New" w:eastAsia="Courier New" w:hAnsi="Courier New" w:cs="Courier New"/>
                <w:sz w:val="15"/>
                <w:lang w:val="en-US"/>
              </w:rPr>
              <w:t xml:space="preserve">quotes: "\201C" "\201D"; /* </w:t>
            </w:r>
            <w:r w:rsidRPr="0057303A">
              <w:rPr>
                <w:rFonts w:ascii="Courier New" w:eastAsia="Courier New" w:hAnsi="Courier New" w:cs="Courier New"/>
                <w:sz w:val="15"/>
              </w:rPr>
              <w:t>Вид</w:t>
            </w:r>
            <w:r w:rsidRPr="0002681C">
              <w:rPr>
                <w:rFonts w:ascii="Courier New" w:eastAsia="Courier New" w:hAnsi="Courier New" w:cs="Courier New"/>
                <w:sz w:val="15"/>
                <w:lang w:val="en-US"/>
              </w:rPr>
              <w:t xml:space="preserve"> </w:t>
            </w:r>
            <w:r w:rsidRPr="0057303A">
              <w:rPr>
                <w:rFonts w:ascii="Courier New" w:eastAsia="Courier New" w:hAnsi="Courier New" w:cs="Courier New"/>
                <w:sz w:val="15"/>
                <w:lang w:val="uk-UA"/>
              </w:rPr>
              <w:t>лапок</w:t>
            </w:r>
            <w:r w:rsidRPr="0002681C">
              <w:rPr>
                <w:rFonts w:ascii="Courier New" w:eastAsia="Courier New" w:hAnsi="Courier New" w:cs="Courier New"/>
                <w:sz w:val="15"/>
                <w:lang w:val="en-US"/>
              </w:rPr>
              <w:t xml:space="preserve"> </w:t>
            </w:r>
            <w:r w:rsidRPr="0057303A">
              <w:rPr>
                <w:rFonts w:ascii="Courier New" w:eastAsia="Courier New" w:hAnsi="Courier New" w:cs="Courier New"/>
                <w:sz w:val="15"/>
              </w:rPr>
              <w:t>для</w:t>
            </w:r>
            <w:r w:rsidRPr="0002681C">
              <w:rPr>
                <w:rFonts w:ascii="Courier New" w:eastAsia="Courier New" w:hAnsi="Courier New" w:cs="Courier New"/>
                <w:sz w:val="15"/>
                <w:lang w:val="en-US"/>
              </w:rPr>
              <w:t xml:space="preserve"> </w:t>
            </w:r>
            <w:r w:rsidRPr="0057303A">
              <w:rPr>
                <w:rFonts w:ascii="Courier New" w:eastAsia="Courier New" w:hAnsi="Courier New" w:cs="Courier New"/>
                <w:sz w:val="15"/>
                <w:lang w:val="uk-UA"/>
              </w:rPr>
              <w:t>англійської мови</w:t>
            </w:r>
            <w:r w:rsidRPr="0002681C">
              <w:rPr>
                <w:rFonts w:ascii="Courier New" w:eastAsia="Courier New" w:hAnsi="Courier New" w:cs="Courier New"/>
                <w:sz w:val="15"/>
                <w:lang w:val="en-US"/>
              </w:rPr>
              <w:t xml:space="preserve"> */</w:t>
            </w:r>
          </w:p>
          <w:p w14:paraId="615BA15E" w14:textId="77777777" w:rsidR="0057303A" w:rsidRPr="00097C12" w:rsidRDefault="0057303A" w:rsidP="00DC45ED">
            <w:pPr>
              <w:ind w:left="344"/>
              <w:rPr>
                <w:rFonts w:ascii="Courier New" w:eastAsia="Courier New" w:hAnsi="Courier New" w:cs="Courier New"/>
                <w:sz w:val="15"/>
                <w:lang w:val="en-US"/>
              </w:rPr>
            </w:pPr>
            <w:r w:rsidRPr="00097C12">
              <w:rPr>
                <w:rFonts w:ascii="Courier New" w:eastAsia="Courier New" w:hAnsi="Courier New" w:cs="Courier New"/>
                <w:sz w:val="15"/>
                <w:lang w:val="en-US"/>
              </w:rPr>
              <w:t>}</w:t>
            </w:r>
          </w:p>
          <w:p w14:paraId="134A7409" w14:textId="77777777" w:rsidR="0057303A" w:rsidRPr="00097C12" w:rsidRDefault="0057303A" w:rsidP="00DC45ED">
            <w:pPr>
              <w:ind w:left="434" w:right="1674" w:hanging="103"/>
              <w:rPr>
                <w:rFonts w:ascii="Courier New" w:eastAsia="Courier New" w:hAnsi="Courier New" w:cs="Courier New"/>
                <w:sz w:val="15"/>
                <w:lang w:val="en-US"/>
              </w:rPr>
            </w:pPr>
            <w:r w:rsidRPr="00097C12">
              <w:rPr>
                <w:rFonts w:ascii="Courier New" w:eastAsia="Courier New" w:hAnsi="Courier New" w:cs="Courier New"/>
                <w:sz w:val="15"/>
                <w:lang w:val="en-US"/>
              </w:rPr>
              <w:t xml:space="preserve">q:lang(fr), q:lang(ru) { /* </w:t>
            </w:r>
            <w:r w:rsidRPr="0057303A">
              <w:rPr>
                <w:rFonts w:ascii="Courier New" w:eastAsia="Courier New" w:hAnsi="Courier New" w:cs="Courier New"/>
                <w:sz w:val="15"/>
              </w:rPr>
              <w:t>Вид</w:t>
            </w:r>
            <w:r w:rsidRPr="00097C12">
              <w:rPr>
                <w:rFonts w:ascii="Courier New" w:eastAsia="Courier New" w:hAnsi="Courier New" w:cs="Courier New"/>
                <w:sz w:val="15"/>
                <w:lang w:val="en-US"/>
              </w:rPr>
              <w:t xml:space="preserve"> </w:t>
            </w:r>
            <w:r w:rsidRPr="0057303A">
              <w:rPr>
                <w:rFonts w:ascii="Courier New" w:eastAsia="Courier New" w:hAnsi="Courier New" w:cs="Courier New"/>
                <w:sz w:val="15"/>
                <w:lang w:val="uk-UA"/>
              </w:rPr>
              <w:t>лапок</w:t>
            </w:r>
            <w:r w:rsidRPr="00097C12">
              <w:rPr>
                <w:rFonts w:ascii="Courier New" w:eastAsia="Courier New" w:hAnsi="Courier New" w:cs="Courier New"/>
                <w:sz w:val="15"/>
                <w:lang w:val="en-US"/>
              </w:rPr>
              <w:t xml:space="preserve"> </w:t>
            </w:r>
            <w:r w:rsidRPr="0057303A">
              <w:rPr>
                <w:rFonts w:ascii="Courier New" w:eastAsia="Courier New" w:hAnsi="Courier New" w:cs="Courier New"/>
                <w:sz w:val="15"/>
              </w:rPr>
              <w:t>для</w:t>
            </w:r>
            <w:r w:rsidRPr="00097C12">
              <w:rPr>
                <w:rFonts w:ascii="Courier New" w:eastAsia="Courier New" w:hAnsi="Courier New" w:cs="Courier New"/>
                <w:sz w:val="15"/>
                <w:lang w:val="en-US"/>
              </w:rPr>
              <w:t xml:space="preserve"> </w:t>
            </w:r>
            <w:r w:rsidRPr="0057303A">
              <w:rPr>
                <w:rFonts w:ascii="Courier New" w:eastAsia="Courier New" w:hAnsi="Courier New" w:cs="Courier New"/>
                <w:sz w:val="15"/>
                <w:lang w:val="uk-UA"/>
              </w:rPr>
              <w:t>російкої та французької мови</w:t>
            </w:r>
            <w:r w:rsidRPr="00097C12">
              <w:rPr>
                <w:rFonts w:ascii="Courier New" w:eastAsia="Courier New" w:hAnsi="Courier New" w:cs="Courier New"/>
                <w:sz w:val="15"/>
                <w:lang w:val="en-US"/>
              </w:rPr>
              <w:t xml:space="preserve"> */ quotes: "\00AB" "\00BB";</w:t>
            </w:r>
          </w:p>
          <w:p w14:paraId="2A522B6D" w14:textId="77777777" w:rsidR="0057303A" w:rsidRPr="00097C12" w:rsidRDefault="0057303A" w:rsidP="00DC45ED">
            <w:pPr>
              <w:ind w:left="344"/>
              <w:rPr>
                <w:rFonts w:ascii="Courier New" w:eastAsia="Courier New" w:hAnsi="Courier New" w:cs="Courier New"/>
                <w:sz w:val="15"/>
                <w:lang w:val="en-US"/>
              </w:rPr>
            </w:pPr>
            <w:r w:rsidRPr="00097C12">
              <w:rPr>
                <w:rFonts w:ascii="Courier New" w:eastAsia="Courier New" w:hAnsi="Courier New" w:cs="Courier New"/>
                <w:sz w:val="15"/>
                <w:lang w:val="en-US"/>
              </w:rPr>
              <w:t>}</w:t>
            </w:r>
          </w:p>
          <w:p w14:paraId="2D58CA3E" w14:textId="77777777" w:rsidR="0057303A" w:rsidRPr="00097C12" w:rsidRDefault="0057303A" w:rsidP="00DC45ED">
            <w:pPr>
              <w:ind w:left="254"/>
              <w:rPr>
                <w:rFonts w:ascii="Courier New" w:eastAsia="Courier New" w:hAnsi="Courier New" w:cs="Courier New"/>
                <w:sz w:val="15"/>
                <w:lang w:val="en-US"/>
              </w:rPr>
            </w:pPr>
            <w:r w:rsidRPr="00097C12">
              <w:rPr>
                <w:rFonts w:ascii="Courier New" w:eastAsia="Courier New" w:hAnsi="Courier New" w:cs="Courier New"/>
                <w:sz w:val="15"/>
                <w:lang w:val="en-US"/>
              </w:rPr>
              <w:t>&lt;/style&gt;</w:t>
            </w:r>
          </w:p>
          <w:p w14:paraId="4253779A" w14:textId="77777777" w:rsidR="0057303A" w:rsidRPr="00097C12" w:rsidRDefault="0057303A" w:rsidP="00DC45ED">
            <w:pPr>
              <w:ind w:left="164"/>
              <w:rPr>
                <w:rFonts w:ascii="Courier New" w:eastAsia="Courier New" w:hAnsi="Courier New" w:cs="Courier New"/>
                <w:sz w:val="15"/>
                <w:lang w:val="en-US"/>
              </w:rPr>
            </w:pPr>
            <w:r w:rsidRPr="00097C12">
              <w:rPr>
                <w:rFonts w:ascii="Courier New" w:eastAsia="Courier New" w:hAnsi="Courier New" w:cs="Courier New"/>
                <w:sz w:val="15"/>
                <w:lang w:val="en-US"/>
              </w:rPr>
              <w:t>&lt;/head&gt;</w:t>
            </w:r>
          </w:p>
          <w:p w14:paraId="172028F0" w14:textId="77777777" w:rsidR="0057303A" w:rsidRPr="00097C12" w:rsidRDefault="0057303A" w:rsidP="00DC45ED">
            <w:pPr>
              <w:ind w:left="164"/>
              <w:rPr>
                <w:rFonts w:ascii="Courier New" w:eastAsia="Courier New" w:hAnsi="Courier New" w:cs="Courier New"/>
                <w:sz w:val="15"/>
                <w:lang w:val="en-US"/>
              </w:rPr>
            </w:pPr>
            <w:r w:rsidRPr="00097C12">
              <w:rPr>
                <w:rFonts w:ascii="Courier New" w:eastAsia="Courier New" w:hAnsi="Courier New" w:cs="Courier New"/>
                <w:sz w:val="15"/>
                <w:lang w:val="en-US"/>
              </w:rPr>
              <w:t>&lt;body&gt;</w:t>
            </w:r>
          </w:p>
          <w:p w14:paraId="47CF386F" w14:textId="77777777" w:rsidR="0057303A" w:rsidRPr="00097C12" w:rsidRDefault="0057303A" w:rsidP="00DC45ED">
            <w:pPr>
              <w:ind w:left="246"/>
              <w:rPr>
                <w:rFonts w:ascii="Courier New" w:eastAsia="Courier New" w:hAnsi="Courier New" w:cs="Courier New"/>
                <w:sz w:val="15"/>
                <w:lang w:val="en-US"/>
              </w:rPr>
            </w:pPr>
            <w:r w:rsidRPr="00097C12">
              <w:rPr>
                <w:rFonts w:ascii="Courier New" w:eastAsia="Courier New" w:hAnsi="Courier New" w:cs="Courier New"/>
                <w:sz w:val="15"/>
                <w:lang w:val="en-US"/>
              </w:rPr>
              <w:t>&lt;p&gt;</w:t>
            </w:r>
            <w:r w:rsidRPr="0057303A">
              <w:rPr>
                <w:rFonts w:ascii="Courier New" w:eastAsia="Courier New" w:hAnsi="Courier New" w:cs="Courier New"/>
                <w:sz w:val="15"/>
              </w:rPr>
              <w:t>Цитата</w:t>
            </w:r>
            <w:r w:rsidRPr="00097C12">
              <w:rPr>
                <w:rFonts w:ascii="Courier New" w:eastAsia="Courier New" w:hAnsi="Courier New" w:cs="Courier New"/>
                <w:sz w:val="15"/>
                <w:lang w:val="en-US"/>
              </w:rPr>
              <w:t xml:space="preserve"> </w:t>
            </w:r>
            <w:r w:rsidRPr="0057303A">
              <w:rPr>
                <w:rFonts w:ascii="Courier New" w:eastAsia="Courier New" w:hAnsi="Courier New" w:cs="Courier New"/>
                <w:sz w:val="15"/>
              </w:rPr>
              <w:t>на</w:t>
            </w:r>
            <w:r w:rsidRPr="00097C12">
              <w:rPr>
                <w:rFonts w:ascii="Courier New" w:eastAsia="Courier New" w:hAnsi="Courier New" w:cs="Courier New"/>
                <w:sz w:val="15"/>
                <w:lang w:val="en-US"/>
              </w:rPr>
              <w:t xml:space="preserve"> </w:t>
            </w:r>
            <w:r w:rsidRPr="0057303A">
              <w:rPr>
                <w:rFonts w:ascii="Courier New" w:eastAsia="Courier New" w:hAnsi="Courier New" w:cs="Courier New"/>
                <w:sz w:val="15"/>
              </w:rPr>
              <w:t>француз</w:t>
            </w:r>
            <w:r w:rsidRPr="0057303A">
              <w:rPr>
                <w:rFonts w:ascii="Courier New" w:eastAsia="Courier New" w:hAnsi="Courier New" w:cs="Courier New"/>
                <w:sz w:val="15"/>
                <w:lang w:val="uk-UA"/>
              </w:rPr>
              <w:t>ій</w:t>
            </w:r>
            <w:r w:rsidRPr="00097C12">
              <w:rPr>
                <w:rFonts w:ascii="Courier New" w:eastAsia="Courier New" w:hAnsi="Courier New" w:cs="Courier New"/>
                <w:sz w:val="15"/>
                <w:lang w:val="en-US"/>
              </w:rPr>
              <w:t>: &lt;q lang="fr"&gt;Ce que femme veut, Dieu le veut&lt;/q&gt;.&lt;/p&gt;</w:t>
            </w:r>
          </w:p>
          <w:p w14:paraId="73B4CB78" w14:textId="77777777" w:rsidR="0057303A" w:rsidRPr="0057303A" w:rsidRDefault="0057303A" w:rsidP="00DC45ED">
            <w:pPr>
              <w:ind w:left="246"/>
              <w:rPr>
                <w:rFonts w:ascii="Courier New" w:eastAsia="Courier New" w:hAnsi="Courier New" w:cs="Courier New"/>
                <w:sz w:val="15"/>
                <w:lang w:val="en-US"/>
              </w:rPr>
            </w:pPr>
            <w:r w:rsidRPr="0057303A">
              <w:rPr>
                <w:rFonts w:ascii="Courier New" w:eastAsia="Courier New" w:hAnsi="Courier New" w:cs="Courier New"/>
                <w:sz w:val="15"/>
                <w:lang w:val="en-US"/>
              </w:rPr>
              <w:t>&lt;p&gt;</w:t>
            </w:r>
            <w:r w:rsidRPr="0057303A">
              <w:rPr>
                <w:rFonts w:ascii="Courier New" w:eastAsia="Courier New" w:hAnsi="Courier New" w:cs="Courier New"/>
                <w:sz w:val="15"/>
              </w:rPr>
              <w:t>Цитата</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на</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н</w:t>
            </w:r>
            <w:r w:rsidRPr="0057303A">
              <w:rPr>
                <w:rFonts w:ascii="Courier New" w:eastAsia="Courier New" w:hAnsi="Courier New" w:cs="Courier New"/>
                <w:sz w:val="15"/>
                <w:lang w:val="uk-UA"/>
              </w:rPr>
              <w:t>і</w:t>
            </w:r>
            <w:r w:rsidRPr="0057303A">
              <w:rPr>
                <w:rFonts w:ascii="Courier New" w:eastAsia="Courier New" w:hAnsi="Courier New" w:cs="Courier New"/>
                <w:sz w:val="15"/>
              </w:rPr>
              <w:t>мец</w:t>
            </w:r>
            <w:r w:rsidRPr="0057303A">
              <w:rPr>
                <w:rFonts w:ascii="Courier New" w:eastAsia="Courier New" w:hAnsi="Courier New" w:cs="Courier New"/>
                <w:sz w:val="15"/>
                <w:lang w:val="uk-UA"/>
              </w:rPr>
              <w:t>ьзь</w:t>
            </w:r>
            <w:r w:rsidRPr="0057303A">
              <w:rPr>
                <w:rFonts w:ascii="Courier New" w:eastAsia="Courier New" w:hAnsi="Courier New" w:cs="Courier New"/>
                <w:sz w:val="15"/>
              </w:rPr>
              <w:t>к</w:t>
            </w:r>
            <w:r w:rsidRPr="0057303A">
              <w:rPr>
                <w:rFonts w:ascii="Courier New" w:eastAsia="Courier New" w:hAnsi="Courier New" w:cs="Courier New"/>
                <w:sz w:val="15"/>
                <w:lang w:val="uk-UA"/>
              </w:rPr>
              <w:t>ій</w:t>
            </w:r>
            <w:r w:rsidRPr="0057303A">
              <w:rPr>
                <w:rFonts w:ascii="Courier New" w:eastAsia="Courier New" w:hAnsi="Courier New" w:cs="Courier New"/>
                <w:sz w:val="15"/>
                <w:lang w:val="en-US"/>
              </w:rPr>
              <w:t>: &lt;q lang="de"&gt;Der Mensch, versuche die Gotter nicht&lt;/q&gt;.&lt;/p&gt;</w:t>
            </w:r>
          </w:p>
          <w:p w14:paraId="79EEAFEE" w14:textId="77777777" w:rsidR="0057303A" w:rsidRDefault="0057303A" w:rsidP="00DC45ED">
            <w:pPr>
              <w:ind w:left="246"/>
              <w:rPr>
                <w:rFonts w:ascii="Courier New" w:eastAsia="Courier New" w:hAnsi="Courier New" w:cs="Courier New"/>
                <w:sz w:val="15"/>
                <w:lang w:val="en-US"/>
              </w:rPr>
            </w:pPr>
            <w:r w:rsidRPr="0057303A">
              <w:rPr>
                <w:rFonts w:ascii="Courier New" w:eastAsia="Courier New" w:hAnsi="Courier New" w:cs="Courier New"/>
                <w:sz w:val="15"/>
                <w:lang w:val="en-US"/>
              </w:rPr>
              <w:t>&lt;p&gt;</w:t>
            </w:r>
            <w:r w:rsidRPr="0057303A">
              <w:rPr>
                <w:rFonts w:ascii="Courier New" w:eastAsia="Courier New" w:hAnsi="Courier New" w:cs="Courier New"/>
                <w:sz w:val="15"/>
              </w:rPr>
              <w:t>Цитата</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на</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англ</w:t>
            </w:r>
            <w:r w:rsidRPr="0057303A">
              <w:rPr>
                <w:rFonts w:ascii="Courier New" w:eastAsia="Courier New" w:hAnsi="Courier New" w:cs="Courier New"/>
                <w:sz w:val="15"/>
                <w:lang w:val="uk-UA"/>
              </w:rPr>
              <w:t>і</w:t>
            </w:r>
            <w:r w:rsidRPr="0057303A">
              <w:rPr>
                <w:rFonts w:ascii="Courier New" w:eastAsia="Courier New" w:hAnsi="Courier New" w:cs="Courier New"/>
                <w:sz w:val="15"/>
              </w:rPr>
              <w:t>йс</w:t>
            </w:r>
            <w:r w:rsidRPr="0057303A">
              <w:rPr>
                <w:rFonts w:ascii="Courier New" w:eastAsia="Courier New" w:hAnsi="Courier New" w:cs="Courier New"/>
                <w:sz w:val="15"/>
                <w:lang w:val="uk-UA"/>
              </w:rPr>
              <w:t>ькій</w:t>
            </w:r>
            <w:r w:rsidRPr="0057303A">
              <w:rPr>
                <w:rFonts w:ascii="Courier New" w:eastAsia="Courier New" w:hAnsi="Courier New" w:cs="Courier New"/>
                <w:sz w:val="15"/>
                <w:lang w:val="en-US"/>
              </w:rPr>
              <w:t>: &lt;q lang="en"&gt;</w:t>
            </w:r>
            <w:r w:rsidRPr="0057303A">
              <w:rPr>
                <w:rFonts w:ascii="Courier New" w:eastAsia="Courier New" w:hAnsi="Courier New" w:cs="Courier New"/>
                <w:sz w:val="15"/>
              </w:rPr>
              <w:t>То</w:t>
            </w:r>
            <w:r w:rsidRPr="0057303A">
              <w:rPr>
                <w:rFonts w:ascii="Courier New" w:eastAsia="Courier New" w:hAnsi="Courier New" w:cs="Courier New"/>
                <w:sz w:val="15"/>
                <w:lang w:val="en-US"/>
              </w:rPr>
              <w:t xml:space="preserve"> be or not to be&lt;/q&gt;.&lt;/p&gt;</w:t>
            </w:r>
          </w:p>
          <w:p w14:paraId="54E028AF" w14:textId="77777777" w:rsidR="003E16CB" w:rsidRDefault="003E16CB" w:rsidP="00DC45ED">
            <w:pPr>
              <w:ind w:left="164"/>
              <w:rPr>
                <w:rFonts w:ascii="Courier New"/>
                <w:sz w:val="15"/>
              </w:rPr>
            </w:pPr>
            <w:r>
              <w:rPr>
                <w:rFonts w:ascii="Courier New"/>
                <w:sz w:val="15"/>
              </w:rPr>
              <w:t>&lt;/body&gt;</w:t>
            </w:r>
          </w:p>
          <w:p w14:paraId="368598B7" w14:textId="77777777" w:rsidR="003E16CB" w:rsidRPr="003E16CB" w:rsidRDefault="003E16CB" w:rsidP="00DC45ED">
            <w:pPr>
              <w:ind w:left="74"/>
              <w:rPr>
                <w:rFonts w:ascii="Courier New"/>
                <w:sz w:val="15"/>
              </w:rPr>
            </w:pPr>
            <w:r>
              <w:rPr>
                <w:rFonts w:ascii="Courier New"/>
                <w:sz w:val="15"/>
              </w:rPr>
              <w:t>&lt;/html&gt;</w:t>
            </w:r>
          </w:p>
        </w:tc>
      </w:tr>
    </w:tbl>
    <w:p w14:paraId="4CA7F109" w14:textId="77777777" w:rsidR="00DC45ED" w:rsidRDefault="00DC45ED" w:rsidP="00253FB5">
      <w:pPr>
        <w:spacing w:line="360" w:lineRule="auto"/>
        <w:ind w:left="105" w:right="591"/>
        <w:rPr>
          <w:sz w:val="17"/>
          <w:szCs w:val="17"/>
          <w:lang w:val="uk-UA"/>
        </w:rPr>
      </w:pPr>
    </w:p>
    <w:p w14:paraId="61D6CD5E" w14:textId="77777777" w:rsidR="0057303A" w:rsidRDefault="0057303A" w:rsidP="00253FB5">
      <w:pPr>
        <w:spacing w:line="360" w:lineRule="auto"/>
        <w:ind w:left="105" w:right="591"/>
        <w:rPr>
          <w:sz w:val="17"/>
          <w:szCs w:val="17"/>
          <w:lang w:val="uk-UA"/>
        </w:rPr>
      </w:pPr>
      <w:r w:rsidRPr="0057303A">
        <w:rPr>
          <w:sz w:val="17"/>
          <w:szCs w:val="17"/>
          <w:lang w:val="uk-UA"/>
        </w:rPr>
        <w:t xml:space="preserve">Результат даного прикладу показаний на рис. 1.37. Для відображення типових лапок в прикладі використовується стильова властивість </w:t>
      </w:r>
      <w:r w:rsidRPr="0057303A">
        <w:rPr>
          <w:color w:val="B61039"/>
          <w:sz w:val="17"/>
          <w:szCs w:val="17"/>
        </w:rPr>
        <w:t>quotes</w:t>
      </w:r>
      <w:r w:rsidRPr="0057303A">
        <w:rPr>
          <w:sz w:val="17"/>
          <w:szCs w:val="17"/>
          <w:lang w:val="uk-UA"/>
        </w:rPr>
        <w:t xml:space="preserve">, а саме перемикання мови і відповідного виду лапок відбувається через атрибут </w:t>
      </w:r>
      <w:r w:rsidRPr="0057303A">
        <w:rPr>
          <w:color w:val="B61039"/>
          <w:sz w:val="17"/>
          <w:szCs w:val="17"/>
        </w:rPr>
        <w:t>lang</w:t>
      </w:r>
      <w:r w:rsidRPr="0057303A">
        <w:rPr>
          <w:sz w:val="17"/>
          <w:szCs w:val="17"/>
          <w:lang w:val="uk-UA"/>
        </w:rPr>
        <w:t xml:space="preserve">, що додається до тегу </w:t>
      </w:r>
      <w:r w:rsidRPr="0057303A">
        <w:rPr>
          <w:rFonts w:ascii="Courier New" w:hAnsi="Courier New"/>
          <w:b/>
          <w:color w:val="006699"/>
          <w:sz w:val="17"/>
          <w:szCs w:val="17"/>
          <w:lang w:val="uk-UA"/>
        </w:rPr>
        <w:t>&lt;</w:t>
      </w:r>
      <w:r w:rsidRPr="0057303A">
        <w:rPr>
          <w:rFonts w:ascii="Courier New" w:hAnsi="Courier New"/>
          <w:b/>
          <w:color w:val="006699"/>
          <w:sz w:val="17"/>
          <w:szCs w:val="17"/>
        </w:rPr>
        <w:t>q</w:t>
      </w:r>
      <w:r w:rsidRPr="0057303A">
        <w:rPr>
          <w:rFonts w:ascii="Courier New" w:hAnsi="Courier New"/>
          <w:b/>
          <w:color w:val="006699"/>
          <w:sz w:val="17"/>
          <w:szCs w:val="17"/>
          <w:lang w:val="uk-UA"/>
        </w:rPr>
        <w:t>&gt;</w:t>
      </w:r>
      <w:r w:rsidRPr="0057303A">
        <w:rPr>
          <w:sz w:val="17"/>
          <w:szCs w:val="17"/>
          <w:lang w:val="uk-UA"/>
        </w:rPr>
        <w:t>.</w:t>
      </w:r>
    </w:p>
    <w:p w14:paraId="08918CF5" w14:textId="77777777" w:rsidR="00DC45ED" w:rsidRPr="0057303A" w:rsidRDefault="00DC45ED" w:rsidP="00253FB5">
      <w:pPr>
        <w:spacing w:line="360" w:lineRule="auto"/>
        <w:ind w:left="105" w:right="591"/>
        <w:rPr>
          <w:sz w:val="17"/>
          <w:szCs w:val="17"/>
          <w:lang w:val="uk-UA"/>
        </w:rPr>
      </w:pPr>
    </w:p>
    <w:p w14:paraId="52D94581" w14:textId="77777777" w:rsidR="0057303A" w:rsidRPr="0057303A" w:rsidRDefault="0057303A" w:rsidP="00253FB5">
      <w:pPr>
        <w:spacing w:line="360" w:lineRule="auto"/>
        <w:ind w:left="105" w:right="208"/>
        <w:jc w:val="center"/>
        <w:rPr>
          <w:sz w:val="17"/>
          <w:szCs w:val="17"/>
          <w:lang w:val="uk-UA"/>
        </w:rPr>
      </w:pPr>
      <w:r w:rsidRPr="0057303A">
        <w:rPr>
          <w:noProof/>
          <w:sz w:val="17"/>
          <w:szCs w:val="17"/>
          <w:lang w:val="en-US" w:eastAsia="en-US" w:bidi="ar-SA"/>
        </w:rPr>
        <w:drawing>
          <wp:inline distT="0" distB="0" distL="0" distR="0" wp14:anchorId="1E3FEFDB" wp14:editId="15E154F7">
            <wp:extent cx="3773009" cy="1839219"/>
            <wp:effectExtent l="19050" t="0" r="0" b="0"/>
            <wp:docPr id="25"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cstate="print"/>
                    <a:srcRect/>
                    <a:stretch>
                      <a:fillRect/>
                    </a:stretch>
                  </pic:blipFill>
                  <pic:spPr bwMode="auto">
                    <a:xfrm>
                      <a:off x="0" y="0"/>
                      <a:ext cx="3772365" cy="1838905"/>
                    </a:xfrm>
                    <a:prstGeom prst="rect">
                      <a:avLst/>
                    </a:prstGeom>
                    <a:noFill/>
                    <a:ln w="9525">
                      <a:noFill/>
                      <a:miter lim="800000"/>
                      <a:headEnd/>
                      <a:tailEnd/>
                    </a:ln>
                  </pic:spPr>
                </pic:pic>
              </a:graphicData>
            </a:graphic>
          </wp:inline>
        </w:drawing>
      </w:r>
    </w:p>
    <w:p w14:paraId="744C5009" w14:textId="77777777" w:rsidR="0057303A" w:rsidRPr="0057303A" w:rsidRDefault="0057303A" w:rsidP="00253FB5">
      <w:pPr>
        <w:spacing w:line="360" w:lineRule="auto"/>
        <w:ind w:right="1426"/>
        <w:jc w:val="center"/>
        <w:rPr>
          <w:rFonts w:ascii="Georgia" w:hAnsi="Georgia"/>
          <w:i/>
          <w:sz w:val="17"/>
          <w:lang w:val="uk-UA"/>
        </w:rPr>
      </w:pPr>
      <w:r w:rsidRPr="0057303A">
        <w:rPr>
          <w:rFonts w:ascii="Georgia" w:hAnsi="Georgia"/>
          <w:i/>
          <w:color w:val="666666"/>
          <w:sz w:val="17"/>
        </w:rPr>
        <w:t>Рис. 1.37. Р</w:t>
      </w:r>
      <w:r w:rsidRPr="0057303A">
        <w:rPr>
          <w:rFonts w:ascii="Georgia" w:hAnsi="Georgia"/>
          <w:i/>
          <w:color w:val="666666"/>
          <w:sz w:val="17"/>
          <w:lang w:val="uk-UA"/>
        </w:rPr>
        <w:t>ізні</w:t>
      </w:r>
      <w:r w:rsidRPr="0057303A">
        <w:rPr>
          <w:rFonts w:ascii="Georgia" w:hAnsi="Georgia"/>
          <w:i/>
          <w:color w:val="666666"/>
          <w:sz w:val="17"/>
        </w:rPr>
        <w:t xml:space="preserve"> </w:t>
      </w:r>
      <w:r w:rsidRPr="0057303A">
        <w:rPr>
          <w:rFonts w:ascii="Georgia" w:hAnsi="Georgia"/>
          <w:i/>
          <w:color w:val="666666"/>
          <w:sz w:val="17"/>
          <w:lang w:val="uk-UA"/>
        </w:rPr>
        <w:t>лапки</w:t>
      </w:r>
      <w:r w:rsidRPr="0057303A">
        <w:rPr>
          <w:rFonts w:ascii="Georgia" w:hAnsi="Georgia"/>
          <w:i/>
          <w:color w:val="666666"/>
          <w:sz w:val="17"/>
        </w:rPr>
        <w:t xml:space="preserve"> для р</w:t>
      </w:r>
      <w:r w:rsidRPr="0057303A">
        <w:rPr>
          <w:rFonts w:ascii="Georgia" w:hAnsi="Georgia"/>
          <w:i/>
          <w:color w:val="666666"/>
          <w:sz w:val="17"/>
          <w:lang w:val="uk-UA"/>
        </w:rPr>
        <w:t>ізних</w:t>
      </w:r>
      <w:r w:rsidRPr="0057303A">
        <w:rPr>
          <w:rFonts w:ascii="Georgia" w:hAnsi="Georgia"/>
          <w:i/>
          <w:color w:val="666666"/>
          <w:sz w:val="17"/>
        </w:rPr>
        <w:t xml:space="preserve"> </w:t>
      </w:r>
      <w:r w:rsidRPr="0057303A">
        <w:rPr>
          <w:rFonts w:ascii="Georgia" w:hAnsi="Georgia"/>
          <w:i/>
          <w:color w:val="666666"/>
          <w:sz w:val="17"/>
          <w:lang w:val="uk-UA"/>
        </w:rPr>
        <w:t>мов</w:t>
      </w:r>
    </w:p>
    <w:p w14:paraId="2EA751DF" w14:textId="77777777" w:rsidR="0057303A" w:rsidRPr="0057303A" w:rsidRDefault="0057303A" w:rsidP="00253FB5">
      <w:pPr>
        <w:spacing w:line="360" w:lineRule="auto"/>
        <w:rPr>
          <w:rFonts w:ascii="Times New Roman"/>
          <w:sz w:val="17"/>
          <w:szCs w:val="17"/>
        </w:rPr>
        <w:sectPr w:rsidR="0057303A" w:rsidRPr="0057303A" w:rsidSect="002A255F">
          <w:type w:val="nextColumn"/>
          <w:pgSz w:w="11910" w:h="16840"/>
          <w:pgMar w:top="1134" w:right="1134" w:bottom="1134" w:left="1134" w:header="720" w:footer="720" w:gutter="0"/>
          <w:cols w:space="720"/>
        </w:sectPr>
      </w:pPr>
    </w:p>
    <w:p w14:paraId="63FCA15D" w14:textId="77777777" w:rsidR="0057303A" w:rsidRDefault="0057303A" w:rsidP="00253FB5">
      <w:pPr>
        <w:spacing w:line="360" w:lineRule="auto"/>
        <w:ind w:left="1419" w:right="1432"/>
        <w:jc w:val="center"/>
        <w:outlineLvl w:val="2"/>
        <w:rPr>
          <w:rFonts w:ascii="Georgia" w:eastAsia="Georgia" w:hAnsi="Georgia" w:cs="Georgia"/>
          <w:sz w:val="31"/>
          <w:szCs w:val="31"/>
          <w:lang w:val="uk-UA"/>
        </w:rPr>
      </w:pPr>
      <w:bookmarkStart w:id="1498" w:name="Псевдоэлементы"/>
      <w:bookmarkEnd w:id="1498"/>
      <w:r w:rsidRPr="0057303A">
        <w:rPr>
          <w:rFonts w:ascii="Georgia" w:eastAsia="Georgia" w:hAnsi="Georgia" w:cs="Georgia"/>
          <w:sz w:val="31"/>
          <w:szCs w:val="31"/>
        </w:rPr>
        <w:lastRenderedPageBreak/>
        <w:t>Псевдо</w:t>
      </w:r>
      <w:r w:rsidRPr="0057303A">
        <w:rPr>
          <w:rFonts w:ascii="Georgia" w:eastAsia="Georgia" w:hAnsi="Georgia" w:cs="Georgia"/>
          <w:sz w:val="31"/>
          <w:szCs w:val="31"/>
          <w:lang w:val="uk-UA"/>
        </w:rPr>
        <w:t>е</w:t>
      </w:r>
      <w:r w:rsidRPr="0057303A">
        <w:rPr>
          <w:rFonts w:ascii="Georgia" w:eastAsia="Georgia" w:hAnsi="Georgia" w:cs="Georgia"/>
          <w:sz w:val="31"/>
          <w:szCs w:val="31"/>
        </w:rPr>
        <w:t>лемент</w:t>
      </w:r>
      <w:r w:rsidRPr="0057303A">
        <w:rPr>
          <w:rFonts w:ascii="Georgia" w:eastAsia="Georgia" w:hAnsi="Georgia" w:cs="Georgia"/>
          <w:sz w:val="31"/>
          <w:szCs w:val="31"/>
          <w:lang w:val="uk-UA"/>
        </w:rPr>
        <w:t>и</w:t>
      </w:r>
    </w:p>
    <w:p w14:paraId="6DC76651" w14:textId="77777777" w:rsidR="0057303A" w:rsidRPr="0057303A" w:rsidRDefault="0057303A" w:rsidP="00253FB5">
      <w:pPr>
        <w:spacing w:line="360" w:lineRule="auto"/>
        <w:rPr>
          <w:sz w:val="17"/>
          <w:szCs w:val="17"/>
          <w:lang w:val="uk-UA"/>
        </w:rPr>
      </w:pPr>
      <w:r w:rsidRPr="0057303A">
        <w:rPr>
          <w:sz w:val="17"/>
          <w:szCs w:val="17"/>
          <w:lang w:val="uk-UA"/>
        </w:rPr>
        <w:t>Псевдоелементи дозволяють задати стиль елементів не визначених в дереві елементів документа, а також генерувати вміст, якого немає у вихідному коді тексту.</w:t>
      </w:r>
      <w:r w:rsidRPr="0057303A">
        <w:rPr>
          <w:sz w:val="17"/>
          <w:szCs w:val="17"/>
          <w:lang w:val="uk-UA"/>
        </w:rPr>
        <w:br/>
      </w:r>
      <w:r w:rsidRPr="0057303A">
        <w:rPr>
          <w:sz w:val="17"/>
          <w:szCs w:val="17"/>
          <w:lang w:val="uk-UA"/>
        </w:rPr>
        <w:br/>
        <w:t>Синтаксис використання псевдоелементів наступний.</w:t>
      </w:r>
    </w:p>
    <w:p w14:paraId="15AD2318" w14:textId="77777777" w:rsidR="0057303A" w:rsidRPr="00097C12" w:rsidRDefault="0057303A" w:rsidP="00253FB5">
      <w:pPr>
        <w:spacing w:line="360" w:lineRule="auto"/>
        <w:rPr>
          <w:sz w:val="23"/>
          <w:szCs w:val="17"/>
          <w:lang w:val="uk-UA"/>
        </w:rPr>
      </w:pPr>
    </w:p>
    <w:p w14:paraId="2E281853" w14:textId="77777777" w:rsidR="0057303A" w:rsidRPr="00097C12" w:rsidRDefault="0057303A" w:rsidP="00253FB5">
      <w:pPr>
        <w:tabs>
          <w:tab w:val="left" w:pos="9634"/>
        </w:tabs>
        <w:spacing w:line="360" w:lineRule="auto"/>
        <w:ind w:left="426"/>
        <w:rPr>
          <w:rFonts w:ascii="Courier New" w:hAnsi="Courier New"/>
          <w:sz w:val="15"/>
          <w:lang w:val="uk-UA"/>
        </w:rPr>
      </w:pPr>
      <w:r w:rsidRPr="00097C12">
        <w:rPr>
          <w:rFonts w:ascii="Times New Roman" w:hAnsi="Times New Roman"/>
          <w:sz w:val="15"/>
          <w:shd w:val="clear" w:color="auto" w:fill="F8F7F2"/>
          <w:lang w:val="uk-UA"/>
        </w:rPr>
        <w:t xml:space="preserve"> </w:t>
      </w:r>
      <w:r w:rsidRPr="00097C12">
        <w:rPr>
          <w:rFonts w:ascii="Times New Roman" w:hAnsi="Times New Roman"/>
          <w:spacing w:val="-1"/>
          <w:sz w:val="15"/>
          <w:shd w:val="clear" w:color="auto" w:fill="F8F7F2"/>
          <w:lang w:val="uk-UA"/>
        </w:rPr>
        <w:t xml:space="preserve"> </w:t>
      </w:r>
      <w:r w:rsidRPr="00097C12">
        <w:rPr>
          <w:rFonts w:ascii="Courier New" w:hAnsi="Courier New"/>
          <w:sz w:val="15"/>
          <w:shd w:val="clear" w:color="auto" w:fill="F8F7F2"/>
          <w:lang w:val="uk-UA"/>
        </w:rPr>
        <w:t>Селектор:Псевдо</w:t>
      </w:r>
      <w:r w:rsidRPr="0057303A">
        <w:rPr>
          <w:rFonts w:ascii="Courier New" w:hAnsi="Courier New"/>
          <w:sz w:val="15"/>
          <w:shd w:val="clear" w:color="auto" w:fill="F8F7F2"/>
          <w:lang w:val="uk-UA"/>
        </w:rPr>
        <w:t>е</w:t>
      </w:r>
      <w:r w:rsidRPr="00097C12">
        <w:rPr>
          <w:rFonts w:ascii="Courier New" w:hAnsi="Courier New"/>
          <w:sz w:val="15"/>
          <w:shd w:val="clear" w:color="auto" w:fill="F8F7F2"/>
          <w:lang w:val="uk-UA"/>
        </w:rPr>
        <w:t>лемент { Опис правил стил</w:t>
      </w:r>
      <w:r w:rsidRPr="0057303A">
        <w:rPr>
          <w:rFonts w:ascii="Courier New" w:hAnsi="Courier New"/>
          <w:sz w:val="15"/>
          <w:shd w:val="clear" w:color="auto" w:fill="F8F7F2"/>
          <w:lang w:val="uk-UA"/>
        </w:rPr>
        <w:t>ю</w:t>
      </w:r>
      <w:r w:rsidRPr="00097C12">
        <w:rPr>
          <w:rFonts w:ascii="Courier New" w:hAnsi="Courier New"/>
          <w:spacing w:val="-26"/>
          <w:sz w:val="15"/>
          <w:shd w:val="clear" w:color="auto" w:fill="F8F7F2"/>
          <w:lang w:val="uk-UA"/>
        </w:rPr>
        <w:t xml:space="preserve"> </w:t>
      </w:r>
      <w:r w:rsidRPr="00097C12">
        <w:rPr>
          <w:rFonts w:ascii="Courier New" w:hAnsi="Courier New"/>
          <w:sz w:val="15"/>
          <w:shd w:val="clear" w:color="auto" w:fill="F8F7F2"/>
          <w:lang w:val="uk-UA"/>
        </w:rPr>
        <w:t>}</w:t>
      </w:r>
    </w:p>
    <w:p w14:paraId="533A025D" w14:textId="77777777" w:rsidR="0057303A" w:rsidRPr="00097C12" w:rsidRDefault="0057303A" w:rsidP="00253FB5">
      <w:pPr>
        <w:spacing w:line="360" w:lineRule="auto"/>
        <w:rPr>
          <w:rFonts w:ascii="Courier New"/>
          <w:sz w:val="21"/>
          <w:szCs w:val="17"/>
          <w:lang w:val="uk-UA"/>
        </w:rPr>
      </w:pPr>
    </w:p>
    <w:p w14:paraId="73799E4C" w14:textId="77777777" w:rsidR="0057303A" w:rsidRPr="0057303A" w:rsidRDefault="0057303A" w:rsidP="00253FB5">
      <w:pPr>
        <w:spacing w:line="360" w:lineRule="auto"/>
        <w:ind w:left="105" w:right="208"/>
        <w:rPr>
          <w:sz w:val="17"/>
          <w:szCs w:val="17"/>
        </w:rPr>
      </w:pPr>
      <w:r w:rsidRPr="0057303A">
        <w:rPr>
          <w:sz w:val="17"/>
          <w:szCs w:val="17"/>
          <w:lang w:val="uk-UA"/>
        </w:rPr>
        <w:t>Спочатку слід</w:t>
      </w:r>
      <w:ins w:id="1499" w:author="Пользователь Windows" w:date="2019-12-19T07:26:00Z">
        <w:r w:rsidR="00003B40">
          <w:rPr>
            <w:sz w:val="17"/>
            <w:szCs w:val="17"/>
            <w:lang w:val="uk-UA"/>
          </w:rPr>
          <w:t xml:space="preserve">ує </w:t>
        </w:r>
      </w:ins>
      <w:r w:rsidRPr="0057303A">
        <w:rPr>
          <w:sz w:val="17"/>
          <w:szCs w:val="17"/>
          <w:lang w:val="uk-UA"/>
        </w:rPr>
        <w:t xml:space="preserve"> ім'я селектора, потім пишеться двокрапка, після якого йде ім'я псевдоелемента. Кожен псевдоелемент може застосовуватися тільки до одного селектору, якщо потрібно встановити відразу декілька псевдоелементів для одного селектора, правила стилю повинні додаватися до них окремо, як показано нижче</w:t>
      </w:r>
      <w:r w:rsidRPr="0057303A">
        <w:rPr>
          <w:sz w:val="17"/>
          <w:szCs w:val="17"/>
        </w:rPr>
        <w:t>.</w:t>
      </w:r>
    </w:p>
    <w:p w14:paraId="1BBAB4C2" w14:textId="53420C2E" w:rsidR="0057303A" w:rsidRPr="0057303A" w:rsidRDefault="00767651" w:rsidP="00253FB5">
      <w:pPr>
        <w:spacing w:line="360" w:lineRule="auto"/>
        <w:rPr>
          <w:sz w:val="12"/>
          <w:szCs w:val="17"/>
        </w:rPr>
      </w:pPr>
      <w:r>
        <w:rPr>
          <w:noProof/>
          <w:sz w:val="17"/>
          <w:szCs w:val="17"/>
          <w:lang w:val="uk-UA" w:eastAsia="uk-UA" w:bidi="ar-SA"/>
        </w:rPr>
        <mc:AlternateContent>
          <mc:Choice Requires="wps">
            <w:drawing>
              <wp:anchor distT="0" distB="0" distL="0" distR="0" simplePos="0" relativeHeight="251851776" behindDoc="1" locked="0" layoutInCell="1" allowOverlap="1" wp14:anchorId="0085483F" wp14:editId="3F9F09A6">
                <wp:simplePos x="0" y="0"/>
                <wp:positionH relativeFrom="page">
                  <wp:posOffset>982345</wp:posOffset>
                </wp:positionH>
                <wp:positionV relativeFrom="paragraph">
                  <wp:posOffset>104140</wp:posOffset>
                </wp:positionV>
                <wp:extent cx="5847715" cy="285750"/>
                <wp:effectExtent l="0" t="0" r="0" b="0"/>
                <wp:wrapTopAndBottom/>
                <wp:docPr id="278" name="Text 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285750"/>
                        </a:xfrm>
                        <a:prstGeom prst="rect">
                          <a:avLst/>
                        </a:prstGeom>
                        <a:solidFill>
                          <a:srgbClr val="F8F7F2"/>
                        </a:solidFill>
                        <a:ln>
                          <a:noFill/>
                        </a:ln>
                      </wps:spPr>
                      <wps:txbx>
                        <w:txbxContent>
                          <w:p w14:paraId="7C626A3F" w14:textId="77777777" w:rsidR="000A2EAA" w:rsidRPr="00EB5600" w:rsidRDefault="000A2EAA" w:rsidP="0057303A">
                            <w:pPr>
                              <w:spacing w:before="68" w:line="160" w:lineRule="exact"/>
                              <w:ind w:left="74"/>
                              <w:rPr>
                                <w:rFonts w:ascii="Courier New"/>
                                <w:sz w:val="15"/>
                                <w:lang w:val="en-US"/>
                              </w:rPr>
                            </w:pPr>
                            <w:r w:rsidRPr="00EB5600">
                              <w:rPr>
                                <w:rFonts w:ascii="Courier New"/>
                                <w:sz w:val="15"/>
                                <w:lang w:val="en-US"/>
                              </w:rPr>
                              <w:t>.foo:first-letter { color: red }</w:t>
                            </w:r>
                          </w:p>
                          <w:p w14:paraId="6692DF4E" w14:textId="77777777" w:rsidR="000A2EAA" w:rsidRPr="00EB5600" w:rsidRDefault="000A2EAA" w:rsidP="0057303A">
                            <w:pPr>
                              <w:spacing w:line="160" w:lineRule="exact"/>
                              <w:ind w:left="74"/>
                              <w:rPr>
                                <w:rFonts w:ascii="Courier New"/>
                                <w:sz w:val="15"/>
                                <w:lang w:val="en-US"/>
                              </w:rPr>
                            </w:pPr>
                            <w:r w:rsidRPr="00EB5600">
                              <w:rPr>
                                <w:rFonts w:ascii="Courier New"/>
                                <w:sz w:val="15"/>
                                <w:lang w:val="en-US"/>
                              </w:rPr>
                              <w:t>.foo:first-line {font-style: italic}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85483F" id="Text Box 426" o:spid="_x0000_s1113" type="#_x0000_t202" style="position:absolute;margin-left:77.35pt;margin-top:8.2pt;width:460.45pt;height:22.5pt;z-index:-251464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" fillcolor="#f8f7f2" stroked="f">
                <v:textbox inset="0,0,0,0">
                  <w:txbxContent>
                    <w:p w14:paraId="7C626A3F" w14:textId="77777777" w:rsidR="000A2EAA" w:rsidRPr="00EB5600" w:rsidRDefault="000A2EAA" w:rsidP="0057303A">
                      <w:pPr>
                        <w:spacing w:before="68" w:line="160" w:lineRule="exact"/>
                        <w:ind w:left="74"/>
                        <w:rPr>
                          <w:rFonts w:ascii="Courier New"/>
                          <w:sz w:val="15"/>
                          <w:lang w:val="en-US"/>
                        </w:rPr>
                      </w:pPr>
                      <w:r w:rsidRPr="00EB5600">
                        <w:rPr>
                          <w:rFonts w:ascii="Courier New"/>
                          <w:sz w:val="15"/>
                          <w:lang w:val="en-US"/>
                        </w:rPr>
                        <w:t>.foo:first-letter { color: red }</w:t>
                      </w:r>
                    </w:p>
                    <w:p w14:paraId="6692DF4E" w14:textId="77777777" w:rsidR="000A2EAA" w:rsidRPr="00EB5600" w:rsidRDefault="000A2EAA" w:rsidP="0057303A">
                      <w:pPr>
                        <w:spacing w:line="160" w:lineRule="exact"/>
                        <w:ind w:left="74"/>
                        <w:rPr>
                          <w:rFonts w:ascii="Courier New"/>
                          <w:sz w:val="15"/>
                          <w:lang w:val="en-US"/>
                        </w:rPr>
                      </w:pPr>
                      <w:r w:rsidRPr="00EB5600">
                        <w:rPr>
                          <w:rFonts w:ascii="Courier New"/>
                          <w:sz w:val="15"/>
                          <w:lang w:val="en-US"/>
                        </w:rPr>
                        <w:t>.foo:first-line {font-style: italic}</w:t>
                      </w:r>
                    </w:p>
                  </w:txbxContent>
                </v:textbox>
                <w10:wrap type="topAndBottom" anchorx="page"/>
              </v:shape>
            </w:pict>
          </mc:Fallback>
        </mc:AlternateContent>
      </w:r>
    </w:p>
    <w:p w14:paraId="64B546B9" w14:textId="77777777" w:rsidR="0057303A" w:rsidRPr="0057303A" w:rsidRDefault="0057303A" w:rsidP="00253FB5">
      <w:pPr>
        <w:spacing w:line="360" w:lineRule="auto"/>
        <w:rPr>
          <w:sz w:val="6"/>
          <w:szCs w:val="17"/>
        </w:rPr>
      </w:pPr>
    </w:p>
    <w:p w14:paraId="196715A7" w14:textId="77777777" w:rsidR="0057303A" w:rsidRPr="0057303A" w:rsidRDefault="0057303A" w:rsidP="00253FB5">
      <w:pPr>
        <w:spacing w:line="360" w:lineRule="auto"/>
        <w:ind w:left="105"/>
        <w:rPr>
          <w:sz w:val="17"/>
          <w:szCs w:val="17"/>
          <w:lang w:val="uk-UA"/>
        </w:rPr>
      </w:pPr>
      <w:r w:rsidRPr="0057303A">
        <w:rPr>
          <w:sz w:val="17"/>
          <w:szCs w:val="17"/>
        </w:rPr>
        <w:t xml:space="preserve">В CSS3 </w:t>
      </w:r>
      <w:r w:rsidRPr="0057303A">
        <w:rPr>
          <w:sz w:val="17"/>
          <w:szCs w:val="17"/>
          <w:lang w:val="uk-UA"/>
        </w:rPr>
        <w:t>щоб розрізняти псевдокласи і псевдоелементи, перед ім'ям псевдоелемента ставиться дві двокрапки (:: after). Internet Explorer ігнорує подібн</w:t>
      </w:r>
      <w:r w:rsidR="008972E0">
        <w:rPr>
          <w:sz w:val="17"/>
          <w:szCs w:val="17"/>
          <w:lang w:val="uk-UA"/>
        </w:rPr>
        <w:t>ий</w:t>
      </w:r>
      <w:r w:rsidRPr="0057303A">
        <w:rPr>
          <w:sz w:val="17"/>
          <w:szCs w:val="17"/>
          <w:lang w:val="uk-UA"/>
        </w:rPr>
        <w:t xml:space="preserve"> запис, інші браузери коректно її розуміють.</w:t>
      </w:r>
    </w:p>
    <w:p w14:paraId="22B67778" w14:textId="77777777" w:rsidR="0057303A" w:rsidRPr="0057303A" w:rsidRDefault="0057303A" w:rsidP="00253FB5">
      <w:pPr>
        <w:spacing w:line="360" w:lineRule="auto"/>
        <w:rPr>
          <w:sz w:val="24"/>
          <w:szCs w:val="17"/>
          <w:lang w:val="uk-UA"/>
        </w:rPr>
      </w:pPr>
    </w:p>
    <w:p w14:paraId="4D11FB3A" w14:textId="77777777" w:rsidR="0057303A" w:rsidRPr="0057303A" w:rsidRDefault="0057303A" w:rsidP="00253FB5">
      <w:pPr>
        <w:spacing w:line="360" w:lineRule="auto"/>
        <w:ind w:left="641" w:hanging="536"/>
        <w:rPr>
          <w:sz w:val="17"/>
          <w:szCs w:val="17"/>
        </w:rPr>
      </w:pPr>
      <w:r w:rsidRPr="0057303A">
        <w:rPr>
          <w:noProof/>
          <w:position w:val="-13"/>
          <w:sz w:val="17"/>
          <w:szCs w:val="17"/>
          <w:lang w:val="en-US" w:eastAsia="en-US" w:bidi="ar-SA"/>
        </w:rPr>
        <w:drawing>
          <wp:inline distT="0" distB="0" distL="0" distR="0" wp14:anchorId="14315B6D" wp14:editId="448D2377">
            <wp:extent cx="217568" cy="217568"/>
            <wp:effectExtent l="0" t="0" r="0" b="0"/>
            <wp:docPr id="27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2.png"/>
                    <pic:cNvPicPr/>
                  </pic:nvPicPr>
                  <pic:blipFill>
                    <a:blip r:embed="rId14" cstate="print"/>
                    <a:stretch>
                      <a:fillRect/>
                    </a:stretch>
                  </pic:blipFill>
                  <pic:spPr>
                    <a:xfrm>
                      <a:off x="0" y="0"/>
                      <a:ext cx="217568" cy="217568"/>
                    </a:xfrm>
                    <a:prstGeom prst="rect">
                      <a:avLst/>
                    </a:prstGeom>
                  </pic:spPr>
                </pic:pic>
              </a:graphicData>
            </a:graphic>
          </wp:inline>
        </w:drawing>
      </w:r>
      <w:r w:rsidRPr="0057303A">
        <w:rPr>
          <w:rFonts w:ascii="Times New Roman" w:hAnsi="Times New Roman"/>
          <w:sz w:val="20"/>
          <w:szCs w:val="17"/>
        </w:rPr>
        <w:t xml:space="preserve">   </w:t>
      </w:r>
      <w:r w:rsidRPr="0057303A">
        <w:rPr>
          <w:rFonts w:ascii="Times New Roman" w:hAnsi="Times New Roman"/>
          <w:spacing w:val="-8"/>
          <w:sz w:val="20"/>
          <w:szCs w:val="17"/>
        </w:rPr>
        <w:t xml:space="preserve"> </w:t>
      </w:r>
      <w:r w:rsidRPr="0057303A">
        <w:rPr>
          <w:sz w:val="17"/>
          <w:szCs w:val="17"/>
        </w:rPr>
        <w:t>Псевдо</w:t>
      </w:r>
      <w:r w:rsidRPr="0057303A">
        <w:rPr>
          <w:sz w:val="17"/>
          <w:szCs w:val="17"/>
          <w:lang w:val="uk-UA"/>
        </w:rPr>
        <w:t>е</w:t>
      </w:r>
      <w:r w:rsidRPr="0057303A">
        <w:rPr>
          <w:sz w:val="17"/>
          <w:szCs w:val="17"/>
        </w:rPr>
        <w:t>лемент</w:t>
      </w:r>
      <w:r w:rsidRPr="0057303A">
        <w:rPr>
          <w:sz w:val="17"/>
          <w:szCs w:val="17"/>
          <w:lang w:val="uk-UA"/>
        </w:rPr>
        <w:t>и</w:t>
      </w:r>
      <w:r w:rsidRPr="0057303A">
        <w:rPr>
          <w:sz w:val="17"/>
          <w:szCs w:val="17"/>
        </w:rPr>
        <w:t xml:space="preserve"> </w:t>
      </w:r>
      <w:r w:rsidRPr="0057303A">
        <w:rPr>
          <w:sz w:val="17"/>
          <w:szCs w:val="17"/>
          <w:lang w:val="uk-UA"/>
        </w:rPr>
        <w:t>не можуть застосовуватися до внутрішніх стил</w:t>
      </w:r>
      <w:r w:rsidR="008972E0">
        <w:rPr>
          <w:sz w:val="17"/>
          <w:szCs w:val="17"/>
          <w:lang w:val="uk-UA"/>
        </w:rPr>
        <w:t>ів</w:t>
      </w:r>
      <w:r w:rsidRPr="0057303A">
        <w:rPr>
          <w:sz w:val="17"/>
          <w:szCs w:val="17"/>
          <w:lang w:val="uk-UA"/>
        </w:rPr>
        <w:t>, тільки до таблиці пов'язаних або глобальних стилів</w:t>
      </w:r>
      <w:r w:rsidRPr="0057303A">
        <w:rPr>
          <w:sz w:val="17"/>
          <w:szCs w:val="17"/>
        </w:rPr>
        <w:t>.</w:t>
      </w:r>
    </w:p>
    <w:p w14:paraId="45DFC898" w14:textId="77777777" w:rsidR="00C9561B" w:rsidRDefault="00C9561B" w:rsidP="00253FB5">
      <w:pPr>
        <w:spacing w:line="360" w:lineRule="auto"/>
        <w:ind w:left="105"/>
        <w:rPr>
          <w:sz w:val="17"/>
          <w:szCs w:val="17"/>
          <w:lang w:val="uk-UA"/>
        </w:rPr>
      </w:pPr>
    </w:p>
    <w:p w14:paraId="351F57F8" w14:textId="77777777" w:rsidR="0057303A" w:rsidRPr="0057303A" w:rsidRDefault="0057303A" w:rsidP="00253FB5">
      <w:pPr>
        <w:spacing w:line="360" w:lineRule="auto"/>
        <w:ind w:left="105"/>
        <w:rPr>
          <w:sz w:val="17"/>
          <w:szCs w:val="17"/>
        </w:rPr>
      </w:pPr>
      <w:r w:rsidRPr="0057303A">
        <w:rPr>
          <w:sz w:val="17"/>
          <w:szCs w:val="17"/>
          <w:lang w:val="uk-UA"/>
        </w:rPr>
        <w:t>Далі перераховані псевдоелементи, їх опис та властивості</w:t>
      </w:r>
      <w:r w:rsidRPr="0057303A">
        <w:rPr>
          <w:sz w:val="17"/>
          <w:szCs w:val="17"/>
        </w:rPr>
        <w:t>.</w:t>
      </w:r>
    </w:p>
    <w:p w14:paraId="0E7E9C63" w14:textId="77777777" w:rsidR="00DC45ED" w:rsidRDefault="00DC45ED" w:rsidP="00253FB5">
      <w:pPr>
        <w:spacing w:line="360" w:lineRule="auto"/>
        <w:ind w:left="105"/>
        <w:outlineLvl w:val="4"/>
        <w:rPr>
          <w:rFonts w:ascii="Georgia" w:eastAsia="Georgia" w:hAnsi="Georgia" w:cs="Georgia"/>
          <w:color w:val="BD2026"/>
          <w:sz w:val="23"/>
          <w:szCs w:val="23"/>
        </w:rPr>
      </w:pPr>
    </w:p>
    <w:p w14:paraId="2A424CE5" w14:textId="77777777" w:rsidR="0057303A" w:rsidRPr="0057303A" w:rsidRDefault="0057303A" w:rsidP="00253FB5">
      <w:pPr>
        <w:spacing w:line="360" w:lineRule="auto"/>
        <w:ind w:left="105"/>
        <w:outlineLvl w:val="4"/>
        <w:rPr>
          <w:rFonts w:ascii="Georgia" w:eastAsia="Georgia" w:hAnsi="Georgia" w:cs="Georgia"/>
          <w:sz w:val="23"/>
          <w:szCs w:val="23"/>
        </w:rPr>
      </w:pPr>
      <w:r w:rsidRPr="0057303A">
        <w:rPr>
          <w:rFonts w:ascii="Georgia" w:eastAsia="Georgia" w:hAnsi="Georgia" w:cs="Georgia"/>
          <w:color w:val="BD2026"/>
          <w:sz w:val="23"/>
          <w:szCs w:val="23"/>
        </w:rPr>
        <w:t>:after</w:t>
      </w:r>
    </w:p>
    <w:p w14:paraId="4C8CB93E" w14:textId="77777777" w:rsidR="0057303A" w:rsidRPr="0057303A" w:rsidRDefault="0057303A" w:rsidP="00253FB5">
      <w:pPr>
        <w:spacing w:line="360" w:lineRule="auto"/>
        <w:ind w:left="105" w:right="208"/>
        <w:rPr>
          <w:sz w:val="17"/>
          <w:szCs w:val="17"/>
        </w:rPr>
      </w:pPr>
      <w:r w:rsidRPr="0057303A">
        <w:rPr>
          <w:sz w:val="17"/>
          <w:szCs w:val="17"/>
          <w:lang w:val="uk-UA"/>
        </w:rPr>
        <w:t xml:space="preserve">Застосовується для вставки призначеного контенту після елемента. Цей псевдоелемент працює спільно зі </w:t>
      </w:r>
      <w:commentRangeStart w:id="1500"/>
      <w:r w:rsidRPr="0057303A">
        <w:rPr>
          <w:sz w:val="17"/>
          <w:szCs w:val="17"/>
          <w:lang w:val="uk-UA"/>
        </w:rPr>
        <w:t>стильов</w:t>
      </w:r>
      <w:r w:rsidR="003E16CB">
        <w:rPr>
          <w:sz w:val="17"/>
          <w:szCs w:val="17"/>
          <w:lang w:val="uk-UA"/>
        </w:rPr>
        <w:t xml:space="preserve">ою </w:t>
      </w:r>
      <w:r w:rsidRPr="0057303A">
        <w:rPr>
          <w:sz w:val="17"/>
          <w:szCs w:val="17"/>
          <w:lang w:val="uk-UA"/>
        </w:rPr>
        <w:t>властивістю</w:t>
      </w:r>
      <w:commentRangeEnd w:id="1500"/>
      <w:r w:rsidR="00DC5C07">
        <w:rPr>
          <w:rStyle w:val="ae"/>
        </w:rPr>
        <w:commentReference w:id="1500"/>
      </w:r>
      <w:r w:rsidRPr="0057303A">
        <w:rPr>
          <w:sz w:val="17"/>
          <w:szCs w:val="17"/>
          <w:lang w:val="uk-UA"/>
        </w:rPr>
        <w:t xml:space="preserve"> </w:t>
      </w:r>
      <w:r w:rsidRPr="0057303A">
        <w:rPr>
          <w:color w:val="B61039"/>
          <w:sz w:val="17"/>
          <w:szCs w:val="17"/>
        </w:rPr>
        <w:t>content</w:t>
      </w:r>
      <w:r w:rsidRPr="0057303A">
        <w:rPr>
          <w:sz w:val="17"/>
          <w:szCs w:val="17"/>
          <w:lang w:val="uk-UA"/>
        </w:rPr>
        <w:t>, як</w:t>
      </w:r>
      <w:ins w:id="1501" w:author="Пользователь Windows" w:date="2019-12-19T07:27:00Z">
        <w:r w:rsidR="00003B40">
          <w:rPr>
            <w:sz w:val="17"/>
            <w:szCs w:val="17"/>
            <w:lang w:val="uk-UA"/>
          </w:rPr>
          <w:t>а</w:t>
        </w:r>
      </w:ins>
      <w:del w:id="1502" w:author="Пользователь Windows" w:date="2019-12-19T07:27:00Z">
        <w:r w:rsidRPr="0057303A" w:rsidDel="00003B40">
          <w:rPr>
            <w:sz w:val="17"/>
            <w:szCs w:val="17"/>
            <w:lang w:val="uk-UA"/>
          </w:rPr>
          <w:delText>е</w:delText>
        </w:r>
      </w:del>
      <w:r w:rsidRPr="0057303A">
        <w:rPr>
          <w:sz w:val="17"/>
          <w:szCs w:val="17"/>
          <w:lang w:val="uk-UA"/>
        </w:rPr>
        <w:t xml:space="preserve"> визначає вміст для вставки. У прикладі 1.59 показано використання псевдокласу: </w:t>
      </w:r>
      <w:r w:rsidRPr="0057303A">
        <w:rPr>
          <w:color w:val="B61039"/>
          <w:sz w:val="17"/>
          <w:szCs w:val="17"/>
        </w:rPr>
        <w:t xml:space="preserve">after </w:t>
      </w:r>
      <w:r w:rsidRPr="0057303A">
        <w:rPr>
          <w:sz w:val="17"/>
          <w:szCs w:val="17"/>
          <w:lang w:val="uk-UA"/>
        </w:rPr>
        <w:t>для додавання тексту в кінець абзацу</w:t>
      </w:r>
      <w:r w:rsidRPr="0057303A">
        <w:rPr>
          <w:sz w:val="17"/>
          <w:szCs w:val="17"/>
        </w:rPr>
        <w:t>.</w:t>
      </w:r>
    </w:p>
    <w:p w14:paraId="4DAB6760" w14:textId="77777777" w:rsidR="0057303A" w:rsidRPr="0057303A" w:rsidRDefault="0057303A" w:rsidP="00253FB5">
      <w:pPr>
        <w:spacing w:line="360" w:lineRule="auto"/>
        <w:rPr>
          <w:sz w:val="20"/>
          <w:szCs w:val="17"/>
        </w:rPr>
      </w:pPr>
    </w:p>
    <w:tbl>
      <w:tblPr>
        <w:tblStyle w:val="TableNormal"/>
        <w:tblW w:w="0" w:type="auto"/>
        <w:tblInd w:w="434" w:type="dxa"/>
        <w:tblLayout w:type="fixed"/>
        <w:tblLook w:val="01E0" w:firstRow="1" w:lastRow="1" w:firstColumn="1" w:lastColumn="1" w:noHBand="0" w:noVBand="0"/>
      </w:tblPr>
      <w:tblGrid>
        <w:gridCol w:w="4845"/>
        <w:gridCol w:w="771"/>
        <w:gridCol w:w="621"/>
        <w:gridCol w:w="353"/>
        <w:gridCol w:w="332"/>
        <w:gridCol w:w="332"/>
        <w:gridCol w:w="332"/>
        <w:gridCol w:w="343"/>
        <w:gridCol w:w="461"/>
        <w:gridCol w:w="365"/>
        <w:gridCol w:w="456"/>
      </w:tblGrid>
      <w:tr w:rsidR="0057303A" w:rsidRPr="0057303A" w14:paraId="73243A81" w14:textId="77777777" w:rsidTr="0002681C">
        <w:trPr>
          <w:trHeight w:val="235"/>
        </w:trPr>
        <w:tc>
          <w:tcPr>
            <w:tcW w:w="4845" w:type="dxa"/>
            <w:tcBorders>
              <w:right w:val="single" w:sz="6" w:space="0" w:color="666666"/>
            </w:tcBorders>
          </w:tcPr>
          <w:p w14:paraId="43A99E46" w14:textId="77777777" w:rsidR="0057303A" w:rsidRPr="0057303A" w:rsidRDefault="0057303A" w:rsidP="00253FB5">
            <w:pPr>
              <w:spacing w:line="360" w:lineRule="auto"/>
              <w:ind w:left="-1"/>
              <w:rPr>
                <w:rFonts w:ascii="Arial Black" w:eastAsia="Courier New" w:hAnsi="Arial Black" w:cs="Courier New"/>
                <w:sz w:val="15"/>
              </w:rPr>
            </w:pPr>
            <w:r w:rsidRPr="0057303A">
              <w:rPr>
                <w:rFonts w:ascii="Arial Black" w:eastAsia="Courier New" w:hAnsi="Arial Black" w:cs="Courier New"/>
                <w:color w:val="685C53"/>
                <w:sz w:val="15"/>
              </w:rPr>
              <w:t>При</w:t>
            </w:r>
            <w:r w:rsidRPr="0057303A">
              <w:rPr>
                <w:rFonts w:ascii="Arial Black" w:eastAsia="Courier New" w:hAnsi="Arial Black" w:cs="Courier New"/>
                <w:color w:val="685C53"/>
                <w:sz w:val="15"/>
                <w:lang w:val="uk-UA"/>
              </w:rPr>
              <w:t>клад</w:t>
            </w:r>
            <w:r w:rsidRPr="0057303A">
              <w:rPr>
                <w:rFonts w:ascii="Arial Black" w:eastAsia="Courier New" w:hAnsi="Arial Black" w:cs="Courier New"/>
                <w:color w:val="685C53"/>
                <w:sz w:val="15"/>
              </w:rPr>
              <w:t xml:space="preserve"> 1.59. </w:t>
            </w:r>
            <w:r w:rsidRPr="0057303A">
              <w:rPr>
                <w:rFonts w:ascii="Arial Black" w:eastAsia="Courier New" w:hAnsi="Arial Black" w:cs="Courier New"/>
                <w:color w:val="685C53"/>
                <w:sz w:val="15"/>
                <w:lang w:val="uk-UA"/>
              </w:rPr>
              <w:t>Застосування</w:t>
            </w:r>
            <w:r w:rsidRPr="0057303A">
              <w:rPr>
                <w:rFonts w:ascii="Arial Black" w:eastAsia="Courier New" w:hAnsi="Arial Black" w:cs="Courier New"/>
                <w:color w:val="685C53"/>
                <w:sz w:val="15"/>
              </w:rPr>
              <w:t xml:space="preserve"> псевдо</w:t>
            </w:r>
            <w:r w:rsidRPr="0057303A">
              <w:rPr>
                <w:rFonts w:ascii="Arial Black" w:eastAsia="Courier New" w:hAnsi="Arial Black" w:cs="Courier New"/>
                <w:color w:val="685C53"/>
                <w:sz w:val="15"/>
                <w:lang w:val="uk-UA"/>
              </w:rPr>
              <w:t>е</w:t>
            </w:r>
            <w:r w:rsidRPr="0057303A">
              <w:rPr>
                <w:rFonts w:ascii="Arial Black" w:eastAsia="Courier New" w:hAnsi="Arial Black" w:cs="Courier New"/>
                <w:color w:val="685C53"/>
                <w:sz w:val="15"/>
              </w:rPr>
              <w:t>лемента :after</w:t>
            </w:r>
          </w:p>
        </w:tc>
        <w:tc>
          <w:tcPr>
            <w:tcW w:w="771" w:type="dxa"/>
            <w:tcBorders>
              <w:left w:val="single" w:sz="6" w:space="0" w:color="666666"/>
              <w:right w:val="double" w:sz="2" w:space="0" w:color="666666"/>
            </w:tcBorders>
            <w:shd w:val="clear" w:color="auto" w:fill="CEE2D3"/>
          </w:tcPr>
          <w:p w14:paraId="5D29B972"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XHTML 1.0</w:t>
            </w:r>
          </w:p>
        </w:tc>
        <w:tc>
          <w:tcPr>
            <w:tcW w:w="621" w:type="dxa"/>
            <w:tcBorders>
              <w:left w:val="double" w:sz="2" w:space="0" w:color="666666"/>
              <w:right w:val="double" w:sz="2" w:space="0" w:color="666666"/>
            </w:tcBorders>
            <w:shd w:val="clear" w:color="auto" w:fill="CEE2D3"/>
          </w:tcPr>
          <w:p w14:paraId="24BC3856"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3" w:type="dxa"/>
            <w:tcBorders>
              <w:left w:val="double" w:sz="2" w:space="0" w:color="666666"/>
              <w:right w:val="single" w:sz="6" w:space="0" w:color="666666"/>
            </w:tcBorders>
            <w:shd w:val="clear" w:color="auto" w:fill="F2C8C8"/>
          </w:tcPr>
          <w:p w14:paraId="63CA00A0"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IE 6</w:t>
            </w:r>
          </w:p>
        </w:tc>
        <w:tc>
          <w:tcPr>
            <w:tcW w:w="332" w:type="dxa"/>
            <w:tcBorders>
              <w:left w:val="single" w:sz="6" w:space="0" w:color="666666"/>
              <w:right w:val="single" w:sz="6" w:space="0" w:color="666666"/>
            </w:tcBorders>
            <w:shd w:val="clear" w:color="auto" w:fill="F2C8C8"/>
          </w:tcPr>
          <w:p w14:paraId="5786DB9B"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7</w:t>
            </w:r>
          </w:p>
        </w:tc>
        <w:tc>
          <w:tcPr>
            <w:tcW w:w="332" w:type="dxa"/>
            <w:tcBorders>
              <w:left w:val="single" w:sz="6" w:space="0" w:color="666666"/>
              <w:right w:val="single" w:sz="6" w:space="0" w:color="666666"/>
            </w:tcBorders>
            <w:shd w:val="clear" w:color="auto" w:fill="CEE2D3"/>
          </w:tcPr>
          <w:p w14:paraId="6BA3AF35"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2" w:type="dxa"/>
            <w:tcBorders>
              <w:left w:val="single" w:sz="6" w:space="0" w:color="666666"/>
              <w:right w:val="single" w:sz="6" w:space="0" w:color="666666"/>
            </w:tcBorders>
            <w:shd w:val="clear" w:color="auto" w:fill="CEE2D3"/>
          </w:tcPr>
          <w:p w14:paraId="018585A9"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3" w:type="dxa"/>
            <w:tcBorders>
              <w:left w:val="single" w:sz="6" w:space="0" w:color="666666"/>
              <w:right w:val="single" w:sz="6" w:space="0" w:color="666666"/>
            </w:tcBorders>
            <w:shd w:val="clear" w:color="auto" w:fill="CEE2D3"/>
          </w:tcPr>
          <w:p w14:paraId="7A654C2E"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1" w:type="dxa"/>
            <w:tcBorders>
              <w:left w:val="single" w:sz="6" w:space="0" w:color="666666"/>
              <w:right w:val="single" w:sz="6" w:space="0" w:color="666666"/>
            </w:tcBorders>
            <w:shd w:val="clear" w:color="auto" w:fill="CEE2D3"/>
          </w:tcPr>
          <w:p w14:paraId="1B286BDD"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5" w:type="dxa"/>
            <w:tcBorders>
              <w:left w:val="single" w:sz="6" w:space="0" w:color="666666"/>
              <w:right w:val="single" w:sz="6" w:space="0" w:color="666666"/>
            </w:tcBorders>
            <w:shd w:val="clear" w:color="auto" w:fill="CEE2D3"/>
          </w:tcPr>
          <w:p w14:paraId="78BEB28E" w14:textId="77777777" w:rsidR="0057303A" w:rsidRPr="0057303A" w:rsidRDefault="0057303A" w:rsidP="00253FB5">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6" w:type="dxa"/>
            <w:tcBorders>
              <w:left w:val="single" w:sz="6" w:space="0" w:color="666666"/>
            </w:tcBorders>
            <w:shd w:val="clear" w:color="auto" w:fill="CEE2D3"/>
          </w:tcPr>
          <w:p w14:paraId="46D4F768" w14:textId="77777777" w:rsidR="0057303A" w:rsidRPr="0057303A" w:rsidRDefault="0057303A" w:rsidP="00253FB5">
            <w:pPr>
              <w:spacing w:line="360" w:lineRule="auto"/>
              <w:ind w:left="38"/>
              <w:rPr>
                <w:rFonts w:eastAsia="Courier New" w:hAnsi="Courier New" w:cs="Courier New"/>
                <w:sz w:val="13"/>
              </w:rPr>
            </w:pPr>
            <w:r w:rsidRPr="0057303A">
              <w:rPr>
                <w:rFonts w:eastAsia="Courier New" w:hAnsi="Courier New" w:cs="Courier New"/>
                <w:sz w:val="13"/>
              </w:rPr>
              <w:t>Fx 3.6</w:t>
            </w:r>
          </w:p>
        </w:tc>
      </w:tr>
      <w:tr w:rsidR="0057303A" w:rsidRPr="0057303A" w14:paraId="132C4999" w14:textId="77777777" w:rsidTr="0002681C">
        <w:trPr>
          <w:trHeight w:val="2548"/>
        </w:trPr>
        <w:tc>
          <w:tcPr>
            <w:tcW w:w="9211" w:type="dxa"/>
            <w:gridSpan w:val="11"/>
            <w:shd w:val="clear" w:color="auto" w:fill="F8F7F2"/>
          </w:tcPr>
          <w:p w14:paraId="4FE54C04" w14:textId="77777777" w:rsidR="0057303A" w:rsidRPr="0057303A" w:rsidRDefault="0057303A" w:rsidP="007752AD">
            <w:pPr>
              <w:ind w:left="74"/>
              <w:rPr>
                <w:rFonts w:ascii="Courier New" w:eastAsia="Courier New" w:hAnsi="Courier New" w:cs="Courier New"/>
                <w:sz w:val="15"/>
                <w:lang w:val="en-US"/>
              </w:rPr>
            </w:pPr>
            <w:r w:rsidRPr="0057303A">
              <w:rPr>
                <w:rFonts w:ascii="Courier New" w:eastAsia="Courier New" w:hAnsi="Courier New" w:cs="Courier New"/>
                <w:sz w:val="15"/>
                <w:lang w:val="en-US"/>
              </w:rPr>
              <w:t>&lt;!DOCTYPE HTML PUBLIC "-//W3C//DTD HTML 4.01//EN"</w:t>
            </w:r>
            <w:r w:rsidR="003D6273">
              <w:fldChar w:fldCharType="begin"/>
            </w:r>
            <w:r w:rsidR="003D6273" w:rsidRPr="003D6273">
              <w:rPr>
                <w:lang w:val="en-US"/>
                <w:rPrChange w:id="1503" w:author="Пользователь Windows" w:date="2019-12-19T05:26:00Z">
                  <w:rPr/>
                </w:rPrChange>
              </w:rPr>
              <w:instrText>HYPERLINK "http://www.w3.org/TR/html4/strict.dtd" \h</w:instrText>
            </w:r>
            <w:r w:rsidR="003D6273">
              <w:fldChar w:fldCharType="separate"/>
            </w:r>
            <w:r w:rsidRPr="0057303A">
              <w:rPr>
                <w:rFonts w:ascii="Courier New" w:eastAsia="Courier New" w:hAnsi="Courier New" w:cs="Courier New"/>
                <w:sz w:val="15"/>
                <w:lang w:val="en-US"/>
              </w:rPr>
              <w:t xml:space="preserve"> "http://www.w3.org/TR/html4/strict.dtd"&gt;</w:t>
            </w:r>
            <w:r w:rsidR="003D6273">
              <w:fldChar w:fldCharType="end"/>
            </w:r>
          </w:p>
          <w:p w14:paraId="2AA217B0" w14:textId="77777777" w:rsidR="0057303A" w:rsidRPr="0057303A" w:rsidRDefault="0057303A" w:rsidP="007752AD">
            <w:pPr>
              <w:ind w:left="74"/>
              <w:rPr>
                <w:rFonts w:ascii="Courier New" w:eastAsia="Courier New" w:hAnsi="Courier New" w:cs="Courier New"/>
                <w:sz w:val="15"/>
                <w:lang w:val="en-US"/>
              </w:rPr>
            </w:pPr>
            <w:r w:rsidRPr="0057303A">
              <w:rPr>
                <w:rFonts w:ascii="Courier New" w:eastAsia="Courier New" w:hAnsi="Courier New" w:cs="Courier New"/>
                <w:sz w:val="15"/>
                <w:lang w:val="en-US"/>
              </w:rPr>
              <w:t>&lt;html&gt;</w:t>
            </w:r>
          </w:p>
          <w:p w14:paraId="2773736F" w14:textId="77777777" w:rsidR="0057303A" w:rsidRPr="0057303A" w:rsidRDefault="0057303A" w:rsidP="007752AD">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13204185" w14:textId="77777777" w:rsidR="0057303A" w:rsidRPr="0057303A" w:rsidRDefault="0057303A" w:rsidP="007752AD">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&lt;meta http-equiv="Content-Type" content="text/html; charset=utf-8"&gt;</w:t>
            </w:r>
          </w:p>
          <w:p w14:paraId="577E36C6" w14:textId="77777777" w:rsidR="0057303A" w:rsidRPr="0057303A" w:rsidRDefault="0057303A" w:rsidP="007752AD">
            <w:pPr>
              <w:ind w:left="246"/>
              <w:rPr>
                <w:rFonts w:ascii="Courier New" w:eastAsia="Courier New" w:hAnsi="Courier New" w:cs="Courier New"/>
                <w:sz w:val="15"/>
                <w:lang w:val="en-US"/>
              </w:rPr>
            </w:pPr>
            <w:r w:rsidRPr="0057303A">
              <w:rPr>
                <w:rFonts w:ascii="Courier New" w:eastAsia="Courier New" w:hAnsi="Courier New" w:cs="Courier New"/>
                <w:sz w:val="15"/>
                <w:lang w:val="en-US"/>
              </w:rPr>
              <w:t>&lt;title&gt;</w:t>
            </w:r>
            <w:r w:rsidRPr="0057303A">
              <w:rPr>
                <w:rFonts w:ascii="Courier New" w:eastAsia="Courier New" w:hAnsi="Courier New" w:cs="Courier New"/>
                <w:sz w:val="15"/>
              </w:rPr>
              <w:t>Псевдо</w:t>
            </w:r>
            <w:r w:rsidRPr="0057303A">
              <w:rPr>
                <w:rFonts w:ascii="Courier New" w:eastAsia="Courier New" w:hAnsi="Courier New" w:cs="Courier New"/>
                <w:sz w:val="15"/>
                <w:lang w:val="uk-UA"/>
              </w:rPr>
              <w:t>е</w:t>
            </w:r>
            <w:r w:rsidRPr="0057303A">
              <w:rPr>
                <w:rFonts w:ascii="Courier New" w:eastAsia="Courier New" w:hAnsi="Courier New" w:cs="Courier New"/>
                <w:sz w:val="15"/>
              </w:rPr>
              <w:t>лемент</w:t>
            </w:r>
            <w:r w:rsidRPr="0057303A">
              <w:rPr>
                <w:rFonts w:ascii="Courier New" w:eastAsia="Courier New" w:hAnsi="Courier New" w:cs="Courier New"/>
                <w:sz w:val="15"/>
                <w:lang w:val="uk-UA"/>
              </w:rPr>
              <w:t>и</w:t>
            </w:r>
            <w:r w:rsidRPr="0057303A">
              <w:rPr>
                <w:rFonts w:ascii="Courier New" w:eastAsia="Courier New" w:hAnsi="Courier New" w:cs="Courier New"/>
                <w:sz w:val="15"/>
                <w:lang w:val="en-US"/>
              </w:rPr>
              <w:t>&lt;/title&gt;</w:t>
            </w:r>
          </w:p>
          <w:p w14:paraId="20083142" w14:textId="77777777" w:rsidR="0057303A" w:rsidRPr="0057303A" w:rsidRDefault="0057303A" w:rsidP="007752AD">
            <w:pPr>
              <w:ind w:left="344" w:right="6849" w:hanging="90"/>
              <w:rPr>
                <w:rFonts w:ascii="Courier New" w:eastAsia="Courier New" w:hAnsi="Courier New" w:cs="Courier New"/>
                <w:sz w:val="15"/>
                <w:lang w:val="en-US"/>
              </w:rPr>
            </w:pPr>
            <w:r w:rsidRPr="0057303A">
              <w:rPr>
                <w:rFonts w:ascii="Courier New" w:eastAsia="Courier New" w:hAnsi="Courier New" w:cs="Courier New"/>
                <w:sz w:val="15"/>
                <w:lang w:val="en-US"/>
              </w:rPr>
              <w:t>&lt;style type="text/css"&gt; P.new:after {</w:t>
            </w:r>
          </w:p>
          <w:p w14:paraId="755676F5" w14:textId="77777777" w:rsidR="0057303A" w:rsidRPr="0057303A" w:rsidRDefault="0057303A" w:rsidP="007752AD">
            <w:pPr>
              <w:ind w:left="417"/>
              <w:rPr>
                <w:rFonts w:ascii="Courier New" w:eastAsia="Courier New" w:hAnsi="Courier New" w:cs="Courier New"/>
                <w:sz w:val="15"/>
              </w:rPr>
            </w:pPr>
            <w:r w:rsidRPr="0057303A">
              <w:rPr>
                <w:rFonts w:ascii="Courier New" w:eastAsia="Courier New" w:hAnsi="Courier New" w:cs="Courier New"/>
                <w:sz w:val="15"/>
                <w:lang w:val="en-US"/>
              </w:rPr>
              <w:t>content</w:t>
            </w:r>
            <w:r w:rsidRPr="0057303A">
              <w:rPr>
                <w:rFonts w:ascii="Courier New" w:eastAsia="Courier New" w:hAnsi="Courier New" w:cs="Courier New"/>
                <w:sz w:val="15"/>
              </w:rPr>
              <w:t>: " - Нов</w:t>
            </w:r>
            <w:r w:rsidRPr="0057303A">
              <w:rPr>
                <w:rFonts w:ascii="Courier New" w:eastAsia="Courier New" w:hAnsi="Courier New" w:cs="Courier New"/>
                <w:sz w:val="15"/>
                <w:lang w:val="uk-UA"/>
              </w:rPr>
              <w:t>е</w:t>
            </w:r>
            <w:r w:rsidRPr="0057303A">
              <w:rPr>
                <w:rFonts w:ascii="Courier New" w:eastAsia="Courier New" w:hAnsi="Courier New" w:cs="Courier New"/>
                <w:sz w:val="15"/>
              </w:rPr>
              <w:t>!"; /* Добавл</w:t>
            </w:r>
            <w:r w:rsidRPr="0057303A">
              <w:rPr>
                <w:rFonts w:ascii="Courier New" w:eastAsia="Courier New" w:hAnsi="Courier New" w:cs="Courier New"/>
                <w:sz w:val="15"/>
                <w:lang w:val="uk-UA"/>
              </w:rPr>
              <w:t>яємо</w:t>
            </w:r>
            <w:r w:rsidRPr="0057303A">
              <w:rPr>
                <w:rFonts w:ascii="Courier New" w:eastAsia="Courier New" w:hAnsi="Courier New" w:cs="Courier New"/>
                <w:sz w:val="15"/>
              </w:rPr>
              <w:t xml:space="preserve"> п</w:t>
            </w:r>
            <w:r w:rsidRPr="0057303A">
              <w:rPr>
                <w:rFonts w:ascii="Courier New" w:eastAsia="Courier New" w:hAnsi="Courier New" w:cs="Courier New"/>
                <w:sz w:val="15"/>
                <w:lang w:val="uk-UA"/>
              </w:rPr>
              <w:t>ісля</w:t>
            </w:r>
            <w:r w:rsidRPr="0057303A">
              <w:rPr>
                <w:rFonts w:ascii="Courier New" w:eastAsia="Courier New" w:hAnsi="Courier New" w:cs="Courier New"/>
                <w:sz w:val="15"/>
              </w:rPr>
              <w:t xml:space="preserve"> текст</w:t>
            </w:r>
            <w:r w:rsidRPr="0057303A">
              <w:rPr>
                <w:rFonts w:ascii="Courier New" w:eastAsia="Courier New" w:hAnsi="Courier New" w:cs="Courier New"/>
                <w:sz w:val="15"/>
                <w:lang w:val="uk-UA"/>
              </w:rPr>
              <w:t>у</w:t>
            </w:r>
            <w:r w:rsidRPr="0057303A">
              <w:rPr>
                <w:rFonts w:ascii="Courier New" w:eastAsia="Courier New" w:hAnsi="Courier New" w:cs="Courier New"/>
                <w:sz w:val="15"/>
              </w:rPr>
              <w:t xml:space="preserve"> абзац */</w:t>
            </w:r>
          </w:p>
          <w:p w14:paraId="111E87DF" w14:textId="77777777" w:rsidR="0057303A" w:rsidRPr="0057303A" w:rsidRDefault="0057303A" w:rsidP="007752AD">
            <w:pPr>
              <w:ind w:left="344"/>
              <w:rPr>
                <w:rFonts w:ascii="Courier New" w:eastAsia="Courier New" w:hAnsi="Courier New" w:cs="Courier New"/>
                <w:sz w:val="15"/>
              </w:rPr>
            </w:pPr>
            <w:r w:rsidRPr="0057303A">
              <w:rPr>
                <w:rFonts w:ascii="Courier New" w:eastAsia="Courier New" w:hAnsi="Courier New" w:cs="Courier New"/>
                <w:sz w:val="15"/>
              </w:rPr>
              <w:t>}</w:t>
            </w:r>
          </w:p>
          <w:p w14:paraId="5B4F3B05" w14:textId="77777777" w:rsidR="0057303A" w:rsidRPr="0057303A" w:rsidRDefault="0057303A" w:rsidP="007752AD">
            <w:pPr>
              <w:ind w:left="254"/>
              <w:rPr>
                <w:rFonts w:ascii="Courier New" w:eastAsia="Courier New" w:hAnsi="Courier New" w:cs="Courier New"/>
                <w:sz w:val="15"/>
              </w:rPr>
            </w:pPr>
            <w:r w:rsidRPr="0057303A">
              <w:rPr>
                <w:rFonts w:ascii="Courier New" w:eastAsia="Courier New" w:hAnsi="Courier New" w:cs="Courier New"/>
                <w:sz w:val="15"/>
              </w:rPr>
              <w:t>&lt;/style&gt;</w:t>
            </w:r>
          </w:p>
          <w:p w14:paraId="099813D3" w14:textId="77777777" w:rsidR="0057303A" w:rsidRPr="0057303A" w:rsidRDefault="0057303A" w:rsidP="007752AD">
            <w:pPr>
              <w:ind w:left="164"/>
              <w:rPr>
                <w:rFonts w:ascii="Courier New" w:eastAsia="Courier New" w:hAnsi="Courier New" w:cs="Courier New"/>
                <w:sz w:val="15"/>
              </w:rPr>
            </w:pPr>
            <w:r w:rsidRPr="0057303A">
              <w:rPr>
                <w:rFonts w:ascii="Courier New" w:eastAsia="Courier New" w:hAnsi="Courier New" w:cs="Courier New"/>
                <w:sz w:val="15"/>
              </w:rPr>
              <w:t>&lt;/head&gt;</w:t>
            </w:r>
          </w:p>
          <w:p w14:paraId="2A3D336F" w14:textId="77777777" w:rsidR="0057303A" w:rsidRPr="0057303A" w:rsidRDefault="0057303A" w:rsidP="007752AD">
            <w:pPr>
              <w:ind w:left="164"/>
              <w:rPr>
                <w:rFonts w:ascii="Courier New" w:eastAsia="Courier New" w:hAnsi="Courier New" w:cs="Courier New"/>
                <w:sz w:val="15"/>
              </w:rPr>
            </w:pPr>
            <w:r w:rsidRPr="0057303A">
              <w:rPr>
                <w:rFonts w:ascii="Courier New" w:eastAsia="Courier New" w:hAnsi="Courier New" w:cs="Courier New"/>
                <w:sz w:val="15"/>
              </w:rPr>
              <w:t>&lt;body&gt;</w:t>
            </w:r>
          </w:p>
          <w:p w14:paraId="08EB027E" w14:textId="77777777" w:rsidR="0057303A" w:rsidRPr="0057303A" w:rsidRDefault="0057303A" w:rsidP="007752AD">
            <w:pPr>
              <w:ind w:left="246"/>
              <w:rPr>
                <w:rFonts w:ascii="Courier New" w:eastAsia="Courier New" w:hAnsi="Courier New" w:cs="Courier New"/>
                <w:sz w:val="15"/>
                <w:szCs w:val="15"/>
              </w:rPr>
            </w:pPr>
            <w:r w:rsidRPr="0057303A">
              <w:rPr>
                <w:rFonts w:ascii="Courier New" w:eastAsia="Courier New" w:hAnsi="Courier New" w:cs="Courier New"/>
                <w:sz w:val="15"/>
                <w:szCs w:val="15"/>
              </w:rPr>
              <w:t>&lt;p class="new"&gt;</w:t>
            </w:r>
            <w:r w:rsidRPr="0057303A">
              <w:rPr>
                <w:rFonts w:ascii="Courier New" w:eastAsia="Courier New" w:hAnsi="Courier New" w:cs="Courier New"/>
                <w:sz w:val="15"/>
                <w:szCs w:val="15"/>
                <w:lang w:val="uk-UA"/>
              </w:rPr>
              <w:t xml:space="preserve"> Ловля лева в пустелі за допомогою методу золотого перетину</w:t>
            </w:r>
            <w:r w:rsidRPr="0057303A">
              <w:rPr>
                <w:rFonts w:ascii="Courier New" w:eastAsia="Courier New" w:hAnsi="Courier New" w:cs="Courier New"/>
                <w:sz w:val="15"/>
                <w:szCs w:val="15"/>
              </w:rPr>
              <w:t>.&lt;/p&gt;</w:t>
            </w:r>
            <w:r w:rsidRPr="0057303A">
              <w:rPr>
                <w:rFonts w:ascii="Courier New" w:eastAsia="Courier New" w:hAnsi="Courier New" w:cs="Courier New"/>
                <w:sz w:val="15"/>
                <w:szCs w:val="15"/>
                <w:lang w:val="uk-UA"/>
              </w:rPr>
              <w:br/>
            </w:r>
            <w:r w:rsidRPr="0057303A">
              <w:rPr>
                <w:rFonts w:ascii="Courier New" w:eastAsia="Courier New" w:hAnsi="Courier New" w:cs="Courier New"/>
                <w:sz w:val="15"/>
                <w:szCs w:val="15"/>
              </w:rPr>
              <w:t>&lt;p</w:t>
            </w:r>
            <w:r w:rsidRPr="0057303A">
              <w:rPr>
                <w:rFonts w:ascii="Courier New" w:eastAsia="Courier New" w:hAnsi="Courier New" w:cs="Courier New"/>
                <w:sz w:val="15"/>
                <w:szCs w:val="15"/>
                <w:lang w:val="uk-UA"/>
              </w:rPr>
              <w:t xml:space="preserve"> &gt; Метод ловлі лева простим перебором</w:t>
            </w:r>
            <w:r w:rsidRPr="0057303A">
              <w:rPr>
                <w:rFonts w:ascii="Courier New" w:eastAsia="Courier New" w:hAnsi="Courier New" w:cs="Courier New"/>
                <w:sz w:val="15"/>
                <w:szCs w:val="15"/>
              </w:rPr>
              <w:t>.&lt;/p&gt;</w:t>
            </w:r>
          </w:p>
          <w:p w14:paraId="3ACB5518" w14:textId="77777777" w:rsidR="0057303A" w:rsidRPr="0057303A" w:rsidRDefault="0057303A" w:rsidP="007752AD">
            <w:pPr>
              <w:ind w:left="164"/>
              <w:rPr>
                <w:rFonts w:ascii="Courier New" w:eastAsia="Courier New" w:hAnsi="Courier New" w:cs="Courier New"/>
                <w:sz w:val="15"/>
                <w:szCs w:val="15"/>
              </w:rPr>
            </w:pPr>
            <w:r w:rsidRPr="0057303A">
              <w:rPr>
                <w:rFonts w:ascii="Courier New" w:eastAsia="Courier New" w:hAnsi="Courier New" w:cs="Courier New"/>
                <w:sz w:val="15"/>
                <w:szCs w:val="15"/>
              </w:rPr>
              <w:t>&lt;/body&gt;</w:t>
            </w:r>
          </w:p>
          <w:p w14:paraId="258C51D6" w14:textId="77777777" w:rsidR="0057303A" w:rsidRPr="0057303A" w:rsidRDefault="0057303A" w:rsidP="007752AD">
            <w:pPr>
              <w:ind w:left="74"/>
              <w:rPr>
                <w:rFonts w:ascii="Courier New" w:eastAsia="Courier New" w:hAnsi="Courier New" w:cs="Courier New"/>
                <w:sz w:val="15"/>
              </w:rPr>
            </w:pPr>
            <w:r w:rsidRPr="0057303A">
              <w:rPr>
                <w:rFonts w:ascii="Courier New" w:eastAsia="Courier New" w:hAnsi="Courier New" w:cs="Courier New"/>
                <w:sz w:val="15"/>
              </w:rPr>
              <w:t>&lt;/html&gt;</w:t>
            </w:r>
          </w:p>
        </w:tc>
      </w:tr>
    </w:tbl>
    <w:p w14:paraId="251037AB" w14:textId="77777777" w:rsidR="0057303A" w:rsidRPr="0057303A" w:rsidRDefault="0057303A" w:rsidP="00253FB5">
      <w:pPr>
        <w:spacing w:line="360" w:lineRule="auto"/>
        <w:rPr>
          <w:sz w:val="15"/>
          <w:szCs w:val="17"/>
        </w:rPr>
      </w:pPr>
    </w:p>
    <w:p w14:paraId="7A3460BA" w14:textId="77777777" w:rsidR="0057303A" w:rsidRDefault="0057303A" w:rsidP="00253FB5">
      <w:pPr>
        <w:spacing w:line="360" w:lineRule="auto"/>
        <w:ind w:left="105"/>
        <w:rPr>
          <w:sz w:val="17"/>
          <w:szCs w:val="17"/>
        </w:rPr>
      </w:pPr>
      <w:r w:rsidRPr="0057303A">
        <w:rPr>
          <w:sz w:val="17"/>
          <w:szCs w:val="17"/>
        </w:rPr>
        <w:t>Результат при</w:t>
      </w:r>
      <w:r w:rsidRPr="0057303A">
        <w:rPr>
          <w:sz w:val="17"/>
          <w:szCs w:val="17"/>
          <w:lang w:val="uk-UA"/>
        </w:rPr>
        <w:t>кладу</w:t>
      </w:r>
      <w:r w:rsidRPr="0057303A">
        <w:rPr>
          <w:sz w:val="17"/>
          <w:szCs w:val="17"/>
        </w:rPr>
        <w:t xml:space="preserve"> показан</w:t>
      </w:r>
      <w:r w:rsidRPr="0057303A">
        <w:rPr>
          <w:sz w:val="17"/>
          <w:szCs w:val="17"/>
          <w:lang w:val="uk-UA"/>
        </w:rPr>
        <w:t>о</w:t>
      </w:r>
      <w:r w:rsidRPr="0057303A">
        <w:rPr>
          <w:sz w:val="17"/>
          <w:szCs w:val="17"/>
        </w:rPr>
        <w:t xml:space="preserve"> на рис. 1.38.</w:t>
      </w:r>
    </w:p>
    <w:p w14:paraId="466FB5F5" w14:textId="77777777" w:rsidR="007752AD" w:rsidRDefault="007752AD" w:rsidP="00253FB5">
      <w:pPr>
        <w:spacing w:line="360" w:lineRule="auto"/>
        <w:ind w:left="105"/>
        <w:jc w:val="center"/>
        <w:rPr>
          <w:sz w:val="17"/>
          <w:szCs w:val="17"/>
          <w:lang w:val="uk-UA"/>
        </w:rPr>
      </w:pPr>
    </w:p>
    <w:p w14:paraId="46A4518B" w14:textId="77777777" w:rsidR="007752AD" w:rsidRDefault="007752AD" w:rsidP="00253FB5">
      <w:pPr>
        <w:spacing w:line="360" w:lineRule="auto"/>
        <w:ind w:left="105"/>
        <w:jc w:val="center"/>
        <w:rPr>
          <w:sz w:val="17"/>
          <w:szCs w:val="17"/>
          <w:lang w:val="uk-UA"/>
        </w:rPr>
      </w:pPr>
    </w:p>
    <w:p w14:paraId="28D91DA9" w14:textId="77777777" w:rsidR="0057303A" w:rsidRPr="0057303A" w:rsidRDefault="0057303A" w:rsidP="00253FB5">
      <w:pPr>
        <w:spacing w:line="360" w:lineRule="auto"/>
        <w:ind w:left="105"/>
        <w:jc w:val="center"/>
        <w:rPr>
          <w:sz w:val="17"/>
          <w:szCs w:val="17"/>
          <w:lang w:val="uk-UA"/>
        </w:rPr>
      </w:pPr>
      <w:r w:rsidRPr="0057303A">
        <w:rPr>
          <w:noProof/>
          <w:sz w:val="17"/>
          <w:szCs w:val="17"/>
          <w:lang w:val="en-US" w:eastAsia="en-US" w:bidi="ar-SA"/>
        </w:rPr>
        <w:lastRenderedPageBreak/>
        <w:drawing>
          <wp:inline distT="0" distB="0" distL="0" distR="0" wp14:anchorId="75965A6A" wp14:editId="24179649">
            <wp:extent cx="3980555" cy="1181100"/>
            <wp:effectExtent l="19050" t="19050" r="19050" b="20320"/>
            <wp:docPr id="227"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67" cstate="print"/>
                    <a:srcRect b="34783"/>
                    <a:stretch/>
                  </pic:blipFill>
                  <pic:spPr bwMode="auto">
                    <a:xfrm>
                      <a:off x="0" y="0"/>
                      <a:ext cx="3980555" cy="1181100"/>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2C539FE8" w14:textId="77777777" w:rsidR="0057303A" w:rsidRPr="0057303A" w:rsidRDefault="0057303A" w:rsidP="00253FB5">
      <w:pPr>
        <w:spacing w:line="360" w:lineRule="auto"/>
        <w:rPr>
          <w:sz w:val="14"/>
          <w:szCs w:val="17"/>
        </w:rPr>
      </w:pPr>
    </w:p>
    <w:p w14:paraId="1F2A5403" w14:textId="77777777" w:rsidR="0057303A" w:rsidRPr="0057303A" w:rsidRDefault="0057303A" w:rsidP="00253FB5">
      <w:pPr>
        <w:spacing w:line="360" w:lineRule="auto"/>
        <w:ind w:left="1424" w:right="1432"/>
        <w:jc w:val="center"/>
        <w:rPr>
          <w:rFonts w:ascii="Georgia" w:hAnsi="Georgia"/>
          <w:i/>
          <w:sz w:val="17"/>
        </w:rPr>
      </w:pPr>
      <w:r w:rsidRPr="0057303A">
        <w:rPr>
          <w:rFonts w:ascii="Georgia" w:hAnsi="Georgia"/>
          <w:i/>
          <w:color w:val="666666"/>
          <w:sz w:val="17"/>
        </w:rPr>
        <w:t>Рис. 1.38. Добавлен</w:t>
      </w:r>
      <w:r w:rsidRPr="0057303A">
        <w:rPr>
          <w:rFonts w:ascii="Georgia" w:hAnsi="Georgia"/>
          <w:i/>
          <w:color w:val="666666"/>
          <w:sz w:val="17"/>
          <w:lang w:val="uk-UA"/>
        </w:rPr>
        <w:t>ня</w:t>
      </w:r>
      <w:r w:rsidRPr="0057303A">
        <w:rPr>
          <w:rFonts w:ascii="Georgia" w:hAnsi="Georgia"/>
          <w:i/>
          <w:color w:val="666666"/>
          <w:sz w:val="17"/>
        </w:rPr>
        <w:t xml:space="preserve"> текст</w:t>
      </w:r>
      <w:r w:rsidRPr="0057303A">
        <w:rPr>
          <w:rFonts w:ascii="Georgia" w:hAnsi="Georgia"/>
          <w:i/>
          <w:color w:val="666666"/>
          <w:sz w:val="17"/>
          <w:lang w:val="uk-UA"/>
        </w:rPr>
        <w:t>у</w:t>
      </w:r>
      <w:r w:rsidRPr="0057303A">
        <w:rPr>
          <w:rFonts w:ascii="Georgia" w:hAnsi="Georgia"/>
          <w:i/>
          <w:color w:val="666666"/>
          <w:sz w:val="17"/>
        </w:rPr>
        <w:t xml:space="preserve"> </w:t>
      </w:r>
      <w:r w:rsidRPr="0057303A">
        <w:rPr>
          <w:rFonts w:ascii="Georgia" w:hAnsi="Georgia"/>
          <w:i/>
          <w:color w:val="666666"/>
          <w:sz w:val="17"/>
          <w:lang w:val="uk-UA"/>
        </w:rPr>
        <w:t>до</w:t>
      </w:r>
      <w:r w:rsidRPr="0057303A">
        <w:rPr>
          <w:rFonts w:ascii="Georgia" w:hAnsi="Georgia"/>
          <w:i/>
          <w:color w:val="666666"/>
          <w:sz w:val="17"/>
        </w:rPr>
        <w:t xml:space="preserve"> абзацу </w:t>
      </w:r>
      <w:r w:rsidRPr="0057303A">
        <w:rPr>
          <w:rFonts w:ascii="Georgia" w:hAnsi="Georgia"/>
          <w:i/>
          <w:color w:val="666666"/>
          <w:sz w:val="17"/>
          <w:lang w:val="uk-UA"/>
        </w:rPr>
        <w:t>за допомогою</w:t>
      </w:r>
      <w:r w:rsidRPr="0057303A">
        <w:rPr>
          <w:rFonts w:ascii="Georgia" w:hAnsi="Georgia"/>
          <w:i/>
          <w:color w:val="666666"/>
          <w:sz w:val="17"/>
        </w:rPr>
        <w:t>:after</w:t>
      </w:r>
    </w:p>
    <w:p w14:paraId="35E5AA91" w14:textId="77777777" w:rsidR="0057303A" w:rsidRPr="0057303A" w:rsidRDefault="0057303A" w:rsidP="00253FB5">
      <w:pPr>
        <w:spacing w:line="360" w:lineRule="auto"/>
        <w:rPr>
          <w:rFonts w:ascii="Georgia"/>
          <w:i/>
          <w:sz w:val="20"/>
          <w:szCs w:val="17"/>
        </w:rPr>
      </w:pPr>
    </w:p>
    <w:p w14:paraId="46CD4E59" w14:textId="77777777" w:rsidR="0057303A" w:rsidRPr="0057303A" w:rsidRDefault="0057303A" w:rsidP="00253FB5">
      <w:pPr>
        <w:spacing w:line="360" w:lineRule="auto"/>
        <w:ind w:left="105" w:right="513"/>
        <w:rPr>
          <w:sz w:val="17"/>
          <w:szCs w:val="17"/>
        </w:rPr>
      </w:pPr>
      <w:r w:rsidRPr="0057303A">
        <w:rPr>
          <w:sz w:val="17"/>
          <w:szCs w:val="17"/>
          <w:lang w:val="uk-UA"/>
        </w:rPr>
        <w:t>В даному прикладі до вмісту абзацу з класом new додається додаткове слово, яке виступає значенням властивості</w:t>
      </w:r>
      <w:r w:rsidRPr="0057303A">
        <w:rPr>
          <w:sz w:val="17"/>
          <w:szCs w:val="17"/>
        </w:rPr>
        <w:t xml:space="preserve"> </w:t>
      </w:r>
      <w:r w:rsidRPr="0057303A">
        <w:rPr>
          <w:color w:val="B61039"/>
          <w:sz w:val="17"/>
          <w:szCs w:val="17"/>
        </w:rPr>
        <w:t>content</w:t>
      </w:r>
      <w:r w:rsidRPr="0057303A">
        <w:rPr>
          <w:sz w:val="17"/>
          <w:szCs w:val="17"/>
        </w:rPr>
        <w:t>.</w:t>
      </w:r>
    </w:p>
    <w:p w14:paraId="4D4385B9" w14:textId="77777777" w:rsidR="0057303A" w:rsidRPr="0057303A" w:rsidRDefault="0057303A" w:rsidP="00253FB5">
      <w:pPr>
        <w:spacing w:line="360" w:lineRule="auto"/>
        <w:rPr>
          <w:sz w:val="25"/>
          <w:szCs w:val="17"/>
        </w:rPr>
      </w:pPr>
    </w:p>
    <w:p w14:paraId="326DD86F" w14:textId="77777777" w:rsidR="0057303A" w:rsidRPr="0057303A" w:rsidRDefault="0057303A" w:rsidP="00253FB5">
      <w:pPr>
        <w:spacing w:line="360" w:lineRule="auto"/>
        <w:ind w:left="647" w:hanging="539"/>
        <w:rPr>
          <w:sz w:val="17"/>
          <w:szCs w:val="17"/>
        </w:rPr>
      </w:pPr>
      <w:r w:rsidRPr="0057303A">
        <w:rPr>
          <w:noProof/>
          <w:position w:val="-13"/>
          <w:sz w:val="17"/>
          <w:szCs w:val="17"/>
          <w:lang w:val="en-US" w:eastAsia="en-US" w:bidi="ar-SA"/>
        </w:rPr>
        <w:drawing>
          <wp:inline distT="0" distB="0" distL="0" distR="0" wp14:anchorId="37ED3913" wp14:editId="22B35D7A">
            <wp:extent cx="217568" cy="217568"/>
            <wp:effectExtent l="0" t="0" r="0" b="0"/>
            <wp:docPr id="27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2.png"/>
                    <pic:cNvPicPr/>
                  </pic:nvPicPr>
                  <pic:blipFill>
                    <a:blip r:embed="rId14" cstate="print"/>
                    <a:stretch>
                      <a:fillRect/>
                    </a:stretch>
                  </pic:blipFill>
                  <pic:spPr>
                    <a:xfrm>
                      <a:off x="0" y="0"/>
                      <a:ext cx="217568" cy="217568"/>
                    </a:xfrm>
                    <a:prstGeom prst="rect">
                      <a:avLst/>
                    </a:prstGeom>
                  </pic:spPr>
                </pic:pic>
              </a:graphicData>
            </a:graphic>
          </wp:inline>
        </w:drawing>
      </w:r>
      <w:r w:rsidRPr="0057303A">
        <w:rPr>
          <w:rFonts w:ascii="Times New Roman" w:hAnsi="Times New Roman"/>
          <w:sz w:val="20"/>
          <w:szCs w:val="17"/>
        </w:rPr>
        <w:t xml:space="preserve">   </w:t>
      </w:r>
      <w:r w:rsidRPr="0057303A">
        <w:rPr>
          <w:rFonts w:ascii="Times New Roman" w:hAnsi="Times New Roman"/>
          <w:spacing w:val="-8"/>
          <w:sz w:val="20"/>
          <w:szCs w:val="17"/>
        </w:rPr>
        <w:t xml:space="preserve"> </w:t>
      </w:r>
      <w:r w:rsidRPr="0057303A">
        <w:rPr>
          <w:sz w:val="17"/>
          <w:szCs w:val="17"/>
          <w:lang w:val="uk-UA"/>
        </w:rPr>
        <w:t xml:space="preserve">Псевдоелементи </w:t>
      </w:r>
      <w:r w:rsidRPr="0057303A">
        <w:rPr>
          <w:sz w:val="17"/>
          <w:szCs w:val="17"/>
        </w:rPr>
        <w:t>:</w:t>
      </w:r>
      <w:r w:rsidRPr="0057303A">
        <w:rPr>
          <w:color w:val="B61039"/>
          <w:sz w:val="17"/>
          <w:szCs w:val="17"/>
        </w:rPr>
        <w:t xml:space="preserve">after </w:t>
      </w:r>
      <w:r w:rsidRPr="0057303A">
        <w:rPr>
          <w:sz w:val="17"/>
          <w:szCs w:val="17"/>
          <w:lang w:val="uk-UA"/>
        </w:rPr>
        <w:t>і</w:t>
      </w:r>
      <w:r w:rsidRPr="0057303A">
        <w:rPr>
          <w:sz w:val="17"/>
          <w:szCs w:val="17"/>
        </w:rPr>
        <w:t xml:space="preserve"> </w:t>
      </w:r>
      <w:r w:rsidRPr="0057303A">
        <w:rPr>
          <w:color w:val="B61039"/>
          <w:sz w:val="17"/>
          <w:szCs w:val="17"/>
        </w:rPr>
        <w:t>:before</w:t>
      </w:r>
      <w:r w:rsidRPr="0057303A">
        <w:rPr>
          <w:sz w:val="17"/>
          <w:szCs w:val="17"/>
          <w:lang w:val="uk-UA"/>
        </w:rPr>
        <w:t xml:space="preserve">, а також стильова властивість </w:t>
      </w:r>
      <w:r w:rsidRPr="0057303A">
        <w:rPr>
          <w:color w:val="B61039"/>
          <w:sz w:val="17"/>
          <w:szCs w:val="17"/>
        </w:rPr>
        <w:t>content</w:t>
      </w:r>
      <w:r w:rsidRPr="0057303A">
        <w:rPr>
          <w:sz w:val="17"/>
          <w:szCs w:val="17"/>
          <w:lang w:val="uk-UA"/>
        </w:rPr>
        <w:t xml:space="preserve"> не підтримуються браузером Internet</w:t>
      </w:r>
      <w:r w:rsidR="003E16CB">
        <w:rPr>
          <w:sz w:val="17"/>
          <w:szCs w:val="17"/>
          <w:lang w:val="uk-UA"/>
        </w:rPr>
        <w:t xml:space="preserve"> </w:t>
      </w:r>
      <w:r w:rsidRPr="0057303A">
        <w:rPr>
          <w:sz w:val="17"/>
          <w:szCs w:val="17"/>
          <w:lang w:val="uk-UA"/>
        </w:rPr>
        <w:t>Explorer до сьомої версії включно</w:t>
      </w:r>
      <w:r w:rsidRPr="0057303A">
        <w:rPr>
          <w:sz w:val="17"/>
          <w:szCs w:val="17"/>
        </w:rPr>
        <w:t>.</w:t>
      </w:r>
    </w:p>
    <w:p w14:paraId="3B14E614" w14:textId="77777777" w:rsidR="0057303A" w:rsidRDefault="0057303A" w:rsidP="00253FB5">
      <w:pPr>
        <w:spacing w:line="360" w:lineRule="auto"/>
        <w:rPr>
          <w:sz w:val="18"/>
          <w:szCs w:val="17"/>
        </w:rPr>
      </w:pPr>
    </w:p>
    <w:p w14:paraId="2BCB593F" w14:textId="77777777" w:rsidR="0057303A" w:rsidRPr="0057303A" w:rsidRDefault="0057303A" w:rsidP="00253FB5">
      <w:pPr>
        <w:spacing w:line="360" w:lineRule="auto"/>
        <w:ind w:left="105"/>
        <w:outlineLvl w:val="4"/>
        <w:rPr>
          <w:rFonts w:ascii="Georgia" w:eastAsia="Georgia" w:hAnsi="Georgia" w:cs="Georgia"/>
          <w:sz w:val="23"/>
          <w:szCs w:val="23"/>
        </w:rPr>
      </w:pPr>
      <w:r w:rsidRPr="0057303A">
        <w:rPr>
          <w:rFonts w:ascii="Georgia" w:eastAsia="Georgia" w:hAnsi="Georgia" w:cs="Georgia"/>
          <w:color w:val="BD2026"/>
          <w:sz w:val="23"/>
          <w:szCs w:val="23"/>
        </w:rPr>
        <w:t>:before</w:t>
      </w:r>
    </w:p>
    <w:p w14:paraId="332B8068" w14:textId="77777777" w:rsidR="0057303A" w:rsidRPr="0057303A" w:rsidRDefault="0057303A" w:rsidP="00253FB5">
      <w:pPr>
        <w:spacing w:line="360" w:lineRule="auto"/>
        <w:ind w:left="105"/>
        <w:rPr>
          <w:sz w:val="17"/>
          <w:szCs w:val="17"/>
        </w:rPr>
      </w:pPr>
      <w:r w:rsidRPr="0057303A">
        <w:rPr>
          <w:sz w:val="17"/>
          <w:szCs w:val="17"/>
          <w:lang w:val="uk-UA"/>
        </w:rPr>
        <w:t xml:space="preserve">За своєю дією: </w:t>
      </w:r>
      <w:r w:rsidRPr="0057303A">
        <w:rPr>
          <w:color w:val="B61039"/>
          <w:sz w:val="17"/>
          <w:szCs w:val="17"/>
        </w:rPr>
        <w:t xml:space="preserve">before </w:t>
      </w:r>
      <w:r w:rsidRPr="0057303A">
        <w:rPr>
          <w:sz w:val="17"/>
          <w:szCs w:val="17"/>
          <w:lang w:val="uk-UA"/>
        </w:rPr>
        <w:t xml:space="preserve">аналогічний псевдоелементу: </w:t>
      </w:r>
      <w:r w:rsidRPr="0057303A">
        <w:rPr>
          <w:color w:val="B61039"/>
          <w:sz w:val="17"/>
          <w:szCs w:val="17"/>
        </w:rPr>
        <w:t>after</w:t>
      </w:r>
      <w:r w:rsidRPr="0057303A">
        <w:rPr>
          <w:sz w:val="17"/>
          <w:szCs w:val="17"/>
          <w:lang w:val="uk-UA"/>
        </w:rPr>
        <w:t>, але вставляє контент до елемента. У прикладі 1.60 показано додавання маркерів свого типу до елементів списку за допомогою приховування стандартних маркерів і застосування псевдокласу</w:t>
      </w:r>
      <w:r w:rsidRPr="0057303A">
        <w:rPr>
          <w:sz w:val="17"/>
          <w:szCs w:val="17"/>
        </w:rPr>
        <w:t>:</w:t>
      </w:r>
      <w:r w:rsidRPr="0057303A">
        <w:rPr>
          <w:color w:val="B61039"/>
          <w:sz w:val="17"/>
          <w:szCs w:val="17"/>
        </w:rPr>
        <w:t>before</w:t>
      </w:r>
      <w:r w:rsidRPr="0057303A">
        <w:rPr>
          <w:sz w:val="17"/>
          <w:szCs w:val="17"/>
        </w:rPr>
        <w:t>.</w:t>
      </w:r>
    </w:p>
    <w:p w14:paraId="299BD009" w14:textId="77777777" w:rsidR="00DD2646" w:rsidRPr="0057303A" w:rsidRDefault="00DD2646" w:rsidP="00DD2646">
      <w:pPr>
        <w:spacing w:line="360" w:lineRule="auto"/>
        <w:rPr>
          <w:sz w:val="20"/>
          <w:szCs w:val="17"/>
          <w:lang w:val="uk-UA"/>
        </w:rPr>
      </w:pPr>
    </w:p>
    <w:tbl>
      <w:tblPr>
        <w:tblStyle w:val="TableNormal"/>
        <w:tblW w:w="0" w:type="auto"/>
        <w:tblInd w:w="426" w:type="dxa"/>
        <w:tblLayout w:type="fixed"/>
        <w:tblLook w:val="01E0" w:firstRow="1" w:lastRow="1" w:firstColumn="1" w:lastColumn="1" w:noHBand="0" w:noVBand="0"/>
      </w:tblPr>
      <w:tblGrid>
        <w:gridCol w:w="4853"/>
        <w:gridCol w:w="771"/>
        <w:gridCol w:w="621"/>
        <w:gridCol w:w="353"/>
        <w:gridCol w:w="332"/>
        <w:gridCol w:w="332"/>
        <w:gridCol w:w="332"/>
        <w:gridCol w:w="343"/>
        <w:gridCol w:w="461"/>
        <w:gridCol w:w="365"/>
        <w:gridCol w:w="456"/>
      </w:tblGrid>
      <w:tr w:rsidR="00DD2646" w:rsidRPr="0057303A" w14:paraId="7A3989A8" w14:textId="77777777" w:rsidTr="007D360C">
        <w:trPr>
          <w:trHeight w:val="235"/>
        </w:trPr>
        <w:tc>
          <w:tcPr>
            <w:tcW w:w="4853" w:type="dxa"/>
            <w:tcBorders>
              <w:right w:val="single" w:sz="6" w:space="0" w:color="666666"/>
            </w:tcBorders>
          </w:tcPr>
          <w:p w14:paraId="5988C4FB" w14:textId="3C7DF237" w:rsidR="00DD2646" w:rsidRPr="0057303A" w:rsidRDefault="00DD2646" w:rsidP="007D360C">
            <w:pPr>
              <w:spacing w:line="360" w:lineRule="auto"/>
              <w:rPr>
                <w:rFonts w:ascii="Arial Black" w:eastAsia="Courier New" w:hAnsi="Arial Black" w:cs="Courier New"/>
                <w:sz w:val="15"/>
              </w:rPr>
            </w:pPr>
            <w:r w:rsidRPr="0057303A">
              <w:rPr>
                <w:rFonts w:ascii="Arial Black" w:eastAsia="Courier New" w:hAnsi="Arial Black" w:cs="Courier New"/>
                <w:color w:val="685C53"/>
                <w:sz w:val="15"/>
              </w:rPr>
              <w:t>При</w:t>
            </w:r>
            <w:r w:rsidRPr="0057303A">
              <w:rPr>
                <w:rFonts w:ascii="Arial Black" w:eastAsia="Courier New" w:hAnsi="Arial Black" w:cs="Courier New"/>
                <w:color w:val="685C53"/>
                <w:sz w:val="15"/>
                <w:lang w:val="uk-UA"/>
              </w:rPr>
              <w:t>клад</w:t>
            </w:r>
            <w:r w:rsidRPr="0057303A">
              <w:rPr>
                <w:rFonts w:ascii="Arial Black" w:eastAsia="Courier New" w:hAnsi="Arial Black" w:cs="Courier New"/>
                <w:color w:val="685C53"/>
                <w:sz w:val="15"/>
              </w:rPr>
              <w:t xml:space="preserve"> 1.</w:t>
            </w:r>
            <w:r w:rsidRPr="0057303A">
              <w:rPr>
                <w:rFonts w:ascii="Arial Black" w:hAnsi="Arial Black"/>
                <w:color w:val="685C53"/>
                <w:sz w:val="15"/>
              </w:rPr>
              <w:t xml:space="preserve">60. </w:t>
            </w:r>
            <w:r w:rsidRPr="0057303A">
              <w:rPr>
                <w:rFonts w:ascii="Arial Black" w:hAnsi="Arial Black"/>
                <w:color w:val="685C53"/>
                <w:sz w:val="15"/>
                <w:lang w:val="uk-UA"/>
              </w:rPr>
              <w:t>Виористання</w:t>
            </w:r>
            <w:r w:rsidRPr="0057303A">
              <w:rPr>
                <w:rFonts w:ascii="Arial Black" w:hAnsi="Arial Black"/>
                <w:color w:val="685C53"/>
                <w:sz w:val="15"/>
              </w:rPr>
              <w:t xml:space="preserve"> псевдо</w:t>
            </w:r>
            <w:r w:rsidRPr="0057303A">
              <w:rPr>
                <w:rFonts w:ascii="Arial Black" w:hAnsi="Arial Black"/>
                <w:color w:val="685C53"/>
                <w:sz w:val="15"/>
                <w:lang w:val="uk-UA"/>
              </w:rPr>
              <w:t>е</w:t>
            </w:r>
            <w:r w:rsidRPr="0057303A">
              <w:rPr>
                <w:rFonts w:ascii="Arial Black" w:hAnsi="Arial Black"/>
                <w:color w:val="685C53"/>
                <w:sz w:val="15"/>
              </w:rPr>
              <w:t>лемента :before</w:t>
            </w:r>
          </w:p>
        </w:tc>
        <w:tc>
          <w:tcPr>
            <w:tcW w:w="771" w:type="dxa"/>
            <w:tcBorders>
              <w:left w:val="single" w:sz="6" w:space="0" w:color="666666"/>
              <w:right w:val="double" w:sz="2" w:space="0" w:color="666666"/>
            </w:tcBorders>
            <w:shd w:val="clear" w:color="auto" w:fill="CEE2D3"/>
          </w:tcPr>
          <w:p w14:paraId="6EF9B79C" w14:textId="1569D64F" w:rsidR="00DD2646" w:rsidRPr="0057303A" w:rsidRDefault="00DD2646" w:rsidP="007D360C">
            <w:pPr>
              <w:spacing w:line="360" w:lineRule="auto"/>
              <w:ind w:left="-37"/>
              <w:rPr>
                <w:rFonts w:eastAsia="Courier New" w:hAnsi="Courier New" w:cs="Courier New"/>
                <w:sz w:val="13"/>
              </w:rPr>
            </w:pPr>
            <w:r>
              <w:rPr>
                <w:rFonts w:ascii="Arial Black" w:eastAsia="Courier New" w:hAnsi="Courier New" w:cs="Courier New"/>
                <w:color w:val="685C53"/>
                <w:position w:val="3"/>
                <w:sz w:val="15"/>
                <w:lang w:val="uk-UA"/>
              </w:rPr>
              <w:t xml:space="preserve"> </w:t>
            </w:r>
            <w:r w:rsidRPr="0057303A">
              <w:rPr>
                <w:rFonts w:eastAsia="Courier New" w:hAnsi="Courier New" w:cs="Courier New"/>
                <w:sz w:val="13"/>
              </w:rPr>
              <w:t>XHTML 1.0</w:t>
            </w:r>
          </w:p>
        </w:tc>
        <w:tc>
          <w:tcPr>
            <w:tcW w:w="621" w:type="dxa"/>
            <w:tcBorders>
              <w:left w:val="double" w:sz="2" w:space="0" w:color="666666"/>
              <w:right w:val="double" w:sz="2" w:space="0" w:color="666666"/>
            </w:tcBorders>
            <w:shd w:val="clear" w:color="auto" w:fill="CEE2D3"/>
          </w:tcPr>
          <w:p w14:paraId="7D05C11F" w14:textId="77777777" w:rsidR="00DD2646" w:rsidRPr="0057303A" w:rsidRDefault="00DD2646" w:rsidP="007D360C">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3" w:type="dxa"/>
            <w:tcBorders>
              <w:left w:val="double" w:sz="2" w:space="0" w:color="666666"/>
              <w:right w:val="single" w:sz="6" w:space="0" w:color="666666"/>
            </w:tcBorders>
            <w:shd w:val="clear" w:color="auto" w:fill="CEE2D3"/>
          </w:tcPr>
          <w:p w14:paraId="60CEC05D" w14:textId="77777777" w:rsidR="00DD2646" w:rsidRPr="0057303A" w:rsidRDefault="00DD2646" w:rsidP="007D360C">
            <w:pPr>
              <w:spacing w:line="360" w:lineRule="auto"/>
              <w:ind w:left="47"/>
              <w:rPr>
                <w:rFonts w:eastAsia="Courier New" w:hAnsi="Courier New" w:cs="Courier New"/>
                <w:sz w:val="13"/>
              </w:rPr>
            </w:pPr>
            <w:r w:rsidRPr="0057303A">
              <w:rPr>
                <w:rFonts w:eastAsia="Courier New" w:hAnsi="Courier New" w:cs="Courier New"/>
                <w:sz w:val="13"/>
              </w:rPr>
              <w:t>IE 6</w:t>
            </w:r>
          </w:p>
        </w:tc>
        <w:tc>
          <w:tcPr>
            <w:tcW w:w="332" w:type="dxa"/>
            <w:tcBorders>
              <w:left w:val="single" w:sz="6" w:space="0" w:color="666666"/>
              <w:right w:val="single" w:sz="6" w:space="0" w:color="666666"/>
            </w:tcBorders>
            <w:shd w:val="clear" w:color="auto" w:fill="CEE2D3"/>
          </w:tcPr>
          <w:p w14:paraId="76B6A498" w14:textId="77777777" w:rsidR="00DD2646" w:rsidRPr="0057303A" w:rsidRDefault="00DD2646" w:rsidP="007D360C">
            <w:pPr>
              <w:spacing w:line="360" w:lineRule="auto"/>
              <w:ind w:left="40"/>
              <w:rPr>
                <w:rFonts w:eastAsia="Courier New" w:hAnsi="Courier New" w:cs="Courier New"/>
                <w:sz w:val="13"/>
              </w:rPr>
            </w:pPr>
            <w:r w:rsidRPr="0057303A">
              <w:rPr>
                <w:rFonts w:eastAsia="Courier New" w:hAnsi="Courier New" w:cs="Courier New"/>
                <w:sz w:val="13"/>
              </w:rPr>
              <w:t>IE 7</w:t>
            </w:r>
          </w:p>
        </w:tc>
        <w:tc>
          <w:tcPr>
            <w:tcW w:w="332" w:type="dxa"/>
            <w:tcBorders>
              <w:left w:val="single" w:sz="6" w:space="0" w:color="666666"/>
              <w:right w:val="single" w:sz="6" w:space="0" w:color="666666"/>
            </w:tcBorders>
            <w:shd w:val="clear" w:color="auto" w:fill="CEE2D3"/>
          </w:tcPr>
          <w:p w14:paraId="57D5623D" w14:textId="77777777" w:rsidR="00DD2646" w:rsidRPr="0057303A" w:rsidRDefault="00DD2646" w:rsidP="007D360C">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2" w:type="dxa"/>
            <w:tcBorders>
              <w:left w:val="single" w:sz="6" w:space="0" w:color="666666"/>
              <w:right w:val="single" w:sz="6" w:space="0" w:color="666666"/>
            </w:tcBorders>
            <w:shd w:val="clear" w:color="auto" w:fill="CEE2D3"/>
          </w:tcPr>
          <w:p w14:paraId="3026A44A" w14:textId="77777777" w:rsidR="00DD2646" w:rsidRPr="0057303A" w:rsidRDefault="00DD2646" w:rsidP="007D360C">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3" w:type="dxa"/>
            <w:tcBorders>
              <w:left w:val="single" w:sz="6" w:space="0" w:color="666666"/>
              <w:right w:val="single" w:sz="6" w:space="0" w:color="666666"/>
            </w:tcBorders>
            <w:shd w:val="clear" w:color="auto" w:fill="CEE2D3"/>
          </w:tcPr>
          <w:p w14:paraId="55797476" w14:textId="77777777" w:rsidR="00DD2646" w:rsidRPr="0057303A" w:rsidRDefault="00DD2646" w:rsidP="007D360C">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1" w:type="dxa"/>
            <w:tcBorders>
              <w:left w:val="single" w:sz="6" w:space="0" w:color="666666"/>
              <w:right w:val="single" w:sz="6" w:space="0" w:color="666666"/>
            </w:tcBorders>
            <w:shd w:val="clear" w:color="auto" w:fill="CEE2D3"/>
          </w:tcPr>
          <w:p w14:paraId="2F75BAF2" w14:textId="77777777" w:rsidR="00DD2646" w:rsidRPr="0057303A" w:rsidRDefault="00DD2646" w:rsidP="007D360C">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5" w:type="dxa"/>
            <w:tcBorders>
              <w:left w:val="single" w:sz="6" w:space="0" w:color="666666"/>
              <w:right w:val="single" w:sz="6" w:space="0" w:color="666666"/>
            </w:tcBorders>
            <w:shd w:val="clear" w:color="auto" w:fill="CEE2D3"/>
          </w:tcPr>
          <w:p w14:paraId="529194DA" w14:textId="77777777" w:rsidR="00DD2646" w:rsidRPr="0057303A" w:rsidRDefault="00DD2646" w:rsidP="007D360C">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6" w:type="dxa"/>
            <w:tcBorders>
              <w:left w:val="single" w:sz="6" w:space="0" w:color="666666"/>
            </w:tcBorders>
            <w:shd w:val="clear" w:color="auto" w:fill="CEE2D3"/>
          </w:tcPr>
          <w:p w14:paraId="36085F37" w14:textId="77777777" w:rsidR="00DD2646" w:rsidRPr="0057303A" w:rsidRDefault="00DD2646" w:rsidP="007D360C">
            <w:pPr>
              <w:spacing w:line="360" w:lineRule="auto"/>
              <w:ind w:left="38"/>
              <w:rPr>
                <w:rFonts w:eastAsia="Courier New" w:hAnsi="Courier New" w:cs="Courier New"/>
                <w:sz w:val="13"/>
              </w:rPr>
            </w:pPr>
            <w:r w:rsidRPr="0057303A">
              <w:rPr>
                <w:rFonts w:eastAsia="Courier New" w:hAnsi="Courier New" w:cs="Courier New"/>
                <w:sz w:val="13"/>
              </w:rPr>
              <w:t>Fx 3.6</w:t>
            </w:r>
          </w:p>
        </w:tc>
      </w:tr>
      <w:tr w:rsidR="00DD2646" w:rsidRPr="0057303A" w14:paraId="286B9DC5" w14:textId="77777777" w:rsidTr="007D360C">
        <w:trPr>
          <w:trHeight w:val="2559"/>
        </w:trPr>
        <w:tc>
          <w:tcPr>
            <w:tcW w:w="9219" w:type="dxa"/>
            <w:gridSpan w:val="11"/>
            <w:shd w:val="clear" w:color="auto" w:fill="F8F7F2"/>
          </w:tcPr>
          <w:p w14:paraId="21C63DE2" w14:textId="77777777" w:rsidR="00DD2646" w:rsidRPr="00EB5600" w:rsidRDefault="00DD2646" w:rsidP="00DD2646">
            <w:pPr>
              <w:spacing w:before="83" w:line="211" w:lineRule="auto"/>
              <w:ind w:left="254" w:right="4058" w:hanging="180"/>
              <w:rPr>
                <w:rFonts w:ascii="Courier New"/>
                <w:sz w:val="15"/>
                <w:lang w:val="en-US"/>
              </w:rPr>
            </w:pPr>
            <w:r w:rsidRPr="00EB5600">
              <w:rPr>
                <w:rFonts w:ascii="Courier New"/>
                <w:sz w:val="15"/>
                <w:lang w:val="en-US"/>
              </w:rPr>
              <w:t xml:space="preserve">&lt;!DOCTYPE html PUBLIC "-//W3C//DTD XHTML 1.0 Strict//EN" </w:t>
            </w:r>
            <w:r>
              <w:fldChar w:fldCharType="begin"/>
            </w:r>
            <w:r w:rsidRPr="003D6273">
              <w:rPr>
                <w:lang w:val="en-US"/>
                <w:rPrChange w:id="1504" w:author="Пользователь Windows" w:date="2019-12-19T05:26:00Z">
                  <w:rPr/>
                </w:rPrChange>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3D6273">
              <w:rPr>
                <w:lang w:val="en-US"/>
                <w:rPrChange w:id="1505" w:author="Пользователь Windows" w:date="2019-12-19T05:26:00Z">
                  <w:rPr/>
                </w:rPrChange>
              </w:rPr>
              <w:instrText>HYPERLINK "http://www.w3.org/TR/xhtml1/DTD/xhtml1-strict.dtd" \h</w:instrText>
            </w:r>
            <w:r>
              <w:fldChar w:fldCharType="separate"/>
            </w:r>
            <w:r w:rsidRPr="00EB5600">
              <w:rPr>
                <w:rFonts w:ascii="Courier New"/>
                <w:sz w:val="15"/>
                <w:lang w:val="en-US"/>
              </w:rPr>
              <w:t>strict.dtd"&gt;</w:t>
            </w:r>
            <w:r>
              <w:fldChar w:fldCharType="end"/>
            </w:r>
          </w:p>
          <w:p w14:paraId="4D40C478" w14:textId="77777777" w:rsidR="00DD2646" w:rsidRPr="00EB5600" w:rsidRDefault="00DD2646" w:rsidP="00DD2646">
            <w:pPr>
              <w:spacing w:line="146" w:lineRule="exact"/>
              <w:ind w:left="74"/>
              <w:rPr>
                <w:rFonts w:ascii="Courier New"/>
                <w:sz w:val="15"/>
                <w:lang w:val="en-US"/>
              </w:rPr>
            </w:pPr>
            <w:r w:rsidRPr="00EB5600">
              <w:rPr>
                <w:rFonts w:ascii="Courier New"/>
                <w:sz w:val="15"/>
                <w:lang w:val="en-US"/>
              </w:rPr>
              <w:t xml:space="preserve">&lt;html </w:t>
            </w:r>
            <w:r>
              <w:fldChar w:fldCharType="begin"/>
            </w:r>
            <w:r w:rsidRPr="003D6273">
              <w:rPr>
                <w:lang w:val="en-US"/>
                <w:rPrChange w:id="1506" w:author="Пользователь Windows" w:date="2019-12-19T05:26:00Z">
                  <w:rPr/>
                </w:rPrChange>
              </w:rPr>
              <w:instrText>HYPERLINK "http://www.w3.org/1999/xhtml" \h</w:instrText>
            </w:r>
            <w:r>
              <w:fldChar w:fldCharType="separate"/>
            </w:r>
            <w:r w:rsidRPr="00EB5600">
              <w:rPr>
                <w:rFonts w:ascii="Courier New"/>
                <w:sz w:val="15"/>
                <w:lang w:val="en-US"/>
              </w:rPr>
              <w:t>xmlns="http://www.w3.org/1999/xhtml"&gt;</w:t>
            </w:r>
            <w:r>
              <w:fldChar w:fldCharType="end"/>
            </w:r>
          </w:p>
          <w:p w14:paraId="48BE005E" w14:textId="77777777" w:rsidR="00DD2646" w:rsidRPr="00EB5600" w:rsidRDefault="00DD2646" w:rsidP="00DD2646">
            <w:pPr>
              <w:spacing w:line="150" w:lineRule="exact"/>
              <w:ind w:left="164"/>
              <w:rPr>
                <w:rFonts w:ascii="Courier New"/>
                <w:sz w:val="15"/>
                <w:lang w:val="en-US"/>
              </w:rPr>
            </w:pPr>
            <w:r w:rsidRPr="00EB5600">
              <w:rPr>
                <w:rFonts w:ascii="Courier New"/>
                <w:sz w:val="15"/>
                <w:lang w:val="en-US"/>
              </w:rPr>
              <w:t>&lt;head&gt;</w:t>
            </w:r>
          </w:p>
          <w:p w14:paraId="3C20E8A5" w14:textId="77777777" w:rsidR="00DD2646" w:rsidRPr="00EB5600" w:rsidRDefault="00DD2646" w:rsidP="00DD2646">
            <w:pPr>
              <w:spacing w:line="150" w:lineRule="exact"/>
              <w:ind w:left="254"/>
              <w:rPr>
                <w:rFonts w:ascii="Courier New"/>
                <w:sz w:val="15"/>
                <w:lang w:val="en-US"/>
              </w:rPr>
            </w:pPr>
            <w:r w:rsidRPr="00EB5600">
              <w:rPr>
                <w:rFonts w:ascii="Courier New"/>
                <w:sz w:val="15"/>
                <w:lang w:val="en-US"/>
              </w:rPr>
              <w:t>&lt;meta http-equiv="Content-Type" content="text/html; charset=utf-8" /&gt;</w:t>
            </w:r>
          </w:p>
          <w:p w14:paraId="5589DB41" w14:textId="77777777" w:rsidR="00DD2646" w:rsidRPr="00EB5600" w:rsidRDefault="00DD2646" w:rsidP="00DD2646">
            <w:pPr>
              <w:spacing w:line="150" w:lineRule="exact"/>
              <w:ind w:left="246"/>
              <w:rPr>
                <w:rFonts w:ascii="Courier New" w:hAnsi="Courier New"/>
                <w:sz w:val="15"/>
                <w:lang w:val="en-US"/>
              </w:rPr>
            </w:pPr>
            <w:r w:rsidRPr="00EB5600">
              <w:rPr>
                <w:rFonts w:ascii="Courier New" w:hAnsi="Courier New"/>
                <w:sz w:val="15"/>
                <w:lang w:val="en-US"/>
              </w:rPr>
              <w:t>&lt;title&gt;</w:t>
            </w:r>
            <w:r>
              <w:rPr>
                <w:rFonts w:ascii="Courier New" w:hAnsi="Courier New"/>
                <w:sz w:val="15"/>
              </w:rPr>
              <w:t>Псевдо</w:t>
            </w:r>
            <w:r>
              <w:rPr>
                <w:rFonts w:ascii="Courier New" w:hAnsi="Courier New"/>
                <w:sz w:val="15"/>
                <w:lang w:val="uk-UA"/>
              </w:rPr>
              <w:t>е</w:t>
            </w:r>
            <w:r>
              <w:rPr>
                <w:rFonts w:ascii="Courier New" w:hAnsi="Courier New"/>
                <w:sz w:val="15"/>
              </w:rPr>
              <w:t>лемент</w:t>
            </w:r>
            <w:r>
              <w:rPr>
                <w:rFonts w:ascii="Courier New" w:hAnsi="Courier New"/>
                <w:sz w:val="15"/>
                <w:lang w:val="uk-UA"/>
              </w:rPr>
              <w:t>и</w:t>
            </w:r>
            <w:r w:rsidRPr="00EB5600">
              <w:rPr>
                <w:rFonts w:ascii="Courier New" w:hAnsi="Courier New"/>
                <w:sz w:val="15"/>
                <w:lang w:val="en-US"/>
              </w:rPr>
              <w:t>&lt;/title&gt;</w:t>
            </w:r>
          </w:p>
          <w:p w14:paraId="24AD3A3C" w14:textId="77777777" w:rsidR="00DD2646" w:rsidRPr="00EB5600" w:rsidRDefault="00DD2646" w:rsidP="00DD2646">
            <w:pPr>
              <w:spacing w:before="5" w:line="211" w:lineRule="auto"/>
              <w:ind w:left="344" w:right="6814" w:hanging="90"/>
              <w:rPr>
                <w:rFonts w:ascii="Courier New"/>
                <w:sz w:val="15"/>
                <w:lang w:val="en-US"/>
              </w:rPr>
            </w:pPr>
            <w:r w:rsidRPr="00EB5600">
              <w:rPr>
                <w:rFonts w:ascii="Courier New"/>
                <w:sz w:val="15"/>
                <w:lang w:val="en-US"/>
              </w:rPr>
              <w:t>&lt;style type="text/css"&gt; UL {</w:t>
            </w:r>
          </w:p>
          <w:p w14:paraId="249FDFAC" w14:textId="77777777" w:rsidR="00DD2646" w:rsidRPr="0067753C" w:rsidRDefault="00DD2646" w:rsidP="00DD2646">
            <w:pPr>
              <w:spacing w:line="146" w:lineRule="exact"/>
              <w:ind w:left="417"/>
              <w:rPr>
                <w:rFonts w:ascii="Courier New" w:hAnsi="Courier New"/>
                <w:sz w:val="15"/>
                <w:lang w:val="en-US"/>
              </w:rPr>
            </w:pPr>
            <w:r w:rsidRPr="0067753C">
              <w:rPr>
                <w:rFonts w:ascii="Courier New" w:hAnsi="Courier New"/>
                <w:sz w:val="15"/>
                <w:lang w:val="en-US"/>
              </w:rPr>
              <w:t xml:space="preserve">padding-left: 0; /* </w:t>
            </w:r>
            <w:r>
              <w:rPr>
                <w:rFonts w:ascii="Courier New" w:hAnsi="Courier New"/>
                <w:sz w:val="15"/>
                <w:lang w:val="uk-UA"/>
              </w:rPr>
              <w:t>Забираємо відступ зліва</w:t>
            </w:r>
            <w:r w:rsidRPr="0067753C">
              <w:rPr>
                <w:rFonts w:ascii="Courier New" w:hAnsi="Courier New"/>
                <w:sz w:val="15"/>
                <w:lang w:val="en-US"/>
              </w:rPr>
              <w:t xml:space="preserve"> */</w:t>
            </w:r>
          </w:p>
          <w:p w14:paraId="24549517" w14:textId="77777777" w:rsidR="00DD2646" w:rsidRPr="00DD7522" w:rsidRDefault="00DD2646" w:rsidP="00DD2646">
            <w:pPr>
              <w:spacing w:line="150" w:lineRule="exact"/>
              <w:ind w:left="417"/>
              <w:rPr>
                <w:rFonts w:ascii="Courier New" w:hAnsi="Courier New"/>
                <w:sz w:val="15"/>
                <w:lang w:val="en-US"/>
              </w:rPr>
            </w:pPr>
            <w:r w:rsidRPr="00EB5600">
              <w:rPr>
                <w:rFonts w:ascii="Courier New" w:hAnsi="Courier New"/>
                <w:sz w:val="15"/>
                <w:lang w:val="en-US"/>
              </w:rPr>
              <w:t>list</w:t>
            </w:r>
            <w:r w:rsidRPr="00DD7522">
              <w:rPr>
                <w:rFonts w:ascii="Courier New" w:hAnsi="Courier New"/>
                <w:sz w:val="15"/>
                <w:lang w:val="en-US"/>
              </w:rPr>
              <w:t>-</w:t>
            </w:r>
            <w:r w:rsidRPr="00EB5600">
              <w:rPr>
                <w:rFonts w:ascii="Courier New" w:hAnsi="Courier New"/>
                <w:sz w:val="15"/>
                <w:lang w:val="en-US"/>
              </w:rPr>
              <w:t>style</w:t>
            </w:r>
            <w:r w:rsidRPr="00DD7522">
              <w:rPr>
                <w:rFonts w:ascii="Courier New" w:hAnsi="Courier New"/>
                <w:sz w:val="15"/>
                <w:lang w:val="en-US"/>
              </w:rPr>
              <w:t>-</w:t>
            </w:r>
            <w:r w:rsidRPr="00EB5600">
              <w:rPr>
                <w:rFonts w:ascii="Courier New" w:hAnsi="Courier New"/>
                <w:sz w:val="15"/>
                <w:lang w:val="en-US"/>
              </w:rPr>
              <w:t>type</w:t>
            </w:r>
            <w:r w:rsidRPr="00DD7522">
              <w:rPr>
                <w:rFonts w:ascii="Courier New" w:hAnsi="Courier New"/>
                <w:sz w:val="15"/>
                <w:lang w:val="en-US"/>
              </w:rPr>
              <w:t xml:space="preserve">: </w:t>
            </w:r>
            <w:r w:rsidRPr="00EB5600">
              <w:rPr>
                <w:rFonts w:ascii="Courier New" w:hAnsi="Courier New"/>
                <w:sz w:val="15"/>
                <w:lang w:val="en-US"/>
              </w:rPr>
              <w:t>none</w:t>
            </w:r>
            <w:r w:rsidRPr="00DD7522">
              <w:rPr>
                <w:rFonts w:ascii="Courier New" w:hAnsi="Courier New"/>
                <w:sz w:val="15"/>
                <w:lang w:val="en-US"/>
              </w:rPr>
              <w:t xml:space="preserve">; /* </w:t>
            </w:r>
            <w:r>
              <w:rPr>
                <w:rFonts w:ascii="Courier New" w:hAnsi="Courier New"/>
                <w:sz w:val="15"/>
                <w:lang w:val="uk-UA"/>
              </w:rPr>
              <w:t>Ховаємо</w:t>
            </w:r>
            <w:r w:rsidRPr="00DD7522">
              <w:rPr>
                <w:rFonts w:ascii="Courier New" w:hAnsi="Courier New"/>
                <w:sz w:val="15"/>
                <w:lang w:val="en-US"/>
              </w:rPr>
              <w:t xml:space="preserve"> </w:t>
            </w:r>
            <w:r>
              <w:rPr>
                <w:rFonts w:ascii="Courier New" w:hAnsi="Courier New"/>
                <w:sz w:val="15"/>
              </w:rPr>
              <w:t>маркер</w:t>
            </w:r>
            <w:r>
              <w:rPr>
                <w:rFonts w:ascii="Courier New" w:hAnsi="Courier New"/>
                <w:sz w:val="15"/>
                <w:lang w:val="uk-UA"/>
              </w:rPr>
              <w:t>и</w:t>
            </w:r>
            <w:r w:rsidRPr="00DD7522">
              <w:rPr>
                <w:rFonts w:ascii="Courier New" w:hAnsi="Courier New"/>
                <w:sz w:val="15"/>
                <w:lang w:val="en-US"/>
              </w:rPr>
              <w:t xml:space="preserve"> </w:t>
            </w:r>
            <w:r>
              <w:rPr>
                <w:rFonts w:ascii="Courier New" w:hAnsi="Courier New"/>
                <w:sz w:val="15"/>
              </w:rPr>
              <w:t>списк</w:t>
            </w:r>
            <w:r>
              <w:rPr>
                <w:rFonts w:ascii="Courier New" w:hAnsi="Courier New"/>
                <w:sz w:val="15"/>
                <w:lang w:val="uk-UA"/>
              </w:rPr>
              <w:t>у</w:t>
            </w:r>
            <w:r w:rsidRPr="00DD7522">
              <w:rPr>
                <w:rFonts w:ascii="Courier New" w:hAnsi="Courier New"/>
                <w:sz w:val="15"/>
                <w:lang w:val="en-US"/>
              </w:rPr>
              <w:t xml:space="preserve"> */</w:t>
            </w:r>
          </w:p>
          <w:p w14:paraId="5BE85165" w14:textId="77777777" w:rsidR="00DD2646" w:rsidRPr="00DD7522" w:rsidRDefault="00DD2646" w:rsidP="00DD2646">
            <w:pPr>
              <w:spacing w:line="150" w:lineRule="exact"/>
              <w:ind w:left="344"/>
              <w:rPr>
                <w:rFonts w:ascii="Courier New"/>
                <w:sz w:val="15"/>
                <w:lang w:val="en-US"/>
              </w:rPr>
            </w:pPr>
            <w:r w:rsidRPr="00DD7522">
              <w:rPr>
                <w:rFonts w:ascii="Courier New"/>
                <w:sz w:val="15"/>
                <w:lang w:val="en-US"/>
              </w:rPr>
              <w:t>}</w:t>
            </w:r>
          </w:p>
          <w:p w14:paraId="7A8778D0" w14:textId="77777777" w:rsidR="00DD2646" w:rsidRPr="0002681C" w:rsidRDefault="00DD2646" w:rsidP="00DD2646">
            <w:pPr>
              <w:spacing w:line="150" w:lineRule="exact"/>
              <w:ind w:left="344"/>
              <w:rPr>
                <w:rFonts w:ascii="Courier New"/>
                <w:sz w:val="15"/>
                <w:lang w:val="en-US"/>
              </w:rPr>
            </w:pPr>
            <w:r w:rsidRPr="00EB5600">
              <w:rPr>
                <w:rFonts w:ascii="Courier New"/>
                <w:sz w:val="15"/>
                <w:lang w:val="en-US"/>
              </w:rPr>
              <w:t>LI</w:t>
            </w:r>
            <w:r w:rsidRPr="0002681C">
              <w:rPr>
                <w:rFonts w:ascii="Courier New"/>
                <w:sz w:val="15"/>
                <w:lang w:val="en-US"/>
              </w:rPr>
              <w:t>:</w:t>
            </w:r>
            <w:r w:rsidRPr="00EB5600">
              <w:rPr>
                <w:rFonts w:ascii="Courier New"/>
                <w:sz w:val="15"/>
                <w:lang w:val="en-US"/>
              </w:rPr>
              <w:t>before</w:t>
            </w:r>
            <w:r w:rsidRPr="0002681C">
              <w:rPr>
                <w:rFonts w:ascii="Courier New"/>
                <w:sz w:val="15"/>
                <w:lang w:val="en-US"/>
              </w:rPr>
              <w:t xml:space="preserve"> {</w:t>
            </w:r>
          </w:p>
          <w:p w14:paraId="3A32BDB2" w14:textId="77777777" w:rsidR="00DD2646" w:rsidRPr="00097C12" w:rsidRDefault="00DD2646" w:rsidP="00DD2646">
            <w:pPr>
              <w:spacing w:line="150" w:lineRule="exact"/>
              <w:ind w:left="417"/>
              <w:rPr>
                <w:rFonts w:ascii="Courier New" w:hAnsi="Courier New"/>
                <w:sz w:val="15"/>
              </w:rPr>
            </w:pPr>
            <w:r w:rsidRPr="00DD7522">
              <w:rPr>
                <w:rFonts w:ascii="Courier New" w:hAnsi="Courier New"/>
                <w:sz w:val="15"/>
                <w:lang w:val="en-US"/>
              </w:rPr>
              <w:t>content</w:t>
            </w:r>
            <w:r w:rsidRPr="00097C12">
              <w:rPr>
                <w:rFonts w:ascii="Courier New" w:hAnsi="Courier New"/>
                <w:sz w:val="15"/>
              </w:rPr>
              <w:t xml:space="preserve">: "◊ "; /* </w:t>
            </w:r>
            <w:r>
              <w:rPr>
                <w:rFonts w:ascii="Courier New" w:hAnsi="Courier New"/>
                <w:sz w:val="15"/>
              </w:rPr>
              <w:t>Добавля</w:t>
            </w:r>
            <w:r>
              <w:rPr>
                <w:rFonts w:ascii="Courier New" w:hAnsi="Courier New"/>
                <w:sz w:val="15"/>
                <w:lang w:val="uk-UA"/>
              </w:rPr>
              <w:t>ємо</w:t>
            </w:r>
            <w:r w:rsidRPr="00097C12">
              <w:rPr>
                <w:rFonts w:ascii="Courier New" w:hAnsi="Courier New"/>
                <w:sz w:val="15"/>
              </w:rPr>
              <w:t xml:space="preserve"> </w:t>
            </w:r>
            <w:r>
              <w:rPr>
                <w:rFonts w:ascii="Courier New" w:hAnsi="Courier New"/>
                <w:sz w:val="15"/>
              </w:rPr>
              <w:t>перед</w:t>
            </w:r>
            <w:r w:rsidRPr="00097C12">
              <w:rPr>
                <w:rFonts w:ascii="Courier New" w:hAnsi="Courier New"/>
                <w:sz w:val="15"/>
              </w:rPr>
              <w:t xml:space="preserve"> </w:t>
            </w:r>
            <w:r>
              <w:rPr>
                <w:rFonts w:ascii="Courier New" w:hAnsi="Courier New"/>
                <w:sz w:val="15"/>
                <w:lang w:val="uk-UA"/>
              </w:rPr>
              <w:t>е</w:t>
            </w:r>
            <w:r>
              <w:rPr>
                <w:rFonts w:ascii="Courier New" w:hAnsi="Courier New"/>
                <w:sz w:val="15"/>
              </w:rPr>
              <w:t>лементом</w:t>
            </w:r>
            <w:r w:rsidRPr="00097C12">
              <w:rPr>
                <w:rFonts w:ascii="Courier New" w:hAnsi="Courier New"/>
                <w:sz w:val="15"/>
              </w:rPr>
              <w:t xml:space="preserve"> </w:t>
            </w:r>
            <w:r>
              <w:rPr>
                <w:rFonts w:ascii="Courier New" w:hAnsi="Courier New"/>
                <w:sz w:val="15"/>
              </w:rPr>
              <w:t>списк</w:t>
            </w:r>
            <w:r>
              <w:rPr>
                <w:rFonts w:ascii="Courier New" w:hAnsi="Courier New"/>
                <w:sz w:val="15"/>
                <w:lang w:val="uk-UA"/>
              </w:rPr>
              <w:t>у</w:t>
            </w:r>
            <w:r w:rsidRPr="00097C12">
              <w:rPr>
                <w:rFonts w:ascii="Courier New" w:hAnsi="Courier New"/>
                <w:sz w:val="15"/>
              </w:rPr>
              <w:t xml:space="preserve"> </w:t>
            </w:r>
            <w:r>
              <w:rPr>
                <w:rFonts w:ascii="Courier New" w:hAnsi="Courier New"/>
                <w:sz w:val="15"/>
              </w:rPr>
              <w:t>символ</w:t>
            </w:r>
            <w:r w:rsidRPr="00097C12">
              <w:rPr>
                <w:rFonts w:ascii="Courier New" w:hAnsi="Courier New"/>
                <w:sz w:val="15"/>
              </w:rPr>
              <w:t xml:space="preserve"> */</w:t>
            </w:r>
          </w:p>
          <w:p w14:paraId="47A43280" w14:textId="77777777" w:rsidR="00DD2646" w:rsidRPr="00097C12" w:rsidRDefault="00DD2646" w:rsidP="00DD2646">
            <w:pPr>
              <w:spacing w:line="150" w:lineRule="exact"/>
              <w:ind w:left="344"/>
              <w:rPr>
                <w:rFonts w:ascii="Courier New"/>
                <w:sz w:val="15"/>
              </w:rPr>
            </w:pPr>
            <w:r w:rsidRPr="00097C12">
              <w:rPr>
                <w:rFonts w:ascii="Courier New"/>
                <w:sz w:val="15"/>
              </w:rPr>
              <w:t>}</w:t>
            </w:r>
          </w:p>
          <w:p w14:paraId="0132345E" w14:textId="77777777" w:rsidR="00DD2646" w:rsidRPr="00097C12" w:rsidRDefault="00DD2646" w:rsidP="00DD2646">
            <w:pPr>
              <w:spacing w:line="150" w:lineRule="exact"/>
              <w:ind w:left="254"/>
              <w:rPr>
                <w:rFonts w:ascii="Courier New"/>
                <w:sz w:val="15"/>
              </w:rPr>
            </w:pPr>
            <w:r w:rsidRPr="00097C12">
              <w:rPr>
                <w:rFonts w:ascii="Courier New"/>
                <w:sz w:val="15"/>
              </w:rPr>
              <w:t>&lt;/</w:t>
            </w:r>
            <w:r w:rsidRPr="00DD7522">
              <w:rPr>
                <w:rFonts w:ascii="Courier New"/>
                <w:sz w:val="15"/>
                <w:lang w:val="en-US"/>
              </w:rPr>
              <w:t>style</w:t>
            </w:r>
            <w:r w:rsidRPr="00097C12">
              <w:rPr>
                <w:rFonts w:ascii="Courier New"/>
                <w:sz w:val="15"/>
              </w:rPr>
              <w:t>&gt;</w:t>
            </w:r>
          </w:p>
          <w:p w14:paraId="7E0FA1C8" w14:textId="77777777" w:rsidR="00DD2646" w:rsidRPr="00097C12" w:rsidRDefault="00DD2646" w:rsidP="00DD2646">
            <w:pPr>
              <w:spacing w:line="150" w:lineRule="exact"/>
              <w:ind w:left="164"/>
              <w:rPr>
                <w:rFonts w:ascii="Courier New"/>
                <w:sz w:val="15"/>
              </w:rPr>
            </w:pPr>
            <w:r w:rsidRPr="00097C12">
              <w:rPr>
                <w:rFonts w:ascii="Courier New"/>
                <w:sz w:val="15"/>
              </w:rPr>
              <w:t>&lt;/</w:t>
            </w:r>
            <w:r w:rsidRPr="00DD7522">
              <w:rPr>
                <w:rFonts w:ascii="Courier New"/>
                <w:sz w:val="15"/>
                <w:lang w:val="en-US"/>
              </w:rPr>
              <w:t>head</w:t>
            </w:r>
            <w:r w:rsidRPr="00097C12">
              <w:rPr>
                <w:rFonts w:ascii="Courier New"/>
                <w:sz w:val="15"/>
              </w:rPr>
              <w:t>&gt;</w:t>
            </w:r>
          </w:p>
          <w:p w14:paraId="38BE793B" w14:textId="77777777" w:rsidR="00DD2646" w:rsidRPr="00097C12" w:rsidRDefault="00DD2646" w:rsidP="00DD2646">
            <w:pPr>
              <w:spacing w:line="150" w:lineRule="exact"/>
              <w:ind w:left="164"/>
              <w:rPr>
                <w:rFonts w:ascii="Courier New"/>
                <w:sz w:val="15"/>
              </w:rPr>
            </w:pPr>
            <w:r w:rsidRPr="00097C12">
              <w:rPr>
                <w:rFonts w:ascii="Courier New"/>
                <w:sz w:val="15"/>
              </w:rPr>
              <w:t>&lt;</w:t>
            </w:r>
            <w:r w:rsidRPr="00DD7522">
              <w:rPr>
                <w:rFonts w:ascii="Courier New"/>
                <w:sz w:val="15"/>
                <w:lang w:val="en-US"/>
              </w:rPr>
              <w:t>body</w:t>
            </w:r>
            <w:r w:rsidRPr="00097C12">
              <w:rPr>
                <w:rFonts w:ascii="Courier New"/>
                <w:sz w:val="15"/>
              </w:rPr>
              <w:t>&gt;</w:t>
            </w:r>
          </w:p>
          <w:p w14:paraId="7E3DB04F" w14:textId="77777777" w:rsidR="00DD2646" w:rsidRPr="00097C12" w:rsidRDefault="00DD2646" w:rsidP="00DD2646">
            <w:pPr>
              <w:spacing w:line="150" w:lineRule="exact"/>
              <w:ind w:left="254"/>
              <w:rPr>
                <w:rFonts w:ascii="Courier New"/>
                <w:sz w:val="15"/>
              </w:rPr>
            </w:pPr>
            <w:r w:rsidRPr="00097C12">
              <w:rPr>
                <w:rFonts w:ascii="Courier New"/>
                <w:sz w:val="15"/>
              </w:rPr>
              <w:t>&lt;</w:t>
            </w:r>
            <w:r w:rsidRPr="00DD7522">
              <w:rPr>
                <w:rFonts w:ascii="Courier New"/>
                <w:sz w:val="15"/>
                <w:lang w:val="en-US"/>
              </w:rPr>
              <w:t>ul</w:t>
            </w:r>
            <w:r w:rsidRPr="00097C12">
              <w:rPr>
                <w:rFonts w:ascii="Courier New"/>
                <w:sz w:val="15"/>
              </w:rPr>
              <w:t>&gt;</w:t>
            </w:r>
          </w:p>
          <w:p w14:paraId="1FA1CBC6" w14:textId="77777777" w:rsidR="00DD2646" w:rsidRPr="00097C12" w:rsidRDefault="00DD2646" w:rsidP="00DD2646">
            <w:pPr>
              <w:spacing w:line="150" w:lineRule="exact"/>
              <w:ind w:left="331"/>
              <w:rPr>
                <w:rFonts w:ascii="Courier New" w:hAnsi="Courier New"/>
                <w:sz w:val="15"/>
              </w:rPr>
            </w:pPr>
            <w:r w:rsidRPr="00097C12">
              <w:rPr>
                <w:rFonts w:ascii="Courier New" w:hAnsi="Courier New"/>
                <w:sz w:val="15"/>
              </w:rPr>
              <w:t>&lt;</w:t>
            </w:r>
            <w:r w:rsidRPr="00DD7522">
              <w:rPr>
                <w:rFonts w:ascii="Courier New" w:hAnsi="Courier New"/>
                <w:sz w:val="15"/>
                <w:lang w:val="en-US"/>
              </w:rPr>
              <w:t>li</w:t>
            </w:r>
            <w:r w:rsidRPr="00097C12">
              <w:rPr>
                <w:rFonts w:ascii="Courier New" w:hAnsi="Courier New"/>
                <w:sz w:val="15"/>
              </w:rPr>
              <w:t>&gt;</w:t>
            </w:r>
            <w:r>
              <w:rPr>
                <w:rFonts w:ascii="Courier New" w:hAnsi="Courier New"/>
                <w:sz w:val="15"/>
              </w:rPr>
              <w:t>Метод</w:t>
            </w:r>
            <w:r w:rsidRPr="00097C12">
              <w:rPr>
                <w:rFonts w:ascii="Courier New" w:hAnsi="Courier New"/>
                <w:sz w:val="15"/>
              </w:rPr>
              <w:t xml:space="preserve"> </w:t>
            </w:r>
            <w:r>
              <w:rPr>
                <w:rFonts w:ascii="Courier New" w:hAnsi="Courier New"/>
                <w:sz w:val="15"/>
              </w:rPr>
              <w:t>прост</w:t>
            </w:r>
            <w:r>
              <w:rPr>
                <w:rFonts w:ascii="Courier New" w:hAnsi="Courier New"/>
                <w:sz w:val="15"/>
                <w:lang w:val="uk-UA"/>
              </w:rPr>
              <w:t>и</w:t>
            </w:r>
            <w:r>
              <w:rPr>
                <w:rFonts w:ascii="Courier New" w:hAnsi="Courier New"/>
                <w:sz w:val="15"/>
              </w:rPr>
              <w:t>х</w:t>
            </w:r>
            <w:r w:rsidRPr="00097C12">
              <w:rPr>
                <w:rFonts w:ascii="Courier New" w:hAnsi="Courier New"/>
                <w:sz w:val="15"/>
              </w:rPr>
              <w:t xml:space="preserve"> </w:t>
            </w:r>
            <w:r>
              <w:rPr>
                <w:rFonts w:ascii="Courier New" w:hAnsi="Courier New"/>
                <w:sz w:val="15"/>
                <w:lang w:val="uk-UA"/>
              </w:rPr>
              <w:t>і</w:t>
            </w:r>
            <w:r>
              <w:rPr>
                <w:rFonts w:ascii="Courier New" w:hAnsi="Courier New"/>
                <w:sz w:val="15"/>
              </w:rPr>
              <w:t>терац</w:t>
            </w:r>
            <w:r>
              <w:rPr>
                <w:rFonts w:ascii="Courier New" w:hAnsi="Courier New"/>
                <w:sz w:val="15"/>
                <w:lang w:val="uk-UA"/>
              </w:rPr>
              <w:t>і</w:t>
            </w:r>
            <w:r>
              <w:rPr>
                <w:rFonts w:ascii="Courier New" w:hAnsi="Courier New"/>
                <w:sz w:val="15"/>
              </w:rPr>
              <w:t>й</w:t>
            </w:r>
            <w:r w:rsidRPr="00097C12">
              <w:rPr>
                <w:rFonts w:ascii="Courier New" w:hAnsi="Courier New"/>
                <w:sz w:val="15"/>
              </w:rPr>
              <w:t>&lt;/</w:t>
            </w:r>
            <w:r w:rsidRPr="00DD7522">
              <w:rPr>
                <w:rFonts w:ascii="Courier New" w:hAnsi="Courier New"/>
                <w:sz w:val="15"/>
                <w:lang w:val="en-US"/>
              </w:rPr>
              <w:t>li</w:t>
            </w:r>
            <w:r w:rsidRPr="00097C12">
              <w:rPr>
                <w:rFonts w:ascii="Courier New" w:hAnsi="Courier New"/>
                <w:sz w:val="15"/>
              </w:rPr>
              <w:t>&gt;</w:t>
            </w:r>
          </w:p>
          <w:p w14:paraId="1D133530" w14:textId="77777777" w:rsidR="00DD2646" w:rsidRDefault="00DD2646" w:rsidP="00DD2646">
            <w:pPr>
              <w:spacing w:line="150" w:lineRule="exact"/>
              <w:ind w:left="331"/>
              <w:rPr>
                <w:rFonts w:ascii="Courier New" w:hAnsi="Courier New"/>
                <w:sz w:val="15"/>
              </w:rPr>
            </w:pPr>
            <w:r>
              <w:rPr>
                <w:rFonts w:ascii="Courier New" w:hAnsi="Courier New"/>
                <w:sz w:val="15"/>
              </w:rPr>
              <w:t xml:space="preserve">&lt;li&gt;Метод </w:t>
            </w:r>
            <w:r>
              <w:rPr>
                <w:rFonts w:ascii="Courier New" w:hAnsi="Courier New"/>
                <w:sz w:val="15"/>
                <w:lang w:val="uk-UA"/>
              </w:rPr>
              <w:t>випадкових</w:t>
            </w:r>
            <w:r>
              <w:rPr>
                <w:rFonts w:ascii="Courier New" w:hAnsi="Courier New"/>
                <w:sz w:val="15"/>
              </w:rPr>
              <w:t xml:space="preserve"> чисел&lt;/li&gt;</w:t>
            </w:r>
          </w:p>
          <w:p w14:paraId="04EC2624" w14:textId="77777777" w:rsidR="00DD2646" w:rsidRDefault="00DD2646" w:rsidP="00DD2646">
            <w:pPr>
              <w:spacing w:line="150" w:lineRule="exact"/>
              <w:ind w:left="331"/>
              <w:rPr>
                <w:rFonts w:ascii="Courier New" w:hAnsi="Courier New"/>
                <w:sz w:val="15"/>
              </w:rPr>
            </w:pPr>
            <w:r>
              <w:rPr>
                <w:rFonts w:ascii="Courier New" w:hAnsi="Courier New"/>
                <w:sz w:val="15"/>
              </w:rPr>
              <w:t>&lt;li&gt;Метод дихотом</w:t>
            </w:r>
            <w:r>
              <w:rPr>
                <w:rFonts w:ascii="Courier New" w:hAnsi="Courier New"/>
                <w:sz w:val="15"/>
                <w:lang w:val="uk-UA"/>
              </w:rPr>
              <w:t>ії</w:t>
            </w:r>
            <w:r>
              <w:rPr>
                <w:rFonts w:ascii="Courier New" w:hAnsi="Courier New"/>
                <w:sz w:val="15"/>
              </w:rPr>
              <w:t>&lt;/li&gt;</w:t>
            </w:r>
          </w:p>
          <w:p w14:paraId="727FF34A" w14:textId="77777777" w:rsidR="00DD2646" w:rsidRDefault="00DD2646" w:rsidP="00DD2646">
            <w:pPr>
              <w:spacing w:line="150" w:lineRule="exact"/>
              <w:ind w:left="331"/>
              <w:rPr>
                <w:rFonts w:ascii="Courier New" w:hAnsi="Courier New"/>
                <w:sz w:val="15"/>
              </w:rPr>
            </w:pPr>
            <w:r>
              <w:rPr>
                <w:rFonts w:ascii="Courier New" w:hAnsi="Courier New"/>
                <w:sz w:val="15"/>
              </w:rPr>
              <w:t xml:space="preserve">&lt;li&gt;Метод золотого </w:t>
            </w:r>
            <w:r>
              <w:rPr>
                <w:rFonts w:ascii="Courier New" w:hAnsi="Courier New"/>
                <w:sz w:val="15"/>
                <w:lang w:val="uk-UA"/>
              </w:rPr>
              <w:t>перетину</w:t>
            </w:r>
            <w:r>
              <w:rPr>
                <w:rFonts w:ascii="Courier New" w:hAnsi="Courier New"/>
                <w:sz w:val="15"/>
              </w:rPr>
              <w:t>&lt;/li&gt;</w:t>
            </w:r>
          </w:p>
          <w:p w14:paraId="31A55146" w14:textId="77777777" w:rsidR="00DD2646" w:rsidRDefault="00DD2646" w:rsidP="00DD2646">
            <w:pPr>
              <w:spacing w:line="150" w:lineRule="exact"/>
              <w:ind w:left="254"/>
              <w:rPr>
                <w:rFonts w:ascii="Courier New"/>
                <w:sz w:val="15"/>
              </w:rPr>
            </w:pPr>
            <w:r>
              <w:rPr>
                <w:rFonts w:ascii="Courier New"/>
                <w:sz w:val="15"/>
              </w:rPr>
              <w:t>&lt;/ul&gt;</w:t>
            </w:r>
          </w:p>
          <w:p w14:paraId="2E2BB9C8" w14:textId="77777777" w:rsidR="00DD2646" w:rsidRDefault="00DD2646" w:rsidP="00DD2646">
            <w:pPr>
              <w:spacing w:line="150" w:lineRule="exact"/>
              <w:ind w:left="164"/>
              <w:rPr>
                <w:rFonts w:ascii="Courier New"/>
                <w:sz w:val="15"/>
              </w:rPr>
            </w:pPr>
            <w:r>
              <w:rPr>
                <w:rFonts w:ascii="Courier New"/>
                <w:sz w:val="15"/>
              </w:rPr>
              <w:t>&lt;/body&gt;</w:t>
            </w:r>
          </w:p>
          <w:p w14:paraId="2A30AD0D" w14:textId="6011AF5B" w:rsidR="00DD2646" w:rsidRPr="00DD2646" w:rsidRDefault="00DD2646" w:rsidP="00DD2646">
            <w:pPr>
              <w:spacing w:line="160" w:lineRule="exact"/>
              <w:ind w:left="74"/>
              <w:rPr>
                <w:rFonts w:ascii="Courier New"/>
                <w:sz w:val="15"/>
              </w:rPr>
            </w:pPr>
            <w:r>
              <w:rPr>
                <w:rFonts w:ascii="Courier New"/>
                <w:sz w:val="15"/>
              </w:rPr>
              <w:t>&lt;/html&gt;</w:t>
            </w:r>
          </w:p>
        </w:tc>
      </w:tr>
    </w:tbl>
    <w:p w14:paraId="6683B579" w14:textId="77777777" w:rsidR="00C9561B" w:rsidRDefault="00C9561B" w:rsidP="00253FB5">
      <w:pPr>
        <w:spacing w:line="360" w:lineRule="auto"/>
        <w:ind w:left="105"/>
        <w:rPr>
          <w:sz w:val="17"/>
          <w:szCs w:val="17"/>
        </w:rPr>
      </w:pPr>
    </w:p>
    <w:p w14:paraId="65D5E375" w14:textId="77777777" w:rsidR="0057303A" w:rsidRDefault="0057303A" w:rsidP="00253FB5">
      <w:pPr>
        <w:spacing w:line="360" w:lineRule="auto"/>
        <w:ind w:left="105"/>
        <w:rPr>
          <w:sz w:val="17"/>
          <w:szCs w:val="17"/>
        </w:rPr>
      </w:pPr>
      <w:r w:rsidRPr="0057303A">
        <w:rPr>
          <w:sz w:val="17"/>
          <w:szCs w:val="17"/>
        </w:rPr>
        <w:t>Результат при</w:t>
      </w:r>
      <w:r w:rsidRPr="0057303A">
        <w:rPr>
          <w:sz w:val="17"/>
          <w:szCs w:val="17"/>
          <w:lang w:val="uk-UA"/>
        </w:rPr>
        <w:t>кладу</w:t>
      </w:r>
      <w:r w:rsidRPr="0057303A">
        <w:rPr>
          <w:sz w:val="17"/>
          <w:szCs w:val="17"/>
        </w:rPr>
        <w:t xml:space="preserve"> показан</w:t>
      </w:r>
      <w:r w:rsidRPr="0057303A">
        <w:rPr>
          <w:sz w:val="17"/>
          <w:szCs w:val="17"/>
          <w:lang w:val="uk-UA"/>
        </w:rPr>
        <w:t>о</w:t>
      </w:r>
      <w:r w:rsidRPr="0057303A">
        <w:rPr>
          <w:sz w:val="17"/>
          <w:szCs w:val="17"/>
        </w:rPr>
        <w:t xml:space="preserve"> ни</w:t>
      </w:r>
      <w:r w:rsidRPr="0057303A">
        <w:rPr>
          <w:sz w:val="17"/>
          <w:szCs w:val="17"/>
          <w:lang w:val="uk-UA"/>
        </w:rPr>
        <w:t>ще</w:t>
      </w:r>
      <w:r w:rsidRPr="0057303A">
        <w:rPr>
          <w:sz w:val="17"/>
          <w:szCs w:val="17"/>
        </w:rPr>
        <w:t xml:space="preserve"> (рис. 1.39).</w:t>
      </w:r>
    </w:p>
    <w:p w14:paraId="5983ED0C" w14:textId="77777777" w:rsidR="007752AD" w:rsidRDefault="007752AD" w:rsidP="00253FB5">
      <w:pPr>
        <w:spacing w:line="360" w:lineRule="auto"/>
        <w:ind w:left="105"/>
        <w:rPr>
          <w:sz w:val="17"/>
          <w:szCs w:val="17"/>
        </w:rPr>
      </w:pPr>
    </w:p>
    <w:p w14:paraId="3529D4A1" w14:textId="77777777" w:rsidR="0057303A" w:rsidRPr="0057303A" w:rsidRDefault="0057303A" w:rsidP="00253FB5">
      <w:pPr>
        <w:spacing w:line="360" w:lineRule="auto"/>
        <w:ind w:left="105"/>
        <w:jc w:val="center"/>
        <w:rPr>
          <w:sz w:val="17"/>
          <w:szCs w:val="17"/>
          <w:lang w:val="uk-UA"/>
        </w:rPr>
      </w:pPr>
      <w:r w:rsidRPr="0057303A">
        <w:rPr>
          <w:noProof/>
          <w:sz w:val="17"/>
          <w:szCs w:val="17"/>
          <w:lang w:val="en-US" w:eastAsia="en-US" w:bidi="ar-SA"/>
        </w:rPr>
        <w:drawing>
          <wp:inline distT="0" distB="0" distL="0" distR="0" wp14:anchorId="3147C787" wp14:editId="29BE589E">
            <wp:extent cx="3866106" cy="1352550"/>
            <wp:effectExtent l="19050" t="19050" r="20320" b="190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68" cstate="print"/>
                    <a:srcRect b="23104"/>
                    <a:stretch/>
                  </pic:blipFill>
                  <pic:spPr bwMode="auto">
                    <a:xfrm>
                      <a:off x="0" y="0"/>
                      <a:ext cx="3884327" cy="135892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20CEF437" w14:textId="77777777" w:rsidR="0057303A" w:rsidRDefault="0057303A" w:rsidP="00253FB5">
      <w:pPr>
        <w:spacing w:line="360" w:lineRule="auto"/>
        <w:ind w:left="1417" w:right="1432"/>
        <w:jc w:val="center"/>
        <w:rPr>
          <w:rFonts w:ascii="Georgia" w:hAnsi="Georgia"/>
          <w:i/>
          <w:color w:val="666666"/>
          <w:sz w:val="17"/>
        </w:rPr>
      </w:pPr>
      <w:r w:rsidRPr="0057303A">
        <w:rPr>
          <w:rFonts w:ascii="Georgia" w:hAnsi="Georgia"/>
          <w:i/>
          <w:color w:val="666666"/>
          <w:sz w:val="17"/>
        </w:rPr>
        <w:t xml:space="preserve">Рис. 1.39. </w:t>
      </w:r>
      <w:r w:rsidRPr="0057303A">
        <w:rPr>
          <w:rFonts w:ascii="Georgia" w:hAnsi="Georgia"/>
          <w:i/>
          <w:color w:val="666666"/>
          <w:sz w:val="17"/>
          <w:lang w:val="uk-UA"/>
        </w:rPr>
        <w:t>Зміна</w:t>
      </w:r>
      <w:r w:rsidRPr="0057303A">
        <w:rPr>
          <w:rFonts w:ascii="Georgia" w:hAnsi="Georgia"/>
          <w:i/>
          <w:color w:val="666666"/>
          <w:sz w:val="17"/>
        </w:rPr>
        <w:t xml:space="preserve"> вид</w:t>
      </w:r>
      <w:r w:rsidRPr="0057303A">
        <w:rPr>
          <w:rFonts w:ascii="Georgia" w:hAnsi="Georgia"/>
          <w:i/>
          <w:color w:val="666666"/>
          <w:sz w:val="17"/>
          <w:lang w:val="uk-UA"/>
        </w:rPr>
        <w:t>у</w:t>
      </w:r>
      <w:r w:rsidRPr="0057303A">
        <w:rPr>
          <w:rFonts w:ascii="Georgia" w:hAnsi="Georgia"/>
          <w:i/>
          <w:color w:val="666666"/>
          <w:sz w:val="17"/>
        </w:rPr>
        <w:t xml:space="preserve"> маркер</w:t>
      </w:r>
      <w:r w:rsidRPr="0057303A">
        <w:rPr>
          <w:rFonts w:ascii="Georgia" w:hAnsi="Georgia"/>
          <w:i/>
          <w:color w:val="666666"/>
          <w:sz w:val="17"/>
          <w:lang w:val="uk-UA"/>
        </w:rPr>
        <w:t>ів за допомогою</w:t>
      </w:r>
      <w:r w:rsidR="003E16CB">
        <w:rPr>
          <w:rFonts w:ascii="Georgia" w:hAnsi="Georgia"/>
          <w:i/>
          <w:color w:val="666666"/>
          <w:sz w:val="17"/>
          <w:lang w:val="uk-UA"/>
        </w:rPr>
        <w:t xml:space="preserve"> </w:t>
      </w:r>
      <w:r w:rsidRPr="0057303A">
        <w:rPr>
          <w:rFonts w:ascii="Georgia" w:hAnsi="Georgia"/>
          <w:i/>
          <w:color w:val="666666"/>
          <w:sz w:val="17"/>
        </w:rPr>
        <w:t>:before</w:t>
      </w:r>
    </w:p>
    <w:p w14:paraId="3E7B9FA6" w14:textId="77777777" w:rsidR="007752AD" w:rsidRPr="0057303A" w:rsidRDefault="007752AD" w:rsidP="00253FB5">
      <w:pPr>
        <w:spacing w:line="360" w:lineRule="auto"/>
        <w:ind w:left="1417" w:right="1432"/>
        <w:jc w:val="center"/>
        <w:rPr>
          <w:rFonts w:ascii="Georgia" w:hAnsi="Georgia"/>
          <w:i/>
          <w:sz w:val="17"/>
        </w:rPr>
      </w:pPr>
    </w:p>
    <w:p w14:paraId="27A86997" w14:textId="77777777" w:rsidR="0057303A" w:rsidRDefault="0057303A" w:rsidP="00253FB5">
      <w:pPr>
        <w:spacing w:line="360" w:lineRule="auto"/>
        <w:ind w:left="105"/>
        <w:rPr>
          <w:sz w:val="17"/>
          <w:szCs w:val="17"/>
          <w:lang w:val="uk-UA"/>
        </w:rPr>
      </w:pPr>
      <w:r w:rsidRPr="0057303A">
        <w:rPr>
          <w:sz w:val="17"/>
          <w:szCs w:val="17"/>
          <w:lang w:val="uk-UA"/>
        </w:rPr>
        <w:lastRenderedPageBreak/>
        <w:t xml:space="preserve">В даному прикладі псевдоклас: </w:t>
      </w:r>
      <w:r w:rsidRPr="0057303A">
        <w:rPr>
          <w:color w:val="B61039"/>
          <w:sz w:val="17"/>
          <w:szCs w:val="17"/>
        </w:rPr>
        <w:t>before</w:t>
      </w:r>
      <w:r w:rsidRPr="0057303A">
        <w:rPr>
          <w:sz w:val="17"/>
          <w:szCs w:val="17"/>
          <w:lang w:val="uk-UA"/>
        </w:rPr>
        <w:t xml:space="preserve"> встановлюється для селектора </w:t>
      </w:r>
      <w:r w:rsidRPr="0057303A">
        <w:rPr>
          <w:rFonts w:ascii="Courier New" w:hAnsi="Courier New"/>
          <w:b/>
          <w:color w:val="006699"/>
          <w:sz w:val="17"/>
          <w:szCs w:val="17"/>
        </w:rPr>
        <w:t>LI</w:t>
      </w:r>
      <w:r w:rsidRPr="0057303A">
        <w:rPr>
          <w:sz w:val="17"/>
          <w:szCs w:val="17"/>
          <w:lang w:val="uk-UA"/>
        </w:rPr>
        <w:t xml:space="preserve">, що визначає елементи списку. Додавання бажаних символів відбувається шляхом завдання значення властивості </w:t>
      </w:r>
      <w:r w:rsidRPr="0057303A">
        <w:rPr>
          <w:color w:val="B61039"/>
          <w:sz w:val="17"/>
          <w:szCs w:val="17"/>
        </w:rPr>
        <w:t>content</w:t>
      </w:r>
      <w:r w:rsidRPr="0057303A">
        <w:rPr>
          <w:sz w:val="17"/>
          <w:szCs w:val="17"/>
          <w:lang w:val="uk-UA"/>
        </w:rPr>
        <w:t xml:space="preserve">. Зверніть увагу, що в якості аргументу не обов'язково виступає текст, можуть застосовуватися також символи </w:t>
      </w:r>
      <w:r w:rsidR="003E16CB">
        <w:rPr>
          <w:sz w:val="17"/>
          <w:szCs w:val="17"/>
          <w:lang w:val="uk-UA"/>
        </w:rPr>
        <w:t>юнікоду</w:t>
      </w:r>
      <w:r w:rsidRPr="0057303A">
        <w:rPr>
          <w:sz w:val="17"/>
          <w:szCs w:val="17"/>
          <w:lang w:val="uk-UA"/>
        </w:rPr>
        <w:t>.</w:t>
      </w:r>
    </w:p>
    <w:p w14:paraId="02E787DF" w14:textId="77777777" w:rsidR="00C9561B" w:rsidRPr="0057303A" w:rsidRDefault="00C9561B" w:rsidP="00253FB5">
      <w:pPr>
        <w:spacing w:line="360" w:lineRule="auto"/>
        <w:ind w:left="105"/>
        <w:rPr>
          <w:sz w:val="17"/>
          <w:szCs w:val="17"/>
          <w:lang w:val="uk-UA"/>
        </w:rPr>
      </w:pPr>
    </w:p>
    <w:p w14:paraId="07542A77" w14:textId="77777777" w:rsidR="0057303A" w:rsidRPr="0057303A" w:rsidRDefault="0057303A" w:rsidP="00253FB5">
      <w:pPr>
        <w:spacing w:line="360" w:lineRule="auto"/>
        <w:ind w:left="105"/>
        <w:outlineLvl w:val="4"/>
        <w:rPr>
          <w:rFonts w:ascii="Georgia" w:eastAsia="Georgia" w:hAnsi="Georgia" w:cs="Georgia"/>
          <w:sz w:val="23"/>
          <w:szCs w:val="23"/>
        </w:rPr>
      </w:pPr>
      <w:r w:rsidRPr="0057303A">
        <w:rPr>
          <w:rFonts w:ascii="Georgia" w:eastAsia="Georgia" w:hAnsi="Georgia" w:cs="Georgia"/>
          <w:color w:val="BD2026"/>
          <w:sz w:val="23"/>
          <w:szCs w:val="23"/>
        </w:rPr>
        <w:t>:first-letter</w:t>
      </w:r>
    </w:p>
    <w:p w14:paraId="42EDD067" w14:textId="77777777" w:rsidR="0057303A" w:rsidRPr="0057303A" w:rsidRDefault="0057303A" w:rsidP="00253FB5">
      <w:pPr>
        <w:spacing w:line="360" w:lineRule="auto"/>
        <w:ind w:left="105"/>
        <w:rPr>
          <w:sz w:val="17"/>
          <w:szCs w:val="17"/>
          <w:lang w:val="uk-UA"/>
        </w:rPr>
      </w:pPr>
      <w:r w:rsidRPr="0057303A">
        <w:rPr>
          <w:sz w:val="17"/>
          <w:szCs w:val="17"/>
          <w:lang w:val="uk-UA"/>
        </w:rPr>
        <w:t>Визначає стиль першого символу в тексті елемента, до якого додається. Це дозволяє створювати в тексті буквицю і виступаючий ініціал.</w:t>
      </w:r>
    </w:p>
    <w:p w14:paraId="3860E097" w14:textId="77777777" w:rsidR="0057303A" w:rsidRPr="0057303A" w:rsidRDefault="0057303A" w:rsidP="00253FB5">
      <w:pPr>
        <w:spacing w:line="360" w:lineRule="auto"/>
        <w:rPr>
          <w:sz w:val="24"/>
          <w:szCs w:val="17"/>
          <w:lang w:val="uk-UA"/>
        </w:rPr>
      </w:pPr>
    </w:p>
    <w:p w14:paraId="7794E1F6" w14:textId="77777777" w:rsidR="0057303A" w:rsidRPr="0057303A" w:rsidRDefault="0057303A" w:rsidP="00253FB5">
      <w:pPr>
        <w:spacing w:line="360" w:lineRule="auto"/>
        <w:ind w:left="641" w:hanging="536"/>
        <w:rPr>
          <w:sz w:val="17"/>
          <w:szCs w:val="17"/>
        </w:rPr>
      </w:pPr>
      <w:r w:rsidRPr="0057303A">
        <w:rPr>
          <w:noProof/>
          <w:position w:val="-13"/>
          <w:sz w:val="17"/>
          <w:szCs w:val="17"/>
          <w:lang w:val="en-US" w:eastAsia="en-US" w:bidi="ar-SA"/>
        </w:rPr>
        <w:drawing>
          <wp:inline distT="0" distB="0" distL="0" distR="0" wp14:anchorId="065A5F52" wp14:editId="54078FED">
            <wp:extent cx="217568" cy="217568"/>
            <wp:effectExtent l="0" t="0" r="0" b="0"/>
            <wp:docPr id="27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2.png"/>
                    <pic:cNvPicPr/>
                  </pic:nvPicPr>
                  <pic:blipFill>
                    <a:blip r:embed="rId14" cstate="print"/>
                    <a:stretch>
                      <a:fillRect/>
                    </a:stretch>
                  </pic:blipFill>
                  <pic:spPr>
                    <a:xfrm>
                      <a:off x="0" y="0"/>
                      <a:ext cx="217568" cy="217568"/>
                    </a:xfrm>
                    <a:prstGeom prst="rect">
                      <a:avLst/>
                    </a:prstGeom>
                  </pic:spPr>
                </pic:pic>
              </a:graphicData>
            </a:graphic>
          </wp:inline>
        </w:drawing>
      </w:r>
      <w:r w:rsidRPr="0057303A">
        <w:rPr>
          <w:rFonts w:ascii="Times New Roman" w:hAnsi="Times New Roman"/>
          <w:sz w:val="20"/>
          <w:szCs w:val="17"/>
          <w:lang w:val="uk-UA"/>
        </w:rPr>
        <w:t xml:space="preserve">   </w:t>
      </w:r>
      <w:r w:rsidRPr="0057303A">
        <w:rPr>
          <w:rFonts w:ascii="Times New Roman" w:hAnsi="Times New Roman"/>
          <w:spacing w:val="-8"/>
          <w:sz w:val="20"/>
          <w:szCs w:val="17"/>
          <w:lang w:val="uk-UA"/>
        </w:rPr>
        <w:t xml:space="preserve"> </w:t>
      </w:r>
      <w:r w:rsidRPr="0057303A">
        <w:rPr>
          <w:sz w:val="17"/>
          <w:szCs w:val="17"/>
          <w:lang w:val="uk-UA"/>
        </w:rPr>
        <w:t>Буквиця являє собою збільшену першу літеру, базова лінія якої нижче на одну або кілька рядків базової лінії основного тексту. Виступаючий ініціал - збільшена прописна буква, базова</w:t>
      </w:r>
      <w:r w:rsidRPr="0057303A">
        <w:rPr>
          <w:sz w:val="17"/>
          <w:szCs w:val="17"/>
          <w:lang w:val="uk-UA"/>
        </w:rPr>
        <w:br/>
        <w:t>лінія якої збігається з базовою лінією основного тексту</w:t>
      </w:r>
      <w:r w:rsidRPr="0057303A">
        <w:rPr>
          <w:sz w:val="17"/>
          <w:szCs w:val="17"/>
        </w:rPr>
        <w:t>.</w:t>
      </w:r>
    </w:p>
    <w:p w14:paraId="25AD83CB" w14:textId="77777777" w:rsidR="0057303A" w:rsidRPr="0057303A" w:rsidRDefault="0057303A" w:rsidP="00253FB5">
      <w:pPr>
        <w:spacing w:line="360" w:lineRule="auto"/>
        <w:rPr>
          <w:sz w:val="18"/>
          <w:szCs w:val="17"/>
        </w:rPr>
      </w:pPr>
    </w:p>
    <w:p w14:paraId="0CA5CC1B" w14:textId="77777777" w:rsidR="0057303A" w:rsidRPr="0057303A" w:rsidRDefault="0057303A" w:rsidP="00253FB5">
      <w:pPr>
        <w:spacing w:line="360" w:lineRule="auto"/>
        <w:ind w:left="105"/>
        <w:rPr>
          <w:sz w:val="17"/>
          <w:szCs w:val="17"/>
          <w:lang w:val="uk-UA"/>
        </w:rPr>
      </w:pPr>
      <w:r w:rsidRPr="0057303A">
        <w:rPr>
          <w:sz w:val="17"/>
          <w:szCs w:val="17"/>
          <w:lang w:val="uk-UA"/>
        </w:rPr>
        <w:t>Розглянемо приклад створення виступаючого ініціал</w:t>
      </w:r>
      <w:ins w:id="1507" w:author="Пользователь Windows" w:date="2019-12-19T07:29:00Z">
        <w:r w:rsidR="00003B40">
          <w:rPr>
            <w:sz w:val="17"/>
            <w:szCs w:val="17"/>
            <w:lang w:val="uk-UA"/>
          </w:rPr>
          <w:t>у</w:t>
        </w:r>
      </w:ins>
      <w:r w:rsidRPr="0057303A">
        <w:rPr>
          <w:sz w:val="17"/>
          <w:szCs w:val="17"/>
          <w:lang w:val="uk-UA"/>
        </w:rPr>
        <w:t xml:space="preserve">. Для цього потрібно додати до селектора </w:t>
      </w:r>
      <w:r w:rsidRPr="0057303A">
        <w:rPr>
          <w:rFonts w:ascii="Courier New" w:hAnsi="Courier New"/>
          <w:b/>
          <w:color w:val="006699"/>
          <w:sz w:val="17"/>
          <w:szCs w:val="17"/>
        </w:rPr>
        <w:t>P</w:t>
      </w:r>
      <w:r w:rsidRPr="0057303A">
        <w:rPr>
          <w:rFonts w:ascii="Courier New" w:hAnsi="Courier New"/>
          <w:b/>
          <w:color w:val="006699"/>
          <w:sz w:val="17"/>
          <w:szCs w:val="17"/>
          <w:lang w:val="uk-UA"/>
        </w:rPr>
        <w:t xml:space="preserve"> </w:t>
      </w:r>
      <w:r w:rsidRPr="0057303A">
        <w:rPr>
          <w:sz w:val="17"/>
          <w:szCs w:val="17"/>
          <w:lang w:val="uk-UA"/>
        </w:rPr>
        <w:t>псевдоелемент</w:t>
      </w:r>
      <w:r w:rsidRPr="0057303A">
        <w:rPr>
          <w:sz w:val="17"/>
          <w:szCs w:val="17"/>
          <w:lang w:val="uk-UA"/>
        </w:rPr>
        <w:br/>
        <w:t>:</w:t>
      </w:r>
      <w:del w:id="1508" w:author="ihor.zubenko@oa.edu.ua" w:date="2019-12-18T11:14:00Z">
        <w:r w:rsidRPr="0057303A" w:rsidDel="00DC5C07">
          <w:rPr>
            <w:sz w:val="17"/>
            <w:szCs w:val="17"/>
            <w:lang w:val="uk-UA"/>
          </w:rPr>
          <w:delText xml:space="preserve"> </w:delText>
        </w:r>
      </w:del>
      <w:r w:rsidRPr="0057303A">
        <w:rPr>
          <w:color w:val="B61039"/>
          <w:sz w:val="17"/>
          <w:szCs w:val="17"/>
        </w:rPr>
        <w:t xml:space="preserve">first-letter </w:t>
      </w:r>
      <w:r w:rsidRPr="0057303A">
        <w:rPr>
          <w:sz w:val="17"/>
          <w:szCs w:val="17"/>
          <w:lang w:val="uk-UA"/>
        </w:rPr>
        <w:t>і встановити бажаний стиль ініціал. Зокрема, збільшити розмір тексту і поміняти колір тексту (приклад 1.61).</w:t>
      </w:r>
    </w:p>
    <w:p w14:paraId="4F93D49D" w14:textId="22420184" w:rsidR="0057303A" w:rsidRDefault="0057303A" w:rsidP="00253FB5">
      <w:pPr>
        <w:spacing w:line="360" w:lineRule="auto"/>
        <w:rPr>
          <w:sz w:val="20"/>
          <w:szCs w:val="17"/>
          <w:lang w:val="uk-UA"/>
        </w:rPr>
      </w:pPr>
    </w:p>
    <w:tbl>
      <w:tblPr>
        <w:tblStyle w:val="TableNormal"/>
        <w:tblW w:w="9219" w:type="dxa"/>
        <w:tblInd w:w="426" w:type="dxa"/>
        <w:tblLayout w:type="fixed"/>
        <w:tblLook w:val="01E0" w:firstRow="1" w:lastRow="1" w:firstColumn="1" w:lastColumn="1" w:noHBand="0" w:noVBand="0"/>
      </w:tblPr>
      <w:tblGrid>
        <w:gridCol w:w="4853"/>
        <w:gridCol w:w="771"/>
        <w:gridCol w:w="621"/>
        <w:gridCol w:w="353"/>
        <w:gridCol w:w="332"/>
        <w:gridCol w:w="332"/>
        <w:gridCol w:w="332"/>
        <w:gridCol w:w="343"/>
        <w:gridCol w:w="461"/>
        <w:gridCol w:w="365"/>
        <w:gridCol w:w="456"/>
      </w:tblGrid>
      <w:tr w:rsidR="0057303A" w:rsidRPr="0057303A" w14:paraId="3A61E477" w14:textId="77777777" w:rsidTr="00DD2646">
        <w:trPr>
          <w:trHeight w:val="235"/>
        </w:trPr>
        <w:tc>
          <w:tcPr>
            <w:tcW w:w="4853" w:type="dxa"/>
            <w:tcBorders>
              <w:right w:val="single" w:sz="6" w:space="0" w:color="666666"/>
            </w:tcBorders>
          </w:tcPr>
          <w:p w14:paraId="75507CB3" w14:textId="77777777" w:rsidR="0057303A" w:rsidRPr="0057303A" w:rsidRDefault="0057303A" w:rsidP="00253FB5">
            <w:pPr>
              <w:spacing w:line="360" w:lineRule="auto"/>
              <w:rPr>
                <w:rFonts w:ascii="Arial Black" w:eastAsia="Courier New" w:hAnsi="Arial Black" w:cs="Courier New"/>
                <w:sz w:val="15"/>
              </w:rPr>
            </w:pPr>
            <w:r w:rsidRPr="0057303A">
              <w:rPr>
                <w:rFonts w:ascii="Arial Black" w:eastAsia="Courier New" w:hAnsi="Arial Black" w:cs="Courier New"/>
                <w:color w:val="685C53"/>
                <w:sz w:val="15"/>
              </w:rPr>
              <w:t>При</w:t>
            </w:r>
            <w:r w:rsidRPr="0057303A">
              <w:rPr>
                <w:rFonts w:ascii="Arial Black" w:eastAsia="Courier New" w:hAnsi="Arial Black" w:cs="Courier New"/>
                <w:color w:val="685C53"/>
                <w:sz w:val="15"/>
                <w:lang w:val="uk-UA"/>
              </w:rPr>
              <w:t>клад</w:t>
            </w:r>
            <w:r w:rsidRPr="0057303A">
              <w:rPr>
                <w:rFonts w:ascii="Arial Black" w:eastAsia="Courier New" w:hAnsi="Arial Black" w:cs="Courier New"/>
                <w:color w:val="685C53"/>
                <w:sz w:val="15"/>
              </w:rPr>
              <w:t xml:space="preserve"> 1.61. </w:t>
            </w:r>
            <w:r w:rsidRPr="0057303A">
              <w:rPr>
                <w:rFonts w:ascii="Arial Black" w:eastAsia="Courier New" w:hAnsi="Arial Black" w:cs="Courier New"/>
                <w:color w:val="685C53"/>
                <w:sz w:val="15"/>
                <w:lang w:val="uk-UA"/>
              </w:rPr>
              <w:t>Використання</w:t>
            </w:r>
            <w:r w:rsidRPr="0057303A">
              <w:rPr>
                <w:rFonts w:ascii="Arial Black" w:eastAsia="Courier New" w:hAnsi="Arial Black" w:cs="Courier New"/>
                <w:color w:val="685C53"/>
                <w:sz w:val="15"/>
              </w:rPr>
              <w:t xml:space="preserve"> псевдо</w:t>
            </w:r>
            <w:r w:rsidRPr="0057303A">
              <w:rPr>
                <w:rFonts w:ascii="Arial Black" w:eastAsia="Courier New" w:hAnsi="Arial Black" w:cs="Courier New"/>
                <w:color w:val="685C53"/>
                <w:sz w:val="15"/>
                <w:lang w:val="uk-UA"/>
              </w:rPr>
              <w:t>е</w:t>
            </w:r>
            <w:r w:rsidRPr="0057303A">
              <w:rPr>
                <w:rFonts w:ascii="Arial Black" w:eastAsia="Courier New" w:hAnsi="Arial Black" w:cs="Courier New"/>
                <w:color w:val="685C53"/>
                <w:sz w:val="15"/>
              </w:rPr>
              <w:t>лемента first-lette</w:t>
            </w:r>
          </w:p>
        </w:tc>
        <w:tc>
          <w:tcPr>
            <w:tcW w:w="771" w:type="dxa"/>
            <w:tcBorders>
              <w:left w:val="single" w:sz="6" w:space="0" w:color="666666"/>
              <w:right w:val="double" w:sz="2" w:space="0" w:color="666666"/>
            </w:tcBorders>
            <w:shd w:val="clear" w:color="auto" w:fill="CEE2D3"/>
          </w:tcPr>
          <w:p w14:paraId="2BCCCDEC" w14:textId="77777777" w:rsidR="0057303A" w:rsidRPr="0057303A" w:rsidRDefault="0057303A" w:rsidP="00253FB5">
            <w:pPr>
              <w:spacing w:line="360" w:lineRule="auto"/>
              <w:ind w:left="-37"/>
              <w:rPr>
                <w:rFonts w:eastAsia="Courier New" w:hAnsi="Courier New" w:cs="Courier New"/>
                <w:sz w:val="13"/>
              </w:rPr>
            </w:pPr>
            <w:r w:rsidRPr="0057303A">
              <w:rPr>
                <w:rFonts w:ascii="Arial Black" w:eastAsia="Courier New" w:hAnsi="Courier New" w:cs="Courier New"/>
                <w:color w:val="685C53"/>
                <w:position w:val="3"/>
                <w:sz w:val="15"/>
              </w:rPr>
              <w:t>r</w:t>
            </w:r>
            <w:r w:rsidRPr="0057303A">
              <w:rPr>
                <w:rFonts w:eastAsia="Courier New" w:hAnsi="Courier New" w:cs="Courier New"/>
                <w:sz w:val="13"/>
              </w:rPr>
              <w:t>XHTML 1.0</w:t>
            </w:r>
          </w:p>
        </w:tc>
        <w:tc>
          <w:tcPr>
            <w:tcW w:w="621" w:type="dxa"/>
            <w:tcBorders>
              <w:left w:val="double" w:sz="2" w:space="0" w:color="666666"/>
              <w:right w:val="double" w:sz="2" w:space="0" w:color="666666"/>
            </w:tcBorders>
            <w:shd w:val="clear" w:color="auto" w:fill="CEE2D3"/>
          </w:tcPr>
          <w:p w14:paraId="6B04A9FA"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3" w:type="dxa"/>
            <w:tcBorders>
              <w:left w:val="double" w:sz="2" w:space="0" w:color="666666"/>
              <w:right w:val="single" w:sz="6" w:space="0" w:color="666666"/>
            </w:tcBorders>
            <w:shd w:val="clear" w:color="auto" w:fill="CEE2D3"/>
          </w:tcPr>
          <w:p w14:paraId="2CF9D475" w14:textId="77777777" w:rsidR="0057303A" w:rsidRPr="0057303A" w:rsidRDefault="0057303A" w:rsidP="00253FB5">
            <w:pPr>
              <w:spacing w:line="360" w:lineRule="auto"/>
              <w:ind w:left="47"/>
              <w:rPr>
                <w:rFonts w:eastAsia="Courier New" w:hAnsi="Courier New" w:cs="Courier New"/>
                <w:sz w:val="13"/>
              </w:rPr>
            </w:pPr>
            <w:r w:rsidRPr="0057303A">
              <w:rPr>
                <w:rFonts w:eastAsia="Courier New" w:hAnsi="Courier New" w:cs="Courier New"/>
                <w:sz w:val="13"/>
              </w:rPr>
              <w:t>IE 6</w:t>
            </w:r>
          </w:p>
        </w:tc>
        <w:tc>
          <w:tcPr>
            <w:tcW w:w="332" w:type="dxa"/>
            <w:tcBorders>
              <w:left w:val="single" w:sz="6" w:space="0" w:color="666666"/>
              <w:right w:val="single" w:sz="6" w:space="0" w:color="666666"/>
            </w:tcBorders>
            <w:shd w:val="clear" w:color="auto" w:fill="CEE2D3"/>
          </w:tcPr>
          <w:p w14:paraId="07585111"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7</w:t>
            </w:r>
          </w:p>
        </w:tc>
        <w:tc>
          <w:tcPr>
            <w:tcW w:w="332" w:type="dxa"/>
            <w:tcBorders>
              <w:left w:val="single" w:sz="6" w:space="0" w:color="666666"/>
              <w:right w:val="single" w:sz="6" w:space="0" w:color="666666"/>
            </w:tcBorders>
            <w:shd w:val="clear" w:color="auto" w:fill="CEE2D3"/>
          </w:tcPr>
          <w:p w14:paraId="622AB45E"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2" w:type="dxa"/>
            <w:tcBorders>
              <w:left w:val="single" w:sz="6" w:space="0" w:color="666666"/>
              <w:right w:val="single" w:sz="6" w:space="0" w:color="666666"/>
            </w:tcBorders>
            <w:shd w:val="clear" w:color="auto" w:fill="CEE2D3"/>
          </w:tcPr>
          <w:p w14:paraId="1B566706"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3" w:type="dxa"/>
            <w:tcBorders>
              <w:left w:val="single" w:sz="6" w:space="0" w:color="666666"/>
              <w:right w:val="single" w:sz="6" w:space="0" w:color="666666"/>
            </w:tcBorders>
            <w:shd w:val="clear" w:color="auto" w:fill="CEE2D3"/>
          </w:tcPr>
          <w:p w14:paraId="5CBB01BB"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1" w:type="dxa"/>
            <w:tcBorders>
              <w:left w:val="single" w:sz="6" w:space="0" w:color="666666"/>
              <w:right w:val="single" w:sz="6" w:space="0" w:color="666666"/>
            </w:tcBorders>
            <w:shd w:val="clear" w:color="auto" w:fill="CEE2D3"/>
          </w:tcPr>
          <w:p w14:paraId="0D3E57C0"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5" w:type="dxa"/>
            <w:tcBorders>
              <w:left w:val="single" w:sz="6" w:space="0" w:color="666666"/>
              <w:right w:val="single" w:sz="6" w:space="0" w:color="666666"/>
            </w:tcBorders>
            <w:shd w:val="clear" w:color="auto" w:fill="CEE2D3"/>
          </w:tcPr>
          <w:p w14:paraId="2BB91B0C" w14:textId="77777777" w:rsidR="0057303A" w:rsidRPr="0057303A" w:rsidRDefault="0057303A" w:rsidP="00253FB5">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6" w:type="dxa"/>
            <w:tcBorders>
              <w:left w:val="single" w:sz="6" w:space="0" w:color="666666"/>
            </w:tcBorders>
            <w:shd w:val="clear" w:color="auto" w:fill="CEE2D3"/>
          </w:tcPr>
          <w:p w14:paraId="774F5AF8" w14:textId="77777777" w:rsidR="0057303A" w:rsidRPr="0057303A" w:rsidRDefault="0057303A" w:rsidP="00253FB5">
            <w:pPr>
              <w:spacing w:line="360" w:lineRule="auto"/>
              <w:ind w:left="38"/>
              <w:rPr>
                <w:rFonts w:eastAsia="Courier New" w:hAnsi="Courier New" w:cs="Courier New"/>
                <w:sz w:val="13"/>
              </w:rPr>
            </w:pPr>
            <w:r w:rsidRPr="0057303A">
              <w:rPr>
                <w:rFonts w:eastAsia="Courier New" w:hAnsi="Courier New" w:cs="Courier New"/>
                <w:sz w:val="13"/>
              </w:rPr>
              <w:t>Fx 3.6</w:t>
            </w:r>
          </w:p>
        </w:tc>
      </w:tr>
      <w:tr w:rsidR="0057303A" w:rsidRPr="0057303A" w14:paraId="664DBB23" w14:textId="77777777" w:rsidTr="00DD2646">
        <w:trPr>
          <w:trHeight w:val="2559"/>
        </w:trPr>
        <w:tc>
          <w:tcPr>
            <w:tcW w:w="9219" w:type="dxa"/>
            <w:gridSpan w:val="11"/>
            <w:shd w:val="clear" w:color="auto" w:fill="F8F7F2"/>
          </w:tcPr>
          <w:p w14:paraId="5886732F" w14:textId="77777777" w:rsidR="0057303A" w:rsidRPr="0057303A" w:rsidRDefault="0057303A" w:rsidP="00C9561B">
            <w:pPr>
              <w:ind w:left="254" w:right="4061" w:hanging="180"/>
              <w:rPr>
                <w:rFonts w:ascii="Courier New" w:eastAsia="Courier New" w:hAnsi="Courier New" w:cs="Courier New"/>
                <w:sz w:val="15"/>
                <w:lang w:val="en-US"/>
              </w:rPr>
            </w:pPr>
            <w:r w:rsidRPr="0057303A">
              <w:rPr>
                <w:rFonts w:ascii="Courier New" w:eastAsia="Courier New" w:hAnsi="Courier New" w:cs="Courier New"/>
                <w:sz w:val="15"/>
                <w:lang w:val="en-US"/>
              </w:rPr>
              <w:t xml:space="preserve">&lt;!DOCTYPE html PUBLIC "-//W3C//DTD XHTML 1.0 Strict//EN" </w:t>
            </w:r>
            <w:r w:rsidR="003D6273">
              <w:fldChar w:fldCharType="begin"/>
            </w:r>
            <w:r w:rsidR="003D6273" w:rsidRPr="003D6273">
              <w:rPr>
                <w:lang w:val="en-US"/>
                <w:rPrChange w:id="1509"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"http://www.w3.org/TR/xhtml1/DTD/xhtml1</w:t>
            </w:r>
            <w:r w:rsidR="003D6273">
              <w:fldChar w:fldCharType="end"/>
            </w:r>
            <w:r w:rsidRPr="0057303A">
              <w:rPr>
                <w:rFonts w:ascii="Courier New" w:eastAsia="Courier New" w:hAnsi="Courier New" w:cs="Courier New"/>
                <w:sz w:val="15"/>
                <w:lang w:val="en-US"/>
              </w:rPr>
              <w:t>-</w:t>
            </w:r>
            <w:r w:rsidR="003D6273">
              <w:fldChar w:fldCharType="begin"/>
            </w:r>
            <w:r w:rsidR="003D6273" w:rsidRPr="003D6273">
              <w:rPr>
                <w:lang w:val="en-US"/>
                <w:rPrChange w:id="1510"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strict.dtd"&gt;</w:t>
            </w:r>
            <w:r w:rsidR="003D6273">
              <w:fldChar w:fldCharType="end"/>
            </w:r>
          </w:p>
          <w:p w14:paraId="38FDB6A1" w14:textId="77777777" w:rsidR="0057303A" w:rsidRPr="0057303A" w:rsidRDefault="0057303A" w:rsidP="00C9561B">
            <w:pPr>
              <w:ind w:left="74"/>
              <w:rPr>
                <w:rFonts w:ascii="Courier New" w:eastAsia="Courier New" w:hAnsi="Courier New" w:cs="Courier New"/>
                <w:sz w:val="15"/>
                <w:lang w:val="en-US"/>
              </w:rPr>
            </w:pPr>
            <w:r w:rsidRPr="0057303A">
              <w:rPr>
                <w:rFonts w:ascii="Courier New" w:eastAsia="Courier New" w:hAnsi="Courier New" w:cs="Courier New"/>
                <w:sz w:val="15"/>
                <w:lang w:val="en-US"/>
              </w:rPr>
              <w:t xml:space="preserve">&lt;html </w:t>
            </w:r>
            <w:r w:rsidR="003D6273">
              <w:fldChar w:fldCharType="begin"/>
            </w:r>
            <w:r w:rsidR="003D6273" w:rsidRPr="003D6273">
              <w:rPr>
                <w:lang w:val="en-US"/>
                <w:rPrChange w:id="1511" w:author="Пользователь Windows" w:date="2019-12-19T05:26:00Z">
                  <w:rPr/>
                </w:rPrChange>
              </w:rPr>
              <w:instrText>HYPERLINK "http://www.w3.org/1999/xhtml" \h</w:instrText>
            </w:r>
            <w:r w:rsidR="003D6273">
              <w:fldChar w:fldCharType="separate"/>
            </w:r>
            <w:r w:rsidRPr="0057303A">
              <w:rPr>
                <w:rFonts w:ascii="Courier New" w:eastAsia="Courier New" w:hAnsi="Courier New" w:cs="Courier New"/>
                <w:sz w:val="15"/>
                <w:lang w:val="en-US"/>
              </w:rPr>
              <w:t>xmlns="http://www.w3.org/1999/xhtml"&gt;</w:t>
            </w:r>
            <w:r w:rsidR="003D6273">
              <w:fldChar w:fldCharType="end"/>
            </w:r>
          </w:p>
          <w:p w14:paraId="78540F2F" w14:textId="77777777" w:rsidR="0057303A" w:rsidRPr="0057303A" w:rsidRDefault="0057303A" w:rsidP="00C9561B">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4BD76FF7" w14:textId="77777777" w:rsidR="0057303A" w:rsidRPr="0057303A" w:rsidRDefault="0057303A" w:rsidP="00C9561B">
            <w:pPr>
              <w:ind w:left="254"/>
              <w:rPr>
                <w:rFonts w:ascii="Courier New" w:eastAsia="Courier New" w:hAnsi="Courier New" w:cs="Courier New"/>
                <w:sz w:val="15"/>
                <w:szCs w:val="15"/>
                <w:lang w:val="en-US"/>
              </w:rPr>
            </w:pPr>
            <w:r w:rsidRPr="0057303A">
              <w:rPr>
                <w:rFonts w:ascii="Courier New" w:eastAsia="Courier New" w:hAnsi="Courier New" w:cs="Courier New"/>
                <w:sz w:val="15"/>
                <w:lang w:val="en-US"/>
              </w:rPr>
              <w:t>&lt;meta http-</w:t>
            </w:r>
            <w:r w:rsidRPr="0057303A">
              <w:rPr>
                <w:rFonts w:ascii="Courier New" w:eastAsia="Courier New" w:hAnsi="Courier New" w:cs="Courier New"/>
                <w:sz w:val="15"/>
                <w:szCs w:val="15"/>
                <w:lang w:val="en-US"/>
              </w:rPr>
              <w:t>equiv="Content-Type" content="text/html; charset=utf-8" /&gt;</w:t>
            </w:r>
          </w:p>
          <w:p w14:paraId="22EF342B" w14:textId="77777777" w:rsidR="0057303A" w:rsidRPr="0057303A" w:rsidRDefault="0057303A" w:rsidP="00C9561B">
            <w:pPr>
              <w:ind w:left="246"/>
              <w:rPr>
                <w:rFonts w:ascii="Courier New" w:eastAsia="Courier New" w:hAnsi="Courier New" w:cs="Courier New"/>
                <w:sz w:val="15"/>
                <w:szCs w:val="15"/>
                <w:lang w:val="en-US"/>
              </w:rPr>
            </w:pPr>
            <w:r w:rsidRPr="0057303A">
              <w:rPr>
                <w:rFonts w:ascii="Courier New" w:eastAsia="Courier New" w:hAnsi="Courier New" w:cs="Courier New"/>
                <w:sz w:val="15"/>
                <w:szCs w:val="15"/>
                <w:lang w:val="en-US"/>
              </w:rPr>
              <w:t>&lt;title&gt;</w:t>
            </w:r>
            <w:r w:rsidRPr="0057303A">
              <w:rPr>
                <w:rFonts w:ascii="Courier New" w:eastAsia="Courier New" w:hAnsi="Courier New" w:cs="Courier New"/>
                <w:sz w:val="15"/>
                <w:szCs w:val="15"/>
              </w:rPr>
              <w:t>Псевдо</w:t>
            </w:r>
            <w:r w:rsidRPr="0057303A">
              <w:rPr>
                <w:rFonts w:ascii="Courier New" w:eastAsia="Courier New" w:hAnsi="Courier New" w:cs="Courier New"/>
                <w:sz w:val="15"/>
                <w:szCs w:val="15"/>
                <w:lang w:val="uk-UA"/>
              </w:rPr>
              <w:t>е</w:t>
            </w:r>
            <w:r w:rsidRPr="0057303A">
              <w:rPr>
                <w:rFonts w:ascii="Courier New" w:eastAsia="Courier New" w:hAnsi="Courier New" w:cs="Courier New"/>
                <w:sz w:val="15"/>
                <w:szCs w:val="15"/>
              </w:rPr>
              <w:t>лемент</w:t>
            </w:r>
            <w:r w:rsidRPr="0057303A">
              <w:rPr>
                <w:rFonts w:ascii="Courier New" w:eastAsia="Courier New" w:hAnsi="Courier New" w:cs="Courier New"/>
                <w:sz w:val="15"/>
                <w:szCs w:val="15"/>
                <w:lang w:val="uk-UA"/>
              </w:rPr>
              <w:t>и</w:t>
            </w:r>
            <w:r w:rsidRPr="0057303A">
              <w:rPr>
                <w:rFonts w:ascii="Courier New" w:eastAsia="Courier New" w:hAnsi="Courier New" w:cs="Courier New"/>
                <w:sz w:val="15"/>
                <w:szCs w:val="15"/>
                <w:lang w:val="en-US"/>
              </w:rPr>
              <w:t>&lt;/title&gt;</w:t>
            </w:r>
          </w:p>
          <w:p w14:paraId="4DB11C81" w14:textId="77777777" w:rsidR="0057303A" w:rsidRPr="0057303A" w:rsidRDefault="0057303A" w:rsidP="00C9561B">
            <w:pPr>
              <w:ind w:left="364" w:right="6849" w:hanging="110"/>
              <w:rPr>
                <w:rFonts w:ascii="Courier New" w:eastAsia="Courier New" w:hAnsi="Courier New" w:cs="Courier New"/>
                <w:sz w:val="15"/>
                <w:szCs w:val="15"/>
                <w:lang w:val="en-US"/>
              </w:rPr>
            </w:pPr>
            <w:r w:rsidRPr="0057303A">
              <w:rPr>
                <w:rFonts w:ascii="Courier New" w:eastAsia="Courier New" w:hAnsi="Courier New" w:cs="Courier New"/>
                <w:sz w:val="15"/>
                <w:szCs w:val="15"/>
                <w:lang w:val="en-US"/>
              </w:rPr>
              <w:t>&lt;style type="text/css"&gt; P {</w:t>
            </w:r>
          </w:p>
          <w:p w14:paraId="1E9F5443" w14:textId="77777777" w:rsidR="0057303A" w:rsidRPr="0057303A" w:rsidRDefault="0057303A" w:rsidP="00C9561B">
            <w:pPr>
              <w:ind w:left="417" w:right="1384"/>
              <w:rPr>
                <w:rFonts w:ascii="Courier New" w:eastAsia="Courier New" w:hAnsi="Courier New" w:cs="Courier New"/>
                <w:sz w:val="15"/>
                <w:szCs w:val="15"/>
                <w:lang w:val="en-US"/>
              </w:rPr>
            </w:pPr>
            <w:r w:rsidRPr="0057303A">
              <w:rPr>
                <w:rFonts w:ascii="Courier New" w:eastAsia="Courier New" w:hAnsi="Courier New" w:cs="Courier New"/>
                <w:sz w:val="15"/>
                <w:szCs w:val="15"/>
                <w:lang w:val="en-US"/>
              </w:rPr>
              <w:t xml:space="preserve">font-family: Arial, Helvetica, sans-serif; /* </w:t>
            </w:r>
            <w:r w:rsidRPr="0057303A">
              <w:rPr>
                <w:rFonts w:ascii="Courier New" w:eastAsia="Courier New" w:hAnsi="Courier New" w:cs="Courier New"/>
                <w:sz w:val="15"/>
                <w:szCs w:val="15"/>
                <w:lang w:val="uk-UA"/>
              </w:rPr>
              <w:t>Гарнітура шрифту основного тексту</w:t>
            </w:r>
            <w:r w:rsidRPr="0057303A">
              <w:rPr>
                <w:rFonts w:ascii="Courier New" w:eastAsia="Courier New" w:hAnsi="Courier New" w:cs="Courier New"/>
                <w:sz w:val="15"/>
                <w:szCs w:val="15"/>
                <w:lang w:val="en-US"/>
              </w:rPr>
              <w:t xml:space="preserve"> */ font-size: 0.9em; /* </w:t>
            </w:r>
            <w:r w:rsidRPr="0057303A">
              <w:rPr>
                <w:rFonts w:ascii="Courier New" w:eastAsia="Courier New" w:hAnsi="Courier New" w:cs="Courier New"/>
                <w:sz w:val="15"/>
                <w:szCs w:val="15"/>
              </w:rPr>
              <w:t>Р</w:t>
            </w:r>
            <w:r w:rsidRPr="0057303A">
              <w:rPr>
                <w:rFonts w:ascii="Courier New" w:eastAsia="Courier New" w:hAnsi="Courier New" w:cs="Courier New"/>
                <w:sz w:val="15"/>
                <w:szCs w:val="15"/>
                <w:lang w:val="uk-UA"/>
              </w:rPr>
              <w:t>о</w:t>
            </w:r>
            <w:r w:rsidRPr="0057303A">
              <w:rPr>
                <w:rFonts w:ascii="Courier New" w:eastAsia="Courier New" w:hAnsi="Courier New" w:cs="Courier New"/>
                <w:sz w:val="15"/>
                <w:szCs w:val="15"/>
              </w:rPr>
              <w:t>зм</w:t>
            </w:r>
            <w:r w:rsidRPr="0057303A">
              <w:rPr>
                <w:rFonts w:ascii="Courier New" w:eastAsia="Courier New" w:hAnsi="Courier New" w:cs="Courier New"/>
                <w:sz w:val="15"/>
                <w:szCs w:val="15"/>
                <w:lang w:val="uk-UA"/>
              </w:rPr>
              <w:t>і</w:t>
            </w:r>
            <w:r w:rsidRPr="0057303A">
              <w:rPr>
                <w:rFonts w:ascii="Courier New" w:eastAsia="Courier New" w:hAnsi="Courier New" w:cs="Courier New"/>
                <w:sz w:val="15"/>
                <w:szCs w:val="15"/>
              </w:rPr>
              <w:t>р</w:t>
            </w:r>
            <w:r w:rsidRPr="0057303A">
              <w:rPr>
                <w:rFonts w:ascii="Courier New" w:eastAsia="Courier New" w:hAnsi="Courier New" w:cs="Courier New"/>
                <w:sz w:val="15"/>
                <w:szCs w:val="15"/>
                <w:lang w:val="en-US"/>
              </w:rPr>
              <w:t xml:space="preserve"> </w:t>
            </w:r>
            <w:r w:rsidRPr="0057303A">
              <w:rPr>
                <w:rFonts w:ascii="Courier New" w:eastAsia="Courier New" w:hAnsi="Courier New" w:cs="Courier New"/>
                <w:sz w:val="15"/>
                <w:szCs w:val="15"/>
              </w:rPr>
              <w:t>шрифт</w:t>
            </w:r>
            <w:r w:rsidRPr="0057303A">
              <w:rPr>
                <w:rFonts w:ascii="Courier New" w:eastAsia="Courier New" w:hAnsi="Courier New" w:cs="Courier New"/>
                <w:sz w:val="15"/>
                <w:szCs w:val="15"/>
                <w:lang w:val="uk-UA"/>
              </w:rPr>
              <w:t>у</w:t>
            </w:r>
            <w:r w:rsidRPr="0057303A">
              <w:rPr>
                <w:rFonts w:ascii="Courier New" w:eastAsia="Courier New" w:hAnsi="Courier New" w:cs="Courier New"/>
                <w:sz w:val="15"/>
                <w:szCs w:val="15"/>
                <w:lang w:val="en-US"/>
              </w:rPr>
              <w:t xml:space="preserve"> */</w:t>
            </w:r>
          </w:p>
          <w:p w14:paraId="6170482F" w14:textId="77777777" w:rsidR="0057303A" w:rsidRPr="0057303A" w:rsidRDefault="0057303A" w:rsidP="00C9561B">
            <w:pPr>
              <w:ind w:left="417"/>
              <w:rPr>
                <w:rFonts w:ascii="Courier New" w:eastAsia="Courier New" w:hAnsi="Courier New" w:cs="Courier New"/>
                <w:sz w:val="15"/>
                <w:szCs w:val="15"/>
              </w:rPr>
            </w:pPr>
            <w:r w:rsidRPr="0057303A">
              <w:rPr>
                <w:rFonts w:ascii="Courier New" w:eastAsia="Courier New" w:hAnsi="Courier New" w:cs="Courier New"/>
                <w:sz w:val="15"/>
                <w:szCs w:val="15"/>
              </w:rPr>
              <w:t>color: black; /* Ч</w:t>
            </w:r>
            <w:r w:rsidRPr="0057303A">
              <w:rPr>
                <w:rFonts w:ascii="Courier New" w:eastAsia="Courier New" w:hAnsi="Courier New" w:cs="Courier New"/>
                <w:sz w:val="15"/>
                <w:szCs w:val="15"/>
                <w:lang w:val="uk-UA"/>
              </w:rPr>
              <w:t>орний</w:t>
            </w:r>
            <w:r w:rsidRPr="0057303A">
              <w:rPr>
                <w:rFonts w:ascii="Courier New" w:eastAsia="Courier New" w:hAnsi="Courier New" w:cs="Courier New"/>
                <w:sz w:val="15"/>
                <w:szCs w:val="15"/>
              </w:rPr>
              <w:t xml:space="preserve"> </w:t>
            </w:r>
            <w:r w:rsidRPr="0057303A">
              <w:rPr>
                <w:rFonts w:ascii="Courier New" w:eastAsia="Courier New" w:hAnsi="Courier New" w:cs="Courier New"/>
                <w:sz w:val="15"/>
                <w:szCs w:val="15"/>
                <w:lang w:val="uk-UA"/>
              </w:rPr>
              <w:t>колір</w:t>
            </w:r>
            <w:r w:rsidRPr="0057303A">
              <w:rPr>
                <w:rFonts w:ascii="Courier New" w:eastAsia="Courier New" w:hAnsi="Courier New" w:cs="Courier New"/>
                <w:sz w:val="15"/>
                <w:szCs w:val="15"/>
              </w:rPr>
              <w:t xml:space="preserve"> текст</w:t>
            </w:r>
            <w:r w:rsidRPr="0057303A">
              <w:rPr>
                <w:rFonts w:ascii="Courier New" w:eastAsia="Courier New" w:hAnsi="Courier New" w:cs="Courier New"/>
                <w:sz w:val="15"/>
                <w:szCs w:val="15"/>
                <w:lang w:val="uk-UA"/>
              </w:rPr>
              <w:t>у</w:t>
            </w:r>
            <w:r w:rsidRPr="0057303A">
              <w:rPr>
                <w:rFonts w:ascii="Courier New" w:eastAsia="Courier New" w:hAnsi="Courier New" w:cs="Courier New"/>
                <w:sz w:val="15"/>
                <w:szCs w:val="15"/>
              </w:rPr>
              <w:t xml:space="preserve"> */</w:t>
            </w:r>
          </w:p>
          <w:p w14:paraId="2B8E159B" w14:textId="77777777" w:rsidR="0057303A" w:rsidRPr="0057303A" w:rsidRDefault="0057303A" w:rsidP="00C9561B">
            <w:pPr>
              <w:ind w:left="344"/>
              <w:rPr>
                <w:rFonts w:ascii="Courier New" w:eastAsia="Courier New" w:hAnsi="Courier New" w:cs="Courier New"/>
                <w:sz w:val="15"/>
                <w:szCs w:val="15"/>
              </w:rPr>
            </w:pPr>
            <w:r w:rsidRPr="0057303A">
              <w:rPr>
                <w:rFonts w:ascii="Courier New" w:eastAsia="Courier New" w:hAnsi="Courier New" w:cs="Courier New"/>
                <w:sz w:val="15"/>
                <w:szCs w:val="15"/>
              </w:rPr>
              <w:t>}</w:t>
            </w:r>
          </w:p>
          <w:p w14:paraId="04DFAFAF" w14:textId="77777777" w:rsidR="0057303A" w:rsidRPr="0057303A" w:rsidRDefault="0057303A" w:rsidP="00C9561B">
            <w:pPr>
              <w:ind w:left="344"/>
              <w:rPr>
                <w:rFonts w:ascii="Courier New" w:eastAsia="Courier New" w:hAnsi="Courier New" w:cs="Courier New"/>
                <w:sz w:val="15"/>
                <w:szCs w:val="15"/>
              </w:rPr>
            </w:pPr>
            <w:r w:rsidRPr="0057303A">
              <w:rPr>
                <w:rFonts w:ascii="Courier New" w:eastAsia="Courier New" w:hAnsi="Courier New" w:cs="Courier New"/>
                <w:sz w:val="15"/>
                <w:szCs w:val="15"/>
              </w:rPr>
              <w:t>P:first-letter {</w:t>
            </w:r>
          </w:p>
          <w:p w14:paraId="14636DEC" w14:textId="77777777" w:rsidR="0057303A" w:rsidRPr="0057303A" w:rsidRDefault="0057303A" w:rsidP="00C9561B">
            <w:pPr>
              <w:ind w:left="417" w:right="1481"/>
              <w:rPr>
                <w:rFonts w:ascii="Courier New" w:eastAsia="Courier New" w:hAnsi="Courier New" w:cs="Courier New"/>
                <w:sz w:val="15"/>
                <w:szCs w:val="15"/>
              </w:rPr>
            </w:pPr>
            <w:r w:rsidRPr="0057303A">
              <w:rPr>
                <w:rFonts w:ascii="Courier New" w:eastAsia="Courier New" w:hAnsi="Courier New" w:cs="Courier New"/>
                <w:sz w:val="15"/>
                <w:szCs w:val="15"/>
              </w:rPr>
              <w:t xml:space="preserve">font-family: 'Times New Roman', Times, serif; /* </w:t>
            </w:r>
            <w:r w:rsidRPr="0057303A">
              <w:rPr>
                <w:rFonts w:ascii="Courier New" w:eastAsia="Courier New" w:hAnsi="Courier New" w:cs="Courier New"/>
                <w:sz w:val="15"/>
                <w:szCs w:val="15"/>
                <w:lang w:val="uk-UA"/>
              </w:rPr>
              <w:t>Гарнітура шрифту першої літери</w:t>
            </w:r>
            <w:r w:rsidRPr="0057303A">
              <w:rPr>
                <w:rFonts w:ascii="Courier New" w:eastAsia="Courier New" w:hAnsi="Courier New" w:cs="Courier New"/>
                <w:sz w:val="15"/>
                <w:szCs w:val="15"/>
              </w:rPr>
              <w:t xml:space="preserve"> */ font-size: 2em; /* </w:t>
            </w:r>
            <w:r w:rsidRPr="0057303A">
              <w:rPr>
                <w:rFonts w:ascii="Courier New" w:eastAsia="Courier New" w:hAnsi="Courier New" w:cs="Courier New"/>
                <w:sz w:val="15"/>
                <w:szCs w:val="15"/>
                <w:lang w:val="uk-UA"/>
              </w:rPr>
              <w:t>Розмір шрифту першого символу</w:t>
            </w:r>
            <w:r w:rsidRPr="0057303A">
              <w:rPr>
                <w:rFonts w:ascii="Courier New" w:eastAsia="Courier New" w:hAnsi="Courier New" w:cs="Courier New"/>
                <w:sz w:val="15"/>
                <w:szCs w:val="15"/>
              </w:rPr>
              <w:t xml:space="preserve"> */</w:t>
            </w:r>
          </w:p>
          <w:p w14:paraId="457CA3B1" w14:textId="77777777" w:rsidR="0057303A" w:rsidRDefault="0057303A" w:rsidP="00C9561B">
            <w:pPr>
              <w:ind w:left="417"/>
              <w:rPr>
                <w:rFonts w:ascii="Courier New" w:eastAsia="Courier New" w:hAnsi="Courier New" w:cs="Courier New"/>
                <w:sz w:val="15"/>
                <w:szCs w:val="15"/>
              </w:rPr>
            </w:pPr>
            <w:r w:rsidRPr="0057303A">
              <w:rPr>
                <w:rFonts w:ascii="Courier New" w:eastAsia="Courier New" w:hAnsi="Courier New" w:cs="Courier New"/>
                <w:sz w:val="15"/>
                <w:szCs w:val="15"/>
              </w:rPr>
              <w:t xml:space="preserve">color: red; /* </w:t>
            </w:r>
            <w:r w:rsidRPr="0057303A">
              <w:rPr>
                <w:rFonts w:ascii="Courier New" w:eastAsia="Courier New" w:hAnsi="Courier New" w:cs="Courier New"/>
                <w:sz w:val="15"/>
                <w:szCs w:val="15"/>
                <w:lang w:val="uk-UA"/>
              </w:rPr>
              <w:t>Червоний колір</w:t>
            </w:r>
            <w:r w:rsidRPr="0057303A">
              <w:rPr>
                <w:rFonts w:ascii="Courier New" w:eastAsia="Courier New" w:hAnsi="Courier New" w:cs="Courier New"/>
                <w:sz w:val="15"/>
                <w:szCs w:val="15"/>
              </w:rPr>
              <w:t xml:space="preserve"> текст</w:t>
            </w:r>
            <w:r w:rsidRPr="0057303A">
              <w:rPr>
                <w:rFonts w:ascii="Courier New" w:eastAsia="Courier New" w:hAnsi="Courier New" w:cs="Courier New"/>
                <w:sz w:val="15"/>
                <w:szCs w:val="15"/>
                <w:lang w:val="uk-UA"/>
              </w:rPr>
              <w:t>у</w:t>
            </w:r>
            <w:r w:rsidRPr="0057303A">
              <w:rPr>
                <w:rFonts w:ascii="Courier New" w:eastAsia="Courier New" w:hAnsi="Courier New" w:cs="Courier New"/>
                <w:sz w:val="15"/>
                <w:szCs w:val="15"/>
              </w:rPr>
              <w:t xml:space="preserve"> */</w:t>
            </w:r>
          </w:p>
          <w:p w14:paraId="59A0968A" w14:textId="77777777" w:rsidR="003E16CB" w:rsidRDefault="003E16CB" w:rsidP="00C9561B">
            <w:pPr>
              <w:ind w:left="344"/>
              <w:rPr>
                <w:rFonts w:ascii="Courier New"/>
                <w:sz w:val="15"/>
              </w:rPr>
            </w:pPr>
            <w:r>
              <w:rPr>
                <w:rFonts w:ascii="Courier New"/>
                <w:sz w:val="15"/>
              </w:rPr>
              <w:t>}</w:t>
            </w:r>
          </w:p>
          <w:p w14:paraId="00BC12CA" w14:textId="77777777" w:rsidR="003E16CB" w:rsidRDefault="003E16CB" w:rsidP="00C9561B">
            <w:pPr>
              <w:ind w:left="254"/>
              <w:rPr>
                <w:rFonts w:ascii="Courier New"/>
                <w:sz w:val="15"/>
              </w:rPr>
            </w:pPr>
            <w:r>
              <w:rPr>
                <w:rFonts w:ascii="Courier New"/>
                <w:sz w:val="15"/>
              </w:rPr>
              <w:t>&lt;/style&gt;</w:t>
            </w:r>
          </w:p>
          <w:p w14:paraId="4A297D04" w14:textId="77777777" w:rsidR="003E16CB" w:rsidRDefault="003E16CB" w:rsidP="00C9561B">
            <w:pPr>
              <w:ind w:left="164"/>
              <w:rPr>
                <w:rFonts w:ascii="Courier New"/>
                <w:sz w:val="15"/>
              </w:rPr>
            </w:pPr>
            <w:r>
              <w:rPr>
                <w:rFonts w:ascii="Courier New"/>
                <w:sz w:val="15"/>
              </w:rPr>
              <w:t>&lt;/head&gt;</w:t>
            </w:r>
          </w:p>
          <w:p w14:paraId="34ADCDAF" w14:textId="77777777" w:rsidR="003E16CB" w:rsidRDefault="003E16CB" w:rsidP="00C9561B">
            <w:pPr>
              <w:ind w:left="164"/>
              <w:rPr>
                <w:rFonts w:ascii="Courier New"/>
                <w:sz w:val="15"/>
              </w:rPr>
            </w:pPr>
            <w:r>
              <w:rPr>
                <w:rFonts w:ascii="Courier New"/>
                <w:sz w:val="15"/>
              </w:rPr>
              <w:t>&lt;body&gt;</w:t>
            </w:r>
          </w:p>
          <w:p w14:paraId="0AB87F9B" w14:textId="77777777" w:rsidR="003E16CB" w:rsidRPr="00FF52B9" w:rsidRDefault="003E16CB" w:rsidP="00C9561B">
            <w:pPr>
              <w:ind w:left="417" w:right="2737" w:hanging="86"/>
              <w:rPr>
                <w:rFonts w:ascii="Courier New" w:hAnsi="Courier New" w:cs="Courier New"/>
                <w:sz w:val="15"/>
                <w:szCs w:val="15"/>
              </w:rPr>
            </w:pPr>
            <w:r w:rsidRPr="00FF52B9">
              <w:rPr>
                <w:rFonts w:ascii="Courier New" w:hAnsi="Courier New" w:cs="Courier New"/>
                <w:sz w:val="15"/>
                <w:szCs w:val="15"/>
              </w:rPr>
              <w:t>&lt;p&gt;</w:t>
            </w:r>
            <w:r w:rsidRPr="00FF52B9">
              <w:rPr>
                <w:rStyle w:val="tlid-translation"/>
                <w:rFonts w:ascii="Courier New" w:hAnsi="Courier New" w:cs="Courier New"/>
                <w:sz w:val="15"/>
                <w:szCs w:val="15"/>
                <w:lang w:val="uk-UA"/>
              </w:rPr>
              <w:t>Метод випадкових чисел є варіантом методу простих ітерацій, в якому відбувається перебір ділянок пустелі для пошуку лева.</w:t>
            </w:r>
            <w:r w:rsidRPr="00FF52B9">
              <w:rPr>
                <w:rFonts w:ascii="Courier New" w:hAnsi="Courier New" w:cs="Courier New"/>
                <w:sz w:val="15"/>
                <w:szCs w:val="15"/>
                <w:lang w:val="uk-UA"/>
              </w:rPr>
              <w:br/>
            </w:r>
            <w:r w:rsidRPr="00FF52B9">
              <w:rPr>
                <w:rStyle w:val="tlid-translation"/>
                <w:rFonts w:ascii="Courier New" w:hAnsi="Courier New" w:cs="Courier New"/>
                <w:sz w:val="15"/>
                <w:szCs w:val="15"/>
                <w:lang w:val="uk-UA"/>
              </w:rPr>
              <w:t>Різниця тільки в тому, що області вибираються не послідовно,</w:t>
            </w:r>
            <w:r w:rsidRPr="00FF52B9">
              <w:rPr>
                <w:rFonts w:ascii="Courier New" w:hAnsi="Courier New" w:cs="Courier New"/>
                <w:sz w:val="15"/>
                <w:szCs w:val="15"/>
                <w:lang w:val="uk-UA"/>
              </w:rPr>
              <w:br/>
            </w:r>
            <w:r w:rsidRPr="00FF52B9">
              <w:rPr>
                <w:rStyle w:val="tlid-translation"/>
                <w:rFonts w:ascii="Courier New" w:hAnsi="Courier New" w:cs="Courier New"/>
                <w:sz w:val="15"/>
                <w:szCs w:val="15"/>
                <w:lang w:val="uk-UA"/>
              </w:rPr>
              <w:t>а випадково. Таким чином, в кращому випадку пошук може закінчитися відразу ж, а в гіршому - перетворитися в метод перебору. &lt;/ р&gt;</w:t>
            </w:r>
            <w:r w:rsidRPr="00FF52B9">
              <w:rPr>
                <w:rFonts w:ascii="Courier New" w:hAnsi="Courier New" w:cs="Courier New"/>
                <w:sz w:val="15"/>
                <w:szCs w:val="15"/>
                <w:lang w:val="uk-UA"/>
              </w:rPr>
              <w:br/>
            </w:r>
            <w:r w:rsidRPr="00FF52B9">
              <w:rPr>
                <w:rStyle w:val="tlid-translation"/>
                <w:rFonts w:ascii="Courier New" w:hAnsi="Courier New" w:cs="Courier New"/>
                <w:sz w:val="15"/>
                <w:szCs w:val="15"/>
                <w:lang w:val="uk-UA"/>
              </w:rPr>
              <w:t>&lt;р&gt; Оскільки номер області вибирається випадково, він може випасти більше одного разу. Однак переходити вдруге в уже переглянуту область, необхідності немає</w:t>
            </w:r>
            <w:r w:rsidRPr="00FF52B9">
              <w:rPr>
                <w:rFonts w:ascii="Courier New" w:hAnsi="Courier New" w:cs="Courier New"/>
                <w:sz w:val="15"/>
                <w:szCs w:val="15"/>
              </w:rPr>
              <w:t>.&lt;/p&gt;</w:t>
            </w:r>
          </w:p>
          <w:p w14:paraId="6304064B" w14:textId="77777777" w:rsidR="003E16CB" w:rsidRPr="00FF52B9" w:rsidRDefault="003E16CB" w:rsidP="00C9561B">
            <w:pPr>
              <w:ind w:left="164"/>
              <w:rPr>
                <w:rFonts w:ascii="Courier New" w:hAnsi="Courier New" w:cs="Courier New"/>
                <w:sz w:val="15"/>
                <w:szCs w:val="15"/>
              </w:rPr>
            </w:pPr>
            <w:r w:rsidRPr="00FF52B9">
              <w:rPr>
                <w:rFonts w:ascii="Courier New" w:hAnsi="Courier New" w:cs="Courier New"/>
                <w:sz w:val="15"/>
                <w:szCs w:val="15"/>
              </w:rPr>
              <w:t>&lt;/body&gt;</w:t>
            </w:r>
          </w:p>
          <w:p w14:paraId="2C7252CC" w14:textId="77777777" w:rsidR="003E16CB" w:rsidRPr="00FF52B9" w:rsidRDefault="003E16CB" w:rsidP="00C9561B">
            <w:pPr>
              <w:ind w:left="74"/>
              <w:rPr>
                <w:rFonts w:ascii="Courier New" w:hAnsi="Courier New" w:cs="Courier New"/>
                <w:sz w:val="15"/>
                <w:szCs w:val="15"/>
              </w:rPr>
            </w:pPr>
            <w:r w:rsidRPr="00FF52B9">
              <w:rPr>
                <w:rFonts w:ascii="Courier New" w:hAnsi="Courier New" w:cs="Courier New"/>
                <w:sz w:val="15"/>
                <w:szCs w:val="15"/>
              </w:rPr>
              <w:t>&lt;/html&gt;</w:t>
            </w:r>
          </w:p>
          <w:p w14:paraId="38DF3700" w14:textId="77777777" w:rsidR="003E16CB" w:rsidRPr="0057303A" w:rsidRDefault="003E16CB" w:rsidP="00253FB5">
            <w:pPr>
              <w:spacing w:line="360" w:lineRule="auto"/>
              <w:ind w:left="417"/>
              <w:rPr>
                <w:rFonts w:ascii="Courier New" w:eastAsia="Courier New" w:hAnsi="Courier New" w:cs="Courier New"/>
                <w:sz w:val="15"/>
              </w:rPr>
            </w:pPr>
          </w:p>
        </w:tc>
      </w:tr>
    </w:tbl>
    <w:p w14:paraId="4F111A23" w14:textId="77777777" w:rsidR="0057303A" w:rsidRPr="0057303A" w:rsidRDefault="0057303A" w:rsidP="00253FB5">
      <w:pPr>
        <w:spacing w:line="360" w:lineRule="auto"/>
        <w:ind w:left="105"/>
        <w:rPr>
          <w:sz w:val="17"/>
          <w:szCs w:val="17"/>
          <w:lang w:val="uk-UA"/>
        </w:rPr>
      </w:pPr>
      <w:r w:rsidRPr="0057303A">
        <w:rPr>
          <w:sz w:val="17"/>
          <w:szCs w:val="17"/>
        </w:rPr>
        <w:t>Результат при</w:t>
      </w:r>
      <w:r w:rsidRPr="0057303A">
        <w:rPr>
          <w:sz w:val="17"/>
          <w:szCs w:val="17"/>
          <w:lang w:val="uk-UA"/>
        </w:rPr>
        <w:t>кладу</w:t>
      </w:r>
      <w:r w:rsidRPr="0057303A">
        <w:rPr>
          <w:sz w:val="17"/>
          <w:szCs w:val="17"/>
        </w:rPr>
        <w:t xml:space="preserve"> показан</w:t>
      </w:r>
      <w:r w:rsidRPr="0057303A">
        <w:rPr>
          <w:sz w:val="17"/>
          <w:szCs w:val="17"/>
          <w:lang w:val="uk-UA"/>
        </w:rPr>
        <w:t>о</w:t>
      </w:r>
      <w:r w:rsidRPr="0057303A">
        <w:rPr>
          <w:sz w:val="17"/>
          <w:szCs w:val="17"/>
        </w:rPr>
        <w:t xml:space="preserve"> ни</w:t>
      </w:r>
      <w:r w:rsidRPr="0057303A">
        <w:rPr>
          <w:sz w:val="17"/>
          <w:szCs w:val="17"/>
          <w:lang w:val="uk-UA"/>
        </w:rPr>
        <w:t>щ</w:t>
      </w:r>
      <w:r w:rsidRPr="0057303A">
        <w:rPr>
          <w:sz w:val="17"/>
          <w:szCs w:val="17"/>
        </w:rPr>
        <w:t>е (рис. 1.40).</w:t>
      </w:r>
    </w:p>
    <w:p w14:paraId="5E24842F" w14:textId="77777777" w:rsidR="0057303A" w:rsidRPr="0057303A" w:rsidRDefault="0057303A" w:rsidP="00253FB5">
      <w:pPr>
        <w:spacing w:line="360" w:lineRule="auto"/>
        <w:ind w:left="105"/>
        <w:rPr>
          <w:sz w:val="17"/>
          <w:szCs w:val="17"/>
          <w:lang w:val="uk-UA"/>
        </w:rPr>
      </w:pPr>
    </w:p>
    <w:p w14:paraId="39EFE640" w14:textId="77777777" w:rsidR="0057303A" w:rsidRPr="0057303A" w:rsidRDefault="0057303A" w:rsidP="00253FB5">
      <w:pPr>
        <w:spacing w:line="360" w:lineRule="auto"/>
        <w:ind w:left="105"/>
        <w:jc w:val="center"/>
        <w:rPr>
          <w:sz w:val="17"/>
          <w:szCs w:val="17"/>
          <w:lang w:val="uk-UA"/>
        </w:rPr>
      </w:pPr>
      <w:r w:rsidRPr="0057303A">
        <w:rPr>
          <w:noProof/>
          <w:sz w:val="17"/>
          <w:szCs w:val="17"/>
          <w:lang w:val="en-US" w:eastAsia="en-US" w:bidi="ar-SA"/>
        </w:rPr>
        <w:drawing>
          <wp:inline distT="0" distB="0" distL="0" distR="0" wp14:anchorId="41294759" wp14:editId="67A2E969">
            <wp:extent cx="4022178" cy="1516402"/>
            <wp:effectExtent l="19050" t="19050" r="16422" b="26648"/>
            <wp:docPr id="22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9" cstate="print"/>
                    <a:srcRect b="23074"/>
                    <a:stretch/>
                  </pic:blipFill>
                  <pic:spPr bwMode="auto">
                    <a:xfrm>
                      <a:off x="0" y="0"/>
                      <a:ext cx="4030036" cy="1519365"/>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436103A9" w14:textId="77777777" w:rsidR="0057303A" w:rsidRPr="0057303A" w:rsidRDefault="0057303A" w:rsidP="00253FB5">
      <w:pPr>
        <w:spacing w:line="360" w:lineRule="auto"/>
        <w:ind w:left="105"/>
        <w:rPr>
          <w:sz w:val="13"/>
          <w:szCs w:val="17"/>
        </w:rPr>
      </w:pPr>
    </w:p>
    <w:p w14:paraId="7BD63F23" w14:textId="77777777" w:rsidR="0057303A" w:rsidRPr="0057303A" w:rsidRDefault="0057303A" w:rsidP="00253FB5">
      <w:pPr>
        <w:spacing w:line="360" w:lineRule="auto"/>
        <w:ind w:left="1424" w:right="1426"/>
        <w:jc w:val="center"/>
        <w:rPr>
          <w:rFonts w:ascii="Georgia" w:hAnsi="Georgia"/>
          <w:i/>
          <w:sz w:val="17"/>
          <w:lang w:val="uk-UA"/>
        </w:rPr>
      </w:pPr>
      <w:r w:rsidRPr="0057303A">
        <w:rPr>
          <w:rFonts w:ascii="Georgia" w:hAnsi="Georgia"/>
          <w:i/>
          <w:color w:val="666666"/>
          <w:sz w:val="17"/>
        </w:rPr>
        <w:t>Рис. 1.40. С</w:t>
      </w:r>
      <w:r w:rsidRPr="0057303A">
        <w:rPr>
          <w:rFonts w:ascii="Georgia" w:hAnsi="Georgia"/>
          <w:i/>
          <w:color w:val="666666"/>
          <w:sz w:val="17"/>
          <w:lang w:val="uk-UA"/>
        </w:rPr>
        <w:t>творення</w:t>
      </w:r>
      <w:r w:rsidRPr="0057303A">
        <w:rPr>
          <w:rFonts w:ascii="Georgia" w:hAnsi="Georgia"/>
          <w:i/>
          <w:color w:val="666666"/>
          <w:sz w:val="17"/>
        </w:rPr>
        <w:t xml:space="preserve"> в</w:t>
      </w:r>
      <w:r w:rsidRPr="0057303A">
        <w:rPr>
          <w:rFonts w:ascii="Georgia" w:hAnsi="Georgia"/>
          <w:i/>
          <w:color w:val="666666"/>
          <w:sz w:val="17"/>
          <w:lang w:val="uk-UA"/>
        </w:rPr>
        <w:t>иступаючого</w:t>
      </w:r>
      <w:r w:rsidRPr="0057303A">
        <w:rPr>
          <w:rFonts w:ascii="Georgia" w:hAnsi="Georgia"/>
          <w:i/>
          <w:color w:val="666666"/>
          <w:sz w:val="17"/>
        </w:rPr>
        <w:t xml:space="preserve"> </w:t>
      </w:r>
      <w:r w:rsidRPr="0057303A">
        <w:rPr>
          <w:rFonts w:ascii="Georgia" w:hAnsi="Georgia"/>
          <w:i/>
          <w:color w:val="666666"/>
          <w:sz w:val="17"/>
          <w:lang w:val="uk-UA"/>
        </w:rPr>
        <w:t>ініціала</w:t>
      </w:r>
    </w:p>
    <w:p w14:paraId="65410C43" w14:textId="77777777" w:rsidR="0057303A" w:rsidRPr="0057303A" w:rsidRDefault="0057303A" w:rsidP="00253FB5">
      <w:pPr>
        <w:spacing w:line="360" w:lineRule="auto"/>
        <w:ind w:left="105"/>
        <w:rPr>
          <w:sz w:val="17"/>
          <w:szCs w:val="17"/>
        </w:rPr>
      </w:pPr>
      <w:r w:rsidRPr="0057303A">
        <w:rPr>
          <w:sz w:val="17"/>
          <w:szCs w:val="17"/>
          <w:lang w:val="uk-UA"/>
        </w:rPr>
        <w:t>В даному прикладі змінюється шрифт, розмір і колір першої літери кожного абзацу тексту.</w:t>
      </w:r>
    </w:p>
    <w:p w14:paraId="0B804B92" w14:textId="77777777" w:rsidR="0057303A" w:rsidRPr="0057303A" w:rsidRDefault="0057303A" w:rsidP="00253FB5">
      <w:pPr>
        <w:spacing w:line="360" w:lineRule="auto"/>
        <w:rPr>
          <w:sz w:val="18"/>
          <w:szCs w:val="17"/>
        </w:rPr>
      </w:pPr>
    </w:p>
    <w:p w14:paraId="53DFE2B9" w14:textId="77777777" w:rsidR="0057303A" w:rsidRPr="0057303A" w:rsidRDefault="0057303A" w:rsidP="00253FB5">
      <w:pPr>
        <w:spacing w:line="360" w:lineRule="auto"/>
        <w:ind w:left="105"/>
        <w:outlineLvl w:val="4"/>
        <w:rPr>
          <w:rFonts w:ascii="Georgia" w:eastAsia="Georgia" w:hAnsi="Georgia" w:cs="Georgia"/>
          <w:sz w:val="23"/>
          <w:szCs w:val="23"/>
        </w:rPr>
      </w:pPr>
      <w:r w:rsidRPr="0057303A">
        <w:rPr>
          <w:rFonts w:ascii="Georgia" w:eastAsia="Georgia" w:hAnsi="Georgia" w:cs="Georgia"/>
          <w:color w:val="BD2026"/>
          <w:sz w:val="23"/>
          <w:szCs w:val="23"/>
        </w:rPr>
        <w:t>:first-line</w:t>
      </w:r>
    </w:p>
    <w:p w14:paraId="4F09C65F" w14:textId="77777777" w:rsidR="0057303A" w:rsidRPr="0057303A" w:rsidRDefault="0057303A" w:rsidP="00253FB5">
      <w:pPr>
        <w:spacing w:line="360" w:lineRule="auto"/>
        <w:ind w:left="105"/>
        <w:rPr>
          <w:sz w:val="17"/>
          <w:szCs w:val="17"/>
          <w:lang w:val="uk-UA"/>
        </w:rPr>
      </w:pPr>
      <w:r w:rsidRPr="0057303A">
        <w:rPr>
          <w:sz w:val="17"/>
          <w:szCs w:val="17"/>
          <w:lang w:val="uk-UA"/>
        </w:rPr>
        <w:t>Визначає стиль першого рядка блокового тексту. Довжина цього рядка залежить від багатьох факторів, таких як використовуваний шрифт, розмір вікна браузера, ширина блоку, мови і т.д.</w:t>
      </w:r>
    </w:p>
    <w:p w14:paraId="450C0B52" w14:textId="77777777" w:rsidR="0057303A" w:rsidRPr="0057303A" w:rsidRDefault="0057303A" w:rsidP="00253FB5">
      <w:pPr>
        <w:spacing w:line="360" w:lineRule="auto"/>
        <w:rPr>
          <w:sz w:val="24"/>
          <w:szCs w:val="17"/>
          <w:lang w:val="uk-UA"/>
        </w:rPr>
      </w:pPr>
    </w:p>
    <w:p w14:paraId="7A1B1656" w14:textId="77777777" w:rsidR="0057303A" w:rsidRPr="0057303A" w:rsidDel="00003B40" w:rsidRDefault="0057303A" w:rsidP="00253FB5">
      <w:pPr>
        <w:spacing w:line="360" w:lineRule="auto"/>
        <w:ind w:left="641" w:hanging="536"/>
        <w:rPr>
          <w:del w:id="1512" w:author="Пользователь Windows" w:date="2019-12-19T07:30:00Z"/>
          <w:sz w:val="17"/>
          <w:szCs w:val="17"/>
          <w:lang w:val="uk-UA"/>
        </w:rPr>
      </w:pPr>
      <w:r w:rsidRPr="0057303A">
        <w:rPr>
          <w:noProof/>
          <w:position w:val="-13"/>
          <w:sz w:val="17"/>
          <w:szCs w:val="17"/>
          <w:lang w:val="en-US" w:eastAsia="en-US" w:bidi="ar-SA"/>
        </w:rPr>
        <w:drawing>
          <wp:inline distT="0" distB="0" distL="0" distR="0" wp14:anchorId="6FE1574E" wp14:editId="32DF3656">
            <wp:extent cx="217568" cy="217568"/>
            <wp:effectExtent l="0" t="0" r="0" b="0"/>
            <wp:docPr id="28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2.png"/>
                    <pic:cNvPicPr/>
                  </pic:nvPicPr>
                  <pic:blipFill>
                    <a:blip r:embed="rId14" cstate="print"/>
                    <a:stretch>
                      <a:fillRect/>
                    </a:stretch>
                  </pic:blipFill>
                  <pic:spPr>
                    <a:xfrm>
                      <a:off x="0" y="0"/>
                      <a:ext cx="217568" cy="217568"/>
                    </a:xfrm>
                    <a:prstGeom prst="rect">
                      <a:avLst/>
                    </a:prstGeom>
                  </pic:spPr>
                </pic:pic>
              </a:graphicData>
            </a:graphic>
          </wp:inline>
        </w:drawing>
      </w:r>
      <w:r w:rsidRPr="0057303A">
        <w:rPr>
          <w:rFonts w:ascii="Times New Roman" w:hAnsi="Times New Roman"/>
          <w:sz w:val="20"/>
          <w:szCs w:val="17"/>
        </w:rPr>
        <w:t xml:space="preserve">   </w:t>
      </w:r>
      <w:r w:rsidRPr="0057303A">
        <w:rPr>
          <w:rFonts w:ascii="Times New Roman" w:hAnsi="Times New Roman"/>
          <w:spacing w:val="-8"/>
          <w:sz w:val="20"/>
          <w:szCs w:val="17"/>
        </w:rPr>
        <w:t xml:space="preserve"> </w:t>
      </w:r>
      <w:r w:rsidRPr="0057303A">
        <w:rPr>
          <w:sz w:val="17"/>
          <w:szCs w:val="17"/>
          <w:lang w:val="uk-UA"/>
        </w:rPr>
        <w:t xml:space="preserve">До псевдоелементу: </w:t>
      </w:r>
      <w:r w:rsidRPr="0057303A">
        <w:rPr>
          <w:color w:val="C00000"/>
          <w:sz w:val="17"/>
          <w:szCs w:val="17"/>
          <w:lang w:val="uk-UA"/>
        </w:rPr>
        <w:t>first-line</w:t>
      </w:r>
      <w:r w:rsidRPr="0057303A">
        <w:rPr>
          <w:sz w:val="17"/>
          <w:szCs w:val="17"/>
          <w:lang w:val="uk-UA"/>
        </w:rPr>
        <w:t xml:space="preserve"> можуть застосовуватися не всі стильові властивості. Допустимо використовувати властивості, що відносяться до шрифту, зміни кол</w:t>
      </w:r>
      <w:r w:rsidR="008972E0">
        <w:rPr>
          <w:sz w:val="17"/>
          <w:szCs w:val="17"/>
          <w:lang w:val="uk-UA"/>
        </w:rPr>
        <w:t>ьору</w:t>
      </w:r>
      <w:r w:rsidRPr="0057303A">
        <w:rPr>
          <w:sz w:val="17"/>
          <w:szCs w:val="17"/>
          <w:lang w:val="uk-UA"/>
        </w:rPr>
        <w:t xml:space="preserve"> тексту і фону, а також: </w:t>
      </w:r>
      <w:r w:rsidRPr="0057303A">
        <w:rPr>
          <w:color w:val="B61039"/>
          <w:sz w:val="17"/>
          <w:szCs w:val="17"/>
        </w:rPr>
        <w:t>clear</w:t>
      </w:r>
      <w:r w:rsidRPr="0057303A">
        <w:rPr>
          <w:sz w:val="17"/>
          <w:szCs w:val="17"/>
          <w:lang w:val="uk-UA"/>
        </w:rPr>
        <w:t xml:space="preserve">, </w:t>
      </w:r>
      <w:r w:rsidRPr="0057303A">
        <w:rPr>
          <w:color w:val="B61039"/>
          <w:sz w:val="17"/>
          <w:szCs w:val="17"/>
        </w:rPr>
        <w:t>line</w:t>
      </w:r>
      <w:r w:rsidRPr="0057303A">
        <w:rPr>
          <w:color w:val="B61039"/>
          <w:sz w:val="17"/>
          <w:szCs w:val="17"/>
          <w:lang w:val="uk-UA"/>
        </w:rPr>
        <w:t>-</w:t>
      </w:r>
      <w:r w:rsidRPr="0057303A">
        <w:rPr>
          <w:color w:val="B61039"/>
          <w:sz w:val="17"/>
          <w:szCs w:val="17"/>
        </w:rPr>
        <w:t>height</w:t>
      </w:r>
      <w:r w:rsidRPr="0057303A">
        <w:rPr>
          <w:sz w:val="17"/>
          <w:szCs w:val="17"/>
          <w:lang w:val="uk-UA"/>
        </w:rPr>
        <w:t xml:space="preserve">, </w:t>
      </w:r>
      <w:r w:rsidRPr="0057303A">
        <w:rPr>
          <w:color w:val="B61039"/>
          <w:sz w:val="17"/>
          <w:szCs w:val="17"/>
        </w:rPr>
        <w:t>letter</w:t>
      </w:r>
      <w:r w:rsidRPr="0057303A">
        <w:rPr>
          <w:color w:val="B61039"/>
          <w:sz w:val="17"/>
          <w:szCs w:val="17"/>
          <w:lang w:val="uk-UA"/>
        </w:rPr>
        <w:t>-</w:t>
      </w:r>
      <w:r w:rsidRPr="0057303A">
        <w:rPr>
          <w:color w:val="B61039"/>
          <w:sz w:val="17"/>
          <w:szCs w:val="17"/>
        </w:rPr>
        <w:t>spacing</w:t>
      </w:r>
      <w:r w:rsidRPr="0057303A">
        <w:rPr>
          <w:sz w:val="17"/>
          <w:szCs w:val="17"/>
          <w:lang w:val="uk-UA"/>
        </w:rPr>
        <w:t>,</w:t>
      </w:r>
      <w:r w:rsidRPr="0057303A">
        <w:rPr>
          <w:spacing w:val="21"/>
          <w:sz w:val="17"/>
          <w:szCs w:val="17"/>
          <w:lang w:val="uk-UA"/>
        </w:rPr>
        <w:t xml:space="preserve"> </w:t>
      </w:r>
      <w:r w:rsidRPr="0057303A">
        <w:rPr>
          <w:color w:val="B61039"/>
          <w:sz w:val="17"/>
          <w:szCs w:val="17"/>
        </w:rPr>
        <w:t>text</w:t>
      </w:r>
      <w:r w:rsidRPr="0057303A">
        <w:rPr>
          <w:color w:val="B61039"/>
          <w:sz w:val="17"/>
          <w:szCs w:val="17"/>
          <w:lang w:val="uk-UA"/>
        </w:rPr>
        <w:t>-</w:t>
      </w:r>
    </w:p>
    <w:p w14:paraId="7C34E15E" w14:textId="77777777" w:rsidR="00EA4222" w:rsidRDefault="0057303A" w:rsidP="00EA4222">
      <w:pPr>
        <w:spacing w:line="360" w:lineRule="auto"/>
        <w:ind w:left="641" w:hanging="536"/>
        <w:rPr>
          <w:sz w:val="17"/>
          <w:szCs w:val="17"/>
          <w:lang w:val="en-US"/>
        </w:rPr>
        <w:pPrChange w:id="1513" w:author="Пользователь Windows" w:date="2019-12-19T07:30:00Z">
          <w:pPr>
            <w:spacing w:line="360" w:lineRule="auto"/>
            <w:ind w:left="640"/>
          </w:pPr>
        </w:pPrChange>
      </w:pPr>
      <w:r w:rsidRPr="0057303A">
        <w:rPr>
          <w:color w:val="B61039"/>
          <w:sz w:val="17"/>
          <w:szCs w:val="17"/>
          <w:lang w:val="en-US"/>
        </w:rPr>
        <w:t>decoration</w:t>
      </w:r>
      <w:r w:rsidRPr="0057303A">
        <w:rPr>
          <w:sz w:val="17"/>
          <w:szCs w:val="17"/>
          <w:lang w:val="en-US"/>
        </w:rPr>
        <w:t xml:space="preserve">, </w:t>
      </w:r>
      <w:r w:rsidRPr="0057303A">
        <w:rPr>
          <w:color w:val="B61039"/>
          <w:sz w:val="17"/>
          <w:szCs w:val="17"/>
          <w:lang w:val="en-US"/>
        </w:rPr>
        <w:t>text-transform</w:t>
      </w:r>
      <w:r w:rsidRPr="0057303A">
        <w:rPr>
          <w:sz w:val="17"/>
          <w:szCs w:val="17"/>
          <w:lang w:val="en-US"/>
        </w:rPr>
        <w:t xml:space="preserve">, </w:t>
      </w:r>
      <w:r w:rsidRPr="0057303A">
        <w:rPr>
          <w:color w:val="B61039"/>
          <w:sz w:val="17"/>
          <w:szCs w:val="17"/>
          <w:lang w:val="en-US"/>
        </w:rPr>
        <w:t xml:space="preserve">vertical-align </w:t>
      </w:r>
      <w:r w:rsidRPr="0057303A">
        <w:rPr>
          <w:sz w:val="17"/>
          <w:szCs w:val="17"/>
          <w:lang w:val="uk-UA"/>
        </w:rPr>
        <w:t>і</w:t>
      </w:r>
      <w:r w:rsidRPr="0057303A">
        <w:rPr>
          <w:sz w:val="17"/>
          <w:szCs w:val="17"/>
          <w:lang w:val="en-US"/>
        </w:rPr>
        <w:t xml:space="preserve"> </w:t>
      </w:r>
      <w:r w:rsidRPr="0057303A">
        <w:rPr>
          <w:color w:val="B61039"/>
          <w:sz w:val="17"/>
          <w:szCs w:val="17"/>
          <w:lang w:val="en-US"/>
        </w:rPr>
        <w:t>word-spacing</w:t>
      </w:r>
      <w:r w:rsidRPr="0057303A">
        <w:rPr>
          <w:sz w:val="17"/>
          <w:szCs w:val="17"/>
          <w:lang w:val="en-US"/>
        </w:rPr>
        <w:t>.</w:t>
      </w:r>
    </w:p>
    <w:p w14:paraId="13B6C45E" w14:textId="77777777" w:rsidR="0057303A" w:rsidRPr="0057303A" w:rsidRDefault="0057303A" w:rsidP="00253FB5">
      <w:pPr>
        <w:spacing w:line="360" w:lineRule="auto"/>
        <w:rPr>
          <w:sz w:val="18"/>
          <w:szCs w:val="17"/>
          <w:lang w:val="en-US"/>
        </w:rPr>
      </w:pPr>
    </w:p>
    <w:p w14:paraId="65980F4E" w14:textId="77777777" w:rsidR="0057303A" w:rsidRDefault="0057303A" w:rsidP="00253FB5">
      <w:pPr>
        <w:spacing w:line="360" w:lineRule="auto"/>
        <w:ind w:left="104"/>
        <w:rPr>
          <w:sz w:val="17"/>
          <w:szCs w:val="17"/>
        </w:rPr>
      </w:pPr>
      <w:r w:rsidRPr="0057303A">
        <w:rPr>
          <w:sz w:val="17"/>
          <w:szCs w:val="17"/>
        </w:rPr>
        <w:t>В при</w:t>
      </w:r>
      <w:r w:rsidRPr="0057303A">
        <w:rPr>
          <w:sz w:val="17"/>
          <w:szCs w:val="17"/>
          <w:lang w:val="uk-UA"/>
        </w:rPr>
        <w:t>кладі</w:t>
      </w:r>
      <w:r w:rsidRPr="0057303A">
        <w:rPr>
          <w:sz w:val="17"/>
          <w:szCs w:val="17"/>
        </w:rPr>
        <w:t xml:space="preserve"> 1.62 показано </w:t>
      </w:r>
      <w:r w:rsidRPr="0057303A">
        <w:rPr>
          <w:sz w:val="17"/>
          <w:szCs w:val="17"/>
          <w:lang w:val="uk-UA"/>
        </w:rPr>
        <w:t xml:space="preserve">використання псевдоелемента: </w:t>
      </w:r>
      <w:r w:rsidRPr="0057303A">
        <w:rPr>
          <w:color w:val="C00000"/>
          <w:sz w:val="17"/>
          <w:szCs w:val="17"/>
          <w:lang w:val="uk-UA"/>
        </w:rPr>
        <w:t>first-line</w:t>
      </w:r>
      <w:r w:rsidRPr="0057303A">
        <w:rPr>
          <w:sz w:val="17"/>
          <w:szCs w:val="17"/>
          <w:lang w:val="uk-UA"/>
        </w:rPr>
        <w:t xml:space="preserve"> стосовно абзацу тексту</w:t>
      </w:r>
      <w:r w:rsidRPr="0057303A">
        <w:rPr>
          <w:sz w:val="17"/>
          <w:szCs w:val="17"/>
        </w:rPr>
        <w:t>.</w:t>
      </w:r>
    </w:p>
    <w:p w14:paraId="15901647" w14:textId="77777777" w:rsidR="00C9561B" w:rsidRPr="0057303A" w:rsidRDefault="00C9561B" w:rsidP="00253FB5">
      <w:pPr>
        <w:spacing w:line="360" w:lineRule="auto"/>
        <w:ind w:left="104"/>
        <w:rPr>
          <w:sz w:val="17"/>
          <w:szCs w:val="17"/>
        </w:rPr>
      </w:pPr>
    </w:p>
    <w:tbl>
      <w:tblPr>
        <w:tblStyle w:val="TableNormal"/>
        <w:tblW w:w="0" w:type="auto"/>
        <w:tblInd w:w="426" w:type="dxa"/>
        <w:tblLayout w:type="fixed"/>
        <w:tblLook w:val="01E0" w:firstRow="1" w:lastRow="1" w:firstColumn="1" w:lastColumn="1" w:noHBand="0" w:noVBand="0"/>
      </w:tblPr>
      <w:tblGrid>
        <w:gridCol w:w="4853"/>
        <w:gridCol w:w="771"/>
        <w:gridCol w:w="621"/>
        <w:gridCol w:w="353"/>
        <w:gridCol w:w="332"/>
        <w:gridCol w:w="332"/>
        <w:gridCol w:w="332"/>
        <w:gridCol w:w="343"/>
        <w:gridCol w:w="461"/>
        <w:gridCol w:w="365"/>
        <w:gridCol w:w="456"/>
      </w:tblGrid>
      <w:tr w:rsidR="003E16CB" w:rsidRPr="0057303A" w14:paraId="3C8702C1" w14:textId="77777777" w:rsidTr="00D33C80">
        <w:trPr>
          <w:trHeight w:val="235"/>
        </w:trPr>
        <w:tc>
          <w:tcPr>
            <w:tcW w:w="4853" w:type="dxa"/>
            <w:tcBorders>
              <w:right w:val="single" w:sz="6" w:space="0" w:color="666666"/>
            </w:tcBorders>
          </w:tcPr>
          <w:p w14:paraId="53B36DB2" w14:textId="77777777" w:rsidR="003E16CB" w:rsidRPr="0057303A" w:rsidRDefault="003E16CB" w:rsidP="00253FB5">
            <w:pPr>
              <w:spacing w:line="360" w:lineRule="auto"/>
              <w:rPr>
                <w:rFonts w:ascii="Arial Black" w:eastAsia="Courier New" w:hAnsi="Arial Black" w:cs="Courier New"/>
                <w:sz w:val="15"/>
              </w:rPr>
            </w:pPr>
            <w:r>
              <w:br w:type="page"/>
            </w:r>
            <w:r>
              <w:rPr>
                <w:sz w:val="23"/>
                <w:szCs w:val="17"/>
              </w:rPr>
              <w:br w:type="page"/>
            </w:r>
            <w:r w:rsidRPr="0057303A">
              <w:rPr>
                <w:rFonts w:ascii="Arial Black" w:eastAsia="Courier New" w:hAnsi="Arial Black" w:cs="Courier New"/>
                <w:color w:val="685C53"/>
                <w:sz w:val="15"/>
              </w:rPr>
              <w:t>Пр</w:t>
            </w:r>
            <w:r w:rsidRPr="0057303A">
              <w:rPr>
                <w:rFonts w:ascii="Arial Black" w:eastAsia="Courier New" w:hAnsi="Arial Black" w:cs="Courier New"/>
                <w:color w:val="685C53"/>
                <w:sz w:val="15"/>
                <w:lang w:val="uk-UA"/>
              </w:rPr>
              <w:t>иклад</w:t>
            </w:r>
            <w:r w:rsidRPr="0057303A">
              <w:rPr>
                <w:rFonts w:ascii="Arial Black" w:eastAsia="Courier New" w:hAnsi="Arial Black" w:cs="Courier New"/>
                <w:color w:val="685C53"/>
                <w:sz w:val="15"/>
              </w:rPr>
              <w:t xml:space="preserve"> 1.62. В</w:t>
            </w:r>
            <w:r w:rsidRPr="0057303A">
              <w:rPr>
                <w:rFonts w:ascii="Arial Black" w:eastAsia="Courier New" w:hAnsi="Arial Black" w:cs="Courier New"/>
                <w:color w:val="685C53"/>
                <w:sz w:val="15"/>
                <w:lang w:val="uk-UA"/>
              </w:rPr>
              <w:t>иділення</w:t>
            </w:r>
            <w:r w:rsidRPr="0057303A">
              <w:rPr>
                <w:rFonts w:ascii="Arial Black" w:eastAsia="Courier New" w:hAnsi="Arial Black" w:cs="Courier New"/>
                <w:color w:val="685C53"/>
                <w:sz w:val="15"/>
              </w:rPr>
              <w:t xml:space="preserve"> пер</w:t>
            </w:r>
            <w:r w:rsidRPr="0057303A">
              <w:rPr>
                <w:rFonts w:ascii="Arial Black" w:eastAsia="Courier New" w:hAnsi="Arial Black" w:cs="Courier New"/>
                <w:color w:val="685C53"/>
                <w:sz w:val="15"/>
                <w:lang w:val="uk-UA"/>
              </w:rPr>
              <w:t>шого</w:t>
            </w:r>
            <w:r w:rsidRPr="0057303A">
              <w:rPr>
                <w:rFonts w:ascii="Arial Black" w:eastAsia="Courier New" w:hAnsi="Arial Black" w:cs="Courier New"/>
                <w:color w:val="685C53"/>
                <w:sz w:val="15"/>
              </w:rPr>
              <w:t xml:space="preserve"> </w:t>
            </w:r>
            <w:r w:rsidRPr="0057303A">
              <w:rPr>
                <w:rFonts w:ascii="Arial Black" w:eastAsia="Courier New" w:hAnsi="Arial Black" w:cs="Courier New"/>
                <w:color w:val="685C53"/>
                <w:sz w:val="15"/>
                <w:lang w:val="uk-UA"/>
              </w:rPr>
              <w:t>рядка</w:t>
            </w:r>
            <w:r w:rsidRPr="0057303A">
              <w:rPr>
                <w:rFonts w:ascii="Arial Black" w:eastAsia="Courier New" w:hAnsi="Arial Black" w:cs="Courier New"/>
                <w:color w:val="685C53"/>
                <w:sz w:val="15"/>
              </w:rPr>
              <w:t xml:space="preserve"> текст</w:t>
            </w:r>
            <w:r w:rsidRPr="0057303A">
              <w:rPr>
                <w:rFonts w:ascii="Arial Black" w:eastAsia="Courier New" w:hAnsi="Arial Black" w:cs="Courier New"/>
                <w:color w:val="685C53"/>
                <w:sz w:val="15"/>
                <w:lang w:val="uk-UA"/>
              </w:rPr>
              <w:t>у</w:t>
            </w:r>
          </w:p>
        </w:tc>
        <w:tc>
          <w:tcPr>
            <w:tcW w:w="771" w:type="dxa"/>
            <w:tcBorders>
              <w:left w:val="single" w:sz="6" w:space="0" w:color="666666"/>
              <w:right w:val="double" w:sz="2" w:space="0" w:color="666666"/>
            </w:tcBorders>
            <w:shd w:val="clear" w:color="auto" w:fill="CEE2D3"/>
          </w:tcPr>
          <w:p w14:paraId="25841F94" w14:textId="77777777" w:rsidR="003E16CB" w:rsidRPr="0057303A" w:rsidRDefault="003E16CB" w:rsidP="00253FB5">
            <w:pPr>
              <w:spacing w:line="360" w:lineRule="auto"/>
              <w:ind w:left="-37"/>
              <w:rPr>
                <w:rFonts w:eastAsia="Courier New" w:hAnsi="Courier New" w:cs="Courier New"/>
                <w:sz w:val="13"/>
              </w:rPr>
            </w:pPr>
            <w:r w:rsidRPr="0057303A">
              <w:rPr>
                <w:rFonts w:ascii="Arial Black" w:eastAsia="Courier New" w:hAnsi="Courier New" w:cs="Courier New"/>
                <w:color w:val="685C53"/>
                <w:position w:val="3"/>
                <w:sz w:val="15"/>
              </w:rPr>
              <w:t>r</w:t>
            </w:r>
            <w:r w:rsidRPr="0057303A">
              <w:rPr>
                <w:rFonts w:eastAsia="Courier New" w:hAnsi="Courier New" w:cs="Courier New"/>
                <w:sz w:val="13"/>
              </w:rPr>
              <w:t>XHTML 1.0</w:t>
            </w:r>
          </w:p>
        </w:tc>
        <w:tc>
          <w:tcPr>
            <w:tcW w:w="621" w:type="dxa"/>
            <w:tcBorders>
              <w:left w:val="double" w:sz="2" w:space="0" w:color="666666"/>
              <w:right w:val="double" w:sz="2" w:space="0" w:color="666666"/>
            </w:tcBorders>
            <w:shd w:val="clear" w:color="auto" w:fill="CEE2D3"/>
          </w:tcPr>
          <w:p w14:paraId="58BC4968" w14:textId="77777777" w:rsidR="003E16CB" w:rsidRPr="0057303A" w:rsidRDefault="003E16CB" w:rsidP="00253FB5">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3" w:type="dxa"/>
            <w:tcBorders>
              <w:left w:val="double" w:sz="2" w:space="0" w:color="666666"/>
              <w:right w:val="single" w:sz="6" w:space="0" w:color="666666"/>
            </w:tcBorders>
            <w:shd w:val="clear" w:color="auto" w:fill="CEE2D3"/>
          </w:tcPr>
          <w:p w14:paraId="4A58F00D" w14:textId="77777777" w:rsidR="003E16CB" w:rsidRPr="0057303A" w:rsidRDefault="003E16CB" w:rsidP="00253FB5">
            <w:pPr>
              <w:spacing w:line="360" w:lineRule="auto"/>
              <w:ind w:left="47"/>
              <w:rPr>
                <w:rFonts w:eastAsia="Courier New" w:hAnsi="Courier New" w:cs="Courier New"/>
                <w:sz w:val="13"/>
              </w:rPr>
            </w:pPr>
            <w:r w:rsidRPr="0057303A">
              <w:rPr>
                <w:rFonts w:eastAsia="Courier New" w:hAnsi="Courier New" w:cs="Courier New"/>
                <w:sz w:val="13"/>
              </w:rPr>
              <w:t>IE 6</w:t>
            </w:r>
          </w:p>
        </w:tc>
        <w:tc>
          <w:tcPr>
            <w:tcW w:w="332" w:type="dxa"/>
            <w:tcBorders>
              <w:left w:val="single" w:sz="6" w:space="0" w:color="666666"/>
              <w:right w:val="single" w:sz="6" w:space="0" w:color="666666"/>
            </w:tcBorders>
            <w:shd w:val="clear" w:color="auto" w:fill="CEE2D3"/>
          </w:tcPr>
          <w:p w14:paraId="50FDF152" w14:textId="77777777" w:rsidR="003E16CB" w:rsidRPr="0057303A" w:rsidRDefault="003E16CB" w:rsidP="00253FB5">
            <w:pPr>
              <w:spacing w:line="360" w:lineRule="auto"/>
              <w:ind w:left="40"/>
              <w:rPr>
                <w:rFonts w:eastAsia="Courier New" w:hAnsi="Courier New" w:cs="Courier New"/>
                <w:sz w:val="13"/>
              </w:rPr>
            </w:pPr>
            <w:r w:rsidRPr="0057303A">
              <w:rPr>
                <w:rFonts w:eastAsia="Courier New" w:hAnsi="Courier New" w:cs="Courier New"/>
                <w:sz w:val="13"/>
              </w:rPr>
              <w:t>IE 7</w:t>
            </w:r>
          </w:p>
        </w:tc>
        <w:tc>
          <w:tcPr>
            <w:tcW w:w="332" w:type="dxa"/>
            <w:tcBorders>
              <w:left w:val="single" w:sz="6" w:space="0" w:color="666666"/>
              <w:right w:val="single" w:sz="6" w:space="0" w:color="666666"/>
            </w:tcBorders>
            <w:shd w:val="clear" w:color="auto" w:fill="CEE2D3"/>
          </w:tcPr>
          <w:p w14:paraId="391FC562" w14:textId="77777777" w:rsidR="003E16CB" w:rsidRPr="0057303A" w:rsidRDefault="003E16CB" w:rsidP="00253FB5">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2" w:type="dxa"/>
            <w:tcBorders>
              <w:left w:val="single" w:sz="6" w:space="0" w:color="666666"/>
              <w:right w:val="single" w:sz="6" w:space="0" w:color="666666"/>
            </w:tcBorders>
            <w:shd w:val="clear" w:color="auto" w:fill="CEE2D3"/>
          </w:tcPr>
          <w:p w14:paraId="12E41E57" w14:textId="77777777" w:rsidR="003E16CB" w:rsidRPr="0057303A" w:rsidRDefault="003E16CB" w:rsidP="00253FB5">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3" w:type="dxa"/>
            <w:tcBorders>
              <w:left w:val="single" w:sz="6" w:space="0" w:color="666666"/>
              <w:right w:val="single" w:sz="6" w:space="0" w:color="666666"/>
            </w:tcBorders>
            <w:shd w:val="clear" w:color="auto" w:fill="CEE2D3"/>
          </w:tcPr>
          <w:p w14:paraId="546CABFF" w14:textId="77777777" w:rsidR="003E16CB" w:rsidRPr="0057303A" w:rsidRDefault="003E16CB" w:rsidP="00253FB5">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1" w:type="dxa"/>
            <w:tcBorders>
              <w:left w:val="single" w:sz="6" w:space="0" w:color="666666"/>
              <w:right w:val="single" w:sz="6" w:space="0" w:color="666666"/>
            </w:tcBorders>
            <w:shd w:val="clear" w:color="auto" w:fill="CEE2D3"/>
          </w:tcPr>
          <w:p w14:paraId="680F3EE9" w14:textId="77777777" w:rsidR="003E16CB" w:rsidRPr="0057303A" w:rsidRDefault="003E16CB" w:rsidP="00253FB5">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5" w:type="dxa"/>
            <w:tcBorders>
              <w:left w:val="single" w:sz="6" w:space="0" w:color="666666"/>
              <w:right w:val="single" w:sz="6" w:space="0" w:color="666666"/>
            </w:tcBorders>
            <w:shd w:val="clear" w:color="auto" w:fill="CEE2D3"/>
          </w:tcPr>
          <w:p w14:paraId="2BED525A" w14:textId="77777777" w:rsidR="003E16CB" w:rsidRPr="0057303A" w:rsidRDefault="003E16CB" w:rsidP="00253FB5">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6" w:type="dxa"/>
            <w:tcBorders>
              <w:left w:val="single" w:sz="6" w:space="0" w:color="666666"/>
            </w:tcBorders>
            <w:shd w:val="clear" w:color="auto" w:fill="CEE2D3"/>
          </w:tcPr>
          <w:p w14:paraId="4A7D1B24" w14:textId="77777777" w:rsidR="003E16CB" w:rsidRPr="0057303A" w:rsidRDefault="003E16CB" w:rsidP="00253FB5">
            <w:pPr>
              <w:spacing w:line="360" w:lineRule="auto"/>
              <w:ind w:left="38"/>
              <w:rPr>
                <w:rFonts w:eastAsia="Courier New" w:hAnsi="Courier New" w:cs="Courier New"/>
                <w:sz w:val="13"/>
              </w:rPr>
            </w:pPr>
            <w:r w:rsidRPr="0057303A">
              <w:rPr>
                <w:rFonts w:eastAsia="Courier New" w:hAnsi="Courier New" w:cs="Courier New"/>
                <w:sz w:val="13"/>
              </w:rPr>
              <w:t>Fx 3.6</w:t>
            </w:r>
          </w:p>
        </w:tc>
      </w:tr>
      <w:tr w:rsidR="003E16CB" w:rsidRPr="0057303A" w14:paraId="19529961" w14:textId="77777777" w:rsidTr="00D33C80">
        <w:trPr>
          <w:trHeight w:val="2559"/>
        </w:trPr>
        <w:tc>
          <w:tcPr>
            <w:tcW w:w="9219" w:type="dxa"/>
            <w:gridSpan w:val="11"/>
            <w:shd w:val="clear" w:color="auto" w:fill="F8F7F2"/>
          </w:tcPr>
          <w:p w14:paraId="22817551" w14:textId="77777777" w:rsidR="003E16CB" w:rsidRPr="0057303A" w:rsidRDefault="003E16CB" w:rsidP="00C9561B">
            <w:pPr>
              <w:ind w:left="254" w:right="4061" w:hanging="180"/>
              <w:rPr>
                <w:rFonts w:ascii="Courier New" w:eastAsia="Courier New" w:hAnsi="Courier New" w:cs="Courier New"/>
                <w:sz w:val="15"/>
                <w:lang w:val="en-US"/>
              </w:rPr>
            </w:pPr>
            <w:r w:rsidRPr="0057303A">
              <w:rPr>
                <w:rFonts w:ascii="Courier New" w:eastAsia="Courier New" w:hAnsi="Courier New" w:cs="Courier New"/>
                <w:sz w:val="15"/>
                <w:lang w:val="en-US"/>
              </w:rPr>
              <w:t xml:space="preserve">&lt;!DOCTYPE html PUBLIC "-//W3C//DTD XHTML 1.0 Strict//EN" </w:t>
            </w:r>
            <w:r w:rsidR="003D6273">
              <w:fldChar w:fldCharType="begin"/>
            </w:r>
            <w:r w:rsidR="003D6273" w:rsidRPr="003D6273">
              <w:rPr>
                <w:lang w:val="en-US"/>
                <w:rPrChange w:id="1514"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"http://www.w3.org/TR/xhtml1/DTD/xhtml1</w:t>
            </w:r>
            <w:r w:rsidR="003D6273">
              <w:fldChar w:fldCharType="end"/>
            </w:r>
            <w:r w:rsidRPr="0057303A">
              <w:rPr>
                <w:rFonts w:ascii="Courier New" w:eastAsia="Courier New" w:hAnsi="Courier New" w:cs="Courier New"/>
                <w:sz w:val="15"/>
                <w:lang w:val="en-US"/>
              </w:rPr>
              <w:t>-</w:t>
            </w:r>
            <w:r w:rsidR="003D6273">
              <w:fldChar w:fldCharType="begin"/>
            </w:r>
            <w:r w:rsidR="003D6273" w:rsidRPr="003D6273">
              <w:rPr>
                <w:lang w:val="en-US"/>
                <w:rPrChange w:id="1515"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strict.dtd"&gt;</w:t>
            </w:r>
            <w:r w:rsidR="003D6273">
              <w:fldChar w:fldCharType="end"/>
            </w:r>
          </w:p>
          <w:p w14:paraId="5B7E57AD" w14:textId="77777777" w:rsidR="003E16CB" w:rsidRPr="0057303A" w:rsidRDefault="003E16CB" w:rsidP="00C9561B">
            <w:pPr>
              <w:ind w:left="74"/>
              <w:rPr>
                <w:rFonts w:ascii="Courier New" w:eastAsia="Courier New" w:hAnsi="Courier New" w:cs="Courier New"/>
                <w:sz w:val="15"/>
                <w:lang w:val="en-US"/>
              </w:rPr>
            </w:pPr>
            <w:r w:rsidRPr="0057303A">
              <w:rPr>
                <w:rFonts w:ascii="Courier New" w:eastAsia="Courier New" w:hAnsi="Courier New" w:cs="Courier New"/>
                <w:sz w:val="15"/>
                <w:lang w:val="en-US"/>
              </w:rPr>
              <w:t xml:space="preserve">&lt;html </w:t>
            </w:r>
            <w:r w:rsidR="003D6273">
              <w:fldChar w:fldCharType="begin"/>
            </w:r>
            <w:r w:rsidR="003D6273" w:rsidRPr="003D6273">
              <w:rPr>
                <w:lang w:val="en-US"/>
                <w:rPrChange w:id="1516" w:author="Пользователь Windows" w:date="2019-12-19T05:26:00Z">
                  <w:rPr/>
                </w:rPrChange>
              </w:rPr>
              <w:instrText>HYPERLINK "http://www.w3.org/1999/xhtml" \h</w:instrText>
            </w:r>
            <w:r w:rsidR="003D6273">
              <w:fldChar w:fldCharType="separate"/>
            </w:r>
            <w:r w:rsidRPr="0057303A">
              <w:rPr>
                <w:rFonts w:ascii="Courier New" w:eastAsia="Courier New" w:hAnsi="Courier New" w:cs="Courier New"/>
                <w:sz w:val="15"/>
                <w:lang w:val="en-US"/>
              </w:rPr>
              <w:t>xmlns="http://www.w3.org/1999/xhtml"&gt;</w:t>
            </w:r>
            <w:r w:rsidR="003D6273">
              <w:fldChar w:fldCharType="end"/>
            </w:r>
          </w:p>
          <w:p w14:paraId="18F66AFB" w14:textId="77777777" w:rsidR="003E16CB" w:rsidRPr="0057303A" w:rsidRDefault="003E16CB" w:rsidP="00C9561B">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4072DE93" w14:textId="77777777" w:rsidR="003E16CB" w:rsidRPr="0057303A" w:rsidRDefault="003E16CB" w:rsidP="00C9561B">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&lt;meta http-equiv="Content-Type" content="text/html; charset=utf-8" /&gt;</w:t>
            </w:r>
          </w:p>
          <w:p w14:paraId="11D17A82" w14:textId="77777777" w:rsidR="003E16CB" w:rsidRPr="0057303A" w:rsidRDefault="003E16CB" w:rsidP="00C9561B">
            <w:pPr>
              <w:ind w:left="246"/>
              <w:rPr>
                <w:rFonts w:ascii="Courier New" w:eastAsia="Courier New" w:hAnsi="Courier New" w:cs="Courier New"/>
                <w:sz w:val="15"/>
                <w:lang w:val="en-US"/>
              </w:rPr>
            </w:pPr>
            <w:r w:rsidRPr="0057303A">
              <w:rPr>
                <w:rFonts w:ascii="Courier New" w:eastAsia="Courier New" w:hAnsi="Courier New" w:cs="Courier New"/>
                <w:sz w:val="15"/>
                <w:lang w:val="en-US"/>
              </w:rPr>
              <w:t>&lt;title&gt;</w:t>
            </w:r>
            <w:r w:rsidRPr="0057303A">
              <w:rPr>
                <w:rFonts w:ascii="Courier New" w:eastAsia="Courier New" w:hAnsi="Courier New" w:cs="Courier New"/>
                <w:sz w:val="15"/>
              </w:rPr>
              <w:t>Псевдо</w:t>
            </w:r>
            <w:r w:rsidRPr="0057303A">
              <w:rPr>
                <w:rFonts w:ascii="Courier New" w:eastAsia="Courier New" w:hAnsi="Courier New" w:cs="Courier New"/>
                <w:sz w:val="15"/>
                <w:lang w:val="uk-UA"/>
              </w:rPr>
              <w:t>е</w:t>
            </w:r>
            <w:r w:rsidRPr="0057303A">
              <w:rPr>
                <w:rFonts w:ascii="Courier New" w:eastAsia="Courier New" w:hAnsi="Courier New" w:cs="Courier New"/>
                <w:sz w:val="15"/>
              </w:rPr>
              <w:t>лемент</w:t>
            </w:r>
            <w:r w:rsidRPr="0057303A">
              <w:rPr>
                <w:rFonts w:ascii="Courier New" w:eastAsia="Courier New" w:hAnsi="Courier New" w:cs="Courier New"/>
                <w:sz w:val="15"/>
                <w:lang w:val="uk-UA"/>
              </w:rPr>
              <w:t>и</w:t>
            </w:r>
            <w:r w:rsidRPr="0057303A">
              <w:rPr>
                <w:rFonts w:ascii="Courier New" w:eastAsia="Courier New" w:hAnsi="Courier New" w:cs="Courier New"/>
                <w:sz w:val="15"/>
                <w:lang w:val="en-US"/>
              </w:rPr>
              <w:t>&lt;/title&gt;</w:t>
            </w:r>
          </w:p>
          <w:p w14:paraId="2C557D2F" w14:textId="77777777" w:rsidR="003E16CB" w:rsidRPr="0057303A" w:rsidRDefault="003E16CB" w:rsidP="00C9561B">
            <w:pPr>
              <w:ind w:left="344" w:right="6849" w:hanging="90"/>
              <w:rPr>
                <w:rFonts w:ascii="Courier New" w:eastAsia="Courier New" w:hAnsi="Courier New" w:cs="Courier New"/>
                <w:sz w:val="15"/>
                <w:lang w:val="en-US"/>
              </w:rPr>
            </w:pPr>
            <w:r w:rsidRPr="0057303A">
              <w:rPr>
                <w:rFonts w:ascii="Courier New" w:eastAsia="Courier New" w:hAnsi="Courier New" w:cs="Courier New"/>
                <w:sz w:val="15"/>
                <w:lang w:val="en-US"/>
              </w:rPr>
              <w:t>&lt;style type="text/css"&gt; P:first-line {</w:t>
            </w:r>
          </w:p>
          <w:p w14:paraId="66B03124" w14:textId="77777777" w:rsidR="003E16CB" w:rsidRPr="0057303A" w:rsidRDefault="003E16CB" w:rsidP="00C9561B">
            <w:pPr>
              <w:ind w:left="417"/>
              <w:rPr>
                <w:rFonts w:ascii="Courier New" w:eastAsia="Courier New" w:hAnsi="Courier New" w:cs="Courier New"/>
                <w:sz w:val="15"/>
              </w:rPr>
            </w:pPr>
            <w:r w:rsidRPr="0057303A">
              <w:rPr>
                <w:rFonts w:ascii="Courier New" w:eastAsia="Courier New" w:hAnsi="Courier New" w:cs="Courier New"/>
                <w:sz w:val="15"/>
              </w:rPr>
              <w:t xml:space="preserve">color: red; /* </w:t>
            </w:r>
            <w:r w:rsidRPr="0057303A">
              <w:rPr>
                <w:rFonts w:ascii="Courier New" w:eastAsia="Courier New" w:hAnsi="Courier New" w:cs="Courier New"/>
                <w:sz w:val="15"/>
                <w:lang w:val="uk-UA"/>
              </w:rPr>
              <w:t>Червоний колір</w:t>
            </w:r>
            <w:r w:rsidRPr="0057303A">
              <w:rPr>
                <w:rFonts w:ascii="Courier New" w:eastAsia="Courier New" w:hAnsi="Courier New" w:cs="Courier New"/>
                <w:sz w:val="15"/>
              </w:rPr>
              <w:t xml:space="preserve"> текст</w:t>
            </w:r>
            <w:r w:rsidRPr="0057303A">
              <w:rPr>
                <w:rFonts w:ascii="Courier New" w:eastAsia="Courier New" w:hAnsi="Courier New" w:cs="Courier New"/>
                <w:sz w:val="15"/>
                <w:lang w:val="uk-UA"/>
              </w:rPr>
              <w:t>у</w:t>
            </w:r>
            <w:r w:rsidRPr="0057303A">
              <w:rPr>
                <w:rFonts w:ascii="Courier New" w:eastAsia="Courier New" w:hAnsi="Courier New" w:cs="Courier New"/>
                <w:sz w:val="15"/>
              </w:rPr>
              <w:t xml:space="preserve"> */</w:t>
            </w:r>
          </w:p>
          <w:p w14:paraId="105A0D58" w14:textId="77777777" w:rsidR="003E16CB" w:rsidRPr="0057303A" w:rsidRDefault="003E16CB" w:rsidP="00C9561B">
            <w:pPr>
              <w:ind w:left="417"/>
              <w:rPr>
                <w:rFonts w:ascii="Courier New" w:eastAsia="Courier New" w:hAnsi="Courier New" w:cs="Courier New"/>
                <w:sz w:val="15"/>
              </w:rPr>
            </w:pPr>
            <w:r w:rsidRPr="0057303A">
              <w:rPr>
                <w:rFonts w:ascii="Courier New" w:eastAsia="Courier New" w:hAnsi="Courier New" w:cs="Courier New"/>
                <w:sz w:val="15"/>
              </w:rPr>
              <w:t>font-style: italic; /* Курсивн</w:t>
            </w:r>
            <w:r w:rsidRPr="0057303A">
              <w:rPr>
                <w:rFonts w:ascii="Courier New" w:eastAsia="Courier New" w:hAnsi="Courier New" w:cs="Courier New"/>
                <w:sz w:val="15"/>
                <w:lang w:val="uk-UA"/>
              </w:rPr>
              <w:t>е</w:t>
            </w:r>
            <w:r w:rsidRPr="0057303A">
              <w:rPr>
                <w:rFonts w:ascii="Courier New" w:eastAsia="Courier New" w:hAnsi="Courier New" w:cs="Courier New"/>
                <w:sz w:val="15"/>
              </w:rPr>
              <w:t xml:space="preserve"> на</w:t>
            </w:r>
            <w:r w:rsidRPr="0057303A">
              <w:rPr>
                <w:rFonts w:ascii="Courier New" w:eastAsia="Courier New" w:hAnsi="Courier New" w:cs="Courier New"/>
                <w:sz w:val="15"/>
                <w:lang w:val="uk-UA"/>
              </w:rPr>
              <w:t>креслення</w:t>
            </w:r>
            <w:r w:rsidRPr="0057303A">
              <w:rPr>
                <w:rFonts w:ascii="Courier New" w:eastAsia="Courier New" w:hAnsi="Courier New" w:cs="Courier New"/>
                <w:sz w:val="15"/>
              </w:rPr>
              <w:t xml:space="preserve"> */</w:t>
            </w:r>
          </w:p>
          <w:p w14:paraId="69BEA595" w14:textId="77777777" w:rsidR="003E16CB" w:rsidRPr="0057303A" w:rsidRDefault="003E16CB" w:rsidP="00C9561B">
            <w:pPr>
              <w:ind w:left="344"/>
              <w:rPr>
                <w:rFonts w:ascii="Courier New" w:eastAsia="Courier New" w:hAnsi="Courier New" w:cs="Courier New"/>
                <w:sz w:val="15"/>
              </w:rPr>
            </w:pPr>
            <w:r w:rsidRPr="0057303A">
              <w:rPr>
                <w:rFonts w:ascii="Courier New" w:eastAsia="Courier New" w:hAnsi="Courier New" w:cs="Courier New"/>
                <w:sz w:val="15"/>
              </w:rPr>
              <w:t>}</w:t>
            </w:r>
          </w:p>
          <w:p w14:paraId="51E3434F" w14:textId="77777777" w:rsidR="003E16CB" w:rsidRPr="0057303A" w:rsidRDefault="003E16CB" w:rsidP="00C9561B">
            <w:pPr>
              <w:ind w:left="254"/>
              <w:rPr>
                <w:rFonts w:ascii="Courier New" w:eastAsia="Courier New" w:hAnsi="Courier New" w:cs="Courier New"/>
                <w:sz w:val="15"/>
              </w:rPr>
            </w:pPr>
            <w:r w:rsidRPr="0057303A">
              <w:rPr>
                <w:rFonts w:ascii="Courier New" w:eastAsia="Courier New" w:hAnsi="Courier New" w:cs="Courier New"/>
                <w:sz w:val="15"/>
              </w:rPr>
              <w:t>&lt;/style&gt;</w:t>
            </w:r>
          </w:p>
          <w:p w14:paraId="169A030C" w14:textId="77777777" w:rsidR="003E16CB" w:rsidRPr="0057303A" w:rsidRDefault="003E16CB" w:rsidP="00C9561B">
            <w:pPr>
              <w:ind w:left="164"/>
              <w:rPr>
                <w:rFonts w:ascii="Courier New" w:eastAsia="Courier New" w:hAnsi="Courier New" w:cs="Courier New"/>
                <w:sz w:val="15"/>
              </w:rPr>
            </w:pPr>
            <w:r w:rsidRPr="0057303A">
              <w:rPr>
                <w:rFonts w:ascii="Courier New" w:eastAsia="Courier New" w:hAnsi="Courier New" w:cs="Courier New"/>
                <w:sz w:val="15"/>
              </w:rPr>
              <w:t>&lt;/head&gt;</w:t>
            </w:r>
          </w:p>
          <w:p w14:paraId="2D739291" w14:textId="77777777" w:rsidR="003E16CB" w:rsidRPr="0057303A" w:rsidRDefault="003E16CB" w:rsidP="00C9561B">
            <w:pPr>
              <w:ind w:left="164"/>
              <w:rPr>
                <w:rFonts w:ascii="Courier New" w:eastAsia="Courier New" w:hAnsi="Courier New" w:cs="Courier New"/>
                <w:sz w:val="15"/>
              </w:rPr>
            </w:pPr>
            <w:r w:rsidRPr="0057303A">
              <w:rPr>
                <w:rFonts w:ascii="Courier New" w:eastAsia="Courier New" w:hAnsi="Courier New" w:cs="Courier New"/>
                <w:sz w:val="15"/>
              </w:rPr>
              <w:t>&lt;body&gt;</w:t>
            </w:r>
          </w:p>
          <w:p w14:paraId="45CA88C9" w14:textId="77777777" w:rsidR="003E16CB" w:rsidRPr="0057303A" w:rsidRDefault="003E16CB" w:rsidP="00C9561B">
            <w:pPr>
              <w:ind w:left="246" w:right="1310"/>
              <w:rPr>
                <w:rFonts w:ascii="Courier New" w:eastAsia="Courier New" w:hAnsi="Courier New" w:cs="Courier New"/>
                <w:sz w:val="15"/>
                <w:szCs w:val="15"/>
                <w:lang w:val="uk-UA"/>
              </w:rPr>
            </w:pPr>
            <w:r w:rsidRPr="0057303A">
              <w:rPr>
                <w:rFonts w:ascii="Courier New" w:eastAsia="Courier New" w:hAnsi="Courier New" w:cs="Courier New"/>
                <w:sz w:val="15"/>
              </w:rPr>
              <w:t>&lt;p&gt;</w:t>
            </w:r>
            <w:r w:rsidRPr="0057303A">
              <w:rPr>
                <w:rFonts w:ascii="Courier New" w:eastAsia="Courier New" w:hAnsi="Courier New" w:cs="Courier New"/>
                <w:sz w:val="15"/>
                <w:szCs w:val="15"/>
                <w:lang w:val="uk-UA"/>
              </w:rPr>
              <w:t>Цікаво, а чи існує спосіб дійсно практичного застосування first-line? Ні, не такого, щоб можна було б показати, що це можливо,а щоб воістину захопило дух від краси рішення, загорілися очі від прихованих перспектив, після чого залишається тільки сказати собі, що ось це ось, це саме зробити по-іншому, також витончено і ефектно просто неможливо.&lt;/</w:t>
            </w:r>
            <w:r w:rsidRPr="0057303A">
              <w:rPr>
                <w:rFonts w:ascii="Courier New" w:eastAsia="Courier New" w:hAnsi="Courier New" w:cs="Courier New"/>
                <w:sz w:val="15"/>
                <w:szCs w:val="15"/>
              </w:rPr>
              <w:t>p</w:t>
            </w:r>
            <w:r w:rsidRPr="0057303A">
              <w:rPr>
                <w:rFonts w:ascii="Courier New" w:eastAsia="Courier New" w:hAnsi="Courier New" w:cs="Courier New"/>
                <w:sz w:val="15"/>
                <w:szCs w:val="15"/>
                <w:lang w:val="uk-UA"/>
              </w:rPr>
              <w:t>&gt;</w:t>
            </w:r>
          </w:p>
          <w:p w14:paraId="05EE6522" w14:textId="77777777" w:rsidR="003E16CB" w:rsidRPr="0057303A" w:rsidRDefault="003E16CB" w:rsidP="00C9561B">
            <w:pPr>
              <w:ind w:left="164"/>
              <w:rPr>
                <w:rFonts w:ascii="Courier New" w:eastAsia="Courier New" w:hAnsi="Courier New" w:cs="Courier New"/>
                <w:sz w:val="15"/>
              </w:rPr>
            </w:pPr>
            <w:r w:rsidRPr="0057303A">
              <w:rPr>
                <w:rFonts w:ascii="Courier New" w:eastAsia="Courier New" w:hAnsi="Courier New" w:cs="Courier New"/>
                <w:sz w:val="15"/>
              </w:rPr>
              <w:t>&lt;/body&gt;</w:t>
            </w:r>
          </w:p>
          <w:p w14:paraId="25AA8239" w14:textId="77777777" w:rsidR="003E16CB" w:rsidRPr="0057303A" w:rsidRDefault="003E16CB" w:rsidP="00C9561B">
            <w:pPr>
              <w:rPr>
                <w:rFonts w:ascii="Courier New" w:eastAsia="Courier New" w:hAnsi="Courier New" w:cs="Courier New"/>
                <w:sz w:val="15"/>
              </w:rPr>
            </w:pPr>
            <w:r w:rsidRPr="0057303A">
              <w:rPr>
                <w:rFonts w:ascii="Courier New" w:eastAsia="Courier New" w:hAnsi="Courier New" w:cs="Courier New"/>
                <w:sz w:val="15"/>
              </w:rPr>
              <w:t>&lt;/html&gt;</w:t>
            </w:r>
          </w:p>
        </w:tc>
      </w:tr>
    </w:tbl>
    <w:p w14:paraId="10D2DB75" w14:textId="77777777" w:rsidR="003E16CB" w:rsidRDefault="003E16CB" w:rsidP="00253FB5">
      <w:pPr>
        <w:spacing w:line="360" w:lineRule="auto"/>
        <w:ind w:left="105"/>
        <w:rPr>
          <w:sz w:val="17"/>
          <w:szCs w:val="17"/>
        </w:rPr>
      </w:pPr>
    </w:p>
    <w:p w14:paraId="0439DA58" w14:textId="77777777" w:rsidR="0057303A" w:rsidRDefault="0057303A" w:rsidP="00253FB5">
      <w:pPr>
        <w:spacing w:line="360" w:lineRule="auto"/>
        <w:ind w:left="105"/>
        <w:rPr>
          <w:sz w:val="17"/>
          <w:szCs w:val="17"/>
        </w:rPr>
      </w:pPr>
      <w:r w:rsidRPr="0057303A">
        <w:rPr>
          <w:sz w:val="17"/>
          <w:szCs w:val="17"/>
        </w:rPr>
        <w:t>Результат при</w:t>
      </w:r>
      <w:r w:rsidRPr="0057303A">
        <w:rPr>
          <w:sz w:val="17"/>
          <w:szCs w:val="17"/>
          <w:lang w:val="uk-UA"/>
        </w:rPr>
        <w:t>кладу</w:t>
      </w:r>
      <w:r w:rsidRPr="0057303A">
        <w:rPr>
          <w:sz w:val="17"/>
          <w:szCs w:val="17"/>
        </w:rPr>
        <w:t xml:space="preserve"> показан</w:t>
      </w:r>
      <w:r w:rsidRPr="0057303A">
        <w:rPr>
          <w:sz w:val="17"/>
          <w:szCs w:val="17"/>
          <w:lang w:val="uk-UA"/>
        </w:rPr>
        <w:t>о</w:t>
      </w:r>
      <w:r w:rsidRPr="0057303A">
        <w:rPr>
          <w:sz w:val="17"/>
          <w:szCs w:val="17"/>
        </w:rPr>
        <w:t xml:space="preserve"> на рис. 1.41.</w:t>
      </w:r>
    </w:p>
    <w:p w14:paraId="3A7A1658" w14:textId="77777777" w:rsidR="00C9561B" w:rsidRPr="0057303A" w:rsidRDefault="00C9561B" w:rsidP="00253FB5">
      <w:pPr>
        <w:spacing w:line="360" w:lineRule="auto"/>
        <w:ind w:left="105"/>
        <w:rPr>
          <w:sz w:val="17"/>
          <w:szCs w:val="17"/>
        </w:rPr>
      </w:pPr>
    </w:p>
    <w:p w14:paraId="78B80688" w14:textId="77777777" w:rsidR="0057303A" w:rsidRPr="0057303A" w:rsidRDefault="0057303A" w:rsidP="00253FB5">
      <w:pPr>
        <w:spacing w:line="360" w:lineRule="auto"/>
        <w:jc w:val="center"/>
        <w:rPr>
          <w:sz w:val="20"/>
        </w:rPr>
      </w:pPr>
      <w:r w:rsidRPr="0057303A">
        <w:rPr>
          <w:noProof/>
          <w:lang w:val="en-US" w:eastAsia="en-US" w:bidi="ar-SA"/>
        </w:rPr>
        <w:drawing>
          <wp:inline distT="0" distB="0" distL="0" distR="0" wp14:anchorId="38344368" wp14:editId="480AAF2B">
            <wp:extent cx="4433095" cy="2318552"/>
            <wp:effectExtent l="19050" t="0" r="555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cstate="print"/>
                    <a:srcRect/>
                    <a:stretch>
                      <a:fillRect/>
                    </a:stretch>
                  </pic:blipFill>
                  <pic:spPr bwMode="auto">
                    <a:xfrm>
                      <a:off x="0" y="0"/>
                      <a:ext cx="4432947" cy="2318475"/>
                    </a:xfrm>
                    <a:prstGeom prst="rect">
                      <a:avLst/>
                    </a:prstGeom>
                    <a:noFill/>
                    <a:ln w="9525">
                      <a:noFill/>
                      <a:miter lim="800000"/>
                      <a:headEnd/>
                      <a:tailEnd/>
                    </a:ln>
                  </pic:spPr>
                </pic:pic>
              </a:graphicData>
            </a:graphic>
          </wp:inline>
        </w:drawing>
      </w:r>
    </w:p>
    <w:p w14:paraId="46DF8412" w14:textId="77777777" w:rsidR="0057303A" w:rsidRPr="0057303A" w:rsidRDefault="0057303A" w:rsidP="00253FB5">
      <w:pPr>
        <w:spacing w:line="360" w:lineRule="auto"/>
        <w:ind w:left="1424" w:right="1427"/>
        <w:jc w:val="center"/>
        <w:rPr>
          <w:rFonts w:ascii="Georgia" w:hAnsi="Georgia"/>
          <w:i/>
          <w:sz w:val="17"/>
        </w:rPr>
      </w:pPr>
      <w:r w:rsidRPr="0057303A">
        <w:rPr>
          <w:rFonts w:ascii="Georgia" w:hAnsi="Georgia"/>
          <w:i/>
          <w:color w:val="666666"/>
          <w:sz w:val="17"/>
        </w:rPr>
        <w:t xml:space="preserve">Рис. 1.41. Результат </w:t>
      </w:r>
      <w:r w:rsidRPr="0057303A">
        <w:rPr>
          <w:rFonts w:ascii="Georgia" w:hAnsi="Georgia"/>
          <w:i/>
          <w:color w:val="666666"/>
          <w:sz w:val="17"/>
          <w:lang w:val="uk-UA"/>
        </w:rPr>
        <w:t>застосування</w:t>
      </w:r>
      <w:r w:rsidRPr="0057303A">
        <w:rPr>
          <w:rFonts w:ascii="Georgia" w:hAnsi="Georgia"/>
          <w:i/>
          <w:color w:val="666666"/>
          <w:sz w:val="17"/>
        </w:rPr>
        <w:t xml:space="preserve"> псевдо</w:t>
      </w:r>
      <w:r w:rsidRPr="0057303A">
        <w:rPr>
          <w:rFonts w:ascii="Georgia" w:hAnsi="Georgia"/>
          <w:i/>
          <w:color w:val="666666"/>
          <w:sz w:val="17"/>
          <w:lang w:val="uk-UA"/>
        </w:rPr>
        <w:t>е</w:t>
      </w:r>
      <w:r w:rsidRPr="0057303A">
        <w:rPr>
          <w:rFonts w:ascii="Georgia" w:hAnsi="Georgia"/>
          <w:i/>
          <w:color w:val="666666"/>
          <w:sz w:val="17"/>
        </w:rPr>
        <w:t>лемента :first-line</w:t>
      </w:r>
    </w:p>
    <w:p w14:paraId="07DA7957" w14:textId="77777777" w:rsidR="0057303A" w:rsidRPr="0057303A" w:rsidRDefault="0057303A" w:rsidP="00253FB5">
      <w:pPr>
        <w:spacing w:line="360" w:lineRule="auto"/>
        <w:rPr>
          <w:rFonts w:ascii="Georgia"/>
          <w:i/>
          <w:sz w:val="20"/>
          <w:szCs w:val="17"/>
        </w:rPr>
      </w:pPr>
    </w:p>
    <w:p w14:paraId="636DA711" w14:textId="77777777" w:rsidR="0057303A" w:rsidRPr="0057303A" w:rsidRDefault="0057303A" w:rsidP="00253FB5">
      <w:pPr>
        <w:spacing w:line="360" w:lineRule="auto"/>
        <w:ind w:left="105" w:right="208"/>
        <w:rPr>
          <w:sz w:val="17"/>
          <w:szCs w:val="17"/>
        </w:rPr>
      </w:pPr>
      <w:r w:rsidRPr="0057303A">
        <w:rPr>
          <w:sz w:val="17"/>
          <w:szCs w:val="17"/>
          <w:lang w:val="uk-UA"/>
        </w:rPr>
        <w:t>В даному прикладі перший рядок виділяється червоним кольором і курсивним шрифтом. Зверніть увагу, що при зміні ширини вікна браузера, стиль першого рядка залишається постійним, незалежно від числа належних до неї слів</w:t>
      </w:r>
      <w:r w:rsidRPr="0057303A">
        <w:rPr>
          <w:sz w:val="17"/>
          <w:szCs w:val="17"/>
        </w:rPr>
        <w:t>.</w:t>
      </w:r>
    </w:p>
    <w:p w14:paraId="00AF1451" w14:textId="77777777" w:rsidR="0057303A" w:rsidRPr="0057303A" w:rsidRDefault="0057303A" w:rsidP="00253FB5">
      <w:pPr>
        <w:spacing w:line="360" w:lineRule="auto"/>
        <w:sectPr w:rsidR="0057303A" w:rsidRPr="0057303A" w:rsidSect="002A255F">
          <w:type w:val="nextColumn"/>
          <w:pgSz w:w="11900" w:h="16840"/>
          <w:pgMar w:top="1134" w:right="1134" w:bottom="1134" w:left="1134" w:header="720" w:footer="720" w:gutter="0"/>
          <w:cols w:space="720"/>
        </w:sectPr>
      </w:pPr>
    </w:p>
    <w:p w14:paraId="57AB126F" w14:textId="77777777" w:rsidR="0057303A" w:rsidRPr="0057303A" w:rsidRDefault="0057303A" w:rsidP="00253FB5">
      <w:pPr>
        <w:spacing w:line="360" w:lineRule="auto"/>
        <w:ind w:left="1424" w:right="1426"/>
        <w:jc w:val="center"/>
        <w:outlineLvl w:val="2"/>
        <w:rPr>
          <w:rFonts w:ascii="Georgia" w:eastAsia="Georgia" w:hAnsi="Georgia" w:cs="Georgia"/>
          <w:sz w:val="31"/>
          <w:szCs w:val="31"/>
          <w:lang w:val="uk-UA"/>
        </w:rPr>
      </w:pPr>
      <w:bookmarkStart w:id="1517" w:name="Группирование"/>
      <w:bookmarkEnd w:id="1517"/>
      <w:r w:rsidRPr="0057303A">
        <w:rPr>
          <w:rFonts w:ascii="Georgia" w:eastAsia="Georgia" w:hAnsi="Georgia" w:cs="Georgia"/>
          <w:sz w:val="31"/>
          <w:szCs w:val="31"/>
        </w:rPr>
        <w:lastRenderedPageBreak/>
        <w:t>Груп</w:t>
      </w:r>
      <w:r w:rsidRPr="0057303A">
        <w:rPr>
          <w:rFonts w:ascii="Georgia" w:eastAsia="Georgia" w:hAnsi="Georgia" w:cs="Georgia"/>
          <w:sz w:val="31"/>
          <w:szCs w:val="31"/>
          <w:lang w:val="uk-UA"/>
        </w:rPr>
        <w:t>ування</w:t>
      </w:r>
    </w:p>
    <w:p w14:paraId="58EF1034" w14:textId="77777777" w:rsidR="0057303A" w:rsidRPr="0057303A" w:rsidRDefault="0057303A" w:rsidP="00253FB5">
      <w:pPr>
        <w:spacing w:line="360" w:lineRule="auto"/>
        <w:ind w:left="105"/>
        <w:rPr>
          <w:sz w:val="17"/>
          <w:szCs w:val="17"/>
        </w:rPr>
      </w:pPr>
      <w:r w:rsidRPr="0057303A">
        <w:rPr>
          <w:sz w:val="17"/>
          <w:szCs w:val="17"/>
          <w:lang w:val="uk-UA"/>
        </w:rPr>
        <w:t>При створенні стилю для сайту, коли одночасно використовується безліч селекторів, можлива поява повторюваних стильових правил. Щоб не повторювати двічі одні і ті ж елементи, їх можна згрупувати для зручності подання та скорочення коду. У прикладі 1.63 показан</w:t>
      </w:r>
      <w:ins w:id="1518" w:author="Пользователь Windows" w:date="2019-12-19T07:31:00Z">
        <w:r w:rsidR="00AE6F79">
          <w:rPr>
            <w:sz w:val="17"/>
            <w:szCs w:val="17"/>
            <w:lang w:val="uk-UA"/>
          </w:rPr>
          <w:t>ий</w:t>
        </w:r>
      </w:ins>
      <w:del w:id="1519" w:author="Пользователь Windows" w:date="2019-12-19T07:31:00Z">
        <w:r w:rsidRPr="0057303A" w:rsidDel="00AE6F79">
          <w:rPr>
            <w:sz w:val="17"/>
            <w:szCs w:val="17"/>
            <w:lang w:val="uk-UA"/>
          </w:rPr>
          <w:delText>а</w:delText>
        </w:r>
      </w:del>
      <w:r w:rsidRPr="0057303A">
        <w:rPr>
          <w:sz w:val="17"/>
          <w:szCs w:val="17"/>
          <w:lang w:val="uk-UA"/>
        </w:rPr>
        <w:t xml:space="preserve"> звичайн</w:t>
      </w:r>
      <w:ins w:id="1520" w:author="Пользователь Windows" w:date="2019-12-19T07:31:00Z">
        <w:r w:rsidR="00AE6F79">
          <w:rPr>
            <w:sz w:val="17"/>
            <w:szCs w:val="17"/>
            <w:lang w:val="uk-UA"/>
          </w:rPr>
          <w:t>ий</w:t>
        </w:r>
      </w:ins>
      <w:del w:id="1521" w:author="Пользователь Windows" w:date="2019-12-19T07:31:00Z">
        <w:r w:rsidRPr="0057303A" w:rsidDel="00AE6F79">
          <w:rPr>
            <w:sz w:val="17"/>
            <w:szCs w:val="17"/>
            <w:lang w:val="uk-UA"/>
          </w:rPr>
          <w:delText>а</w:delText>
        </w:r>
      </w:del>
      <w:r w:rsidRPr="0057303A">
        <w:rPr>
          <w:sz w:val="17"/>
          <w:szCs w:val="17"/>
          <w:lang w:val="uk-UA"/>
        </w:rPr>
        <w:t xml:space="preserve"> запис, тут для кожного селектора наводиться свій набір стильових властивостей</w:t>
      </w:r>
      <w:r w:rsidRPr="0057303A">
        <w:rPr>
          <w:sz w:val="17"/>
          <w:szCs w:val="17"/>
        </w:rPr>
        <w:t>.</w:t>
      </w:r>
    </w:p>
    <w:p w14:paraId="664D8510" w14:textId="77777777" w:rsidR="0057303A" w:rsidRPr="0057303A" w:rsidRDefault="0057303A" w:rsidP="00253FB5">
      <w:pPr>
        <w:spacing w:line="360" w:lineRule="auto"/>
        <w:rPr>
          <w:sz w:val="17"/>
          <w:szCs w:val="17"/>
        </w:rPr>
      </w:pPr>
    </w:p>
    <w:p w14:paraId="46F69F6A" w14:textId="3DBC6404" w:rsidR="0057303A" w:rsidRPr="0057303A" w:rsidRDefault="00767651" w:rsidP="00253FB5">
      <w:pPr>
        <w:spacing w:line="360" w:lineRule="auto"/>
        <w:ind w:left="426"/>
        <w:rPr>
          <w:rFonts w:ascii="Arial Black" w:hAnsi="Arial Black"/>
          <w:sz w:val="15"/>
        </w:rPr>
      </w:pPr>
      <w:r>
        <w:rPr>
          <w:noProof/>
          <w:lang w:val="uk-UA" w:eastAsia="uk-UA" w:bidi="ar-SA"/>
        </w:rPr>
        <mc:AlternateContent>
          <mc:Choice Requires="wps">
            <w:drawing>
              <wp:anchor distT="0" distB="0" distL="0" distR="0" simplePos="0" relativeHeight="251858944" behindDoc="1" locked="0" layoutInCell="1" allowOverlap="1" wp14:anchorId="5CEEDBE9" wp14:editId="541B7DF8">
                <wp:simplePos x="0" y="0"/>
                <wp:positionH relativeFrom="page">
                  <wp:posOffset>982345</wp:posOffset>
                </wp:positionH>
                <wp:positionV relativeFrom="paragraph">
                  <wp:posOffset>207645</wp:posOffset>
                </wp:positionV>
                <wp:extent cx="5847715" cy="1809115"/>
                <wp:effectExtent l="0" t="0" r="0" b="0"/>
                <wp:wrapTopAndBottom/>
                <wp:docPr id="266" name="Text 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1809115"/>
                        </a:xfrm>
                        <a:prstGeom prst="rect">
                          <a:avLst/>
                        </a:prstGeom>
                        <a:solidFill>
                          <a:srgbClr val="F8F7F2"/>
                        </a:solidFill>
                        <a:ln>
                          <a:noFill/>
                        </a:ln>
                      </wps:spPr>
                      <wps:txbx>
                        <w:txbxContent>
                          <w:p w14:paraId="5F2DE52C" w14:textId="77777777" w:rsidR="000A2EAA" w:rsidRPr="00EB5600" w:rsidRDefault="000A2EAA" w:rsidP="0057303A">
                            <w:pPr>
                              <w:spacing w:before="68" w:line="160" w:lineRule="exact"/>
                              <w:ind w:left="74"/>
                              <w:rPr>
                                <w:rFonts w:ascii="Courier New"/>
                                <w:sz w:val="15"/>
                                <w:lang w:val="en-US"/>
                              </w:rPr>
                            </w:pPr>
                            <w:r w:rsidRPr="00EB5600">
                              <w:rPr>
                                <w:rFonts w:ascii="Courier New"/>
                                <w:sz w:val="15"/>
                                <w:lang w:val="en-US"/>
                              </w:rPr>
                              <w:t>H1 {</w:t>
                            </w:r>
                          </w:p>
                          <w:p w14:paraId="7EBDB21B" w14:textId="77777777" w:rsidR="000A2EAA" w:rsidRPr="00EB5600" w:rsidRDefault="000A2EAA" w:rsidP="0057303A">
                            <w:pPr>
                              <w:spacing w:before="5" w:line="211" w:lineRule="auto"/>
                              <w:ind w:left="254" w:right="5155"/>
                              <w:rPr>
                                <w:rFonts w:ascii="Courier New"/>
                                <w:sz w:val="15"/>
                                <w:lang w:val="en-US"/>
                              </w:rPr>
                            </w:pPr>
                            <w:r w:rsidRPr="00EB5600">
                              <w:rPr>
                                <w:rFonts w:ascii="Courier New"/>
                                <w:sz w:val="15"/>
                                <w:lang w:val="en-US"/>
                              </w:rPr>
                              <w:t>font-family: Arial, Helvetica, sans-serif; font-size: 160%;</w:t>
                            </w:r>
                          </w:p>
                          <w:p w14:paraId="4E66AFF1" w14:textId="77777777" w:rsidR="000A2EAA" w:rsidRPr="00EB5600" w:rsidRDefault="000A2EAA" w:rsidP="0057303A">
                            <w:pPr>
                              <w:spacing w:line="146" w:lineRule="exact"/>
                              <w:ind w:left="254"/>
                              <w:rPr>
                                <w:rFonts w:ascii="Courier New"/>
                                <w:sz w:val="15"/>
                                <w:lang w:val="en-US"/>
                              </w:rPr>
                            </w:pPr>
                            <w:r w:rsidRPr="00EB5600">
                              <w:rPr>
                                <w:rFonts w:ascii="Courier New"/>
                                <w:sz w:val="15"/>
                                <w:lang w:val="en-US"/>
                              </w:rPr>
                              <w:t>color: #003;</w:t>
                            </w:r>
                          </w:p>
                          <w:p w14:paraId="54788D63"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w:t>
                            </w:r>
                          </w:p>
                          <w:p w14:paraId="2FD4EAD4"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H2 {</w:t>
                            </w:r>
                          </w:p>
                          <w:p w14:paraId="16419505" w14:textId="77777777" w:rsidR="000A2EAA" w:rsidRPr="00EB5600" w:rsidRDefault="000A2EAA" w:rsidP="0057303A">
                            <w:pPr>
                              <w:spacing w:before="5" w:line="211" w:lineRule="auto"/>
                              <w:ind w:left="254" w:right="5155"/>
                              <w:rPr>
                                <w:rFonts w:ascii="Courier New"/>
                                <w:sz w:val="15"/>
                                <w:lang w:val="en-US"/>
                              </w:rPr>
                            </w:pPr>
                            <w:r w:rsidRPr="00EB5600">
                              <w:rPr>
                                <w:rFonts w:ascii="Courier New"/>
                                <w:sz w:val="15"/>
                                <w:lang w:val="en-US"/>
                              </w:rPr>
                              <w:t>font-family: Arial, Helvetica, sans-serif; font-size: 135%;</w:t>
                            </w:r>
                          </w:p>
                          <w:p w14:paraId="6CFE97A9" w14:textId="77777777" w:rsidR="000A2EAA" w:rsidRPr="00EB5600" w:rsidRDefault="000A2EAA" w:rsidP="0057303A">
                            <w:pPr>
                              <w:spacing w:line="146" w:lineRule="exact"/>
                              <w:ind w:left="254"/>
                              <w:rPr>
                                <w:rFonts w:ascii="Courier New"/>
                                <w:sz w:val="15"/>
                                <w:lang w:val="en-US"/>
                              </w:rPr>
                            </w:pPr>
                            <w:r w:rsidRPr="00EB5600">
                              <w:rPr>
                                <w:rFonts w:ascii="Courier New"/>
                                <w:sz w:val="15"/>
                                <w:lang w:val="en-US"/>
                              </w:rPr>
                              <w:t>color: #333;</w:t>
                            </w:r>
                          </w:p>
                          <w:p w14:paraId="7E0D2D18"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w:t>
                            </w:r>
                          </w:p>
                          <w:p w14:paraId="5A87F7EA"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H3 {</w:t>
                            </w:r>
                          </w:p>
                          <w:p w14:paraId="2D3EB223" w14:textId="77777777" w:rsidR="000A2EAA" w:rsidRPr="00EB5600" w:rsidRDefault="000A2EAA" w:rsidP="0057303A">
                            <w:pPr>
                              <w:spacing w:before="4" w:line="211" w:lineRule="auto"/>
                              <w:ind w:left="254" w:right="5155"/>
                              <w:rPr>
                                <w:rFonts w:ascii="Courier New"/>
                                <w:sz w:val="15"/>
                                <w:lang w:val="en-US"/>
                              </w:rPr>
                            </w:pPr>
                            <w:r w:rsidRPr="00EB5600">
                              <w:rPr>
                                <w:rFonts w:ascii="Courier New"/>
                                <w:sz w:val="15"/>
                                <w:lang w:val="en-US"/>
                              </w:rPr>
                              <w:t>font-family: Arial, Helvetica, sans-serif; font-size: 120%;</w:t>
                            </w:r>
                          </w:p>
                          <w:p w14:paraId="5944B24B" w14:textId="77777777" w:rsidR="000A2EAA" w:rsidRPr="00EB5600" w:rsidRDefault="000A2EAA" w:rsidP="0057303A">
                            <w:pPr>
                              <w:spacing w:line="146" w:lineRule="exact"/>
                              <w:ind w:left="254"/>
                              <w:rPr>
                                <w:rFonts w:ascii="Courier New"/>
                                <w:sz w:val="15"/>
                                <w:lang w:val="en-US"/>
                              </w:rPr>
                            </w:pPr>
                            <w:r w:rsidRPr="00EB5600">
                              <w:rPr>
                                <w:rFonts w:ascii="Courier New"/>
                                <w:sz w:val="15"/>
                                <w:lang w:val="en-US"/>
                              </w:rPr>
                              <w:t>color: #900;</w:t>
                            </w:r>
                          </w:p>
                          <w:p w14:paraId="3B78CF52"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w:t>
                            </w:r>
                          </w:p>
                          <w:p w14:paraId="24B66218"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P {</w:t>
                            </w:r>
                          </w:p>
                          <w:p w14:paraId="03DDFC61"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font-family: Times, serif;</w:t>
                            </w:r>
                          </w:p>
                          <w:p w14:paraId="7627B78D" w14:textId="77777777" w:rsidR="000A2EAA" w:rsidRPr="003D10BE" w:rsidRDefault="000A2EAA" w:rsidP="0057303A">
                            <w:pPr>
                              <w:spacing w:line="160" w:lineRule="exact"/>
                              <w:ind w:left="74"/>
                              <w:rPr>
                                <w:rFonts w:ascii="Courier New"/>
                                <w:sz w:val="15"/>
                                <w:lang w:val="en-US"/>
                              </w:rPr>
                            </w:pPr>
                            <w:r w:rsidRPr="003D10BE">
                              <w:rPr>
                                <w:rFonts w:ascii="Courier New"/>
                                <w:sz w:val="15"/>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EDBE9" id="Text Box 433" o:spid="_x0000_s1114" type="#_x0000_t202" style="position:absolute;left:0;text-align:left;margin-left:77.35pt;margin-top:16.35pt;width:460.45pt;height:142.45pt;z-index:-251457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" fillcolor="#f8f7f2" stroked="f">
                <v:textbox inset="0,0,0,0">
                  <w:txbxContent>
                    <w:p w14:paraId="5F2DE52C" w14:textId="77777777" w:rsidR="000A2EAA" w:rsidRPr="00EB5600" w:rsidRDefault="000A2EAA" w:rsidP="0057303A">
                      <w:pPr>
                        <w:spacing w:before="68" w:line="160" w:lineRule="exact"/>
                        <w:ind w:left="74"/>
                        <w:rPr>
                          <w:rFonts w:ascii="Courier New"/>
                          <w:sz w:val="15"/>
                          <w:lang w:val="en-US"/>
                        </w:rPr>
                      </w:pPr>
                      <w:r w:rsidRPr="00EB5600">
                        <w:rPr>
                          <w:rFonts w:ascii="Courier New"/>
                          <w:sz w:val="15"/>
                          <w:lang w:val="en-US"/>
                        </w:rPr>
                        <w:t>H1 {</w:t>
                      </w:r>
                    </w:p>
                    <w:p w14:paraId="7EBDB21B" w14:textId="77777777" w:rsidR="000A2EAA" w:rsidRPr="00EB5600" w:rsidRDefault="000A2EAA" w:rsidP="0057303A">
                      <w:pPr>
                        <w:spacing w:before="5" w:line="211" w:lineRule="auto"/>
                        <w:ind w:left="254" w:right="5155"/>
                        <w:rPr>
                          <w:rFonts w:ascii="Courier New"/>
                          <w:sz w:val="15"/>
                          <w:lang w:val="en-US"/>
                        </w:rPr>
                      </w:pPr>
                      <w:r w:rsidRPr="00EB5600">
                        <w:rPr>
                          <w:rFonts w:ascii="Courier New"/>
                          <w:sz w:val="15"/>
                          <w:lang w:val="en-US"/>
                        </w:rPr>
                        <w:t>font-family: Arial, Helvetica, sans-serif; font-size: 160%;</w:t>
                      </w:r>
                    </w:p>
                    <w:p w14:paraId="4E66AFF1" w14:textId="77777777" w:rsidR="000A2EAA" w:rsidRPr="00EB5600" w:rsidRDefault="000A2EAA" w:rsidP="0057303A">
                      <w:pPr>
                        <w:spacing w:line="146" w:lineRule="exact"/>
                        <w:ind w:left="254"/>
                        <w:rPr>
                          <w:rFonts w:ascii="Courier New"/>
                          <w:sz w:val="15"/>
                          <w:lang w:val="en-US"/>
                        </w:rPr>
                      </w:pPr>
                      <w:r w:rsidRPr="00EB5600">
                        <w:rPr>
                          <w:rFonts w:ascii="Courier New"/>
                          <w:sz w:val="15"/>
                          <w:lang w:val="en-US"/>
                        </w:rPr>
                        <w:t>color: #003;</w:t>
                      </w:r>
                    </w:p>
                    <w:p w14:paraId="54788D63"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w:t>
                      </w:r>
                    </w:p>
                    <w:p w14:paraId="2FD4EAD4"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H2 {</w:t>
                      </w:r>
                    </w:p>
                    <w:p w14:paraId="16419505" w14:textId="77777777" w:rsidR="000A2EAA" w:rsidRPr="00EB5600" w:rsidRDefault="000A2EAA" w:rsidP="0057303A">
                      <w:pPr>
                        <w:spacing w:before="5" w:line="211" w:lineRule="auto"/>
                        <w:ind w:left="254" w:right="5155"/>
                        <w:rPr>
                          <w:rFonts w:ascii="Courier New"/>
                          <w:sz w:val="15"/>
                          <w:lang w:val="en-US"/>
                        </w:rPr>
                      </w:pPr>
                      <w:r w:rsidRPr="00EB5600">
                        <w:rPr>
                          <w:rFonts w:ascii="Courier New"/>
                          <w:sz w:val="15"/>
                          <w:lang w:val="en-US"/>
                        </w:rPr>
                        <w:t>font-family: Arial, Helvetica, sans-serif; font-size: 135%;</w:t>
                      </w:r>
                    </w:p>
                    <w:p w14:paraId="6CFE97A9" w14:textId="77777777" w:rsidR="000A2EAA" w:rsidRPr="00EB5600" w:rsidRDefault="000A2EAA" w:rsidP="0057303A">
                      <w:pPr>
                        <w:spacing w:line="146" w:lineRule="exact"/>
                        <w:ind w:left="254"/>
                        <w:rPr>
                          <w:rFonts w:ascii="Courier New"/>
                          <w:sz w:val="15"/>
                          <w:lang w:val="en-US"/>
                        </w:rPr>
                      </w:pPr>
                      <w:r w:rsidRPr="00EB5600">
                        <w:rPr>
                          <w:rFonts w:ascii="Courier New"/>
                          <w:sz w:val="15"/>
                          <w:lang w:val="en-US"/>
                        </w:rPr>
                        <w:t>color: #333;</w:t>
                      </w:r>
                    </w:p>
                    <w:p w14:paraId="7E0D2D18"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w:t>
                      </w:r>
                    </w:p>
                    <w:p w14:paraId="5A87F7EA"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H3 {</w:t>
                      </w:r>
                    </w:p>
                    <w:p w14:paraId="2D3EB223" w14:textId="77777777" w:rsidR="000A2EAA" w:rsidRPr="00EB5600" w:rsidRDefault="000A2EAA" w:rsidP="0057303A">
                      <w:pPr>
                        <w:spacing w:before="4" w:line="211" w:lineRule="auto"/>
                        <w:ind w:left="254" w:right="5155"/>
                        <w:rPr>
                          <w:rFonts w:ascii="Courier New"/>
                          <w:sz w:val="15"/>
                          <w:lang w:val="en-US"/>
                        </w:rPr>
                      </w:pPr>
                      <w:r w:rsidRPr="00EB5600">
                        <w:rPr>
                          <w:rFonts w:ascii="Courier New"/>
                          <w:sz w:val="15"/>
                          <w:lang w:val="en-US"/>
                        </w:rPr>
                        <w:t>font-family: Arial, Helvetica, sans-serif; font-size: 120%;</w:t>
                      </w:r>
                    </w:p>
                    <w:p w14:paraId="5944B24B" w14:textId="77777777" w:rsidR="000A2EAA" w:rsidRPr="00EB5600" w:rsidRDefault="000A2EAA" w:rsidP="0057303A">
                      <w:pPr>
                        <w:spacing w:line="146" w:lineRule="exact"/>
                        <w:ind w:left="254"/>
                        <w:rPr>
                          <w:rFonts w:ascii="Courier New"/>
                          <w:sz w:val="15"/>
                          <w:lang w:val="en-US"/>
                        </w:rPr>
                      </w:pPr>
                      <w:r w:rsidRPr="00EB5600">
                        <w:rPr>
                          <w:rFonts w:ascii="Courier New"/>
                          <w:sz w:val="15"/>
                          <w:lang w:val="en-US"/>
                        </w:rPr>
                        <w:t>color: #900;</w:t>
                      </w:r>
                    </w:p>
                    <w:p w14:paraId="3B78CF52"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w:t>
                      </w:r>
                    </w:p>
                    <w:p w14:paraId="24B66218"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P {</w:t>
                      </w:r>
                    </w:p>
                    <w:p w14:paraId="03DDFC61"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font-family: Times, serif;</w:t>
                      </w:r>
                    </w:p>
                    <w:p w14:paraId="7627B78D" w14:textId="77777777" w:rsidR="000A2EAA" w:rsidRPr="003D10BE" w:rsidRDefault="000A2EAA" w:rsidP="0057303A">
                      <w:pPr>
                        <w:spacing w:line="160" w:lineRule="exact"/>
                        <w:ind w:left="74"/>
                        <w:rPr>
                          <w:rFonts w:ascii="Courier New"/>
                          <w:sz w:val="15"/>
                          <w:lang w:val="en-US"/>
                        </w:rPr>
                      </w:pPr>
                      <w:r w:rsidRPr="003D10BE">
                        <w:rPr>
                          <w:rFonts w:ascii="Courier New"/>
                          <w:sz w:val="15"/>
                          <w:lang w:val="en-US"/>
                        </w:rPr>
                        <w:t>}</w:t>
                      </w:r>
                    </w:p>
                  </w:txbxContent>
                </v:textbox>
                <w10:wrap type="topAndBottom" anchorx="page"/>
              </v:shape>
            </w:pict>
          </mc:Fallback>
        </mc:AlternateContent>
      </w:r>
      <w:r w:rsidR="0057303A" w:rsidRPr="0057303A">
        <w:rPr>
          <w:rFonts w:ascii="Arial Black" w:hAnsi="Arial Black"/>
          <w:color w:val="685C53"/>
          <w:sz w:val="15"/>
        </w:rPr>
        <w:t>При</w:t>
      </w:r>
      <w:r w:rsidR="0057303A" w:rsidRPr="0057303A">
        <w:rPr>
          <w:rFonts w:ascii="Arial Black" w:hAnsi="Arial Black"/>
          <w:color w:val="685C53"/>
          <w:sz w:val="15"/>
          <w:lang w:val="uk-UA"/>
        </w:rPr>
        <w:t>клад</w:t>
      </w:r>
      <w:r w:rsidR="0057303A" w:rsidRPr="0057303A">
        <w:rPr>
          <w:rFonts w:ascii="Arial Black" w:hAnsi="Arial Black"/>
          <w:color w:val="685C53"/>
          <w:sz w:val="15"/>
        </w:rPr>
        <w:t xml:space="preserve"> 1.63. Стиль для ко</w:t>
      </w:r>
      <w:r w:rsidR="0057303A" w:rsidRPr="0057303A">
        <w:rPr>
          <w:rFonts w:ascii="Arial Black" w:hAnsi="Arial Black"/>
          <w:color w:val="685C53"/>
          <w:sz w:val="15"/>
          <w:lang w:val="uk-UA"/>
        </w:rPr>
        <w:t>жного</w:t>
      </w:r>
      <w:r w:rsidR="0057303A" w:rsidRPr="0057303A">
        <w:rPr>
          <w:rFonts w:ascii="Arial Black" w:hAnsi="Arial Black"/>
          <w:color w:val="685C53"/>
          <w:sz w:val="15"/>
        </w:rPr>
        <w:t xml:space="preserve"> селектора</w:t>
      </w:r>
    </w:p>
    <w:p w14:paraId="7E4E6EDC" w14:textId="77777777" w:rsidR="0057303A" w:rsidRPr="0057303A" w:rsidRDefault="0057303A" w:rsidP="00253FB5">
      <w:pPr>
        <w:spacing w:line="360" w:lineRule="auto"/>
        <w:ind w:left="105" w:right="120"/>
        <w:rPr>
          <w:sz w:val="17"/>
          <w:szCs w:val="17"/>
        </w:rPr>
      </w:pPr>
      <w:r w:rsidRPr="0057303A">
        <w:rPr>
          <w:sz w:val="17"/>
          <w:szCs w:val="17"/>
          <w:lang w:val="uk-UA"/>
        </w:rPr>
        <w:t xml:space="preserve">З цього прикладу видно, що стиль для тегів заголовків містить однакове значення </w:t>
      </w:r>
      <w:r w:rsidRPr="0057303A">
        <w:rPr>
          <w:color w:val="B61039"/>
          <w:sz w:val="17"/>
          <w:szCs w:val="17"/>
        </w:rPr>
        <w:t>font-family</w:t>
      </w:r>
      <w:r w:rsidRPr="0057303A">
        <w:rPr>
          <w:sz w:val="17"/>
          <w:szCs w:val="17"/>
          <w:lang w:val="uk-UA"/>
        </w:rPr>
        <w:t>. Групування якраз і дозволяє встановити одну властивість відразу для декількох селекторів, як показано в прикладі</w:t>
      </w:r>
      <w:r w:rsidRPr="0057303A">
        <w:rPr>
          <w:sz w:val="17"/>
          <w:szCs w:val="17"/>
        </w:rPr>
        <w:t xml:space="preserve"> 1.64.</w:t>
      </w:r>
    </w:p>
    <w:p w14:paraId="21FFE775" w14:textId="77777777" w:rsidR="0057303A" w:rsidRPr="0057303A" w:rsidRDefault="0057303A" w:rsidP="00253FB5">
      <w:pPr>
        <w:spacing w:line="360" w:lineRule="auto"/>
        <w:rPr>
          <w:sz w:val="17"/>
          <w:szCs w:val="17"/>
        </w:rPr>
      </w:pPr>
    </w:p>
    <w:p w14:paraId="715F3EF4" w14:textId="36F44FD9" w:rsidR="0057303A" w:rsidRPr="0057303A" w:rsidRDefault="00767651" w:rsidP="00253FB5">
      <w:pPr>
        <w:spacing w:line="360" w:lineRule="auto"/>
        <w:ind w:left="426"/>
        <w:rPr>
          <w:rFonts w:ascii="Arial Black" w:hAnsi="Arial Black"/>
          <w:sz w:val="15"/>
          <w:lang w:val="uk-UA"/>
        </w:rPr>
      </w:pPr>
      <w:r>
        <w:rPr>
          <w:noProof/>
          <w:lang w:val="uk-UA" w:eastAsia="uk-UA" w:bidi="ar-SA"/>
        </w:rPr>
        <mc:AlternateContent>
          <mc:Choice Requires="wps">
            <w:drawing>
              <wp:anchor distT="0" distB="0" distL="0" distR="0" simplePos="0" relativeHeight="251859968" behindDoc="1" locked="0" layoutInCell="1" allowOverlap="1" wp14:anchorId="52776AEF" wp14:editId="00E39C6A">
                <wp:simplePos x="0" y="0"/>
                <wp:positionH relativeFrom="page">
                  <wp:posOffset>982345</wp:posOffset>
                </wp:positionH>
                <wp:positionV relativeFrom="paragraph">
                  <wp:posOffset>207010</wp:posOffset>
                </wp:positionV>
                <wp:extent cx="5847715" cy="1523365"/>
                <wp:effectExtent l="0" t="0" r="0" b="0"/>
                <wp:wrapTopAndBottom/>
                <wp:docPr id="264" name="Text Box 4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1523365"/>
                        </a:xfrm>
                        <a:prstGeom prst="rect">
                          <a:avLst/>
                        </a:prstGeom>
                        <a:solidFill>
                          <a:srgbClr val="F8F7F2"/>
                        </a:solidFill>
                        <a:ln>
                          <a:noFill/>
                        </a:ln>
                      </wps:spPr>
                      <wps:txbx>
                        <w:txbxContent>
                          <w:p w14:paraId="28CC86AC" w14:textId="77777777" w:rsidR="000A2EAA" w:rsidRPr="00EB5600" w:rsidRDefault="000A2EAA" w:rsidP="0057303A">
                            <w:pPr>
                              <w:spacing w:before="68" w:line="160" w:lineRule="exact"/>
                              <w:ind w:left="74"/>
                              <w:rPr>
                                <w:rFonts w:ascii="Courier New"/>
                                <w:sz w:val="15"/>
                                <w:lang w:val="en-US"/>
                              </w:rPr>
                            </w:pPr>
                            <w:r w:rsidRPr="00EB5600">
                              <w:rPr>
                                <w:rFonts w:ascii="Courier New"/>
                                <w:sz w:val="15"/>
                                <w:lang w:val="en-US"/>
                              </w:rPr>
                              <w:t>H1, H2, H3 {</w:t>
                            </w:r>
                          </w:p>
                          <w:p w14:paraId="495740B0"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font-family: Arial, Helvetica, sans-serif;</w:t>
                            </w:r>
                          </w:p>
                          <w:p w14:paraId="33596F5D"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w:t>
                            </w:r>
                          </w:p>
                          <w:p w14:paraId="09120AF2"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H1 {</w:t>
                            </w:r>
                          </w:p>
                          <w:p w14:paraId="143A9652"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font-size: 160%;</w:t>
                            </w:r>
                          </w:p>
                          <w:p w14:paraId="26A5884E"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color: #003;</w:t>
                            </w:r>
                          </w:p>
                          <w:p w14:paraId="376ADAE0"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w:t>
                            </w:r>
                          </w:p>
                          <w:p w14:paraId="195B823E"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H2 {</w:t>
                            </w:r>
                          </w:p>
                          <w:p w14:paraId="66A04735"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font-size: 135%;</w:t>
                            </w:r>
                          </w:p>
                          <w:p w14:paraId="2DD8AF6C"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color: #333;</w:t>
                            </w:r>
                          </w:p>
                          <w:p w14:paraId="6CCE7CAD"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w:t>
                            </w:r>
                          </w:p>
                          <w:p w14:paraId="4891ECC3"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H3 {</w:t>
                            </w:r>
                          </w:p>
                          <w:p w14:paraId="2134CEAE"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font-size: 120%;</w:t>
                            </w:r>
                          </w:p>
                          <w:p w14:paraId="01E9BAE3" w14:textId="77777777" w:rsidR="000A2EAA" w:rsidRPr="003D10BE" w:rsidRDefault="000A2EAA" w:rsidP="0057303A">
                            <w:pPr>
                              <w:spacing w:line="150" w:lineRule="exact"/>
                              <w:ind w:left="254"/>
                              <w:rPr>
                                <w:rFonts w:ascii="Courier New"/>
                                <w:sz w:val="15"/>
                                <w:lang w:val="en-US"/>
                              </w:rPr>
                            </w:pPr>
                            <w:r w:rsidRPr="003D10BE">
                              <w:rPr>
                                <w:rFonts w:ascii="Courier New"/>
                                <w:sz w:val="15"/>
                                <w:lang w:val="en-US"/>
                              </w:rPr>
                              <w:t>color: #900;</w:t>
                            </w:r>
                          </w:p>
                          <w:p w14:paraId="7EB3497D" w14:textId="77777777" w:rsidR="000A2EAA" w:rsidRPr="008B0164" w:rsidRDefault="000A2EAA" w:rsidP="0057303A">
                            <w:pPr>
                              <w:spacing w:line="160" w:lineRule="exact"/>
                              <w:ind w:left="74"/>
                              <w:rPr>
                                <w:rFonts w:ascii="Courier New"/>
                                <w:sz w:val="15"/>
                                <w:lang w:val="en-US"/>
                              </w:rPr>
                            </w:pPr>
                            <w:r w:rsidRPr="008B0164">
                              <w:rPr>
                                <w:rFonts w:ascii="Courier New"/>
                                <w:sz w:val="15"/>
                                <w:lang w:val="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776AEF" id="Text Box 434" o:spid="_x0000_s1115" type="#_x0000_t202" style="position:absolute;left:0;text-align:left;margin-left:77.35pt;margin-top:16.3pt;width:460.45pt;height:119.95pt;z-index:-251456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" fillcolor="#f8f7f2" stroked="f">
                <v:textbox inset="0,0,0,0">
                  <w:txbxContent>
                    <w:p w14:paraId="28CC86AC" w14:textId="77777777" w:rsidR="000A2EAA" w:rsidRPr="00EB5600" w:rsidRDefault="000A2EAA" w:rsidP="0057303A">
                      <w:pPr>
                        <w:spacing w:before="68" w:line="160" w:lineRule="exact"/>
                        <w:ind w:left="74"/>
                        <w:rPr>
                          <w:rFonts w:ascii="Courier New"/>
                          <w:sz w:val="15"/>
                          <w:lang w:val="en-US"/>
                        </w:rPr>
                      </w:pPr>
                      <w:r w:rsidRPr="00EB5600">
                        <w:rPr>
                          <w:rFonts w:ascii="Courier New"/>
                          <w:sz w:val="15"/>
                          <w:lang w:val="en-US"/>
                        </w:rPr>
                        <w:t>H1, H2, H3 {</w:t>
                      </w:r>
                    </w:p>
                    <w:p w14:paraId="495740B0"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font-family: Arial, Helvetica, sans-serif;</w:t>
                      </w:r>
                    </w:p>
                    <w:p w14:paraId="33596F5D"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w:t>
                      </w:r>
                    </w:p>
                    <w:p w14:paraId="09120AF2"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H1 {</w:t>
                      </w:r>
                    </w:p>
                    <w:p w14:paraId="143A9652"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font-size: 160%;</w:t>
                      </w:r>
                    </w:p>
                    <w:p w14:paraId="26A5884E"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color: #003;</w:t>
                      </w:r>
                    </w:p>
                    <w:p w14:paraId="376ADAE0"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w:t>
                      </w:r>
                    </w:p>
                    <w:p w14:paraId="195B823E"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H2 {</w:t>
                      </w:r>
                    </w:p>
                    <w:p w14:paraId="66A04735"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font-size: 135%;</w:t>
                      </w:r>
                    </w:p>
                    <w:p w14:paraId="2DD8AF6C"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color: #333;</w:t>
                      </w:r>
                    </w:p>
                    <w:p w14:paraId="6CCE7CAD"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w:t>
                      </w:r>
                    </w:p>
                    <w:p w14:paraId="4891ECC3"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H3 {</w:t>
                      </w:r>
                    </w:p>
                    <w:p w14:paraId="2134CEAE"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font-size: 120%;</w:t>
                      </w:r>
                    </w:p>
                    <w:p w14:paraId="01E9BAE3" w14:textId="77777777" w:rsidR="000A2EAA" w:rsidRPr="003D10BE" w:rsidRDefault="000A2EAA" w:rsidP="0057303A">
                      <w:pPr>
                        <w:spacing w:line="150" w:lineRule="exact"/>
                        <w:ind w:left="254"/>
                        <w:rPr>
                          <w:rFonts w:ascii="Courier New"/>
                          <w:sz w:val="15"/>
                          <w:lang w:val="en-US"/>
                        </w:rPr>
                      </w:pPr>
                      <w:r w:rsidRPr="003D10BE">
                        <w:rPr>
                          <w:rFonts w:ascii="Courier New"/>
                          <w:sz w:val="15"/>
                          <w:lang w:val="en-US"/>
                        </w:rPr>
                        <w:t>color: #900;</w:t>
                      </w:r>
                    </w:p>
                    <w:p w14:paraId="7EB3497D" w14:textId="77777777" w:rsidR="000A2EAA" w:rsidRPr="008B0164" w:rsidRDefault="000A2EAA" w:rsidP="0057303A">
                      <w:pPr>
                        <w:spacing w:line="160" w:lineRule="exact"/>
                        <w:ind w:left="74"/>
                        <w:rPr>
                          <w:rFonts w:ascii="Courier New"/>
                          <w:sz w:val="15"/>
                          <w:lang w:val="en-US"/>
                        </w:rPr>
                      </w:pPr>
                      <w:r w:rsidRPr="008B0164">
                        <w:rPr>
                          <w:rFonts w:ascii="Courier New"/>
                          <w:sz w:val="15"/>
                          <w:lang w:val="en-US"/>
                        </w:rPr>
                        <w:t>}</w:t>
                      </w:r>
                    </w:p>
                  </w:txbxContent>
                </v:textbox>
                <w10:wrap type="topAndBottom" anchorx="page"/>
              </v:shape>
            </w:pict>
          </mc:Fallback>
        </mc:AlternateContent>
      </w:r>
      <w:r w:rsidR="0057303A" w:rsidRPr="0057303A">
        <w:rPr>
          <w:rFonts w:ascii="Arial Black" w:hAnsi="Arial Black"/>
          <w:color w:val="685C53"/>
          <w:sz w:val="15"/>
        </w:rPr>
        <w:t>При</w:t>
      </w:r>
      <w:r w:rsidR="0057303A" w:rsidRPr="0057303A">
        <w:rPr>
          <w:rFonts w:ascii="Arial Black" w:hAnsi="Arial Black"/>
          <w:color w:val="685C53"/>
          <w:sz w:val="15"/>
          <w:lang w:val="uk-UA"/>
        </w:rPr>
        <w:t>клад</w:t>
      </w:r>
      <w:r w:rsidR="0057303A" w:rsidRPr="0057303A">
        <w:rPr>
          <w:rFonts w:ascii="Arial Black" w:hAnsi="Arial Black"/>
          <w:color w:val="685C53"/>
          <w:sz w:val="15"/>
        </w:rPr>
        <w:t xml:space="preserve"> 1.64. </w:t>
      </w:r>
      <w:r w:rsidR="0057303A" w:rsidRPr="0057303A">
        <w:rPr>
          <w:rFonts w:ascii="Arial Black" w:hAnsi="Arial Black"/>
          <w:color w:val="685C53"/>
          <w:sz w:val="15"/>
          <w:lang w:val="uk-UA"/>
        </w:rPr>
        <w:t>Згруповані</w:t>
      </w:r>
      <w:r w:rsidR="0057303A" w:rsidRPr="0057303A">
        <w:rPr>
          <w:rFonts w:ascii="Arial Black" w:hAnsi="Arial Black"/>
          <w:color w:val="685C53"/>
          <w:sz w:val="15"/>
        </w:rPr>
        <w:t xml:space="preserve"> селектор</w:t>
      </w:r>
      <w:r w:rsidR="0057303A" w:rsidRPr="0057303A">
        <w:rPr>
          <w:rFonts w:ascii="Arial Black" w:hAnsi="Arial Black"/>
          <w:color w:val="685C53"/>
          <w:sz w:val="15"/>
          <w:lang w:val="uk-UA"/>
        </w:rPr>
        <w:t>и</w:t>
      </w:r>
    </w:p>
    <w:p w14:paraId="6DFF1378" w14:textId="77777777" w:rsidR="003E3F2C" w:rsidRDefault="003E3F2C" w:rsidP="00253FB5">
      <w:pPr>
        <w:spacing w:line="360" w:lineRule="auto"/>
        <w:ind w:left="105"/>
        <w:rPr>
          <w:sz w:val="17"/>
          <w:szCs w:val="17"/>
          <w:lang w:val="uk-UA"/>
        </w:rPr>
      </w:pPr>
    </w:p>
    <w:p w14:paraId="6D9AD41C" w14:textId="77777777" w:rsidR="0057303A" w:rsidRPr="0057303A" w:rsidRDefault="0057303A" w:rsidP="00253FB5">
      <w:pPr>
        <w:spacing w:line="360" w:lineRule="auto"/>
        <w:ind w:left="105"/>
        <w:rPr>
          <w:sz w:val="17"/>
          <w:szCs w:val="17"/>
        </w:rPr>
      </w:pPr>
      <w:r w:rsidRPr="0057303A">
        <w:rPr>
          <w:sz w:val="17"/>
          <w:szCs w:val="17"/>
          <w:lang w:val="uk-UA"/>
        </w:rPr>
        <w:t xml:space="preserve">В даному прикладі </w:t>
      </w:r>
      <w:r w:rsidRPr="0057303A">
        <w:rPr>
          <w:color w:val="B61039"/>
          <w:sz w:val="17"/>
          <w:szCs w:val="17"/>
        </w:rPr>
        <w:t xml:space="preserve">font-family </w:t>
      </w:r>
      <w:r w:rsidRPr="0057303A">
        <w:rPr>
          <w:sz w:val="17"/>
          <w:szCs w:val="17"/>
          <w:lang w:val="uk-UA"/>
        </w:rPr>
        <w:t>єдине для всіх селекторів застосовується відразу до декількох тегів, а індивідуальні властивості вже додаються до кожного селектора окремо.</w:t>
      </w:r>
      <w:r w:rsidRPr="0057303A">
        <w:rPr>
          <w:sz w:val="17"/>
          <w:szCs w:val="17"/>
          <w:lang w:val="uk-UA"/>
        </w:rPr>
        <w:br/>
      </w:r>
      <w:r w:rsidRPr="0057303A">
        <w:rPr>
          <w:sz w:val="17"/>
          <w:szCs w:val="17"/>
          <w:lang w:val="uk-UA"/>
        </w:rPr>
        <w:br/>
        <w:t>Селектори групуються у вигляді списку тегів, розділених між собою комами. До групи можуть входити не тільки селектори тегів, але також ідентифікатори і класи. Загальний синтаксис наступний</w:t>
      </w:r>
      <w:r w:rsidRPr="0057303A">
        <w:rPr>
          <w:sz w:val="17"/>
          <w:szCs w:val="17"/>
        </w:rPr>
        <w:t>.</w:t>
      </w:r>
    </w:p>
    <w:p w14:paraId="67C81734" w14:textId="77777777" w:rsidR="0057303A" w:rsidRPr="0057303A" w:rsidRDefault="0057303A" w:rsidP="00253FB5">
      <w:pPr>
        <w:spacing w:line="360" w:lineRule="auto"/>
        <w:rPr>
          <w:sz w:val="19"/>
          <w:szCs w:val="17"/>
        </w:rPr>
      </w:pPr>
    </w:p>
    <w:p w14:paraId="022F086D" w14:textId="77777777" w:rsidR="0057303A" w:rsidRPr="0057303A" w:rsidRDefault="0057303A" w:rsidP="00253FB5">
      <w:pPr>
        <w:tabs>
          <w:tab w:val="left" w:pos="9634"/>
        </w:tabs>
        <w:spacing w:line="360" w:lineRule="auto"/>
        <w:ind w:left="426"/>
        <w:rPr>
          <w:rFonts w:ascii="Courier New" w:hAnsi="Courier New"/>
          <w:sz w:val="15"/>
        </w:rPr>
      </w:pPr>
      <w:r w:rsidRPr="0057303A">
        <w:rPr>
          <w:rFonts w:ascii="Times New Roman" w:hAnsi="Times New Roman"/>
          <w:sz w:val="15"/>
          <w:shd w:val="clear" w:color="auto" w:fill="F8F7F2"/>
        </w:rPr>
        <w:t xml:space="preserve"> </w:t>
      </w:r>
      <w:r w:rsidRPr="0057303A">
        <w:rPr>
          <w:rFonts w:ascii="Times New Roman" w:hAnsi="Times New Roman"/>
          <w:spacing w:val="-1"/>
          <w:sz w:val="15"/>
          <w:shd w:val="clear" w:color="auto" w:fill="F8F7F2"/>
        </w:rPr>
        <w:t xml:space="preserve"> </w:t>
      </w:r>
      <w:r w:rsidRPr="0057303A">
        <w:rPr>
          <w:rFonts w:ascii="Courier New" w:hAnsi="Courier New"/>
          <w:sz w:val="15"/>
          <w:shd w:val="clear" w:color="auto" w:fill="F8F7F2"/>
        </w:rPr>
        <w:t>Селектор 1, Селектор 2, ... Селектор N { Опис правил стил</w:t>
      </w:r>
      <w:r w:rsidRPr="0057303A">
        <w:rPr>
          <w:rFonts w:ascii="Courier New" w:hAnsi="Courier New"/>
          <w:sz w:val="15"/>
          <w:shd w:val="clear" w:color="auto" w:fill="F8F7F2"/>
          <w:lang w:val="uk-UA"/>
        </w:rPr>
        <w:t>ю</w:t>
      </w:r>
      <w:r w:rsidRPr="0057303A">
        <w:rPr>
          <w:rFonts w:ascii="Courier New" w:hAnsi="Courier New"/>
          <w:spacing w:val="-15"/>
          <w:sz w:val="15"/>
          <w:shd w:val="clear" w:color="auto" w:fill="F8F7F2"/>
        </w:rPr>
        <w:t xml:space="preserve"> </w:t>
      </w:r>
      <w:r w:rsidRPr="0057303A">
        <w:rPr>
          <w:rFonts w:ascii="Courier New" w:hAnsi="Courier New"/>
          <w:sz w:val="15"/>
          <w:shd w:val="clear" w:color="auto" w:fill="F8F7F2"/>
        </w:rPr>
        <w:t>}</w:t>
      </w:r>
    </w:p>
    <w:p w14:paraId="6162EB9A" w14:textId="77777777" w:rsidR="0057303A" w:rsidRPr="0057303A" w:rsidRDefault="0057303A" w:rsidP="00253FB5">
      <w:pPr>
        <w:spacing w:line="360" w:lineRule="auto"/>
        <w:rPr>
          <w:rFonts w:ascii="Courier New"/>
          <w:sz w:val="21"/>
          <w:szCs w:val="17"/>
        </w:rPr>
      </w:pPr>
    </w:p>
    <w:p w14:paraId="2AF56105" w14:textId="77777777" w:rsidR="0057303A" w:rsidRPr="0057303A" w:rsidRDefault="0057303A" w:rsidP="00253FB5">
      <w:pPr>
        <w:spacing w:line="360" w:lineRule="auto"/>
        <w:ind w:left="105"/>
        <w:rPr>
          <w:sz w:val="17"/>
          <w:szCs w:val="17"/>
        </w:rPr>
      </w:pPr>
      <w:r w:rsidRPr="0057303A">
        <w:rPr>
          <w:sz w:val="17"/>
          <w:szCs w:val="17"/>
          <w:lang w:val="uk-UA"/>
        </w:rPr>
        <w:t>При такому записі правила стилю застосовуються до всіх селекторів, перерахованих в одній групі</w:t>
      </w:r>
      <w:r w:rsidRPr="0057303A">
        <w:rPr>
          <w:sz w:val="17"/>
          <w:szCs w:val="17"/>
        </w:rPr>
        <w:t>.</w:t>
      </w:r>
    </w:p>
    <w:p w14:paraId="2297C0C7" w14:textId="77777777" w:rsidR="0057303A" w:rsidRPr="0057303A" w:rsidRDefault="0057303A" w:rsidP="00253FB5">
      <w:pPr>
        <w:spacing w:line="360" w:lineRule="auto"/>
        <w:sectPr w:rsidR="0057303A" w:rsidRPr="0057303A" w:rsidSect="002A255F">
          <w:type w:val="nextColumn"/>
          <w:pgSz w:w="11900" w:h="16840"/>
          <w:pgMar w:top="1134" w:right="1134" w:bottom="1134" w:left="1134" w:header="720" w:footer="720" w:gutter="0"/>
          <w:cols w:space="720"/>
        </w:sectPr>
      </w:pPr>
    </w:p>
    <w:p w14:paraId="32CB6278" w14:textId="77777777" w:rsidR="0057303A" w:rsidRPr="0057303A" w:rsidRDefault="0057303A" w:rsidP="00253FB5">
      <w:pPr>
        <w:spacing w:line="360" w:lineRule="auto"/>
        <w:ind w:left="1424" w:right="1429"/>
        <w:jc w:val="center"/>
        <w:outlineLvl w:val="2"/>
        <w:rPr>
          <w:rFonts w:ascii="Georgia" w:eastAsia="Georgia" w:hAnsi="Georgia" w:cs="Georgia"/>
          <w:sz w:val="31"/>
          <w:szCs w:val="31"/>
          <w:lang w:val="uk-UA"/>
        </w:rPr>
      </w:pPr>
      <w:bookmarkStart w:id="1522" w:name="Наследование"/>
      <w:bookmarkEnd w:id="1522"/>
      <w:r w:rsidRPr="0057303A">
        <w:rPr>
          <w:rFonts w:ascii="Georgia" w:eastAsia="Georgia" w:hAnsi="Georgia" w:cs="Georgia"/>
          <w:sz w:val="31"/>
          <w:szCs w:val="31"/>
        </w:rPr>
        <w:lastRenderedPageBreak/>
        <w:t>Насл</w:t>
      </w:r>
      <w:r w:rsidRPr="0057303A">
        <w:rPr>
          <w:rFonts w:ascii="Georgia" w:eastAsia="Georgia" w:hAnsi="Georgia" w:cs="Georgia"/>
          <w:sz w:val="31"/>
          <w:szCs w:val="31"/>
          <w:lang w:val="uk-UA"/>
        </w:rPr>
        <w:t>ідування</w:t>
      </w:r>
    </w:p>
    <w:p w14:paraId="3F8D56B5" w14:textId="77777777" w:rsidR="0057303A" w:rsidRDefault="0057303A" w:rsidP="00253FB5">
      <w:pPr>
        <w:spacing w:line="360" w:lineRule="auto"/>
        <w:ind w:left="108" w:right="113"/>
        <w:rPr>
          <w:sz w:val="17"/>
          <w:szCs w:val="17"/>
        </w:rPr>
      </w:pPr>
      <w:r w:rsidRPr="0057303A">
        <w:rPr>
          <w:sz w:val="17"/>
          <w:szCs w:val="17"/>
          <w:lang w:val="uk-UA"/>
        </w:rPr>
        <w:t>Спадкування називається перенесення правил форматування для елементів, що знаходяться всередині інших. Такі елементи є дочірніми, і вони успадковують деякі стильові властивості своїх батьків, усередині яких розташовуються.</w:t>
      </w:r>
      <w:r w:rsidRPr="0057303A">
        <w:rPr>
          <w:sz w:val="17"/>
          <w:szCs w:val="17"/>
          <w:lang w:val="uk-UA"/>
        </w:rPr>
        <w:br/>
      </w:r>
      <w:r w:rsidRPr="0057303A">
        <w:rPr>
          <w:sz w:val="17"/>
          <w:szCs w:val="17"/>
          <w:lang w:val="uk-UA"/>
        </w:rPr>
        <w:br/>
        <w:t xml:space="preserve">Розберемо спадкування на прикладі таблиці. Особливістю таблиць можна вважати строгу ієрархічну структуру тегів. Спочатку слід контейнер </w:t>
      </w:r>
      <w:r w:rsidRPr="0057303A">
        <w:rPr>
          <w:rFonts w:ascii="Courier New" w:hAnsi="Courier New"/>
          <w:b/>
          <w:color w:val="006699"/>
          <w:sz w:val="17"/>
          <w:szCs w:val="17"/>
        </w:rPr>
        <w:t xml:space="preserve">&lt;table&gt; </w:t>
      </w:r>
      <w:r w:rsidRPr="0057303A">
        <w:rPr>
          <w:sz w:val="17"/>
          <w:szCs w:val="17"/>
          <w:lang w:val="uk-UA"/>
        </w:rPr>
        <w:t xml:space="preserve">всередині якого додаються теги </w:t>
      </w:r>
      <w:r w:rsidRPr="0057303A">
        <w:rPr>
          <w:rFonts w:ascii="Courier New" w:hAnsi="Courier New"/>
          <w:b/>
          <w:color w:val="006699"/>
          <w:sz w:val="17"/>
          <w:szCs w:val="17"/>
        </w:rPr>
        <w:t>&lt;tr&gt;</w:t>
      </w:r>
      <w:r w:rsidRPr="0057303A">
        <w:rPr>
          <w:sz w:val="17"/>
          <w:szCs w:val="17"/>
        </w:rPr>
        <w:t xml:space="preserve">, </w:t>
      </w:r>
      <w:r w:rsidRPr="0057303A">
        <w:rPr>
          <w:sz w:val="17"/>
          <w:szCs w:val="17"/>
          <w:lang w:val="uk-UA"/>
        </w:rPr>
        <w:t xml:space="preserve">а потім йде тег </w:t>
      </w:r>
      <w:r w:rsidRPr="0057303A">
        <w:rPr>
          <w:rFonts w:ascii="Courier New" w:hAnsi="Courier New"/>
          <w:b/>
          <w:color w:val="006699"/>
          <w:sz w:val="17"/>
          <w:szCs w:val="17"/>
        </w:rPr>
        <w:t>&lt;td&gt;</w:t>
      </w:r>
      <w:r w:rsidRPr="0057303A">
        <w:rPr>
          <w:sz w:val="17"/>
          <w:szCs w:val="17"/>
        </w:rPr>
        <w:t xml:space="preserve">. </w:t>
      </w:r>
      <w:r w:rsidRPr="0057303A">
        <w:rPr>
          <w:sz w:val="17"/>
          <w:szCs w:val="17"/>
          <w:lang w:val="uk-UA"/>
        </w:rPr>
        <w:t xml:space="preserve">Якщо в стилях для селектора </w:t>
      </w:r>
      <w:r w:rsidRPr="0057303A">
        <w:rPr>
          <w:rFonts w:ascii="Courier New" w:hAnsi="Courier New"/>
          <w:b/>
          <w:color w:val="006699"/>
          <w:sz w:val="17"/>
          <w:szCs w:val="17"/>
        </w:rPr>
        <w:t xml:space="preserve">TABLE </w:t>
      </w:r>
      <w:r w:rsidRPr="0057303A">
        <w:rPr>
          <w:sz w:val="17"/>
          <w:szCs w:val="17"/>
          <w:lang w:val="uk-UA"/>
        </w:rPr>
        <w:t>задати колір тексту, то він автоматично встановлюється для вмісту осередків, як показано в прикладі</w:t>
      </w:r>
      <w:r w:rsidRPr="0057303A">
        <w:rPr>
          <w:sz w:val="17"/>
          <w:szCs w:val="17"/>
        </w:rPr>
        <w:t xml:space="preserve"> 1.65.</w:t>
      </w:r>
    </w:p>
    <w:p w14:paraId="2C4431AD" w14:textId="77777777" w:rsidR="0057303A" w:rsidRPr="0057303A" w:rsidRDefault="0057303A" w:rsidP="00253FB5">
      <w:pPr>
        <w:spacing w:line="360" w:lineRule="auto"/>
        <w:rPr>
          <w:sz w:val="21"/>
          <w:szCs w:val="17"/>
        </w:rPr>
      </w:pPr>
    </w:p>
    <w:tbl>
      <w:tblPr>
        <w:tblStyle w:val="TableNormal"/>
        <w:tblW w:w="0" w:type="auto"/>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57303A" w:rsidRPr="0057303A" w14:paraId="554DE782" w14:textId="77777777" w:rsidTr="0002681C">
        <w:trPr>
          <w:trHeight w:val="235"/>
        </w:trPr>
        <w:tc>
          <w:tcPr>
            <w:tcW w:w="5177" w:type="dxa"/>
            <w:tcBorders>
              <w:right w:val="single" w:sz="6" w:space="0" w:color="666666"/>
            </w:tcBorders>
          </w:tcPr>
          <w:p w14:paraId="4F327E1B" w14:textId="77777777" w:rsidR="0057303A" w:rsidRPr="0057303A" w:rsidRDefault="0057303A" w:rsidP="00253FB5">
            <w:pPr>
              <w:spacing w:line="360" w:lineRule="auto"/>
              <w:ind w:left="-1"/>
              <w:rPr>
                <w:rFonts w:ascii="Arial Black" w:eastAsia="Courier New" w:hAnsi="Arial Black" w:cs="Courier New"/>
                <w:sz w:val="15"/>
                <w:lang w:val="uk-UA"/>
              </w:rPr>
            </w:pPr>
            <w:r w:rsidRPr="0057303A">
              <w:rPr>
                <w:rFonts w:ascii="Arial Black" w:eastAsia="Courier New" w:hAnsi="Arial Black" w:cs="Courier New"/>
                <w:color w:val="685C53"/>
                <w:sz w:val="15"/>
              </w:rPr>
              <w:t>При</w:t>
            </w:r>
            <w:r w:rsidRPr="0057303A">
              <w:rPr>
                <w:rFonts w:ascii="Arial Black" w:eastAsia="Courier New" w:hAnsi="Arial Black" w:cs="Courier New"/>
                <w:color w:val="685C53"/>
                <w:sz w:val="15"/>
                <w:lang w:val="uk-UA"/>
              </w:rPr>
              <w:t>клад</w:t>
            </w:r>
            <w:r w:rsidRPr="0057303A">
              <w:rPr>
                <w:rFonts w:ascii="Arial Black" w:eastAsia="Courier New" w:hAnsi="Arial Black" w:cs="Courier New"/>
                <w:color w:val="685C53"/>
                <w:sz w:val="15"/>
              </w:rPr>
              <w:t xml:space="preserve"> 1.65. Насл</w:t>
            </w:r>
            <w:r w:rsidRPr="0057303A">
              <w:rPr>
                <w:rFonts w:ascii="Arial Black" w:eastAsia="Courier New" w:hAnsi="Arial Black" w:cs="Courier New"/>
                <w:color w:val="685C53"/>
                <w:sz w:val="15"/>
                <w:lang w:val="uk-UA"/>
              </w:rPr>
              <w:t>ідування</w:t>
            </w:r>
            <w:r w:rsidRPr="0057303A">
              <w:rPr>
                <w:rFonts w:ascii="Arial Black" w:eastAsia="Courier New" w:hAnsi="Arial Black" w:cs="Courier New"/>
                <w:color w:val="685C53"/>
                <w:sz w:val="15"/>
              </w:rPr>
              <w:t xml:space="preserve"> параметр</w:t>
            </w:r>
            <w:r w:rsidRPr="0057303A">
              <w:rPr>
                <w:rFonts w:ascii="Arial Black" w:eastAsia="Courier New" w:hAnsi="Arial Black" w:cs="Courier New"/>
                <w:color w:val="685C53"/>
                <w:sz w:val="15"/>
                <w:lang w:val="uk-UA"/>
              </w:rPr>
              <w:t>ів</w:t>
            </w:r>
            <w:r w:rsidRPr="0057303A">
              <w:rPr>
                <w:rFonts w:ascii="Arial Black" w:eastAsia="Courier New" w:hAnsi="Arial Black" w:cs="Courier New"/>
                <w:color w:val="685C53"/>
                <w:sz w:val="15"/>
              </w:rPr>
              <w:t xml:space="preserve"> </w:t>
            </w:r>
            <w:r w:rsidRPr="0057303A">
              <w:rPr>
                <w:rFonts w:ascii="Arial Black" w:eastAsia="Courier New" w:hAnsi="Arial Black" w:cs="Courier New"/>
                <w:color w:val="685C53"/>
                <w:sz w:val="15"/>
                <w:lang w:val="uk-UA"/>
              </w:rPr>
              <w:t>кольору</w:t>
            </w:r>
          </w:p>
        </w:tc>
        <w:tc>
          <w:tcPr>
            <w:tcW w:w="771" w:type="dxa"/>
            <w:tcBorders>
              <w:left w:val="single" w:sz="6" w:space="0" w:color="666666"/>
              <w:right w:val="double" w:sz="2" w:space="0" w:color="666666"/>
            </w:tcBorders>
            <w:shd w:val="clear" w:color="auto" w:fill="CEE2D3"/>
          </w:tcPr>
          <w:p w14:paraId="5F1CBDDB"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XHTML 1.0</w:t>
            </w:r>
          </w:p>
        </w:tc>
        <w:tc>
          <w:tcPr>
            <w:tcW w:w="621" w:type="dxa"/>
            <w:tcBorders>
              <w:left w:val="double" w:sz="2" w:space="0" w:color="666666"/>
              <w:right w:val="double" w:sz="2" w:space="0" w:color="666666"/>
            </w:tcBorders>
            <w:shd w:val="clear" w:color="auto" w:fill="CEE2D3"/>
          </w:tcPr>
          <w:p w14:paraId="6CAC518C"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3" w:type="dxa"/>
            <w:tcBorders>
              <w:left w:val="double" w:sz="2" w:space="0" w:color="666666"/>
              <w:right w:val="single" w:sz="6" w:space="0" w:color="666666"/>
            </w:tcBorders>
            <w:shd w:val="clear" w:color="auto" w:fill="CEE2D3"/>
          </w:tcPr>
          <w:p w14:paraId="29C163A5"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IE 7</w:t>
            </w:r>
          </w:p>
        </w:tc>
        <w:tc>
          <w:tcPr>
            <w:tcW w:w="332" w:type="dxa"/>
            <w:tcBorders>
              <w:left w:val="single" w:sz="6" w:space="0" w:color="666666"/>
              <w:right w:val="single" w:sz="6" w:space="0" w:color="666666"/>
            </w:tcBorders>
            <w:shd w:val="clear" w:color="auto" w:fill="CEE2D3"/>
          </w:tcPr>
          <w:p w14:paraId="7B18671C"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2" w:type="dxa"/>
            <w:tcBorders>
              <w:left w:val="single" w:sz="6" w:space="0" w:color="666666"/>
              <w:right w:val="single" w:sz="6" w:space="0" w:color="666666"/>
            </w:tcBorders>
            <w:shd w:val="clear" w:color="auto" w:fill="CEE2D3"/>
          </w:tcPr>
          <w:p w14:paraId="7238A9E2"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3" w:type="dxa"/>
            <w:tcBorders>
              <w:left w:val="single" w:sz="6" w:space="0" w:color="666666"/>
              <w:right w:val="single" w:sz="6" w:space="0" w:color="666666"/>
            </w:tcBorders>
            <w:shd w:val="clear" w:color="auto" w:fill="CEE2D3"/>
          </w:tcPr>
          <w:p w14:paraId="02DA481A"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1" w:type="dxa"/>
            <w:tcBorders>
              <w:left w:val="single" w:sz="6" w:space="0" w:color="666666"/>
              <w:right w:val="single" w:sz="6" w:space="0" w:color="666666"/>
            </w:tcBorders>
            <w:shd w:val="clear" w:color="auto" w:fill="CEE2D3"/>
          </w:tcPr>
          <w:p w14:paraId="0B0CD0CF"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5" w:type="dxa"/>
            <w:tcBorders>
              <w:left w:val="single" w:sz="6" w:space="0" w:color="666666"/>
              <w:right w:val="single" w:sz="6" w:space="0" w:color="666666"/>
            </w:tcBorders>
            <w:shd w:val="clear" w:color="auto" w:fill="CEE2D3"/>
          </w:tcPr>
          <w:p w14:paraId="05B353FF" w14:textId="77777777" w:rsidR="0057303A" w:rsidRPr="0057303A" w:rsidRDefault="0057303A" w:rsidP="00253FB5">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6" w:type="dxa"/>
            <w:tcBorders>
              <w:left w:val="single" w:sz="6" w:space="0" w:color="666666"/>
            </w:tcBorders>
            <w:shd w:val="clear" w:color="auto" w:fill="CEE2D3"/>
          </w:tcPr>
          <w:p w14:paraId="4BAA09FC" w14:textId="77777777" w:rsidR="0057303A" w:rsidRPr="0057303A" w:rsidRDefault="0057303A" w:rsidP="00253FB5">
            <w:pPr>
              <w:spacing w:line="360" w:lineRule="auto"/>
              <w:ind w:left="38"/>
              <w:rPr>
                <w:rFonts w:eastAsia="Courier New" w:hAnsi="Courier New" w:cs="Courier New"/>
                <w:sz w:val="13"/>
              </w:rPr>
            </w:pPr>
            <w:r w:rsidRPr="0057303A">
              <w:rPr>
                <w:rFonts w:eastAsia="Courier New" w:hAnsi="Courier New" w:cs="Courier New"/>
                <w:sz w:val="13"/>
              </w:rPr>
              <w:t>Fx 3.6</w:t>
            </w:r>
          </w:p>
        </w:tc>
      </w:tr>
      <w:tr w:rsidR="0057303A" w:rsidRPr="0057303A" w14:paraId="40B4EB7C" w14:textId="77777777" w:rsidTr="0002681C">
        <w:trPr>
          <w:trHeight w:val="4047"/>
        </w:trPr>
        <w:tc>
          <w:tcPr>
            <w:tcW w:w="9211" w:type="dxa"/>
            <w:gridSpan w:val="10"/>
            <w:shd w:val="clear" w:color="auto" w:fill="F8F7F2"/>
          </w:tcPr>
          <w:p w14:paraId="28B74CCE" w14:textId="77777777" w:rsidR="0057303A" w:rsidRPr="0057303A" w:rsidRDefault="0057303A" w:rsidP="00C9561B">
            <w:pPr>
              <w:ind w:left="254" w:right="4061" w:hanging="180"/>
              <w:rPr>
                <w:rFonts w:ascii="Courier New" w:eastAsia="Courier New" w:hAnsi="Courier New" w:cs="Courier New"/>
                <w:sz w:val="15"/>
                <w:lang w:val="en-US"/>
              </w:rPr>
            </w:pPr>
            <w:r w:rsidRPr="0057303A">
              <w:rPr>
                <w:rFonts w:ascii="Courier New" w:eastAsia="Courier New" w:hAnsi="Courier New" w:cs="Courier New"/>
                <w:sz w:val="15"/>
                <w:lang w:val="en-US"/>
              </w:rPr>
              <w:t xml:space="preserve">&lt;!DOCTYPE html PUBLIC "-//W3C//DTD XHTML 1.0 Strict//EN" </w:t>
            </w:r>
            <w:r w:rsidR="003D6273">
              <w:fldChar w:fldCharType="begin"/>
            </w:r>
            <w:r w:rsidR="003D6273" w:rsidRPr="003D6273">
              <w:rPr>
                <w:lang w:val="en-US"/>
                <w:rPrChange w:id="1523"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"http://www.w3.org/TR/xhtml1/DTD/xhtml1</w:t>
            </w:r>
            <w:r w:rsidR="003D6273">
              <w:fldChar w:fldCharType="end"/>
            </w:r>
            <w:r w:rsidRPr="0057303A">
              <w:rPr>
                <w:rFonts w:ascii="Courier New" w:eastAsia="Courier New" w:hAnsi="Courier New" w:cs="Courier New"/>
                <w:sz w:val="15"/>
                <w:lang w:val="en-US"/>
              </w:rPr>
              <w:t>-</w:t>
            </w:r>
            <w:r w:rsidR="003D6273">
              <w:fldChar w:fldCharType="begin"/>
            </w:r>
            <w:r w:rsidR="003D6273" w:rsidRPr="003D6273">
              <w:rPr>
                <w:lang w:val="en-US"/>
                <w:rPrChange w:id="1524"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strict.dtd"&gt;</w:t>
            </w:r>
            <w:r w:rsidR="003D6273">
              <w:fldChar w:fldCharType="end"/>
            </w:r>
          </w:p>
          <w:p w14:paraId="1B0A47DD" w14:textId="77777777" w:rsidR="0057303A" w:rsidRPr="0057303A" w:rsidRDefault="0057303A" w:rsidP="00C9561B">
            <w:pPr>
              <w:ind w:left="74"/>
              <w:rPr>
                <w:rFonts w:ascii="Courier New" w:eastAsia="Courier New" w:hAnsi="Courier New" w:cs="Courier New"/>
                <w:sz w:val="15"/>
                <w:lang w:val="en-US"/>
              </w:rPr>
            </w:pPr>
            <w:r w:rsidRPr="0057303A">
              <w:rPr>
                <w:rFonts w:ascii="Courier New" w:eastAsia="Courier New" w:hAnsi="Courier New" w:cs="Courier New"/>
                <w:sz w:val="15"/>
                <w:lang w:val="en-US"/>
              </w:rPr>
              <w:t xml:space="preserve">&lt;html </w:t>
            </w:r>
            <w:r w:rsidR="003D6273">
              <w:fldChar w:fldCharType="begin"/>
            </w:r>
            <w:r w:rsidR="003D6273" w:rsidRPr="003D6273">
              <w:rPr>
                <w:lang w:val="en-US"/>
                <w:rPrChange w:id="1525" w:author="Пользователь Windows" w:date="2019-12-19T05:26:00Z">
                  <w:rPr/>
                </w:rPrChange>
              </w:rPr>
              <w:instrText>HYPERLINK "http://www.w3.org/1999/xhtml" \h</w:instrText>
            </w:r>
            <w:r w:rsidR="003D6273">
              <w:fldChar w:fldCharType="separate"/>
            </w:r>
            <w:r w:rsidRPr="0057303A">
              <w:rPr>
                <w:rFonts w:ascii="Courier New" w:eastAsia="Courier New" w:hAnsi="Courier New" w:cs="Courier New"/>
                <w:sz w:val="15"/>
                <w:lang w:val="en-US"/>
              </w:rPr>
              <w:t>xmlns="http://www.w3.org/1999/xhtml"&gt;</w:t>
            </w:r>
            <w:r w:rsidR="003D6273">
              <w:fldChar w:fldCharType="end"/>
            </w:r>
          </w:p>
          <w:p w14:paraId="7473B8A2" w14:textId="77777777" w:rsidR="0057303A" w:rsidRPr="0057303A" w:rsidRDefault="0057303A" w:rsidP="00C9561B">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167F0668" w14:textId="77777777" w:rsidR="0057303A" w:rsidRPr="0057303A" w:rsidRDefault="0057303A" w:rsidP="00C9561B">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&lt;meta http-equiv="Content-Type" content="text/html; charset=utf-8" /&gt;</w:t>
            </w:r>
          </w:p>
          <w:p w14:paraId="22257875" w14:textId="77777777" w:rsidR="0057303A" w:rsidRPr="0057303A" w:rsidRDefault="0057303A" w:rsidP="00C9561B">
            <w:pPr>
              <w:ind w:left="246"/>
              <w:rPr>
                <w:rFonts w:ascii="Courier New" w:eastAsia="Courier New" w:hAnsi="Courier New" w:cs="Courier New"/>
                <w:sz w:val="15"/>
                <w:lang w:val="en-US"/>
              </w:rPr>
            </w:pPr>
            <w:r w:rsidRPr="0057303A">
              <w:rPr>
                <w:rFonts w:ascii="Courier New" w:eastAsia="Courier New" w:hAnsi="Courier New" w:cs="Courier New"/>
                <w:sz w:val="15"/>
                <w:lang w:val="en-US"/>
              </w:rPr>
              <w:t>&lt;title&gt;</w:t>
            </w:r>
            <w:r w:rsidRPr="0057303A">
              <w:rPr>
                <w:rFonts w:ascii="Courier New" w:eastAsia="Courier New" w:hAnsi="Courier New" w:cs="Courier New"/>
                <w:sz w:val="15"/>
              </w:rPr>
              <w:t>Насл</w:t>
            </w:r>
            <w:r w:rsidRPr="0057303A">
              <w:rPr>
                <w:rFonts w:ascii="Courier New" w:eastAsia="Courier New" w:hAnsi="Courier New" w:cs="Courier New"/>
                <w:sz w:val="15"/>
                <w:lang w:val="uk-UA"/>
              </w:rPr>
              <w:t>ідування</w:t>
            </w:r>
            <w:r w:rsidRPr="0057303A">
              <w:rPr>
                <w:rFonts w:ascii="Courier New" w:eastAsia="Courier New" w:hAnsi="Courier New" w:cs="Courier New"/>
                <w:sz w:val="15"/>
              </w:rPr>
              <w:t>е</w:t>
            </w:r>
            <w:r w:rsidRPr="0057303A">
              <w:rPr>
                <w:rFonts w:ascii="Courier New" w:eastAsia="Courier New" w:hAnsi="Courier New" w:cs="Courier New"/>
                <w:sz w:val="15"/>
                <w:lang w:val="en-US"/>
              </w:rPr>
              <w:t>&lt;/title&gt;</w:t>
            </w:r>
          </w:p>
          <w:p w14:paraId="128AEE95" w14:textId="77777777" w:rsidR="0057303A" w:rsidRPr="0057303A" w:rsidRDefault="0057303A" w:rsidP="00C9561B">
            <w:pPr>
              <w:ind w:left="344" w:right="6849" w:hanging="90"/>
              <w:rPr>
                <w:rFonts w:ascii="Courier New" w:eastAsia="Courier New" w:hAnsi="Courier New" w:cs="Courier New"/>
                <w:sz w:val="15"/>
                <w:lang w:val="en-US"/>
              </w:rPr>
            </w:pPr>
            <w:r w:rsidRPr="0057303A">
              <w:rPr>
                <w:rFonts w:ascii="Courier New" w:eastAsia="Courier New" w:hAnsi="Courier New" w:cs="Courier New"/>
                <w:sz w:val="15"/>
                <w:lang w:val="en-US"/>
              </w:rPr>
              <w:t>&lt;style type="text/css"&gt; TABLE {</w:t>
            </w:r>
          </w:p>
          <w:p w14:paraId="76EF87F1" w14:textId="77777777" w:rsidR="0057303A" w:rsidRPr="0057303A" w:rsidRDefault="0057303A" w:rsidP="00C9561B">
            <w:pPr>
              <w:ind w:left="417"/>
              <w:rPr>
                <w:rFonts w:ascii="Courier New" w:eastAsia="Courier New" w:hAnsi="Courier New" w:cs="Courier New"/>
                <w:sz w:val="15"/>
                <w:lang w:val="en-US"/>
              </w:rPr>
            </w:pPr>
            <w:r w:rsidRPr="0057303A">
              <w:rPr>
                <w:rFonts w:ascii="Courier New" w:eastAsia="Courier New" w:hAnsi="Courier New" w:cs="Courier New"/>
                <w:sz w:val="15"/>
                <w:lang w:val="en-US"/>
              </w:rPr>
              <w:t xml:space="preserve">color: red; /* </w:t>
            </w:r>
            <w:r w:rsidRPr="0057303A">
              <w:rPr>
                <w:rFonts w:ascii="Courier New" w:eastAsia="Courier New" w:hAnsi="Courier New" w:cs="Courier New"/>
                <w:sz w:val="15"/>
                <w:lang w:val="uk-UA"/>
              </w:rPr>
              <w:t>Колір</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текст</w:t>
            </w:r>
            <w:r w:rsidRPr="0057303A">
              <w:rPr>
                <w:rFonts w:ascii="Courier New" w:eastAsia="Courier New" w:hAnsi="Courier New" w:cs="Courier New"/>
                <w:sz w:val="15"/>
                <w:lang w:val="uk-UA"/>
              </w:rPr>
              <w:t>у</w:t>
            </w:r>
            <w:r w:rsidRPr="0057303A">
              <w:rPr>
                <w:rFonts w:ascii="Courier New" w:eastAsia="Courier New" w:hAnsi="Courier New" w:cs="Courier New"/>
                <w:sz w:val="15"/>
                <w:lang w:val="en-US"/>
              </w:rPr>
              <w:t xml:space="preserve"> */</w:t>
            </w:r>
          </w:p>
          <w:p w14:paraId="5E3F2322" w14:textId="77777777" w:rsidR="0057303A" w:rsidRPr="0057303A" w:rsidRDefault="0057303A" w:rsidP="00C9561B">
            <w:pPr>
              <w:ind w:left="417"/>
              <w:rPr>
                <w:rFonts w:ascii="Courier New" w:eastAsia="Courier New" w:hAnsi="Courier New" w:cs="Courier New"/>
                <w:sz w:val="15"/>
                <w:lang w:val="en-US"/>
              </w:rPr>
            </w:pPr>
            <w:r w:rsidRPr="0057303A">
              <w:rPr>
                <w:rFonts w:ascii="Courier New" w:eastAsia="Courier New" w:hAnsi="Courier New" w:cs="Courier New"/>
                <w:sz w:val="15"/>
                <w:lang w:val="en-US"/>
              </w:rPr>
              <w:t xml:space="preserve">background: #333; /* </w:t>
            </w:r>
            <w:r w:rsidRPr="0057303A">
              <w:rPr>
                <w:rFonts w:ascii="Courier New" w:eastAsia="Courier New" w:hAnsi="Courier New" w:cs="Courier New"/>
                <w:sz w:val="15"/>
                <w:lang w:val="uk-UA"/>
              </w:rPr>
              <w:t>Колір</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фон</w:t>
            </w:r>
            <w:r w:rsidRPr="0057303A">
              <w:rPr>
                <w:rFonts w:ascii="Courier New" w:eastAsia="Courier New" w:hAnsi="Courier New" w:cs="Courier New"/>
                <w:sz w:val="15"/>
                <w:lang w:val="uk-UA"/>
              </w:rPr>
              <w:t>у</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таблиц</w:t>
            </w:r>
            <w:r w:rsidRPr="0057303A">
              <w:rPr>
                <w:rFonts w:ascii="Courier New" w:eastAsia="Courier New" w:hAnsi="Courier New" w:cs="Courier New"/>
                <w:sz w:val="15"/>
                <w:lang w:val="uk-UA"/>
              </w:rPr>
              <w:t>і</w:t>
            </w:r>
            <w:r w:rsidRPr="0057303A">
              <w:rPr>
                <w:rFonts w:ascii="Courier New" w:eastAsia="Courier New" w:hAnsi="Courier New" w:cs="Courier New"/>
                <w:sz w:val="15"/>
                <w:lang w:val="en-US"/>
              </w:rPr>
              <w:t xml:space="preserve"> */</w:t>
            </w:r>
          </w:p>
          <w:p w14:paraId="3733AF7C" w14:textId="77777777" w:rsidR="0057303A" w:rsidRPr="0057303A" w:rsidRDefault="0057303A" w:rsidP="00C9561B">
            <w:pPr>
              <w:ind w:left="417"/>
              <w:rPr>
                <w:rFonts w:ascii="Courier New" w:eastAsia="Courier New" w:hAnsi="Courier New" w:cs="Courier New"/>
                <w:sz w:val="15"/>
                <w:lang w:val="en-US"/>
              </w:rPr>
            </w:pPr>
            <w:r w:rsidRPr="0057303A">
              <w:rPr>
                <w:rFonts w:ascii="Courier New" w:eastAsia="Courier New" w:hAnsi="Courier New" w:cs="Courier New"/>
                <w:sz w:val="15"/>
                <w:lang w:val="en-US"/>
              </w:rPr>
              <w:t xml:space="preserve">border: 2px solid red; /* </w:t>
            </w:r>
            <w:r w:rsidRPr="0057303A">
              <w:rPr>
                <w:rFonts w:ascii="Courier New" w:eastAsia="Courier New" w:hAnsi="Courier New" w:cs="Courier New"/>
                <w:sz w:val="15"/>
                <w:lang w:val="uk-UA"/>
              </w:rPr>
              <w:t>Червона рамка навколо таблиці</w:t>
            </w:r>
            <w:r w:rsidRPr="0057303A">
              <w:rPr>
                <w:rFonts w:ascii="Courier New" w:eastAsia="Courier New" w:hAnsi="Courier New" w:cs="Courier New"/>
                <w:sz w:val="15"/>
                <w:lang w:val="en-US"/>
              </w:rPr>
              <w:t xml:space="preserve"> */</w:t>
            </w:r>
          </w:p>
          <w:p w14:paraId="54E0039C" w14:textId="77777777" w:rsidR="0057303A" w:rsidRPr="0057303A" w:rsidRDefault="0057303A" w:rsidP="00C9561B">
            <w:pPr>
              <w:ind w:left="344"/>
              <w:rPr>
                <w:rFonts w:ascii="Courier New" w:eastAsia="Courier New" w:hAnsi="Courier New" w:cs="Courier New"/>
                <w:sz w:val="15"/>
                <w:lang w:val="en-US"/>
              </w:rPr>
            </w:pPr>
            <w:r w:rsidRPr="0057303A">
              <w:rPr>
                <w:rFonts w:ascii="Courier New" w:eastAsia="Courier New" w:hAnsi="Courier New" w:cs="Courier New"/>
                <w:sz w:val="15"/>
                <w:lang w:val="en-US"/>
              </w:rPr>
              <w:t>}</w:t>
            </w:r>
          </w:p>
          <w:p w14:paraId="30F7502A" w14:textId="77777777" w:rsidR="0057303A" w:rsidRPr="0057303A" w:rsidRDefault="0057303A" w:rsidP="00C9561B">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&lt;/style&gt;</w:t>
            </w:r>
          </w:p>
          <w:p w14:paraId="1ACB2298" w14:textId="77777777" w:rsidR="0057303A" w:rsidRPr="0057303A" w:rsidRDefault="0057303A" w:rsidP="00C9561B">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7DFAD1B2" w14:textId="77777777" w:rsidR="0057303A" w:rsidRPr="0057303A" w:rsidRDefault="0057303A" w:rsidP="00C9561B">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&lt;body&gt;</w:t>
            </w:r>
          </w:p>
          <w:p w14:paraId="1A4B8783" w14:textId="77777777" w:rsidR="0057303A" w:rsidRPr="0057303A" w:rsidRDefault="0057303A" w:rsidP="00C9561B">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&lt;table cellpadding="4" cellspacing="0"&gt;</w:t>
            </w:r>
          </w:p>
          <w:p w14:paraId="5E9A6B27" w14:textId="77777777" w:rsidR="0057303A" w:rsidRPr="0057303A" w:rsidRDefault="0057303A" w:rsidP="00C9561B">
            <w:pPr>
              <w:ind w:left="344"/>
              <w:rPr>
                <w:rFonts w:ascii="Courier New" w:eastAsia="Courier New" w:hAnsi="Courier New" w:cs="Courier New"/>
                <w:sz w:val="15"/>
                <w:lang w:val="en-US"/>
              </w:rPr>
            </w:pPr>
            <w:r w:rsidRPr="0057303A">
              <w:rPr>
                <w:rFonts w:ascii="Courier New" w:eastAsia="Courier New" w:hAnsi="Courier New" w:cs="Courier New"/>
                <w:sz w:val="15"/>
                <w:lang w:val="en-US"/>
              </w:rPr>
              <w:t>&lt;tr&gt;</w:t>
            </w:r>
          </w:p>
          <w:p w14:paraId="650DAAB5" w14:textId="77777777" w:rsidR="0057303A" w:rsidRPr="0057303A" w:rsidRDefault="0057303A" w:rsidP="00C9561B">
            <w:pPr>
              <w:ind w:left="417"/>
              <w:rPr>
                <w:rFonts w:ascii="Courier New" w:eastAsia="Courier New" w:hAnsi="Courier New" w:cs="Courier New"/>
                <w:sz w:val="15"/>
                <w:lang w:val="en-US"/>
              </w:rPr>
            </w:pPr>
            <w:r w:rsidRPr="0057303A">
              <w:rPr>
                <w:rFonts w:ascii="Courier New" w:eastAsia="Courier New" w:hAnsi="Courier New" w:cs="Courier New"/>
                <w:sz w:val="15"/>
                <w:lang w:val="en-US"/>
              </w:rPr>
              <w:t>&lt;td&gt;</w:t>
            </w:r>
            <w:r w:rsidRPr="0057303A">
              <w:rPr>
                <w:rFonts w:ascii="Courier New" w:eastAsia="Courier New" w:hAnsi="Courier New" w:cs="Courier New"/>
                <w:sz w:val="15"/>
                <w:szCs w:val="15"/>
                <w:lang w:val="uk-UA"/>
              </w:rPr>
              <w:t>Комірка</w:t>
            </w:r>
            <w:r w:rsidRPr="0057303A">
              <w:rPr>
                <w:rFonts w:ascii="Courier New" w:eastAsia="Courier New" w:hAnsi="Courier New" w:cs="Courier New"/>
                <w:sz w:val="15"/>
                <w:lang w:val="uk-UA"/>
              </w:rPr>
              <w:t xml:space="preserve"> </w:t>
            </w:r>
            <w:r w:rsidRPr="0057303A">
              <w:rPr>
                <w:rFonts w:ascii="Courier New" w:eastAsia="Courier New" w:hAnsi="Courier New" w:cs="Courier New"/>
                <w:sz w:val="15"/>
                <w:lang w:val="en-US"/>
              </w:rPr>
              <w:t>1&lt;/td&gt;&lt;td&gt;</w:t>
            </w:r>
            <w:r w:rsidRPr="0057303A">
              <w:rPr>
                <w:rFonts w:ascii="Courier New" w:eastAsia="Courier New" w:hAnsi="Courier New" w:cs="Courier New"/>
                <w:sz w:val="15"/>
                <w:szCs w:val="15"/>
                <w:lang w:val="uk-UA"/>
              </w:rPr>
              <w:t xml:space="preserve"> Комірка</w:t>
            </w:r>
            <w:r w:rsidRPr="0057303A">
              <w:rPr>
                <w:rFonts w:ascii="Courier New" w:eastAsia="Courier New" w:hAnsi="Courier New" w:cs="Courier New"/>
                <w:sz w:val="15"/>
                <w:lang w:val="en-US"/>
              </w:rPr>
              <w:t xml:space="preserve"> 2&lt;/td&gt;</w:t>
            </w:r>
          </w:p>
          <w:p w14:paraId="585ABF0A" w14:textId="77777777" w:rsidR="0057303A" w:rsidRPr="0057303A" w:rsidRDefault="0057303A" w:rsidP="00C9561B">
            <w:pPr>
              <w:ind w:left="344"/>
              <w:rPr>
                <w:rFonts w:ascii="Courier New" w:eastAsia="Courier New" w:hAnsi="Courier New" w:cs="Courier New"/>
                <w:sz w:val="15"/>
                <w:lang w:val="en-US"/>
              </w:rPr>
            </w:pPr>
            <w:r w:rsidRPr="0057303A">
              <w:rPr>
                <w:rFonts w:ascii="Courier New" w:eastAsia="Courier New" w:hAnsi="Courier New" w:cs="Courier New"/>
                <w:sz w:val="15"/>
                <w:lang w:val="en-US"/>
              </w:rPr>
              <w:t>&lt;/tr&gt;</w:t>
            </w:r>
          </w:p>
          <w:p w14:paraId="2C5FC1F1" w14:textId="77777777" w:rsidR="0057303A" w:rsidRPr="0057303A" w:rsidRDefault="0057303A" w:rsidP="00C9561B">
            <w:pPr>
              <w:ind w:left="344"/>
              <w:rPr>
                <w:rFonts w:ascii="Courier New" w:eastAsia="Courier New" w:hAnsi="Courier New" w:cs="Courier New"/>
                <w:sz w:val="15"/>
                <w:lang w:val="en-US"/>
              </w:rPr>
            </w:pPr>
            <w:r w:rsidRPr="0057303A">
              <w:rPr>
                <w:rFonts w:ascii="Courier New" w:eastAsia="Courier New" w:hAnsi="Courier New" w:cs="Courier New"/>
                <w:sz w:val="15"/>
                <w:lang w:val="en-US"/>
              </w:rPr>
              <w:t>&lt;tr&gt;</w:t>
            </w:r>
          </w:p>
          <w:p w14:paraId="70A0162F" w14:textId="77777777" w:rsidR="0057303A" w:rsidRPr="0057303A" w:rsidRDefault="0057303A" w:rsidP="00C9561B">
            <w:pPr>
              <w:ind w:left="417"/>
              <w:rPr>
                <w:rFonts w:ascii="Courier New" w:eastAsia="Courier New" w:hAnsi="Courier New" w:cs="Courier New"/>
                <w:sz w:val="15"/>
                <w:lang w:val="en-US"/>
              </w:rPr>
            </w:pPr>
            <w:r w:rsidRPr="0057303A">
              <w:rPr>
                <w:rFonts w:ascii="Courier New" w:eastAsia="Courier New" w:hAnsi="Courier New" w:cs="Courier New"/>
                <w:sz w:val="15"/>
                <w:lang w:val="en-US"/>
              </w:rPr>
              <w:t>&lt;td&gt;</w:t>
            </w:r>
            <w:r w:rsidRPr="0057303A">
              <w:rPr>
                <w:rFonts w:ascii="Courier New" w:eastAsia="Courier New" w:hAnsi="Courier New" w:cs="Courier New"/>
                <w:sz w:val="15"/>
                <w:szCs w:val="15"/>
                <w:lang w:val="uk-UA"/>
              </w:rPr>
              <w:t xml:space="preserve"> Комірка</w:t>
            </w:r>
            <w:r w:rsidRPr="0057303A">
              <w:rPr>
                <w:rFonts w:ascii="Courier New" w:eastAsia="Courier New" w:hAnsi="Courier New" w:cs="Courier New"/>
                <w:sz w:val="15"/>
                <w:lang w:val="en-US"/>
              </w:rPr>
              <w:t xml:space="preserve"> 3&lt;/td&gt;&lt;td&gt;</w:t>
            </w:r>
            <w:r w:rsidRPr="0057303A">
              <w:rPr>
                <w:rFonts w:ascii="Courier New" w:eastAsia="Courier New" w:hAnsi="Courier New" w:cs="Courier New"/>
                <w:sz w:val="15"/>
                <w:szCs w:val="15"/>
                <w:lang w:val="uk-UA"/>
              </w:rPr>
              <w:t xml:space="preserve"> Комірка</w:t>
            </w:r>
            <w:r w:rsidRPr="0057303A">
              <w:rPr>
                <w:rFonts w:ascii="Courier New" w:eastAsia="Courier New" w:hAnsi="Courier New" w:cs="Courier New"/>
                <w:sz w:val="15"/>
                <w:lang w:val="en-US"/>
              </w:rPr>
              <w:t xml:space="preserve"> 4&lt;/td&gt;</w:t>
            </w:r>
          </w:p>
          <w:p w14:paraId="48800EE5" w14:textId="77777777" w:rsidR="0057303A" w:rsidRPr="0057303A" w:rsidRDefault="0057303A" w:rsidP="00C9561B">
            <w:pPr>
              <w:ind w:left="344"/>
              <w:rPr>
                <w:rFonts w:ascii="Courier New" w:eastAsia="Courier New" w:hAnsi="Courier New" w:cs="Courier New"/>
                <w:sz w:val="15"/>
              </w:rPr>
            </w:pPr>
            <w:r w:rsidRPr="0057303A">
              <w:rPr>
                <w:rFonts w:ascii="Courier New" w:eastAsia="Courier New" w:hAnsi="Courier New" w:cs="Courier New"/>
                <w:sz w:val="15"/>
              </w:rPr>
              <w:t>&lt;/tr&gt;</w:t>
            </w:r>
          </w:p>
          <w:p w14:paraId="73C850EA" w14:textId="77777777" w:rsidR="0057303A" w:rsidRPr="0057303A" w:rsidRDefault="0057303A" w:rsidP="00C9561B">
            <w:pPr>
              <w:ind w:left="254"/>
              <w:rPr>
                <w:rFonts w:ascii="Courier New" w:eastAsia="Courier New" w:hAnsi="Courier New" w:cs="Courier New"/>
                <w:sz w:val="15"/>
              </w:rPr>
            </w:pPr>
            <w:r w:rsidRPr="0057303A">
              <w:rPr>
                <w:rFonts w:ascii="Courier New" w:eastAsia="Courier New" w:hAnsi="Courier New" w:cs="Courier New"/>
                <w:sz w:val="15"/>
              </w:rPr>
              <w:t>&lt;/table&gt;</w:t>
            </w:r>
          </w:p>
          <w:p w14:paraId="66D50629" w14:textId="77777777" w:rsidR="0057303A" w:rsidRPr="0057303A" w:rsidRDefault="0057303A" w:rsidP="00C9561B">
            <w:pPr>
              <w:ind w:left="164"/>
              <w:rPr>
                <w:rFonts w:ascii="Courier New" w:eastAsia="Courier New" w:hAnsi="Courier New" w:cs="Courier New"/>
                <w:sz w:val="15"/>
              </w:rPr>
            </w:pPr>
            <w:r w:rsidRPr="0057303A">
              <w:rPr>
                <w:rFonts w:ascii="Courier New" w:eastAsia="Courier New" w:hAnsi="Courier New" w:cs="Courier New"/>
                <w:sz w:val="15"/>
              </w:rPr>
              <w:t>&lt;/body&gt;</w:t>
            </w:r>
          </w:p>
          <w:p w14:paraId="155A3521" w14:textId="77777777" w:rsidR="0057303A" w:rsidRPr="0057303A" w:rsidRDefault="0057303A" w:rsidP="00C9561B">
            <w:pPr>
              <w:ind w:left="74"/>
              <w:rPr>
                <w:rFonts w:ascii="Courier New" w:eastAsia="Courier New" w:hAnsi="Courier New" w:cs="Courier New"/>
                <w:sz w:val="15"/>
              </w:rPr>
            </w:pPr>
            <w:r w:rsidRPr="0057303A">
              <w:rPr>
                <w:rFonts w:ascii="Courier New" w:eastAsia="Courier New" w:hAnsi="Courier New" w:cs="Courier New"/>
                <w:sz w:val="15"/>
              </w:rPr>
              <w:t>&lt;/html&gt;</w:t>
            </w:r>
          </w:p>
        </w:tc>
      </w:tr>
    </w:tbl>
    <w:p w14:paraId="77BACC3C" w14:textId="77777777" w:rsidR="0057303A" w:rsidRPr="0057303A" w:rsidRDefault="0057303A" w:rsidP="00253FB5">
      <w:pPr>
        <w:spacing w:line="360" w:lineRule="auto"/>
        <w:rPr>
          <w:sz w:val="15"/>
          <w:szCs w:val="17"/>
        </w:rPr>
      </w:pPr>
    </w:p>
    <w:p w14:paraId="543A11FB" w14:textId="77777777" w:rsidR="0057303A" w:rsidRPr="0057303A" w:rsidRDefault="0057303A" w:rsidP="00253FB5">
      <w:pPr>
        <w:spacing w:line="360" w:lineRule="auto"/>
        <w:ind w:left="105" w:right="241"/>
        <w:rPr>
          <w:sz w:val="17"/>
          <w:szCs w:val="17"/>
        </w:rPr>
      </w:pPr>
      <w:r w:rsidRPr="0057303A">
        <w:rPr>
          <w:sz w:val="17"/>
          <w:szCs w:val="17"/>
          <w:lang w:val="uk-UA"/>
        </w:rPr>
        <w:t xml:space="preserve">В даному прикладі для всієї таблиці встановлений червоний колір тексту, тому в осередках він також застосовується, оскільки тег </w:t>
      </w:r>
      <w:r w:rsidRPr="0057303A">
        <w:rPr>
          <w:rFonts w:ascii="Courier New" w:hAnsi="Courier New"/>
          <w:b/>
          <w:color w:val="006699"/>
          <w:sz w:val="17"/>
          <w:szCs w:val="17"/>
        </w:rPr>
        <w:t xml:space="preserve">&lt;td&gt; </w:t>
      </w:r>
      <w:r w:rsidRPr="0057303A">
        <w:rPr>
          <w:sz w:val="17"/>
          <w:szCs w:val="17"/>
          <w:lang w:val="uk-UA"/>
        </w:rPr>
        <w:t xml:space="preserve">успадковує властивості тега </w:t>
      </w:r>
      <w:r w:rsidRPr="0057303A">
        <w:rPr>
          <w:rFonts w:ascii="Courier New" w:hAnsi="Courier New"/>
          <w:b/>
          <w:color w:val="006699"/>
          <w:sz w:val="17"/>
          <w:szCs w:val="17"/>
        </w:rPr>
        <w:t>&lt;table&gt;</w:t>
      </w:r>
      <w:r w:rsidRPr="0057303A">
        <w:rPr>
          <w:sz w:val="17"/>
          <w:szCs w:val="17"/>
        </w:rPr>
        <w:t xml:space="preserve">. </w:t>
      </w:r>
      <w:r w:rsidRPr="0057303A">
        <w:rPr>
          <w:sz w:val="17"/>
          <w:szCs w:val="17"/>
          <w:lang w:val="uk-UA"/>
        </w:rPr>
        <w:t xml:space="preserve">При цьому слід розуміти, що не всі стильові властивості успадковуються. Так, </w:t>
      </w:r>
      <w:r w:rsidRPr="0057303A">
        <w:rPr>
          <w:color w:val="B61039"/>
          <w:sz w:val="17"/>
          <w:szCs w:val="17"/>
        </w:rPr>
        <w:t xml:space="preserve">border </w:t>
      </w:r>
      <w:r w:rsidRPr="0057303A">
        <w:rPr>
          <w:sz w:val="17"/>
          <w:szCs w:val="17"/>
          <w:lang w:val="uk-UA"/>
        </w:rPr>
        <w:t xml:space="preserve">задає рамку навколо таблиці в цілому, але ніяк не навколо осередків. Аналогічно не успадковується значення властивості </w:t>
      </w:r>
      <w:r w:rsidRPr="0057303A">
        <w:rPr>
          <w:color w:val="B61039"/>
          <w:sz w:val="17"/>
          <w:szCs w:val="17"/>
        </w:rPr>
        <w:t>background</w:t>
      </w:r>
      <w:r w:rsidRPr="0057303A">
        <w:rPr>
          <w:sz w:val="17"/>
          <w:szCs w:val="17"/>
          <w:lang w:val="uk-UA"/>
        </w:rPr>
        <w:t xml:space="preserve">. Тоді чому колір фону у осередків в даному прикладі темний, раз він не успадковується? Справа в тому, що у властивості </w:t>
      </w:r>
      <w:r w:rsidRPr="0057303A">
        <w:rPr>
          <w:color w:val="B61039"/>
          <w:sz w:val="17"/>
          <w:szCs w:val="17"/>
        </w:rPr>
        <w:t>background</w:t>
      </w:r>
      <w:r w:rsidRPr="0057303A">
        <w:rPr>
          <w:sz w:val="17"/>
          <w:szCs w:val="17"/>
          <w:lang w:val="uk-UA"/>
        </w:rPr>
        <w:t xml:space="preserve"> як значення за замовчуванням виступає </w:t>
      </w:r>
      <w:r w:rsidRPr="0057303A">
        <w:rPr>
          <w:color w:val="39892F"/>
          <w:sz w:val="17"/>
          <w:szCs w:val="17"/>
        </w:rPr>
        <w:t>transparent</w:t>
      </w:r>
      <w:r w:rsidRPr="0057303A">
        <w:rPr>
          <w:sz w:val="17"/>
          <w:szCs w:val="17"/>
          <w:lang w:val="uk-UA"/>
        </w:rPr>
        <w:t>, тобто прозорість. Таким чином колір фону батьківського елементу «проглядає» крізь дочірній елемент.</w:t>
      </w:r>
      <w:r w:rsidRPr="0057303A">
        <w:rPr>
          <w:sz w:val="17"/>
          <w:szCs w:val="17"/>
          <w:lang w:val="uk-UA"/>
        </w:rPr>
        <w:br/>
      </w:r>
      <w:r w:rsidRPr="0057303A">
        <w:rPr>
          <w:sz w:val="17"/>
          <w:szCs w:val="17"/>
          <w:lang w:val="uk-UA"/>
        </w:rPr>
        <w:br/>
        <w:t>Щоб визначити, успадковується значення стильової властивості чи ні, потрібно заглянути в довідник за властивостями CSS і подивитися там. Підключати свою інтуїцію в подібному випадку марно, може і підвести.</w:t>
      </w:r>
      <w:r w:rsidRPr="0057303A">
        <w:rPr>
          <w:sz w:val="17"/>
          <w:szCs w:val="17"/>
          <w:lang w:val="uk-UA"/>
        </w:rPr>
        <w:br/>
      </w:r>
      <w:r w:rsidRPr="0057303A">
        <w:rPr>
          <w:sz w:val="17"/>
          <w:szCs w:val="17"/>
          <w:lang w:val="uk-UA"/>
        </w:rPr>
        <w:br/>
        <w:t xml:space="preserve">Спадкування дозволяє задавати значення деяких властивостей одного разу, визначаючи їх для батьків верхнього рівня. Припустимо, потрібно встановити колір і шрифт для основного тексту. Досить скористатися селектором </w:t>
      </w:r>
      <w:r w:rsidRPr="0057303A">
        <w:rPr>
          <w:rFonts w:ascii="Courier New" w:hAnsi="Courier New"/>
          <w:b/>
          <w:color w:val="006699"/>
          <w:sz w:val="17"/>
          <w:szCs w:val="17"/>
        </w:rPr>
        <w:t>BODY</w:t>
      </w:r>
      <w:r w:rsidRPr="0057303A">
        <w:rPr>
          <w:sz w:val="17"/>
          <w:szCs w:val="17"/>
          <w:lang w:val="uk-UA"/>
        </w:rPr>
        <w:t>, додати для нього бажані властивості, і колір тексту усередині абзаців та інших текстових елементів зміниться автоматично (приклад</w:t>
      </w:r>
      <w:r w:rsidRPr="0057303A">
        <w:rPr>
          <w:sz w:val="17"/>
          <w:szCs w:val="17"/>
        </w:rPr>
        <w:t xml:space="preserve"> 1.66).</w:t>
      </w:r>
    </w:p>
    <w:p w14:paraId="52D0B182" w14:textId="77777777" w:rsidR="0057303A" w:rsidRPr="0057303A" w:rsidRDefault="0057303A" w:rsidP="00253FB5">
      <w:pPr>
        <w:spacing w:line="360" w:lineRule="auto"/>
        <w:rPr>
          <w:sz w:val="21"/>
          <w:szCs w:val="17"/>
        </w:rPr>
      </w:pPr>
    </w:p>
    <w:p w14:paraId="2B36B493" w14:textId="77777777" w:rsidR="00C9561B" w:rsidRDefault="00C9561B">
      <w:r>
        <w:br w:type="page"/>
      </w:r>
    </w:p>
    <w:tbl>
      <w:tblPr>
        <w:tblStyle w:val="TableNormal"/>
        <w:tblW w:w="9211" w:type="dxa"/>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57303A" w:rsidRPr="0057303A" w14:paraId="6809287B" w14:textId="77777777" w:rsidTr="00C9561B">
        <w:trPr>
          <w:trHeight w:val="235"/>
        </w:trPr>
        <w:tc>
          <w:tcPr>
            <w:tcW w:w="5177" w:type="dxa"/>
            <w:tcBorders>
              <w:right w:val="single" w:sz="6" w:space="0" w:color="666666"/>
            </w:tcBorders>
          </w:tcPr>
          <w:p w14:paraId="6CBA37E7" w14:textId="77777777" w:rsidR="0057303A" w:rsidRPr="0057303A" w:rsidRDefault="0057303A" w:rsidP="00253FB5">
            <w:pPr>
              <w:spacing w:line="360" w:lineRule="auto"/>
              <w:ind w:left="-1"/>
              <w:rPr>
                <w:rFonts w:ascii="Arial Black" w:eastAsia="Courier New" w:hAnsi="Arial Black" w:cs="Courier New"/>
                <w:sz w:val="15"/>
                <w:lang w:val="uk-UA"/>
              </w:rPr>
            </w:pPr>
            <w:r w:rsidRPr="0057303A">
              <w:rPr>
                <w:rFonts w:ascii="Arial Black" w:eastAsia="Courier New" w:hAnsi="Arial Black" w:cs="Courier New"/>
                <w:color w:val="685C53"/>
                <w:sz w:val="15"/>
              </w:rPr>
              <w:lastRenderedPageBreak/>
              <w:t>При</w:t>
            </w:r>
            <w:r w:rsidRPr="0057303A">
              <w:rPr>
                <w:rFonts w:ascii="Arial Black" w:eastAsia="Courier New" w:hAnsi="Arial Black" w:cs="Courier New"/>
                <w:color w:val="685C53"/>
                <w:sz w:val="15"/>
                <w:lang w:val="uk-UA"/>
              </w:rPr>
              <w:t>клад</w:t>
            </w:r>
            <w:r w:rsidRPr="0057303A">
              <w:rPr>
                <w:rFonts w:ascii="Arial Black" w:eastAsia="Courier New" w:hAnsi="Arial Black" w:cs="Courier New"/>
                <w:color w:val="685C53"/>
                <w:sz w:val="15"/>
              </w:rPr>
              <w:t xml:space="preserve"> 1.66. Парамет</w:t>
            </w:r>
            <w:r w:rsidRPr="0057303A">
              <w:rPr>
                <w:rFonts w:ascii="Arial Black" w:eastAsia="Courier New" w:hAnsi="Arial Black" w:cs="Courier New"/>
                <w:color w:val="685C53"/>
                <w:sz w:val="15"/>
                <w:lang w:val="uk-UA"/>
              </w:rPr>
              <w:t>ри</w:t>
            </w:r>
            <w:r w:rsidRPr="0057303A">
              <w:rPr>
                <w:rFonts w:ascii="Arial Black" w:eastAsia="Courier New" w:hAnsi="Arial Black" w:cs="Courier New"/>
                <w:color w:val="685C53"/>
                <w:sz w:val="15"/>
              </w:rPr>
              <w:t xml:space="preserve"> текст</w:t>
            </w:r>
            <w:r w:rsidRPr="0057303A">
              <w:rPr>
                <w:rFonts w:ascii="Arial Black" w:eastAsia="Courier New" w:hAnsi="Arial Black" w:cs="Courier New"/>
                <w:color w:val="685C53"/>
                <w:sz w:val="15"/>
                <w:lang w:val="uk-UA"/>
              </w:rPr>
              <w:t>у</w:t>
            </w:r>
            <w:r w:rsidRPr="0057303A">
              <w:rPr>
                <w:rFonts w:ascii="Arial Black" w:eastAsia="Courier New" w:hAnsi="Arial Black" w:cs="Courier New"/>
                <w:color w:val="685C53"/>
                <w:sz w:val="15"/>
              </w:rPr>
              <w:t xml:space="preserve"> для вс</w:t>
            </w:r>
            <w:r w:rsidRPr="0057303A">
              <w:rPr>
                <w:rFonts w:ascii="Arial Black" w:eastAsia="Courier New" w:hAnsi="Arial Black" w:cs="Courier New"/>
                <w:color w:val="685C53"/>
                <w:sz w:val="15"/>
                <w:lang w:val="uk-UA"/>
              </w:rPr>
              <w:t>ієї</w:t>
            </w:r>
            <w:r w:rsidRPr="0057303A">
              <w:rPr>
                <w:rFonts w:ascii="Arial Black" w:eastAsia="Courier New" w:hAnsi="Arial Black" w:cs="Courier New"/>
                <w:color w:val="685C53"/>
                <w:sz w:val="15"/>
              </w:rPr>
              <w:t xml:space="preserve"> веб-ст</w:t>
            </w:r>
            <w:r w:rsidRPr="0057303A">
              <w:rPr>
                <w:rFonts w:ascii="Arial Black" w:eastAsia="Courier New" w:hAnsi="Arial Black" w:cs="Courier New"/>
                <w:color w:val="685C53"/>
                <w:sz w:val="15"/>
                <w:lang w:val="uk-UA"/>
              </w:rPr>
              <w:t>орінки</w:t>
            </w:r>
          </w:p>
        </w:tc>
        <w:tc>
          <w:tcPr>
            <w:tcW w:w="771" w:type="dxa"/>
            <w:tcBorders>
              <w:left w:val="single" w:sz="6" w:space="0" w:color="666666"/>
              <w:right w:val="double" w:sz="2" w:space="0" w:color="666666"/>
            </w:tcBorders>
            <w:shd w:val="clear" w:color="auto" w:fill="CEE2D3"/>
          </w:tcPr>
          <w:p w14:paraId="3EFF8437"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XHTML 1.0</w:t>
            </w:r>
          </w:p>
        </w:tc>
        <w:tc>
          <w:tcPr>
            <w:tcW w:w="621" w:type="dxa"/>
            <w:tcBorders>
              <w:left w:val="double" w:sz="2" w:space="0" w:color="666666"/>
              <w:right w:val="double" w:sz="2" w:space="0" w:color="666666"/>
            </w:tcBorders>
            <w:shd w:val="clear" w:color="auto" w:fill="CEE2D3"/>
          </w:tcPr>
          <w:p w14:paraId="6B801003"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3" w:type="dxa"/>
            <w:tcBorders>
              <w:left w:val="double" w:sz="2" w:space="0" w:color="666666"/>
              <w:right w:val="single" w:sz="6" w:space="0" w:color="666666"/>
            </w:tcBorders>
            <w:shd w:val="clear" w:color="auto" w:fill="CEE2D3"/>
          </w:tcPr>
          <w:p w14:paraId="2AF341B8"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IE 7</w:t>
            </w:r>
          </w:p>
        </w:tc>
        <w:tc>
          <w:tcPr>
            <w:tcW w:w="332" w:type="dxa"/>
            <w:tcBorders>
              <w:left w:val="single" w:sz="6" w:space="0" w:color="666666"/>
              <w:right w:val="single" w:sz="6" w:space="0" w:color="666666"/>
            </w:tcBorders>
            <w:shd w:val="clear" w:color="auto" w:fill="CEE2D3"/>
          </w:tcPr>
          <w:p w14:paraId="512D08C8"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2" w:type="dxa"/>
            <w:tcBorders>
              <w:left w:val="single" w:sz="6" w:space="0" w:color="666666"/>
              <w:right w:val="single" w:sz="6" w:space="0" w:color="666666"/>
            </w:tcBorders>
            <w:shd w:val="clear" w:color="auto" w:fill="CEE2D3"/>
          </w:tcPr>
          <w:p w14:paraId="47B6D1CC"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3" w:type="dxa"/>
            <w:tcBorders>
              <w:left w:val="single" w:sz="6" w:space="0" w:color="666666"/>
              <w:right w:val="single" w:sz="6" w:space="0" w:color="666666"/>
            </w:tcBorders>
            <w:shd w:val="clear" w:color="auto" w:fill="CEE2D3"/>
          </w:tcPr>
          <w:p w14:paraId="4B9B6396"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1" w:type="dxa"/>
            <w:tcBorders>
              <w:left w:val="single" w:sz="6" w:space="0" w:color="666666"/>
              <w:right w:val="single" w:sz="6" w:space="0" w:color="666666"/>
            </w:tcBorders>
            <w:shd w:val="clear" w:color="auto" w:fill="CEE2D3"/>
          </w:tcPr>
          <w:p w14:paraId="23486196"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5" w:type="dxa"/>
            <w:tcBorders>
              <w:left w:val="single" w:sz="6" w:space="0" w:color="666666"/>
              <w:right w:val="single" w:sz="6" w:space="0" w:color="666666"/>
            </w:tcBorders>
            <w:shd w:val="clear" w:color="auto" w:fill="CEE2D3"/>
          </w:tcPr>
          <w:p w14:paraId="2AD48725" w14:textId="77777777" w:rsidR="0057303A" w:rsidRPr="0057303A" w:rsidRDefault="0057303A" w:rsidP="00253FB5">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6" w:type="dxa"/>
            <w:tcBorders>
              <w:left w:val="single" w:sz="6" w:space="0" w:color="666666"/>
            </w:tcBorders>
            <w:shd w:val="clear" w:color="auto" w:fill="CEE2D3"/>
          </w:tcPr>
          <w:p w14:paraId="36514D24" w14:textId="77777777" w:rsidR="0057303A" w:rsidRPr="0057303A" w:rsidRDefault="0057303A" w:rsidP="00253FB5">
            <w:pPr>
              <w:spacing w:line="360" w:lineRule="auto"/>
              <w:ind w:left="38"/>
              <w:rPr>
                <w:rFonts w:eastAsia="Courier New" w:hAnsi="Courier New" w:cs="Courier New"/>
                <w:sz w:val="13"/>
              </w:rPr>
            </w:pPr>
            <w:r w:rsidRPr="0057303A">
              <w:rPr>
                <w:rFonts w:eastAsia="Courier New" w:hAnsi="Courier New" w:cs="Courier New"/>
                <w:sz w:val="13"/>
              </w:rPr>
              <w:t>Fx 3.6</w:t>
            </w:r>
          </w:p>
        </w:tc>
      </w:tr>
      <w:tr w:rsidR="0057303A" w:rsidRPr="0057303A" w14:paraId="03225BEC" w14:textId="77777777" w:rsidTr="00C9561B">
        <w:trPr>
          <w:trHeight w:val="2698"/>
        </w:trPr>
        <w:tc>
          <w:tcPr>
            <w:tcW w:w="9211" w:type="dxa"/>
            <w:gridSpan w:val="10"/>
            <w:shd w:val="clear" w:color="auto" w:fill="F8F7F2"/>
          </w:tcPr>
          <w:p w14:paraId="4262DEAF" w14:textId="77777777" w:rsidR="0057303A" w:rsidRPr="0057303A" w:rsidRDefault="0057303A" w:rsidP="00C9561B">
            <w:pPr>
              <w:ind w:left="254" w:right="4061" w:hanging="180"/>
              <w:rPr>
                <w:rFonts w:ascii="Courier New" w:eastAsia="Courier New" w:hAnsi="Courier New" w:cs="Courier New"/>
                <w:sz w:val="15"/>
                <w:lang w:val="en-US"/>
              </w:rPr>
            </w:pPr>
            <w:r w:rsidRPr="0057303A">
              <w:rPr>
                <w:rFonts w:ascii="Courier New" w:eastAsia="Courier New" w:hAnsi="Courier New" w:cs="Courier New"/>
                <w:sz w:val="15"/>
                <w:lang w:val="en-US"/>
              </w:rPr>
              <w:t xml:space="preserve">&lt;!DOCTYPE html PUBLIC "-//W3C//DTD XHTML 1.0 Strict//EN" </w:t>
            </w:r>
            <w:r w:rsidR="003D6273">
              <w:fldChar w:fldCharType="begin"/>
            </w:r>
            <w:r w:rsidR="003D6273" w:rsidRPr="003D6273">
              <w:rPr>
                <w:lang w:val="en-US"/>
                <w:rPrChange w:id="1526"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"http://www.w3.org/TR/xhtml1/DTD/xhtml1</w:t>
            </w:r>
            <w:r w:rsidR="003D6273">
              <w:fldChar w:fldCharType="end"/>
            </w:r>
            <w:r w:rsidRPr="0057303A">
              <w:rPr>
                <w:rFonts w:ascii="Courier New" w:eastAsia="Courier New" w:hAnsi="Courier New" w:cs="Courier New"/>
                <w:sz w:val="15"/>
                <w:lang w:val="en-US"/>
              </w:rPr>
              <w:t>-</w:t>
            </w:r>
            <w:r w:rsidR="003D6273">
              <w:fldChar w:fldCharType="begin"/>
            </w:r>
            <w:r w:rsidR="003D6273" w:rsidRPr="003D6273">
              <w:rPr>
                <w:lang w:val="en-US"/>
                <w:rPrChange w:id="1527"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strict.dtd"&gt;</w:t>
            </w:r>
            <w:r w:rsidR="003D6273">
              <w:fldChar w:fldCharType="end"/>
            </w:r>
          </w:p>
          <w:p w14:paraId="6605BDE8" w14:textId="77777777" w:rsidR="0057303A" w:rsidRPr="0057303A" w:rsidRDefault="0057303A" w:rsidP="00C9561B">
            <w:pPr>
              <w:ind w:left="74"/>
              <w:rPr>
                <w:rFonts w:ascii="Courier New" w:eastAsia="Courier New" w:hAnsi="Courier New" w:cs="Courier New"/>
                <w:sz w:val="15"/>
                <w:lang w:val="en-US"/>
              </w:rPr>
            </w:pPr>
            <w:r w:rsidRPr="0057303A">
              <w:rPr>
                <w:rFonts w:ascii="Courier New" w:eastAsia="Courier New" w:hAnsi="Courier New" w:cs="Courier New"/>
                <w:sz w:val="15"/>
                <w:lang w:val="en-US"/>
              </w:rPr>
              <w:t xml:space="preserve">&lt;html </w:t>
            </w:r>
            <w:r w:rsidR="003D6273">
              <w:fldChar w:fldCharType="begin"/>
            </w:r>
            <w:r w:rsidR="003D6273" w:rsidRPr="003D6273">
              <w:rPr>
                <w:lang w:val="en-US"/>
                <w:rPrChange w:id="1528" w:author="Пользователь Windows" w:date="2019-12-19T05:26:00Z">
                  <w:rPr/>
                </w:rPrChange>
              </w:rPr>
              <w:instrText>HYPERLINK "http://www.w3.org/1999/xhtml" \h</w:instrText>
            </w:r>
            <w:r w:rsidR="003D6273">
              <w:fldChar w:fldCharType="separate"/>
            </w:r>
            <w:r w:rsidRPr="0057303A">
              <w:rPr>
                <w:rFonts w:ascii="Courier New" w:eastAsia="Courier New" w:hAnsi="Courier New" w:cs="Courier New"/>
                <w:sz w:val="15"/>
                <w:lang w:val="en-US"/>
              </w:rPr>
              <w:t>xmlns="http://www.w3.org/1999/xhtml"&gt;</w:t>
            </w:r>
            <w:r w:rsidR="003D6273">
              <w:fldChar w:fldCharType="end"/>
            </w:r>
          </w:p>
          <w:p w14:paraId="0553616D" w14:textId="77777777" w:rsidR="0057303A" w:rsidRPr="0057303A" w:rsidRDefault="0057303A" w:rsidP="00C9561B">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6ACD348A" w14:textId="77777777" w:rsidR="0057303A" w:rsidRPr="0057303A" w:rsidRDefault="0057303A" w:rsidP="00C9561B">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&lt;meta http-equiv="Content-Type" content="text/html; charset=utf-8" /&gt;</w:t>
            </w:r>
          </w:p>
          <w:p w14:paraId="5D6576D6" w14:textId="77777777" w:rsidR="0057303A" w:rsidRPr="0057303A" w:rsidRDefault="0057303A" w:rsidP="00C9561B">
            <w:pPr>
              <w:ind w:left="246"/>
              <w:rPr>
                <w:rFonts w:ascii="Courier New" w:eastAsia="Courier New" w:hAnsi="Courier New" w:cs="Courier New"/>
                <w:sz w:val="15"/>
                <w:lang w:val="en-US"/>
              </w:rPr>
            </w:pPr>
            <w:r w:rsidRPr="0057303A">
              <w:rPr>
                <w:rFonts w:ascii="Courier New" w:eastAsia="Courier New" w:hAnsi="Courier New" w:cs="Courier New"/>
                <w:sz w:val="15"/>
                <w:lang w:val="en-US"/>
              </w:rPr>
              <w:t>&lt;title&gt;</w:t>
            </w:r>
            <w:r w:rsidRPr="0057303A">
              <w:rPr>
                <w:rFonts w:ascii="Courier New" w:eastAsia="Courier New" w:hAnsi="Courier New" w:cs="Courier New"/>
                <w:sz w:val="15"/>
              </w:rPr>
              <w:t>Насл</w:t>
            </w:r>
            <w:r w:rsidRPr="0057303A">
              <w:rPr>
                <w:rFonts w:ascii="Courier New" w:eastAsia="Courier New" w:hAnsi="Courier New" w:cs="Courier New"/>
                <w:sz w:val="15"/>
                <w:lang w:val="uk-UA"/>
              </w:rPr>
              <w:t>і</w:t>
            </w:r>
            <w:r w:rsidRPr="0057303A">
              <w:rPr>
                <w:rFonts w:ascii="Courier New" w:eastAsia="Courier New" w:hAnsi="Courier New" w:cs="Courier New"/>
                <w:sz w:val="15"/>
              </w:rPr>
              <w:t>д</w:t>
            </w:r>
            <w:r w:rsidRPr="0057303A">
              <w:rPr>
                <w:rFonts w:ascii="Courier New" w:eastAsia="Courier New" w:hAnsi="Courier New" w:cs="Courier New"/>
                <w:sz w:val="15"/>
                <w:lang w:val="uk-UA"/>
              </w:rPr>
              <w:t>у</w:t>
            </w:r>
            <w:r w:rsidRPr="0057303A">
              <w:rPr>
                <w:rFonts w:ascii="Courier New" w:eastAsia="Courier New" w:hAnsi="Courier New" w:cs="Courier New"/>
                <w:sz w:val="15"/>
              </w:rPr>
              <w:t>вання</w:t>
            </w:r>
            <w:r w:rsidRPr="0057303A">
              <w:rPr>
                <w:rFonts w:ascii="Courier New" w:eastAsia="Courier New" w:hAnsi="Courier New" w:cs="Courier New"/>
                <w:sz w:val="15"/>
                <w:lang w:val="en-US"/>
              </w:rPr>
              <w:t>&lt;/title&gt;</w:t>
            </w:r>
          </w:p>
          <w:p w14:paraId="188CCE61" w14:textId="77777777" w:rsidR="0057303A" w:rsidRPr="0057303A" w:rsidRDefault="0057303A" w:rsidP="00C9561B">
            <w:pPr>
              <w:ind w:left="344" w:right="6849" w:hanging="90"/>
              <w:rPr>
                <w:rFonts w:ascii="Courier New" w:eastAsia="Courier New" w:hAnsi="Courier New" w:cs="Courier New"/>
                <w:sz w:val="15"/>
                <w:lang w:val="en-US"/>
              </w:rPr>
            </w:pPr>
            <w:r w:rsidRPr="0057303A">
              <w:rPr>
                <w:rFonts w:ascii="Courier New" w:eastAsia="Courier New" w:hAnsi="Courier New" w:cs="Courier New"/>
                <w:sz w:val="15"/>
                <w:lang w:val="en-US"/>
              </w:rPr>
              <w:t>&lt;style type="text/css"&gt; BODY {</w:t>
            </w:r>
          </w:p>
          <w:p w14:paraId="6CD62285" w14:textId="77777777" w:rsidR="0057303A" w:rsidRPr="0057303A" w:rsidRDefault="0057303A" w:rsidP="00C9561B">
            <w:pPr>
              <w:ind w:left="417" w:right="2788"/>
              <w:rPr>
                <w:rFonts w:ascii="Courier New" w:eastAsia="Courier New" w:hAnsi="Courier New" w:cs="Courier New"/>
                <w:sz w:val="15"/>
                <w:lang w:val="en-US"/>
              </w:rPr>
            </w:pPr>
            <w:r w:rsidRPr="0057303A">
              <w:rPr>
                <w:rFonts w:ascii="Courier New" w:eastAsia="Courier New" w:hAnsi="Courier New" w:cs="Courier New"/>
                <w:sz w:val="15"/>
                <w:lang w:val="en-US"/>
              </w:rPr>
              <w:t xml:space="preserve">font-family: Arial, Helvetica, sans-serif; /* </w:t>
            </w:r>
            <w:r w:rsidRPr="0057303A">
              <w:rPr>
                <w:rFonts w:ascii="Courier New" w:eastAsia="Courier New" w:hAnsi="Courier New" w:cs="Courier New"/>
                <w:sz w:val="15"/>
              </w:rPr>
              <w:t>Гарн</w:t>
            </w:r>
            <w:r w:rsidRPr="0057303A">
              <w:rPr>
                <w:rFonts w:ascii="Courier New" w:eastAsia="Courier New" w:hAnsi="Courier New" w:cs="Courier New"/>
                <w:sz w:val="15"/>
                <w:lang w:val="uk-UA"/>
              </w:rPr>
              <w:t>і</w:t>
            </w:r>
            <w:r w:rsidRPr="0057303A">
              <w:rPr>
                <w:rFonts w:ascii="Courier New" w:eastAsia="Courier New" w:hAnsi="Courier New" w:cs="Courier New"/>
                <w:sz w:val="15"/>
              </w:rPr>
              <w:t>тура</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шрифт</w:t>
            </w:r>
            <w:r w:rsidRPr="0057303A">
              <w:rPr>
                <w:rFonts w:ascii="Courier New" w:eastAsia="Courier New" w:hAnsi="Courier New" w:cs="Courier New"/>
                <w:sz w:val="15"/>
                <w:lang w:val="uk-UA"/>
              </w:rPr>
              <w:t>у</w:t>
            </w:r>
            <w:r w:rsidRPr="0057303A">
              <w:rPr>
                <w:rFonts w:ascii="Courier New" w:eastAsia="Courier New" w:hAnsi="Courier New" w:cs="Courier New"/>
                <w:sz w:val="15"/>
                <w:lang w:val="en-US"/>
              </w:rPr>
              <w:t xml:space="preserve"> */ color: navy; /* </w:t>
            </w:r>
            <w:r w:rsidRPr="0057303A">
              <w:rPr>
                <w:rFonts w:ascii="Courier New" w:eastAsia="Courier New" w:hAnsi="Courier New" w:cs="Courier New"/>
                <w:sz w:val="15"/>
              </w:rPr>
              <w:t>Син</w:t>
            </w:r>
            <w:r w:rsidRPr="0057303A">
              <w:rPr>
                <w:rFonts w:ascii="Courier New" w:eastAsia="Courier New" w:hAnsi="Courier New" w:cs="Courier New"/>
                <w:sz w:val="15"/>
                <w:lang w:val="uk-UA"/>
              </w:rPr>
              <w:t>ій</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lang w:val="uk-UA"/>
              </w:rPr>
              <w:t>колір</w:t>
            </w:r>
            <w:r w:rsidRPr="0057303A">
              <w:rPr>
                <w:rFonts w:ascii="Courier New" w:eastAsia="Courier New" w:hAnsi="Courier New" w:cs="Courier New"/>
                <w:sz w:val="15"/>
                <w:lang w:val="en-US"/>
              </w:rPr>
              <w:t xml:space="preserve"> </w:t>
            </w:r>
            <w:r w:rsidRPr="0057303A">
              <w:rPr>
                <w:rFonts w:ascii="Courier New" w:eastAsia="Courier New" w:hAnsi="Courier New" w:cs="Courier New"/>
                <w:sz w:val="15"/>
              </w:rPr>
              <w:t>текст</w:t>
            </w:r>
            <w:r w:rsidRPr="0057303A">
              <w:rPr>
                <w:rFonts w:ascii="Courier New" w:eastAsia="Courier New" w:hAnsi="Courier New" w:cs="Courier New"/>
                <w:sz w:val="15"/>
                <w:lang w:val="uk-UA"/>
              </w:rPr>
              <w:t>у</w:t>
            </w:r>
            <w:r w:rsidRPr="0057303A">
              <w:rPr>
                <w:rFonts w:ascii="Courier New" w:eastAsia="Courier New" w:hAnsi="Courier New" w:cs="Courier New"/>
                <w:sz w:val="15"/>
                <w:lang w:val="en-US"/>
              </w:rPr>
              <w:t xml:space="preserve"> */</w:t>
            </w:r>
          </w:p>
          <w:p w14:paraId="6DF74CDD" w14:textId="77777777" w:rsidR="0057303A" w:rsidRPr="00097C12" w:rsidRDefault="0057303A" w:rsidP="00C9561B">
            <w:pPr>
              <w:ind w:left="344"/>
              <w:rPr>
                <w:rFonts w:ascii="Courier New" w:eastAsia="Courier New" w:hAnsi="Courier New" w:cs="Courier New"/>
                <w:sz w:val="15"/>
                <w:lang w:val="en-US"/>
              </w:rPr>
            </w:pPr>
            <w:r w:rsidRPr="00097C12">
              <w:rPr>
                <w:rFonts w:ascii="Courier New" w:eastAsia="Courier New" w:hAnsi="Courier New" w:cs="Courier New"/>
                <w:sz w:val="15"/>
                <w:lang w:val="en-US"/>
              </w:rPr>
              <w:t>}</w:t>
            </w:r>
          </w:p>
          <w:p w14:paraId="434CA090" w14:textId="77777777" w:rsidR="0057303A" w:rsidRPr="00097C12" w:rsidRDefault="0057303A" w:rsidP="00C9561B">
            <w:pPr>
              <w:ind w:left="254"/>
              <w:rPr>
                <w:rFonts w:ascii="Courier New" w:eastAsia="Courier New" w:hAnsi="Courier New" w:cs="Courier New"/>
                <w:sz w:val="15"/>
                <w:lang w:val="en-US"/>
              </w:rPr>
            </w:pPr>
            <w:r w:rsidRPr="00097C12">
              <w:rPr>
                <w:rFonts w:ascii="Courier New" w:eastAsia="Courier New" w:hAnsi="Courier New" w:cs="Courier New"/>
                <w:sz w:val="15"/>
                <w:lang w:val="en-US"/>
              </w:rPr>
              <w:t>&lt;/style&gt;</w:t>
            </w:r>
          </w:p>
          <w:p w14:paraId="6DB88BE7" w14:textId="77777777" w:rsidR="0057303A" w:rsidRPr="00097C12" w:rsidRDefault="0057303A" w:rsidP="00C9561B">
            <w:pPr>
              <w:ind w:left="164"/>
              <w:rPr>
                <w:rFonts w:ascii="Courier New" w:eastAsia="Courier New" w:hAnsi="Courier New" w:cs="Courier New"/>
                <w:sz w:val="15"/>
                <w:lang w:val="en-US"/>
              </w:rPr>
            </w:pPr>
            <w:r w:rsidRPr="00097C12">
              <w:rPr>
                <w:rFonts w:ascii="Courier New" w:eastAsia="Courier New" w:hAnsi="Courier New" w:cs="Courier New"/>
                <w:sz w:val="15"/>
                <w:lang w:val="en-US"/>
              </w:rPr>
              <w:t>&lt;/head&gt;</w:t>
            </w:r>
          </w:p>
          <w:p w14:paraId="5BDC03B8" w14:textId="77777777" w:rsidR="0057303A" w:rsidRPr="00097C12" w:rsidRDefault="0057303A" w:rsidP="00C9561B">
            <w:pPr>
              <w:ind w:left="164"/>
              <w:rPr>
                <w:rFonts w:ascii="Courier New" w:eastAsia="Courier New" w:hAnsi="Courier New" w:cs="Courier New"/>
                <w:sz w:val="15"/>
                <w:lang w:val="en-US"/>
              </w:rPr>
            </w:pPr>
            <w:r w:rsidRPr="00097C12">
              <w:rPr>
                <w:rFonts w:ascii="Courier New" w:eastAsia="Courier New" w:hAnsi="Courier New" w:cs="Courier New"/>
                <w:sz w:val="15"/>
                <w:lang w:val="en-US"/>
              </w:rPr>
              <w:t>&lt;body&gt;</w:t>
            </w:r>
          </w:p>
          <w:p w14:paraId="22878BC7" w14:textId="77777777" w:rsidR="0057303A" w:rsidRPr="00097C12" w:rsidRDefault="0057303A" w:rsidP="00C9561B">
            <w:pPr>
              <w:ind w:left="246"/>
              <w:rPr>
                <w:rFonts w:ascii="Courier New" w:eastAsia="Courier New" w:hAnsi="Courier New" w:cs="Courier New"/>
                <w:sz w:val="15"/>
                <w:lang w:val="en-US"/>
              </w:rPr>
            </w:pPr>
            <w:r w:rsidRPr="00097C12">
              <w:rPr>
                <w:rFonts w:ascii="Courier New" w:eastAsia="Courier New" w:hAnsi="Courier New" w:cs="Courier New"/>
                <w:sz w:val="15"/>
                <w:lang w:val="en-US"/>
              </w:rPr>
              <w:t>&lt;p&gt;</w:t>
            </w:r>
            <w:r w:rsidRPr="0057303A">
              <w:rPr>
                <w:rFonts w:ascii="Courier New" w:eastAsia="Courier New" w:hAnsi="Courier New" w:cs="Courier New"/>
                <w:sz w:val="15"/>
                <w:lang w:val="uk-UA"/>
              </w:rPr>
              <w:t>Колір</w:t>
            </w:r>
            <w:r w:rsidRPr="00097C12">
              <w:rPr>
                <w:rFonts w:ascii="Courier New" w:eastAsia="Courier New" w:hAnsi="Courier New" w:cs="Courier New"/>
                <w:sz w:val="15"/>
                <w:lang w:val="en-US"/>
              </w:rPr>
              <w:t xml:space="preserve"> </w:t>
            </w:r>
            <w:r w:rsidRPr="0057303A">
              <w:rPr>
                <w:rFonts w:ascii="Courier New" w:eastAsia="Courier New" w:hAnsi="Courier New" w:cs="Courier New"/>
                <w:sz w:val="15"/>
              </w:rPr>
              <w:t>текст</w:t>
            </w:r>
            <w:r w:rsidRPr="0057303A">
              <w:rPr>
                <w:rFonts w:ascii="Courier New" w:eastAsia="Courier New" w:hAnsi="Courier New" w:cs="Courier New"/>
                <w:sz w:val="15"/>
                <w:lang w:val="uk-UA"/>
              </w:rPr>
              <w:t>у</w:t>
            </w:r>
            <w:r w:rsidRPr="00097C12">
              <w:rPr>
                <w:rFonts w:ascii="Courier New" w:eastAsia="Courier New" w:hAnsi="Courier New" w:cs="Courier New"/>
                <w:sz w:val="15"/>
                <w:lang w:val="en-US"/>
              </w:rPr>
              <w:t xml:space="preserve"> </w:t>
            </w:r>
            <w:r w:rsidRPr="0057303A">
              <w:rPr>
                <w:rFonts w:ascii="Courier New" w:eastAsia="Courier New" w:hAnsi="Courier New" w:cs="Courier New"/>
                <w:sz w:val="15"/>
                <w:lang w:val="uk-UA"/>
              </w:rPr>
              <w:t>цього</w:t>
            </w:r>
            <w:r w:rsidRPr="00097C12">
              <w:rPr>
                <w:rFonts w:ascii="Courier New" w:eastAsia="Courier New" w:hAnsi="Courier New" w:cs="Courier New"/>
                <w:sz w:val="15"/>
                <w:lang w:val="en-US"/>
              </w:rPr>
              <w:t xml:space="preserve"> </w:t>
            </w:r>
            <w:r w:rsidRPr="0057303A">
              <w:rPr>
                <w:rFonts w:ascii="Courier New" w:eastAsia="Courier New" w:hAnsi="Courier New" w:cs="Courier New"/>
                <w:sz w:val="15"/>
              </w:rPr>
              <w:t>абзац</w:t>
            </w:r>
            <w:r w:rsidRPr="0057303A">
              <w:rPr>
                <w:rFonts w:ascii="Courier New" w:eastAsia="Courier New" w:hAnsi="Courier New" w:cs="Courier New"/>
                <w:sz w:val="15"/>
                <w:lang w:val="uk-UA"/>
              </w:rPr>
              <w:t>у</w:t>
            </w:r>
            <w:r w:rsidRPr="00097C12">
              <w:rPr>
                <w:rFonts w:ascii="Courier New" w:eastAsia="Courier New" w:hAnsi="Courier New" w:cs="Courier New"/>
                <w:sz w:val="15"/>
                <w:lang w:val="en-US"/>
              </w:rPr>
              <w:t xml:space="preserve"> </w:t>
            </w:r>
            <w:r w:rsidRPr="0057303A">
              <w:rPr>
                <w:rFonts w:ascii="Courier New" w:eastAsia="Courier New" w:hAnsi="Courier New" w:cs="Courier New"/>
                <w:sz w:val="15"/>
              </w:rPr>
              <w:t>син</w:t>
            </w:r>
            <w:r w:rsidRPr="0057303A">
              <w:rPr>
                <w:rFonts w:ascii="Courier New" w:eastAsia="Courier New" w:hAnsi="Courier New" w:cs="Courier New"/>
                <w:sz w:val="15"/>
                <w:lang w:val="uk-UA"/>
              </w:rPr>
              <w:t>ій</w:t>
            </w:r>
            <w:r w:rsidRPr="00097C12">
              <w:rPr>
                <w:rFonts w:ascii="Courier New" w:eastAsia="Courier New" w:hAnsi="Courier New" w:cs="Courier New"/>
                <w:sz w:val="15"/>
                <w:lang w:val="en-US"/>
              </w:rPr>
              <w:t>.&lt;/p&gt;</w:t>
            </w:r>
          </w:p>
          <w:p w14:paraId="450A1447" w14:textId="77777777" w:rsidR="0057303A" w:rsidRPr="0057303A" w:rsidRDefault="0057303A" w:rsidP="00C9561B">
            <w:pPr>
              <w:ind w:left="164"/>
              <w:rPr>
                <w:rFonts w:ascii="Courier New" w:eastAsia="Courier New" w:hAnsi="Courier New" w:cs="Courier New"/>
                <w:sz w:val="15"/>
              </w:rPr>
            </w:pPr>
            <w:r w:rsidRPr="0057303A">
              <w:rPr>
                <w:rFonts w:ascii="Courier New" w:eastAsia="Courier New" w:hAnsi="Courier New" w:cs="Courier New"/>
                <w:sz w:val="15"/>
              </w:rPr>
              <w:t>&lt;/body&gt;</w:t>
            </w:r>
          </w:p>
          <w:p w14:paraId="2EB8D078" w14:textId="77777777" w:rsidR="0057303A" w:rsidRPr="0057303A" w:rsidRDefault="0057303A" w:rsidP="00C9561B">
            <w:pPr>
              <w:ind w:left="74"/>
              <w:rPr>
                <w:rFonts w:ascii="Courier New" w:eastAsia="Courier New" w:hAnsi="Courier New" w:cs="Courier New"/>
                <w:sz w:val="15"/>
              </w:rPr>
            </w:pPr>
            <w:r w:rsidRPr="0057303A">
              <w:rPr>
                <w:rFonts w:ascii="Courier New" w:eastAsia="Courier New" w:hAnsi="Courier New" w:cs="Courier New"/>
                <w:sz w:val="15"/>
              </w:rPr>
              <w:t>&lt;/html&gt;</w:t>
            </w:r>
          </w:p>
        </w:tc>
      </w:tr>
    </w:tbl>
    <w:p w14:paraId="582D156B" w14:textId="77777777" w:rsidR="0057303A" w:rsidRPr="0057303A" w:rsidRDefault="0057303A" w:rsidP="00253FB5">
      <w:pPr>
        <w:spacing w:line="360" w:lineRule="auto"/>
        <w:rPr>
          <w:sz w:val="15"/>
          <w:szCs w:val="17"/>
        </w:rPr>
      </w:pPr>
    </w:p>
    <w:p w14:paraId="549B9BEA" w14:textId="77777777" w:rsidR="00C9561B" w:rsidRPr="00C9561B" w:rsidRDefault="0057303A" w:rsidP="00C9561B">
      <w:pPr>
        <w:spacing w:line="360" w:lineRule="auto"/>
        <w:ind w:left="105" w:right="208"/>
        <w:rPr>
          <w:sz w:val="17"/>
          <w:szCs w:val="17"/>
        </w:rPr>
      </w:pPr>
      <w:r w:rsidRPr="0057303A">
        <w:rPr>
          <w:sz w:val="17"/>
          <w:szCs w:val="17"/>
          <w:lang w:val="uk-UA"/>
        </w:rPr>
        <w:t xml:space="preserve">В даному прикладі рубаний шрифт і колір тексту абзаців встановлюється за допомогою селектора </w:t>
      </w:r>
      <w:r w:rsidRPr="0057303A">
        <w:rPr>
          <w:rFonts w:ascii="Courier New" w:hAnsi="Courier New"/>
          <w:b/>
          <w:color w:val="006699"/>
          <w:sz w:val="17"/>
          <w:szCs w:val="17"/>
        </w:rPr>
        <w:t>BODY</w:t>
      </w:r>
      <w:r w:rsidRPr="0057303A">
        <w:rPr>
          <w:sz w:val="17"/>
          <w:szCs w:val="17"/>
          <w:lang w:val="uk-UA"/>
        </w:rPr>
        <w:t>. Завдяки спадкоємства вже немає потреби ставити колір для кожного елемента документа окремо. Однак бувають варіанти, коли потрібно все-таки змінити колір для окремого контейнера. В цьому випадку доведеться перевизначати потрібні параметри явно, як показано в прикладі</w:t>
      </w:r>
      <w:r w:rsidRPr="0057303A">
        <w:rPr>
          <w:sz w:val="17"/>
          <w:szCs w:val="17"/>
        </w:rPr>
        <w:t xml:space="preserve"> 1.67.</w:t>
      </w:r>
    </w:p>
    <w:tbl>
      <w:tblPr>
        <w:tblStyle w:val="TableNormal"/>
        <w:tblpPr w:leftFromText="180" w:rightFromText="180" w:vertAnchor="page" w:horzAnchor="margin" w:tblpX="426" w:tblpY="6361"/>
        <w:tblW w:w="9211"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C9561B" w:rsidRPr="0057303A" w14:paraId="186127ED" w14:textId="77777777" w:rsidTr="007752AD">
        <w:trPr>
          <w:trHeight w:val="235"/>
        </w:trPr>
        <w:tc>
          <w:tcPr>
            <w:tcW w:w="5177" w:type="dxa"/>
            <w:tcBorders>
              <w:right w:val="single" w:sz="6" w:space="0" w:color="666666"/>
            </w:tcBorders>
          </w:tcPr>
          <w:p w14:paraId="70B93C04" w14:textId="77777777" w:rsidR="00C9561B" w:rsidRPr="003E3F2C" w:rsidRDefault="00C9561B" w:rsidP="007752AD">
            <w:pPr>
              <w:spacing w:line="360" w:lineRule="auto"/>
              <w:ind w:left="-1"/>
              <w:rPr>
                <w:rFonts w:ascii="Arial Black" w:eastAsia="Courier New" w:hAnsi="Arial Black" w:cs="Courier New"/>
                <w:sz w:val="15"/>
                <w:lang w:val="uk-UA"/>
              </w:rPr>
            </w:pPr>
            <w:r w:rsidRPr="0057303A">
              <w:rPr>
                <w:rFonts w:ascii="Arial Black" w:eastAsia="Courier New" w:hAnsi="Arial Black" w:cs="Courier New"/>
                <w:color w:val="685C53"/>
                <w:sz w:val="15"/>
              </w:rPr>
              <w:t>При</w:t>
            </w:r>
            <w:r w:rsidRPr="0057303A">
              <w:rPr>
                <w:rFonts w:ascii="Arial Black" w:eastAsia="Courier New" w:hAnsi="Arial Black" w:cs="Courier New"/>
                <w:color w:val="685C53"/>
                <w:sz w:val="15"/>
                <w:lang w:val="uk-UA"/>
              </w:rPr>
              <w:t>клад</w:t>
            </w:r>
            <w:r w:rsidRPr="0057303A">
              <w:rPr>
                <w:rFonts w:ascii="Arial Black" w:eastAsia="Courier New" w:hAnsi="Arial Black" w:cs="Courier New"/>
                <w:color w:val="685C53"/>
                <w:sz w:val="15"/>
              </w:rPr>
              <w:t xml:space="preserve"> 1.6</w:t>
            </w:r>
            <w:r>
              <w:rPr>
                <w:rFonts w:ascii="Arial Black" w:eastAsia="Courier New" w:hAnsi="Arial Black" w:cs="Courier New"/>
                <w:color w:val="685C53"/>
                <w:sz w:val="15"/>
                <w:lang w:val="uk-UA"/>
              </w:rPr>
              <w:t>7</w:t>
            </w:r>
            <w:r w:rsidRPr="0057303A">
              <w:rPr>
                <w:rFonts w:ascii="Arial Black" w:eastAsia="Courier New" w:hAnsi="Arial Black" w:cs="Courier New"/>
                <w:color w:val="685C53"/>
                <w:sz w:val="15"/>
              </w:rPr>
              <w:t xml:space="preserve">. </w:t>
            </w:r>
            <w:r>
              <w:rPr>
                <w:rFonts w:ascii="Arial Black" w:eastAsia="Courier New" w:hAnsi="Arial Black" w:cs="Courier New"/>
                <w:color w:val="685C53"/>
                <w:sz w:val="15"/>
                <w:lang w:val="uk-UA"/>
              </w:rPr>
              <w:t>Зміна властивостей устадкування елемента</w:t>
            </w:r>
          </w:p>
        </w:tc>
        <w:tc>
          <w:tcPr>
            <w:tcW w:w="771" w:type="dxa"/>
            <w:tcBorders>
              <w:left w:val="single" w:sz="6" w:space="0" w:color="666666"/>
              <w:right w:val="double" w:sz="2" w:space="0" w:color="666666"/>
            </w:tcBorders>
            <w:shd w:val="clear" w:color="auto" w:fill="CEE2D3"/>
          </w:tcPr>
          <w:p w14:paraId="0D4067C2" w14:textId="77777777" w:rsidR="00C9561B" w:rsidRPr="0057303A" w:rsidRDefault="00C9561B" w:rsidP="007752AD">
            <w:pPr>
              <w:spacing w:line="360" w:lineRule="auto"/>
              <w:ind w:left="40"/>
              <w:rPr>
                <w:rFonts w:eastAsia="Courier New" w:hAnsi="Courier New" w:cs="Courier New"/>
                <w:sz w:val="13"/>
              </w:rPr>
            </w:pPr>
            <w:r w:rsidRPr="0057303A">
              <w:rPr>
                <w:rFonts w:eastAsia="Courier New" w:hAnsi="Courier New" w:cs="Courier New"/>
                <w:sz w:val="13"/>
              </w:rPr>
              <w:t>XHTML 1.0</w:t>
            </w:r>
          </w:p>
        </w:tc>
        <w:tc>
          <w:tcPr>
            <w:tcW w:w="621" w:type="dxa"/>
            <w:tcBorders>
              <w:left w:val="double" w:sz="2" w:space="0" w:color="666666"/>
              <w:right w:val="double" w:sz="2" w:space="0" w:color="666666"/>
            </w:tcBorders>
            <w:shd w:val="clear" w:color="auto" w:fill="CEE2D3"/>
          </w:tcPr>
          <w:p w14:paraId="7AD92C27" w14:textId="77777777" w:rsidR="00C9561B" w:rsidRPr="0057303A" w:rsidRDefault="00C9561B" w:rsidP="007752AD">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3" w:type="dxa"/>
            <w:tcBorders>
              <w:left w:val="double" w:sz="2" w:space="0" w:color="666666"/>
              <w:right w:val="single" w:sz="6" w:space="0" w:color="666666"/>
            </w:tcBorders>
            <w:shd w:val="clear" w:color="auto" w:fill="CEE2D3"/>
          </w:tcPr>
          <w:p w14:paraId="787FDA96" w14:textId="77777777" w:rsidR="00C9561B" w:rsidRPr="0057303A" w:rsidRDefault="00C9561B" w:rsidP="007752AD">
            <w:pPr>
              <w:spacing w:line="360" w:lineRule="auto"/>
              <w:ind w:left="46"/>
              <w:rPr>
                <w:rFonts w:eastAsia="Courier New" w:hAnsi="Courier New" w:cs="Courier New"/>
                <w:sz w:val="13"/>
              </w:rPr>
            </w:pPr>
            <w:r w:rsidRPr="0057303A">
              <w:rPr>
                <w:rFonts w:eastAsia="Courier New" w:hAnsi="Courier New" w:cs="Courier New"/>
                <w:sz w:val="13"/>
              </w:rPr>
              <w:t>IE 7</w:t>
            </w:r>
          </w:p>
        </w:tc>
        <w:tc>
          <w:tcPr>
            <w:tcW w:w="332" w:type="dxa"/>
            <w:tcBorders>
              <w:left w:val="single" w:sz="6" w:space="0" w:color="666666"/>
              <w:right w:val="single" w:sz="6" w:space="0" w:color="666666"/>
            </w:tcBorders>
            <w:shd w:val="clear" w:color="auto" w:fill="CEE2D3"/>
          </w:tcPr>
          <w:p w14:paraId="5BF1A799" w14:textId="77777777" w:rsidR="00C9561B" w:rsidRPr="0057303A" w:rsidRDefault="00C9561B" w:rsidP="007752AD">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2" w:type="dxa"/>
            <w:tcBorders>
              <w:left w:val="single" w:sz="6" w:space="0" w:color="666666"/>
              <w:right w:val="single" w:sz="6" w:space="0" w:color="666666"/>
            </w:tcBorders>
            <w:shd w:val="clear" w:color="auto" w:fill="CEE2D3"/>
          </w:tcPr>
          <w:p w14:paraId="60B78334" w14:textId="77777777" w:rsidR="00C9561B" w:rsidRPr="0057303A" w:rsidRDefault="00C9561B" w:rsidP="007752AD">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3" w:type="dxa"/>
            <w:tcBorders>
              <w:left w:val="single" w:sz="6" w:space="0" w:color="666666"/>
              <w:right w:val="single" w:sz="6" w:space="0" w:color="666666"/>
            </w:tcBorders>
            <w:shd w:val="clear" w:color="auto" w:fill="CEE2D3"/>
          </w:tcPr>
          <w:p w14:paraId="7B314DEF" w14:textId="77777777" w:rsidR="00C9561B" w:rsidRPr="0057303A" w:rsidRDefault="00C9561B" w:rsidP="007752AD">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1" w:type="dxa"/>
            <w:tcBorders>
              <w:left w:val="single" w:sz="6" w:space="0" w:color="666666"/>
              <w:right w:val="single" w:sz="6" w:space="0" w:color="666666"/>
            </w:tcBorders>
            <w:shd w:val="clear" w:color="auto" w:fill="CEE2D3"/>
          </w:tcPr>
          <w:p w14:paraId="2D87C72E" w14:textId="77777777" w:rsidR="00C9561B" w:rsidRPr="0057303A" w:rsidRDefault="00C9561B" w:rsidP="007752AD">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5" w:type="dxa"/>
            <w:tcBorders>
              <w:left w:val="single" w:sz="6" w:space="0" w:color="666666"/>
              <w:right w:val="single" w:sz="6" w:space="0" w:color="666666"/>
            </w:tcBorders>
            <w:shd w:val="clear" w:color="auto" w:fill="CEE2D3"/>
          </w:tcPr>
          <w:p w14:paraId="4CF10534" w14:textId="77777777" w:rsidR="00C9561B" w:rsidRPr="0057303A" w:rsidRDefault="00C9561B" w:rsidP="007752AD">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6" w:type="dxa"/>
            <w:tcBorders>
              <w:left w:val="single" w:sz="6" w:space="0" w:color="666666"/>
            </w:tcBorders>
            <w:shd w:val="clear" w:color="auto" w:fill="CEE2D3"/>
          </w:tcPr>
          <w:p w14:paraId="55617F65" w14:textId="77777777" w:rsidR="00C9561B" w:rsidRPr="0057303A" w:rsidRDefault="00C9561B" w:rsidP="007752AD">
            <w:pPr>
              <w:spacing w:line="360" w:lineRule="auto"/>
              <w:ind w:left="38"/>
              <w:rPr>
                <w:rFonts w:eastAsia="Courier New" w:hAnsi="Courier New" w:cs="Courier New"/>
                <w:sz w:val="13"/>
              </w:rPr>
            </w:pPr>
            <w:r w:rsidRPr="0057303A">
              <w:rPr>
                <w:rFonts w:eastAsia="Courier New" w:hAnsi="Courier New" w:cs="Courier New"/>
                <w:sz w:val="13"/>
              </w:rPr>
              <w:t>Fx 3.6</w:t>
            </w:r>
          </w:p>
        </w:tc>
      </w:tr>
      <w:tr w:rsidR="00C9561B" w:rsidRPr="0057303A" w14:paraId="7C4CFE82" w14:textId="77777777" w:rsidTr="007752AD">
        <w:trPr>
          <w:trHeight w:val="2698"/>
        </w:trPr>
        <w:tc>
          <w:tcPr>
            <w:tcW w:w="9211" w:type="dxa"/>
            <w:gridSpan w:val="10"/>
            <w:shd w:val="clear" w:color="auto" w:fill="F8F7F2"/>
          </w:tcPr>
          <w:p w14:paraId="62456798" w14:textId="77777777" w:rsidR="00C9561B" w:rsidRPr="00EB5600" w:rsidRDefault="00C9561B" w:rsidP="007752AD">
            <w:pPr>
              <w:ind w:left="254" w:right="4058" w:hanging="180"/>
              <w:rPr>
                <w:rFonts w:ascii="Courier New"/>
                <w:sz w:val="15"/>
                <w:lang w:val="en-US"/>
              </w:rPr>
            </w:pPr>
            <w:r w:rsidRPr="00EB5600">
              <w:rPr>
                <w:rFonts w:ascii="Courier New"/>
                <w:sz w:val="15"/>
                <w:lang w:val="en-US"/>
              </w:rPr>
              <w:t xml:space="preserve">&lt;!DOCTYPE html PUBLIC "-//W3C//DTD XHTML 1.0 Strict//EN" </w:t>
            </w:r>
            <w:r w:rsidR="003D6273">
              <w:fldChar w:fldCharType="begin"/>
            </w:r>
            <w:r w:rsidR="003D6273" w:rsidRPr="003D6273">
              <w:rPr>
                <w:lang w:val="en-US"/>
                <w:rPrChange w:id="1529" w:author="Пользователь Windows" w:date="2019-12-19T05:26:00Z">
                  <w:rPr/>
                </w:rPrChange>
              </w:rPr>
              <w:instrText>HYPERLINK "http://www.w3.org/TR/xhtml1/DTD/xhtml1-strict.dtd" \h</w:instrText>
            </w:r>
            <w:r w:rsidR="003D6273">
              <w:fldChar w:fldCharType="separate"/>
            </w:r>
            <w:r w:rsidRPr="00EB5600">
              <w:rPr>
                <w:rFonts w:ascii="Courier New"/>
                <w:sz w:val="15"/>
                <w:lang w:val="en-US"/>
              </w:rPr>
              <w:t>"http://www.w3.org/TR/xhtml1/DTD/xhtml1</w:t>
            </w:r>
            <w:r w:rsidR="003D6273">
              <w:fldChar w:fldCharType="end"/>
            </w:r>
            <w:r w:rsidRPr="00EB5600">
              <w:rPr>
                <w:rFonts w:ascii="Courier New"/>
                <w:sz w:val="15"/>
                <w:lang w:val="en-US"/>
              </w:rPr>
              <w:t>-</w:t>
            </w:r>
            <w:r w:rsidR="003D6273">
              <w:fldChar w:fldCharType="begin"/>
            </w:r>
            <w:r w:rsidR="003D6273" w:rsidRPr="003D6273">
              <w:rPr>
                <w:lang w:val="en-US"/>
                <w:rPrChange w:id="1530" w:author="Пользователь Windows" w:date="2019-12-19T05:26:00Z">
                  <w:rPr/>
                </w:rPrChange>
              </w:rPr>
              <w:instrText>HYPERLINK "http://www.w3.org/TR/xhtml1/DTD/xhtml1-strict.dtd" \h</w:instrText>
            </w:r>
            <w:r w:rsidR="003D6273">
              <w:fldChar w:fldCharType="separate"/>
            </w:r>
            <w:r w:rsidRPr="00EB5600">
              <w:rPr>
                <w:rFonts w:ascii="Courier New"/>
                <w:sz w:val="15"/>
                <w:lang w:val="en-US"/>
              </w:rPr>
              <w:t>strict.dtd"&gt;</w:t>
            </w:r>
            <w:r w:rsidR="003D6273">
              <w:fldChar w:fldCharType="end"/>
            </w:r>
          </w:p>
          <w:p w14:paraId="1BA40A69" w14:textId="77777777" w:rsidR="00C9561B" w:rsidRPr="00EB5600" w:rsidRDefault="00C9561B" w:rsidP="007752AD">
            <w:pPr>
              <w:ind w:left="74"/>
              <w:rPr>
                <w:rFonts w:ascii="Courier New"/>
                <w:sz w:val="15"/>
                <w:lang w:val="en-US"/>
              </w:rPr>
            </w:pPr>
            <w:r w:rsidRPr="00EB5600">
              <w:rPr>
                <w:rFonts w:ascii="Courier New"/>
                <w:sz w:val="15"/>
                <w:lang w:val="en-US"/>
              </w:rPr>
              <w:t xml:space="preserve">&lt;html </w:t>
            </w:r>
            <w:r w:rsidR="003D6273">
              <w:fldChar w:fldCharType="begin"/>
            </w:r>
            <w:r w:rsidR="003D6273" w:rsidRPr="003D6273">
              <w:rPr>
                <w:lang w:val="en-US"/>
                <w:rPrChange w:id="1531" w:author="Пользователь Windows" w:date="2019-12-19T05:26:00Z">
                  <w:rPr/>
                </w:rPrChange>
              </w:rPr>
              <w:instrText>HYPERLINK "http://www.w3.org/1999/xhtml" \h</w:instrText>
            </w:r>
            <w:r w:rsidR="003D6273">
              <w:fldChar w:fldCharType="separate"/>
            </w:r>
            <w:r w:rsidRPr="00EB5600">
              <w:rPr>
                <w:rFonts w:ascii="Courier New"/>
                <w:sz w:val="15"/>
                <w:lang w:val="en-US"/>
              </w:rPr>
              <w:t>xmlns="http://www.w3.org/1999/xhtml"&gt;</w:t>
            </w:r>
            <w:r w:rsidR="003D6273">
              <w:fldChar w:fldCharType="end"/>
            </w:r>
          </w:p>
          <w:p w14:paraId="7F302FF6" w14:textId="77777777" w:rsidR="00C9561B" w:rsidRPr="00EB5600" w:rsidRDefault="00C9561B" w:rsidP="007752AD">
            <w:pPr>
              <w:ind w:left="164"/>
              <w:rPr>
                <w:rFonts w:ascii="Courier New"/>
                <w:sz w:val="15"/>
                <w:lang w:val="en-US"/>
              </w:rPr>
            </w:pPr>
            <w:r w:rsidRPr="00EB5600">
              <w:rPr>
                <w:rFonts w:ascii="Courier New"/>
                <w:sz w:val="15"/>
                <w:lang w:val="en-US"/>
              </w:rPr>
              <w:t>&lt;head&gt;</w:t>
            </w:r>
          </w:p>
          <w:p w14:paraId="76ACFE0E" w14:textId="77777777" w:rsidR="00C9561B" w:rsidRPr="00EB5600" w:rsidRDefault="00C9561B" w:rsidP="007752AD">
            <w:pPr>
              <w:ind w:left="254"/>
              <w:rPr>
                <w:rFonts w:ascii="Courier New"/>
                <w:sz w:val="15"/>
                <w:lang w:val="en-US"/>
              </w:rPr>
            </w:pPr>
            <w:r w:rsidRPr="00EB5600">
              <w:rPr>
                <w:rFonts w:ascii="Courier New"/>
                <w:sz w:val="15"/>
                <w:lang w:val="en-US"/>
              </w:rPr>
              <w:t>&lt;meta http-equiv="Content-Type" content="text/html; charset=utf-8" /&gt;</w:t>
            </w:r>
          </w:p>
          <w:p w14:paraId="659B4B81" w14:textId="77777777" w:rsidR="00C9561B" w:rsidRPr="00EB5600" w:rsidRDefault="00C9561B" w:rsidP="007752AD">
            <w:pPr>
              <w:ind w:left="246"/>
              <w:rPr>
                <w:rFonts w:ascii="Courier New" w:hAnsi="Courier New"/>
                <w:sz w:val="15"/>
                <w:lang w:val="en-US"/>
              </w:rPr>
            </w:pPr>
            <w:r w:rsidRPr="00EB5600">
              <w:rPr>
                <w:rFonts w:ascii="Courier New" w:hAnsi="Courier New"/>
                <w:sz w:val="15"/>
                <w:lang w:val="en-US"/>
              </w:rPr>
              <w:t>&lt;title&gt;</w:t>
            </w:r>
            <w:r>
              <w:rPr>
                <w:rFonts w:ascii="Courier New" w:hAnsi="Courier New"/>
                <w:sz w:val="15"/>
              </w:rPr>
              <w:t>Насл</w:t>
            </w:r>
            <w:r>
              <w:rPr>
                <w:rFonts w:ascii="Courier New" w:hAnsi="Courier New"/>
                <w:sz w:val="15"/>
                <w:lang w:val="uk-UA"/>
              </w:rPr>
              <w:t>і</w:t>
            </w:r>
            <w:r>
              <w:rPr>
                <w:rFonts w:ascii="Courier New" w:hAnsi="Courier New"/>
                <w:sz w:val="15"/>
              </w:rPr>
              <w:t>д</w:t>
            </w:r>
            <w:r>
              <w:rPr>
                <w:rFonts w:ascii="Courier New" w:hAnsi="Courier New"/>
                <w:sz w:val="15"/>
                <w:lang w:val="uk-UA"/>
              </w:rPr>
              <w:t>у</w:t>
            </w:r>
            <w:r>
              <w:rPr>
                <w:rFonts w:ascii="Courier New" w:hAnsi="Courier New"/>
                <w:sz w:val="15"/>
              </w:rPr>
              <w:t>ван</w:t>
            </w:r>
            <w:r>
              <w:rPr>
                <w:rFonts w:ascii="Courier New" w:hAnsi="Courier New"/>
                <w:sz w:val="15"/>
                <w:lang w:val="uk-UA"/>
              </w:rPr>
              <w:t>ня</w:t>
            </w:r>
            <w:r w:rsidRPr="00EB5600">
              <w:rPr>
                <w:rFonts w:ascii="Courier New" w:hAnsi="Courier New"/>
                <w:sz w:val="15"/>
                <w:lang w:val="en-US"/>
              </w:rPr>
              <w:t>&lt;/title&gt;</w:t>
            </w:r>
          </w:p>
          <w:p w14:paraId="11AC8DC6" w14:textId="77777777" w:rsidR="00C9561B" w:rsidRPr="00EB5600" w:rsidRDefault="00C9561B" w:rsidP="007752AD">
            <w:pPr>
              <w:ind w:left="344" w:right="6684" w:hanging="90"/>
              <w:rPr>
                <w:rFonts w:ascii="Courier New"/>
                <w:sz w:val="15"/>
                <w:lang w:val="en-US"/>
              </w:rPr>
            </w:pPr>
            <w:r w:rsidRPr="00EB5600">
              <w:rPr>
                <w:rFonts w:ascii="Courier New"/>
                <w:sz w:val="15"/>
                <w:lang w:val="en-US"/>
              </w:rPr>
              <w:t>&lt;style type="text/css"&gt; BODY {</w:t>
            </w:r>
          </w:p>
          <w:p w14:paraId="23C7ACB7" w14:textId="77777777" w:rsidR="00C9561B" w:rsidRPr="00EB5600" w:rsidRDefault="00C9561B" w:rsidP="007752AD">
            <w:pPr>
              <w:ind w:left="417" w:right="2641"/>
              <w:rPr>
                <w:rFonts w:ascii="Courier New" w:hAnsi="Courier New"/>
                <w:sz w:val="15"/>
                <w:lang w:val="en-US"/>
              </w:rPr>
            </w:pPr>
            <w:r w:rsidRPr="00EB5600">
              <w:rPr>
                <w:rFonts w:ascii="Courier New" w:hAnsi="Courier New"/>
                <w:sz w:val="15"/>
                <w:lang w:val="en-US"/>
              </w:rPr>
              <w:t xml:space="preserve">font-family: Arial, Helvetica, sans-serif; /* </w:t>
            </w:r>
            <w:r>
              <w:rPr>
                <w:rFonts w:ascii="Courier New" w:hAnsi="Courier New"/>
                <w:sz w:val="15"/>
              </w:rPr>
              <w:t>Гарн</w:t>
            </w:r>
            <w:r>
              <w:rPr>
                <w:rFonts w:ascii="Courier New" w:hAnsi="Courier New"/>
                <w:sz w:val="15"/>
                <w:lang w:val="uk-UA"/>
              </w:rPr>
              <w:t>і</w:t>
            </w:r>
            <w:r>
              <w:rPr>
                <w:rFonts w:ascii="Courier New" w:hAnsi="Courier New"/>
                <w:sz w:val="15"/>
              </w:rPr>
              <w:t>тура</w:t>
            </w:r>
            <w:r w:rsidRPr="00EB5600">
              <w:rPr>
                <w:rFonts w:ascii="Courier New" w:hAnsi="Courier New"/>
                <w:sz w:val="15"/>
                <w:lang w:val="en-US"/>
              </w:rPr>
              <w:t xml:space="preserve"> </w:t>
            </w:r>
            <w:r>
              <w:rPr>
                <w:rFonts w:ascii="Courier New" w:hAnsi="Courier New"/>
                <w:sz w:val="15"/>
              </w:rPr>
              <w:t>шрифт</w:t>
            </w:r>
            <w:r>
              <w:rPr>
                <w:rFonts w:ascii="Courier New" w:hAnsi="Courier New"/>
                <w:sz w:val="15"/>
                <w:lang w:val="uk-UA"/>
              </w:rPr>
              <w:t>у</w:t>
            </w:r>
            <w:r w:rsidRPr="00EB5600">
              <w:rPr>
                <w:rFonts w:ascii="Courier New" w:hAnsi="Courier New"/>
                <w:sz w:val="15"/>
                <w:lang w:val="en-US"/>
              </w:rPr>
              <w:t xml:space="preserve"> */ color: navy; /* </w:t>
            </w:r>
            <w:r>
              <w:rPr>
                <w:rFonts w:ascii="Courier New" w:hAnsi="Courier New"/>
                <w:sz w:val="15"/>
              </w:rPr>
              <w:t>Син</w:t>
            </w:r>
            <w:r>
              <w:rPr>
                <w:rFonts w:ascii="Courier New" w:hAnsi="Courier New"/>
                <w:sz w:val="15"/>
                <w:lang w:val="uk-UA"/>
              </w:rPr>
              <w:t>і</w:t>
            </w:r>
            <w:r>
              <w:rPr>
                <w:rFonts w:ascii="Courier New" w:hAnsi="Courier New"/>
                <w:sz w:val="15"/>
              </w:rPr>
              <w:t>й</w:t>
            </w:r>
            <w:r w:rsidRPr="00EB5600">
              <w:rPr>
                <w:rFonts w:ascii="Courier New" w:hAnsi="Courier New"/>
                <w:sz w:val="15"/>
                <w:lang w:val="en-US"/>
              </w:rPr>
              <w:t xml:space="preserve"> </w:t>
            </w:r>
            <w:r>
              <w:rPr>
                <w:rFonts w:ascii="Courier New" w:hAnsi="Courier New"/>
                <w:sz w:val="15"/>
                <w:lang w:val="uk-UA"/>
              </w:rPr>
              <w:t>колір</w:t>
            </w:r>
            <w:r w:rsidRPr="00EB5600">
              <w:rPr>
                <w:rFonts w:ascii="Courier New" w:hAnsi="Courier New"/>
                <w:sz w:val="15"/>
                <w:lang w:val="en-US"/>
              </w:rPr>
              <w:t xml:space="preserve"> </w:t>
            </w:r>
            <w:r>
              <w:rPr>
                <w:rFonts w:ascii="Courier New" w:hAnsi="Courier New"/>
                <w:sz w:val="15"/>
              </w:rPr>
              <w:t>текст</w:t>
            </w:r>
            <w:r>
              <w:rPr>
                <w:rFonts w:ascii="Courier New" w:hAnsi="Courier New"/>
                <w:sz w:val="15"/>
                <w:lang w:val="uk-UA"/>
              </w:rPr>
              <w:t>у</w:t>
            </w:r>
            <w:r w:rsidRPr="00EB5600">
              <w:rPr>
                <w:rFonts w:ascii="Courier New" w:hAnsi="Courier New"/>
                <w:sz w:val="15"/>
                <w:lang w:val="en-US"/>
              </w:rPr>
              <w:t xml:space="preserve"> */</w:t>
            </w:r>
          </w:p>
          <w:p w14:paraId="3E399C68" w14:textId="77777777" w:rsidR="00C9561B" w:rsidRPr="0002681C" w:rsidRDefault="00C9561B" w:rsidP="007752AD">
            <w:pPr>
              <w:ind w:left="344"/>
              <w:rPr>
                <w:rFonts w:ascii="Courier New"/>
                <w:sz w:val="15"/>
                <w:lang w:val="en-US"/>
              </w:rPr>
            </w:pPr>
            <w:r w:rsidRPr="0002681C">
              <w:rPr>
                <w:rFonts w:ascii="Courier New"/>
                <w:sz w:val="15"/>
                <w:lang w:val="en-US"/>
              </w:rPr>
              <w:t>}</w:t>
            </w:r>
          </w:p>
          <w:p w14:paraId="433216E6" w14:textId="77777777" w:rsidR="00C9561B" w:rsidRPr="0002681C" w:rsidRDefault="00C9561B" w:rsidP="007752AD">
            <w:pPr>
              <w:ind w:left="344"/>
              <w:rPr>
                <w:rFonts w:ascii="Courier New"/>
                <w:sz w:val="15"/>
                <w:lang w:val="en-US"/>
              </w:rPr>
            </w:pPr>
            <w:r w:rsidRPr="0002681C">
              <w:rPr>
                <w:rFonts w:ascii="Courier New"/>
                <w:sz w:val="15"/>
                <w:lang w:val="en-US"/>
              </w:rPr>
              <w:t>P.red {</w:t>
            </w:r>
          </w:p>
          <w:p w14:paraId="73A55C94" w14:textId="77777777" w:rsidR="00C9561B" w:rsidRPr="0002681C" w:rsidRDefault="00C9561B" w:rsidP="007752AD">
            <w:pPr>
              <w:ind w:left="417"/>
              <w:rPr>
                <w:rFonts w:ascii="Courier New" w:hAnsi="Courier New"/>
                <w:sz w:val="15"/>
                <w:lang w:val="en-US"/>
              </w:rPr>
            </w:pPr>
            <w:r w:rsidRPr="0002681C">
              <w:rPr>
                <w:rFonts w:ascii="Courier New" w:hAnsi="Courier New"/>
                <w:sz w:val="15"/>
                <w:lang w:val="en-US"/>
              </w:rPr>
              <w:t xml:space="preserve">color: maroon; /* </w:t>
            </w:r>
            <w:r>
              <w:rPr>
                <w:rFonts w:ascii="Courier New" w:hAnsi="Courier New"/>
                <w:sz w:val="15"/>
              </w:rPr>
              <w:t>Темно</w:t>
            </w:r>
            <w:r w:rsidRPr="0002681C">
              <w:rPr>
                <w:rFonts w:ascii="Courier New" w:hAnsi="Courier New"/>
                <w:sz w:val="15"/>
                <w:lang w:val="en-US"/>
              </w:rPr>
              <w:t>-</w:t>
            </w:r>
            <w:r>
              <w:rPr>
                <w:rFonts w:ascii="Courier New" w:hAnsi="Courier New"/>
                <w:sz w:val="15"/>
                <w:lang w:val="uk-UA"/>
              </w:rPr>
              <w:t>червоний</w:t>
            </w:r>
            <w:r w:rsidRPr="0002681C">
              <w:rPr>
                <w:rFonts w:ascii="Courier New" w:hAnsi="Courier New"/>
                <w:sz w:val="15"/>
                <w:lang w:val="en-US"/>
              </w:rPr>
              <w:t xml:space="preserve"> </w:t>
            </w:r>
            <w:r>
              <w:rPr>
                <w:rFonts w:ascii="Courier New" w:hAnsi="Courier New"/>
                <w:sz w:val="15"/>
                <w:lang w:val="uk-UA"/>
              </w:rPr>
              <w:t>колір</w:t>
            </w:r>
            <w:r w:rsidRPr="0002681C">
              <w:rPr>
                <w:rFonts w:ascii="Courier New" w:hAnsi="Courier New"/>
                <w:sz w:val="15"/>
                <w:lang w:val="en-US"/>
              </w:rPr>
              <w:t xml:space="preserve"> </w:t>
            </w:r>
            <w:r>
              <w:rPr>
                <w:rFonts w:ascii="Courier New" w:hAnsi="Courier New"/>
                <w:sz w:val="15"/>
              </w:rPr>
              <w:t>текст</w:t>
            </w:r>
            <w:r>
              <w:rPr>
                <w:rFonts w:ascii="Courier New" w:hAnsi="Courier New"/>
                <w:sz w:val="15"/>
                <w:lang w:val="uk-UA"/>
              </w:rPr>
              <w:t>у</w:t>
            </w:r>
            <w:r w:rsidRPr="0002681C">
              <w:rPr>
                <w:rFonts w:ascii="Courier New" w:hAnsi="Courier New"/>
                <w:sz w:val="15"/>
                <w:lang w:val="en-US"/>
              </w:rPr>
              <w:t xml:space="preserve"> */</w:t>
            </w:r>
          </w:p>
          <w:p w14:paraId="29DD909B" w14:textId="77777777" w:rsidR="00C9561B" w:rsidRPr="00097C12" w:rsidRDefault="00C9561B" w:rsidP="007752AD">
            <w:pPr>
              <w:ind w:left="344"/>
              <w:rPr>
                <w:rFonts w:ascii="Courier New"/>
                <w:sz w:val="15"/>
                <w:lang w:val="en-US"/>
              </w:rPr>
            </w:pPr>
            <w:r w:rsidRPr="00097C12">
              <w:rPr>
                <w:rFonts w:ascii="Courier New"/>
                <w:sz w:val="15"/>
                <w:lang w:val="en-US"/>
              </w:rPr>
              <w:t>}</w:t>
            </w:r>
          </w:p>
          <w:p w14:paraId="34014115" w14:textId="77777777" w:rsidR="00C9561B" w:rsidRPr="00097C12" w:rsidRDefault="00C9561B" w:rsidP="007752AD">
            <w:pPr>
              <w:ind w:left="254"/>
              <w:rPr>
                <w:rFonts w:ascii="Courier New"/>
                <w:sz w:val="15"/>
                <w:lang w:val="en-US"/>
              </w:rPr>
            </w:pPr>
            <w:r w:rsidRPr="00097C12">
              <w:rPr>
                <w:rFonts w:ascii="Courier New"/>
                <w:sz w:val="15"/>
                <w:lang w:val="en-US"/>
              </w:rPr>
              <w:t>&lt;/style&gt;</w:t>
            </w:r>
          </w:p>
          <w:p w14:paraId="2F2A9401" w14:textId="77777777" w:rsidR="00C9561B" w:rsidRPr="00097C12" w:rsidRDefault="00C9561B" w:rsidP="007752AD">
            <w:pPr>
              <w:ind w:left="164"/>
              <w:rPr>
                <w:rFonts w:ascii="Courier New"/>
                <w:sz w:val="15"/>
                <w:lang w:val="en-US"/>
              </w:rPr>
            </w:pPr>
            <w:r w:rsidRPr="00097C12">
              <w:rPr>
                <w:rFonts w:ascii="Courier New"/>
                <w:sz w:val="15"/>
                <w:lang w:val="en-US"/>
              </w:rPr>
              <w:t>&lt;/head&gt;</w:t>
            </w:r>
          </w:p>
          <w:p w14:paraId="0F7CA7E2" w14:textId="77777777" w:rsidR="00C9561B" w:rsidRPr="00097C12" w:rsidRDefault="00C9561B" w:rsidP="007752AD">
            <w:pPr>
              <w:ind w:left="164"/>
              <w:rPr>
                <w:rFonts w:ascii="Courier New"/>
                <w:sz w:val="15"/>
                <w:lang w:val="en-US"/>
              </w:rPr>
            </w:pPr>
            <w:r w:rsidRPr="00097C12">
              <w:rPr>
                <w:rFonts w:ascii="Courier New"/>
                <w:sz w:val="15"/>
                <w:lang w:val="en-US"/>
              </w:rPr>
              <w:t>&lt;body&gt;</w:t>
            </w:r>
          </w:p>
          <w:p w14:paraId="3C414173" w14:textId="77777777" w:rsidR="00C9561B" w:rsidRPr="00097C12" w:rsidRDefault="00C9561B" w:rsidP="007752AD">
            <w:pPr>
              <w:ind w:left="246"/>
              <w:rPr>
                <w:rFonts w:ascii="Courier New" w:hAnsi="Courier New"/>
                <w:sz w:val="15"/>
                <w:lang w:val="en-US"/>
              </w:rPr>
            </w:pPr>
            <w:r w:rsidRPr="00097C12">
              <w:rPr>
                <w:rFonts w:ascii="Courier New" w:hAnsi="Courier New"/>
                <w:sz w:val="15"/>
                <w:lang w:val="en-US"/>
              </w:rPr>
              <w:t>&lt;p&gt;</w:t>
            </w:r>
            <w:r>
              <w:rPr>
                <w:rFonts w:ascii="Courier New" w:hAnsi="Courier New"/>
                <w:sz w:val="15"/>
                <w:lang w:val="uk-UA"/>
              </w:rPr>
              <w:t>Колір</w:t>
            </w:r>
            <w:r w:rsidRPr="00097C12">
              <w:rPr>
                <w:rFonts w:ascii="Courier New" w:hAnsi="Courier New"/>
                <w:sz w:val="15"/>
                <w:lang w:val="en-US"/>
              </w:rPr>
              <w:t xml:space="preserve"> </w:t>
            </w:r>
            <w:r>
              <w:rPr>
                <w:rFonts w:ascii="Courier New" w:hAnsi="Courier New"/>
                <w:sz w:val="15"/>
              </w:rPr>
              <w:t>текст</w:t>
            </w:r>
            <w:r>
              <w:rPr>
                <w:rFonts w:ascii="Courier New" w:hAnsi="Courier New"/>
                <w:sz w:val="15"/>
                <w:lang w:val="uk-UA"/>
              </w:rPr>
              <w:t>у</w:t>
            </w:r>
            <w:r w:rsidRPr="00097C12">
              <w:rPr>
                <w:rFonts w:ascii="Courier New" w:hAnsi="Courier New"/>
                <w:sz w:val="15"/>
                <w:lang w:val="en-US"/>
              </w:rPr>
              <w:t xml:space="preserve"> </w:t>
            </w:r>
            <w:r>
              <w:rPr>
                <w:rFonts w:ascii="Courier New" w:hAnsi="Courier New"/>
                <w:sz w:val="15"/>
                <w:lang w:val="uk-UA"/>
              </w:rPr>
              <w:t>цього</w:t>
            </w:r>
            <w:r w:rsidRPr="00097C12">
              <w:rPr>
                <w:rFonts w:ascii="Courier New" w:hAnsi="Courier New"/>
                <w:sz w:val="15"/>
                <w:lang w:val="en-US"/>
              </w:rPr>
              <w:t xml:space="preserve"> </w:t>
            </w:r>
            <w:r>
              <w:rPr>
                <w:rFonts w:ascii="Courier New" w:hAnsi="Courier New"/>
                <w:sz w:val="15"/>
              </w:rPr>
              <w:t>абзац</w:t>
            </w:r>
            <w:r>
              <w:rPr>
                <w:rFonts w:ascii="Courier New" w:hAnsi="Courier New"/>
                <w:sz w:val="15"/>
                <w:lang w:val="uk-UA"/>
              </w:rPr>
              <w:t>у</w:t>
            </w:r>
            <w:r w:rsidRPr="00097C12">
              <w:rPr>
                <w:rFonts w:ascii="Courier New" w:hAnsi="Courier New"/>
                <w:sz w:val="15"/>
                <w:lang w:val="en-US"/>
              </w:rPr>
              <w:t xml:space="preserve"> </w:t>
            </w:r>
            <w:r>
              <w:rPr>
                <w:rFonts w:ascii="Courier New" w:hAnsi="Courier New"/>
                <w:sz w:val="15"/>
              </w:rPr>
              <w:t>син</w:t>
            </w:r>
            <w:r>
              <w:rPr>
                <w:rFonts w:ascii="Courier New" w:hAnsi="Courier New"/>
                <w:sz w:val="15"/>
                <w:lang w:val="uk-UA"/>
              </w:rPr>
              <w:t>і</w:t>
            </w:r>
            <w:r>
              <w:rPr>
                <w:rFonts w:ascii="Courier New" w:hAnsi="Courier New"/>
                <w:sz w:val="15"/>
              </w:rPr>
              <w:t>й</w:t>
            </w:r>
            <w:r w:rsidRPr="00097C12">
              <w:rPr>
                <w:rFonts w:ascii="Courier New" w:hAnsi="Courier New"/>
                <w:sz w:val="15"/>
                <w:lang w:val="en-US"/>
              </w:rPr>
              <w:t>.&lt;/p&gt;</w:t>
            </w:r>
          </w:p>
          <w:p w14:paraId="2E78A308" w14:textId="77777777" w:rsidR="00C9561B" w:rsidRPr="00097C12" w:rsidRDefault="00C9561B" w:rsidP="007752AD">
            <w:pPr>
              <w:ind w:left="246"/>
              <w:rPr>
                <w:rFonts w:ascii="Courier New" w:hAnsi="Courier New" w:cs="Courier New"/>
                <w:sz w:val="15"/>
                <w:szCs w:val="15"/>
                <w:lang w:val="en-US"/>
              </w:rPr>
            </w:pPr>
            <w:r w:rsidRPr="00097C12">
              <w:rPr>
                <w:rFonts w:ascii="Courier New" w:hAnsi="Courier New"/>
                <w:sz w:val="15"/>
                <w:lang w:val="en-US"/>
              </w:rPr>
              <w:t>&lt;p class</w:t>
            </w:r>
            <w:r w:rsidRPr="00097C12">
              <w:rPr>
                <w:rFonts w:ascii="Courier New" w:hAnsi="Courier New" w:cs="Courier New"/>
                <w:sz w:val="15"/>
                <w:szCs w:val="15"/>
                <w:lang w:val="en-US"/>
              </w:rPr>
              <w:t>="red"&gt;</w:t>
            </w:r>
            <w:r w:rsidRPr="00B505E9">
              <w:rPr>
                <w:rFonts w:ascii="Courier New" w:hAnsi="Courier New" w:cs="Courier New"/>
                <w:sz w:val="15"/>
                <w:szCs w:val="15"/>
                <w:lang w:val="uk-UA"/>
              </w:rPr>
              <w:t xml:space="preserve"> </w:t>
            </w:r>
            <w:r w:rsidRPr="00B505E9">
              <w:rPr>
                <w:rStyle w:val="tlid-translation"/>
                <w:rFonts w:ascii="Courier New" w:hAnsi="Courier New" w:cs="Courier New"/>
                <w:sz w:val="15"/>
                <w:szCs w:val="15"/>
                <w:lang w:val="uk-UA"/>
              </w:rPr>
              <w:t>А у цього абзацу колір тексту вже інший</w:t>
            </w:r>
            <w:r w:rsidRPr="00097C12">
              <w:rPr>
                <w:rFonts w:ascii="Courier New" w:hAnsi="Courier New" w:cs="Courier New"/>
                <w:sz w:val="15"/>
                <w:szCs w:val="15"/>
                <w:lang w:val="en-US"/>
              </w:rPr>
              <w:t>.&lt;/p&gt;</w:t>
            </w:r>
          </w:p>
          <w:p w14:paraId="651343F8" w14:textId="77777777" w:rsidR="00C9561B" w:rsidRPr="00B505E9" w:rsidRDefault="00C9561B" w:rsidP="007752AD">
            <w:pPr>
              <w:ind w:left="164"/>
              <w:rPr>
                <w:rFonts w:ascii="Courier New" w:hAnsi="Courier New" w:cs="Courier New"/>
                <w:sz w:val="15"/>
                <w:szCs w:val="15"/>
              </w:rPr>
            </w:pPr>
            <w:r w:rsidRPr="00B505E9">
              <w:rPr>
                <w:rFonts w:ascii="Courier New" w:hAnsi="Courier New" w:cs="Courier New"/>
                <w:sz w:val="15"/>
                <w:szCs w:val="15"/>
              </w:rPr>
              <w:t>&lt;/body&gt;</w:t>
            </w:r>
          </w:p>
          <w:p w14:paraId="2F2367AC" w14:textId="77777777" w:rsidR="00C9561B" w:rsidRPr="0057303A" w:rsidRDefault="00C9561B" w:rsidP="007752AD">
            <w:pPr>
              <w:ind w:left="74"/>
              <w:rPr>
                <w:rFonts w:ascii="Courier New" w:eastAsia="Courier New" w:hAnsi="Courier New" w:cs="Courier New"/>
                <w:sz w:val="15"/>
              </w:rPr>
            </w:pPr>
            <w:r>
              <w:rPr>
                <w:rFonts w:ascii="Courier New"/>
                <w:sz w:val="15"/>
              </w:rPr>
              <w:t>&lt;/html&gt;</w:t>
            </w:r>
          </w:p>
        </w:tc>
      </w:tr>
    </w:tbl>
    <w:p w14:paraId="30CCB6F1" w14:textId="77777777" w:rsidR="0057303A" w:rsidRDefault="0057303A" w:rsidP="00253FB5">
      <w:pPr>
        <w:spacing w:line="360" w:lineRule="auto"/>
        <w:rPr>
          <w:rFonts w:ascii="Arial Black"/>
          <w:sz w:val="4"/>
          <w:szCs w:val="17"/>
        </w:rPr>
      </w:pPr>
    </w:p>
    <w:p w14:paraId="3892FCD0" w14:textId="77777777" w:rsidR="00C9561B" w:rsidRDefault="00C9561B" w:rsidP="00253FB5">
      <w:pPr>
        <w:spacing w:line="360" w:lineRule="auto"/>
        <w:rPr>
          <w:rFonts w:ascii="Arial Black"/>
          <w:sz w:val="4"/>
          <w:szCs w:val="17"/>
        </w:rPr>
      </w:pPr>
    </w:p>
    <w:p w14:paraId="79F9996A" w14:textId="77777777" w:rsidR="00C9561B" w:rsidRDefault="00C9561B" w:rsidP="00253FB5">
      <w:pPr>
        <w:spacing w:line="360" w:lineRule="auto"/>
        <w:rPr>
          <w:rFonts w:ascii="Arial Black"/>
          <w:sz w:val="4"/>
          <w:szCs w:val="17"/>
        </w:rPr>
      </w:pPr>
    </w:p>
    <w:p w14:paraId="777F8040" w14:textId="77777777" w:rsidR="00C9561B" w:rsidRDefault="00C9561B" w:rsidP="00253FB5">
      <w:pPr>
        <w:spacing w:line="360" w:lineRule="auto"/>
        <w:rPr>
          <w:sz w:val="17"/>
          <w:szCs w:val="17"/>
          <w:lang w:val="uk-UA"/>
        </w:rPr>
      </w:pPr>
    </w:p>
    <w:p w14:paraId="7168041E" w14:textId="77777777" w:rsidR="00C9561B" w:rsidRDefault="00C9561B" w:rsidP="00253FB5">
      <w:pPr>
        <w:spacing w:line="360" w:lineRule="auto"/>
        <w:rPr>
          <w:sz w:val="17"/>
          <w:szCs w:val="17"/>
          <w:lang w:val="uk-UA"/>
        </w:rPr>
      </w:pPr>
    </w:p>
    <w:p w14:paraId="3E72F041" w14:textId="77777777" w:rsidR="0057303A" w:rsidRDefault="0057303A" w:rsidP="00253FB5">
      <w:pPr>
        <w:spacing w:line="360" w:lineRule="auto"/>
        <w:rPr>
          <w:sz w:val="17"/>
          <w:szCs w:val="17"/>
          <w:lang w:val="uk-UA"/>
        </w:rPr>
      </w:pPr>
      <w:r w:rsidRPr="0057303A">
        <w:rPr>
          <w:sz w:val="17"/>
          <w:szCs w:val="17"/>
          <w:lang w:val="uk-UA"/>
        </w:rPr>
        <w:t xml:space="preserve">В даному прикладі колір першого абзацу успадковується від селектора </w:t>
      </w:r>
      <w:r w:rsidRPr="0057303A">
        <w:rPr>
          <w:rFonts w:ascii="Courier New" w:hAnsi="Courier New"/>
          <w:b/>
          <w:color w:val="006699"/>
          <w:sz w:val="17"/>
          <w:szCs w:val="17"/>
        </w:rPr>
        <w:t>BODY</w:t>
      </w:r>
      <w:r w:rsidRPr="0057303A">
        <w:rPr>
          <w:sz w:val="17"/>
          <w:szCs w:val="17"/>
          <w:lang w:val="uk-UA"/>
        </w:rPr>
        <w:t>, а для другого встановлений явно через клас з ім'ям red.</w:t>
      </w:r>
    </w:p>
    <w:p w14:paraId="5A77C31B" w14:textId="77777777" w:rsidR="003E3F2C" w:rsidRDefault="003E3F2C" w:rsidP="00253FB5">
      <w:pPr>
        <w:spacing w:line="360" w:lineRule="auto"/>
        <w:rPr>
          <w:sz w:val="17"/>
          <w:szCs w:val="17"/>
          <w:lang w:val="uk-UA"/>
        </w:rPr>
      </w:pPr>
    </w:p>
    <w:p w14:paraId="3F84C650" w14:textId="77777777" w:rsidR="003E3F2C" w:rsidRPr="0057303A" w:rsidRDefault="003E3F2C" w:rsidP="00253FB5">
      <w:pPr>
        <w:spacing w:line="360" w:lineRule="auto"/>
        <w:ind w:left="105" w:right="241"/>
        <w:rPr>
          <w:sz w:val="17"/>
          <w:szCs w:val="17"/>
        </w:rPr>
      </w:pPr>
    </w:p>
    <w:p w14:paraId="63B8CD4B" w14:textId="77777777" w:rsidR="00EA4222" w:rsidRDefault="00EA4222" w:rsidP="00EA4222">
      <w:pPr>
        <w:spacing w:line="360" w:lineRule="auto"/>
        <w:jc w:val="center"/>
        <w:rPr>
          <w:del w:id="1532" w:author="Пользователь Windows" w:date="2019-12-19T07:37:00Z"/>
          <w:sz w:val="21"/>
          <w:szCs w:val="17"/>
        </w:rPr>
        <w:pPrChange w:id="1533" w:author="Пользователь Windows" w:date="2019-12-19T07:37:00Z">
          <w:pPr>
            <w:spacing w:line="360" w:lineRule="auto"/>
          </w:pPr>
        </w:pPrChange>
      </w:pPr>
    </w:p>
    <w:p w14:paraId="43A8951B" w14:textId="77777777" w:rsidR="00EA4222" w:rsidRPr="00EA4222" w:rsidRDefault="00EA4222" w:rsidP="00AE6F79">
      <w:pPr>
        <w:spacing w:line="360" w:lineRule="auto"/>
        <w:jc w:val="center"/>
        <w:rPr>
          <w:sz w:val="17"/>
          <w:szCs w:val="17"/>
          <w:lang w:val="uk-UA"/>
          <w:rPrChange w:id="1534" w:author="Пользователь Windows" w:date="2030-13-06T00:00:00Z">
            <w:rPr>
              <w:sz w:val="17"/>
              <w:szCs w:val="17"/>
            </w:rPr>
          </w:rPrChange>
        </w:rPr>
        <w:sectPr w:rsidR="00EA4222" w:rsidRPr="00EA4222" w:rsidSect="002A255F">
          <w:type w:val="nextColumn"/>
          <w:pgSz w:w="11900" w:h="16840"/>
          <w:pgMar w:top="1134" w:right="1134" w:bottom="1134" w:left="1134" w:header="720" w:footer="720" w:gutter="0"/>
          <w:cols w:space="720"/>
        </w:sectPr>
      </w:pPr>
    </w:p>
    <w:p w14:paraId="356D0500" w14:textId="77777777" w:rsidR="0057303A" w:rsidRPr="0057303A" w:rsidRDefault="0057303A" w:rsidP="00AE6F79">
      <w:pPr>
        <w:spacing w:line="360" w:lineRule="auto"/>
        <w:jc w:val="center"/>
        <w:rPr>
          <w:rFonts w:ascii="Georgia" w:hAnsi="Georgia"/>
          <w:sz w:val="31"/>
          <w:szCs w:val="31"/>
          <w:lang w:val="uk-UA"/>
        </w:rPr>
      </w:pPr>
      <w:bookmarkStart w:id="1535" w:name="Каскадирование"/>
      <w:bookmarkEnd w:id="1535"/>
      <w:r w:rsidRPr="0057303A">
        <w:rPr>
          <w:rFonts w:ascii="Georgia" w:hAnsi="Georgia"/>
          <w:sz w:val="31"/>
          <w:szCs w:val="31"/>
          <w:lang w:val="uk-UA"/>
        </w:rPr>
        <w:lastRenderedPageBreak/>
        <w:t>Каскадування</w:t>
      </w:r>
    </w:p>
    <w:p w14:paraId="3265A2D3" w14:textId="77777777" w:rsidR="0057303A" w:rsidRPr="00AE6F79" w:rsidRDefault="003D6273" w:rsidP="00AE6F79">
      <w:pPr>
        <w:spacing w:line="360" w:lineRule="auto"/>
        <w:ind w:left="142"/>
        <w:rPr>
          <w:sz w:val="24"/>
          <w:szCs w:val="17"/>
        </w:rPr>
      </w:pPr>
      <w:r w:rsidRPr="003D6273">
        <w:rPr>
          <w:sz w:val="17"/>
          <w:szCs w:val="17"/>
          <w:lang w:val="uk-UA"/>
          <w:rPrChange w:id="1536" w:author="Пользователь Windows" w:date="2019-12-19T07:37:00Z">
            <w:rPr>
              <w:lang w:val="uk-UA"/>
            </w:rPr>
          </w:rPrChange>
        </w:rPr>
        <w:t>Абревіатура CSS розшифровується як Cascading Style Sheets (каскадні таблиці стилів), де одним з ключових слів виступає «каскад». Під каскадом в даному випадку розуміється одночасне застосування різних стильових правил до елементів документа - за допомогою підключення декількох стильових файлів, успадкування властивостей і інших методів. Щоб в подібній ситуації браузер розумів, яке в підсумку правило застосовувати до елементу, і не виникало конфліктів в поведінці різних браузерів, введені певні пріоритети.</w:t>
      </w:r>
      <w:r w:rsidRPr="003D6273">
        <w:rPr>
          <w:sz w:val="17"/>
          <w:szCs w:val="17"/>
          <w:lang w:val="uk-UA"/>
          <w:rPrChange w:id="1537" w:author="Пользователь Windows" w:date="2019-12-19T07:37:00Z">
            <w:rPr>
              <w:lang w:val="uk-UA"/>
            </w:rPr>
          </w:rPrChange>
        </w:rPr>
        <w:br/>
      </w:r>
      <w:r w:rsidRPr="003D6273">
        <w:rPr>
          <w:sz w:val="17"/>
          <w:szCs w:val="17"/>
          <w:lang w:val="uk-UA"/>
          <w:rPrChange w:id="1538" w:author="Пользователь Windows" w:date="2019-12-19T07:37:00Z">
            <w:rPr>
              <w:lang w:val="uk-UA"/>
            </w:rPr>
          </w:rPrChange>
        </w:rPr>
        <w:br/>
        <w:t>Нижче наведені пріоритети браузерів, якими вони керуються при обробці стильових правил. Чим вище в списку знаходиться пункт, тим нижче його пріоритет, і навпаки.</w:t>
      </w:r>
      <w:r w:rsidRPr="003D6273">
        <w:rPr>
          <w:sz w:val="17"/>
          <w:szCs w:val="17"/>
          <w:lang w:val="uk-UA"/>
          <w:rPrChange w:id="1539" w:author="Пользователь Windows" w:date="2019-12-19T07:37:00Z">
            <w:rPr>
              <w:lang w:val="uk-UA"/>
            </w:rPr>
          </w:rPrChange>
        </w:rPr>
        <w:br/>
      </w:r>
      <w:r w:rsidRPr="003D6273">
        <w:rPr>
          <w:sz w:val="17"/>
          <w:szCs w:val="17"/>
          <w:lang w:val="uk-UA"/>
          <w:rPrChange w:id="1540" w:author="Пользователь Windows" w:date="2019-12-19T07:37:00Z">
            <w:rPr>
              <w:lang w:val="uk-UA"/>
            </w:rPr>
          </w:rPrChange>
        </w:rPr>
        <w:br/>
        <w:t>1. Стиль браузера.</w:t>
      </w:r>
      <w:r w:rsidRPr="003D6273">
        <w:rPr>
          <w:sz w:val="17"/>
          <w:szCs w:val="17"/>
          <w:lang w:val="uk-UA"/>
          <w:rPrChange w:id="1541" w:author="Пользователь Windows" w:date="2019-12-19T07:37:00Z">
            <w:rPr>
              <w:lang w:val="uk-UA"/>
            </w:rPr>
          </w:rPrChange>
        </w:rPr>
        <w:br/>
        <w:t>2. Стиль користувача.</w:t>
      </w:r>
      <w:r w:rsidRPr="003D6273">
        <w:rPr>
          <w:sz w:val="17"/>
          <w:szCs w:val="17"/>
          <w:lang w:val="uk-UA"/>
          <w:rPrChange w:id="1542" w:author="Пользователь Windows" w:date="2019-12-19T07:37:00Z">
            <w:rPr>
              <w:lang w:val="uk-UA"/>
            </w:rPr>
          </w:rPrChange>
        </w:rPr>
        <w:br/>
        <w:t>3. Стиль автора.</w:t>
      </w:r>
      <w:r w:rsidRPr="003D6273">
        <w:rPr>
          <w:sz w:val="17"/>
          <w:szCs w:val="17"/>
          <w:lang w:val="uk-UA"/>
          <w:rPrChange w:id="1543" w:author="Пользователь Windows" w:date="2019-12-19T07:37:00Z">
            <w:rPr>
              <w:lang w:val="uk-UA"/>
            </w:rPr>
          </w:rPrChange>
        </w:rPr>
        <w:br/>
        <w:t>4. Стиль автора з додаванням! Important.</w:t>
      </w:r>
      <w:r w:rsidRPr="003D6273">
        <w:rPr>
          <w:sz w:val="17"/>
          <w:szCs w:val="17"/>
          <w:lang w:val="uk-UA"/>
          <w:rPrChange w:id="1544" w:author="Пользователь Windows" w:date="2019-12-19T07:37:00Z">
            <w:rPr>
              <w:lang w:val="uk-UA"/>
            </w:rPr>
          </w:rPrChange>
        </w:rPr>
        <w:br/>
        <w:t>5. Стиль користувача з додаванням! Important.</w:t>
      </w:r>
      <w:r w:rsidRPr="003D6273">
        <w:rPr>
          <w:sz w:val="17"/>
          <w:szCs w:val="17"/>
          <w:lang w:val="uk-UA"/>
          <w:rPrChange w:id="1545" w:author="Пользователь Windows" w:date="2019-12-19T07:37:00Z">
            <w:rPr>
              <w:lang w:val="uk-UA"/>
            </w:rPr>
          </w:rPrChange>
        </w:rPr>
        <w:br/>
      </w:r>
      <w:r w:rsidRPr="003D6273">
        <w:rPr>
          <w:sz w:val="17"/>
          <w:szCs w:val="17"/>
          <w:lang w:val="uk-UA"/>
          <w:rPrChange w:id="1546" w:author="Пользователь Windows" w:date="2019-12-19T07:37:00Z">
            <w:rPr>
              <w:lang w:val="uk-UA"/>
            </w:rPr>
          </w:rPrChange>
        </w:rPr>
        <w:br/>
        <w:t>Найнижчим пріоритетом має стиль браузера - оформлення, яке за замовчуванням застосовується до елементів веб-сторінки браузером. Це оформлення можна побачити в разі «голого» HTML, коли до документу не додається ніяких стилів.</w:t>
      </w:r>
    </w:p>
    <w:p w14:paraId="0024399F" w14:textId="77777777" w:rsidR="003E3F2C" w:rsidRDefault="0057303A" w:rsidP="00253FB5">
      <w:pPr>
        <w:spacing w:line="360" w:lineRule="auto"/>
        <w:ind w:left="142"/>
        <w:outlineLvl w:val="4"/>
        <w:rPr>
          <w:rFonts w:ascii="Georgia" w:eastAsia="Georgia" w:hAnsi="Georgia" w:cs="Georgia"/>
          <w:sz w:val="23"/>
          <w:szCs w:val="23"/>
        </w:rPr>
      </w:pPr>
      <w:r w:rsidRPr="0057303A">
        <w:rPr>
          <w:rFonts w:ascii="Georgia" w:eastAsia="Georgia" w:hAnsi="Georgia" w:cs="Georgia"/>
          <w:color w:val="BD2026"/>
          <w:sz w:val="23"/>
          <w:szCs w:val="23"/>
        </w:rPr>
        <w:t>!important</w:t>
      </w:r>
    </w:p>
    <w:p w14:paraId="08C32863" w14:textId="77777777" w:rsidR="00AE6F79" w:rsidRDefault="003D6273" w:rsidP="00AE6F79">
      <w:pPr>
        <w:spacing w:line="360" w:lineRule="auto"/>
        <w:ind w:left="142"/>
        <w:outlineLvl w:val="4"/>
        <w:rPr>
          <w:ins w:id="1547" w:author="Пользователь Windows" w:date="2019-12-19T07:39:00Z"/>
          <w:sz w:val="17"/>
          <w:szCs w:val="17"/>
          <w:lang w:val="uk-UA"/>
        </w:rPr>
      </w:pPr>
      <w:r w:rsidRPr="003D6273">
        <w:rPr>
          <w:sz w:val="17"/>
          <w:szCs w:val="17"/>
          <w:lang w:val="uk-UA"/>
          <w:rPrChange w:id="1548" w:author="Пользователь Windows" w:date="2019-12-19T07:38:00Z">
            <w:rPr>
              <w:lang w:val="uk-UA"/>
            </w:rPr>
          </w:rPrChange>
        </w:rPr>
        <w:t xml:space="preserve">Ключове слово </w:t>
      </w:r>
      <w:r w:rsidRPr="003D6273">
        <w:rPr>
          <w:color w:val="B61039"/>
          <w:sz w:val="17"/>
          <w:szCs w:val="17"/>
          <w:rPrChange w:id="1549" w:author="Пользователь Windows" w:date="2019-12-19T07:38:00Z">
            <w:rPr>
              <w:color w:val="B61039"/>
            </w:rPr>
          </w:rPrChange>
        </w:rPr>
        <w:t xml:space="preserve">!important </w:t>
      </w:r>
      <w:r w:rsidRPr="003D6273">
        <w:rPr>
          <w:sz w:val="17"/>
          <w:szCs w:val="17"/>
          <w:lang w:val="uk-UA"/>
          <w:rPrChange w:id="1550" w:author="Пользователь Windows" w:date="2019-12-19T07:38:00Z">
            <w:rPr>
              <w:lang w:val="uk-UA"/>
            </w:rPr>
          </w:rPrChange>
        </w:rPr>
        <w:t xml:space="preserve">грає роль в тому випадку, коли користувачі підключають свою власну таблицю стилів. Якщо виникає суперечність, коли стиль автора сторінки і користувача для одного і того ж елемента не збігається, то </w:t>
      </w:r>
      <w:r w:rsidRPr="003D6273">
        <w:rPr>
          <w:color w:val="B61039"/>
          <w:sz w:val="17"/>
          <w:szCs w:val="17"/>
          <w:lang w:val="uk-UA"/>
          <w:rPrChange w:id="1551" w:author="Пользователь Windows" w:date="2019-12-19T07:38:00Z">
            <w:rPr>
              <w:color w:val="B61039"/>
              <w:lang w:val="uk-UA"/>
            </w:rPr>
          </w:rPrChange>
        </w:rPr>
        <w:t>!</w:t>
      </w:r>
      <w:r w:rsidRPr="003D6273">
        <w:rPr>
          <w:color w:val="B61039"/>
          <w:sz w:val="17"/>
          <w:szCs w:val="17"/>
          <w:rPrChange w:id="1552" w:author="Пользователь Windows" w:date="2019-12-19T07:38:00Z">
            <w:rPr>
              <w:color w:val="B61039"/>
            </w:rPr>
          </w:rPrChange>
        </w:rPr>
        <w:t>important</w:t>
      </w:r>
      <w:r w:rsidRPr="003D6273">
        <w:rPr>
          <w:color w:val="B61039"/>
          <w:sz w:val="17"/>
          <w:szCs w:val="17"/>
          <w:lang w:val="uk-UA"/>
          <w:rPrChange w:id="1553" w:author="Пользователь Windows" w:date="2019-12-19T07:38:00Z">
            <w:rPr>
              <w:color w:val="B61039"/>
              <w:lang w:val="uk-UA"/>
            </w:rPr>
          </w:rPrChange>
        </w:rPr>
        <w:t xml:space="preserve"> </w:t>
      </w:r>
      <w:r w:rsidRPr="003D6273">
        <w:rPr>
          <w:sz w:val="17"/>
          <w:szCs w:val="17"/>
          <w:lang w:val="uk-UA"/>
          <w:rPrChange w:id="1554" w:author="Пользователь Windows" w:date="2019-12-19T07:38:00Z">
            <w:rPr>
              <w:lang w:val="uk-UA"/>
            </w:rPr>
          </w:rPrChange>
        </w:rPr>
        <w:t>дозволяє підвищити пріоритет стилю або його важливість, іншими словами.</w:t>
      </w:r>
      <w:r w:rsidRPr="003D6273">
        <w:rPr>
          <w:sz w:val="17"/>
          <w:szCs w:val="17"/>
          <w:lang w:val="uk-UA"/>
          <w:rPrChange w:id="1555" w:author="Пользователь Windows" w:date="2019-12-19T07:38:00Z">
            <w:rPr>
              <w:lang w:val="uk-UA"/>
            </w:rPr>
          </w:rPrChange>
        </w:rPr>
        <w:br/>
      </w:r>
      <w:r w:rsidRPr="003D6273">
        <w:rPr>
          <w:sz w:val="17"/>
          <w:szCs w:val="17"/>
          <w:lang w:val="uk-UA"/>
          <w:rPrChange w:id="1556" w:author="Пользователь Windows" w:date="2019-12-19T07:38:00Z">
            <w:rPr>
              <w:lang w:val="uk-UA"/>
            </w:rPr>
          </w:rPrChange>
        </w:rPr>
        <w:br/>
        <w:t>При використанні для користувача таблиці стилів або одночасному застосуванні різного стилю автора і користувача до одного і того ж селектору, браузер керується наступним алгоритмом.</w:t>
      </w:r>
      <w:del w:id="1557" w:author="Пользователь Windows" w:date="2019-12-19T07:39:00Z">
        <w:r w:rsidRPr="003D6273">
          <w:rPr>
            <w:sz w:val="17"/>
            <w:szCs w:val="17"/>
            <w:lang w:val="uk-UA"/>
            <w:rPrChange w:id="1558" w:author="Пользователь Windows" w:date="2019-12-19T07:38:00Z">
              <w:rPr>
                <w:lang w:val="uk-UA"/>
              </w:rPr>
            </w:rPrChange>
          </w:rPr>
          <w:br/>
        </w:r>
      </w:del>
    </w:p>
    <w:p w14:paraId="41F1041B" w14:textId="77777777" w:rsidR="00EA4222" w:rsidRDefault="003D6273" w:rsidP="00EA4222">
      <w:pPr>
        <w:spacing w:line="360" w:lineRule="auto"/>
        <w:ind w:left="142"/>
        <w:outlineLvl w:val="4"/>
        <w:rPr>
          <w:rFonts w:ascii="Georgia" w:eastAsia="Georgia" w:hAnsi="Georgia" w:cs="Georgia"/>
          <w:sz w:val="23"/>
          <w:szCs w:val="23"/>
        </w:rPr>
        <w:pPrChange w:id="1559" w:author="Пользователь Windows" w:date="2019-12-19T07:39:00Z">
          <w:pPr>
            <w:spacing w:line="360" w:lineRule="auto"/>
            <w:outlineLvl w:val="4"/>
          </w:pPr>
        </w:pPrChange>
      </w:pPr>
      <w:del w:id="1560" w:author="Пользователь Windows" w:date="2019-12-19T07:39:00Z">
        <w:r w:rsidRPr="003D6273">
          <w:rPr>
            <w:sz w:val="17"/>
            <w:szCs w:val="17"/>
            <w:lang w:val="uk-UA"/>
            <w:rPrChange w:id="1561" w:author="Пользователь Windows" w:date="2019-12-19T07:39:00Z">
              <w:rPr>
                <w:lang w:val="uk-UA"/>
              </w:rPr>
            </w:rPrChange>
          </w:rPr>
          <w:br/>
        </w:r>
      </w:del>
      <w:r w:rsidRPr="003D6273">
        <w:rPr>
          <w:color w:val="B61039"/>
          <w:sz w:val="17"/>
          <w:szCs w:val="17"/>
          <w:lang w:val="uk-UA"/>
          <w:rPrChange w:id="1562" w:author="Пользователь Windows" w:date="2019-12-19T07:39:00Z">
            <w:rPr>
              <w:color w:val="B61039"/>
              <w:lang w:val="uk-UA"/>
            </w:rPr>
          </w:rPrChange>
        </w:rPr>
        <w:t>!</w:t>
      </w:r>
      <w:r w:rsidRPr="003D6273">
        <w:rPr>
          <w:color w:val="B61039"/>
          <w:sz w:val="17"/>
          <w:szCs w:val="17"/>
          <w:rPrChange w:id="1563" w:author="Пользователь Windows" w:date="2019-12-19T07:39:00Z">
            <w:rPr>
              <w:color w:val="B61039"/>
            </w:rPr>
          </w:rPrChange>
        </w:rPr>
        <w:t>important</w:t>
      </w:r>
      <w:r w:rsidRPr="003D6273">
        <w:rPr>
          <w:color w:val="B61039"/>
          <w:sz w:val="17"/>
          <w:szCs w:val="17"/>
          <w:lang w:val="uk-UA"/>
          <w:rPrChange w:id="1564" w:author="Пользователь Windows" w:date="2019-12-19T07:39:00Z">
            <w:rPr>
              <w:color w:val="B61039"/>
              <w:lang w:val="uk-UA"/>
            </w:rPr>
          </w:rPrChange>
        </w:rPr>
        <w:t xml:space="preserve"> </w:t>
      </w:r>
      <w:r w:rsidRPr="003D6273">
        <w:rPr>
          <w:sz w:val="17"/>
          <w:szCs w:val="17"/>
          <w:lang w:val="uk-UA"/>
          <w:rPrChange w:id="1565" w:author="Пользователь Windows" w:date="2019-12-19T07:39:00Z">
            <w:rPr>
              <w:lang w:val="uk-UA"/>
            </w:rPr>
          </w:rPrChange>
        </w:rPr>
        <w:t>доданий в авторський стиль - буде застосовуватися стиль автора.</w:t>
      </w:r>
      <w:r w:rsidRPr="003D6273">
        <w:rPr>
          <w:sz w:val="17"/>
          <w:szCs w:val="17"/>
          <w:lang w:val="uk-UA"/>
          <w:rPrChange w:id="1566" w:author="Пользователь Windows" w:date="2019-12-19T07:39:00Z">
            <w:rPr>
              <w:lang w:val="uk-UA"/>
            </w:rPr>
          </w:rPrChange>
        </w:rPr>
        <w:br/>
      </w:r>
      <w:r w:rsidRPr="003D6273">
        <w:rPr>
          <w:color w:val="B61039"/>
          <w:sz w:val="17"/>
          <w:szCs w:val="17"/>
          <w:lang w:val="uk-UA"/>
          <w:rPrChange w:id="1567" w:author="Пользователь Windows" w:date="2019-12-19T07:39:00Z">
            <w:rPr>
              <w:color w:val="B61039"/>
              <w:lang w:val="uk-UA"/>
            </w:rPr>
          </w:rPrChange>
        </w:rPr>
        <w:t>!</w:t>
      </w:r>
      <w:r w:rsidRPr="003D6273">
        <w:rPr>
          <w:color w:val="B61039"/>
          <w:sz w:val="17"/>
          <w:szCs w:val="17"/>
          <w:rPrChange w:id="1568" w:author="Пользователь Windows" w:date="2019-12-19T07:39:00Z">
            <w:rPr>
              <w:color w:val="B61039"/>
            </w:rPr>
          </w:rPrChange>
        </w:rPr>
        <w:t>important</w:t>
      </w:r>
      <w:r w:rsidRPr="003D6273">
        <w:rPr>
          <w:color w:val="B61039"/>
          <w:sz w:val="17"/>
          <w:szCs w:val="17"/>
          <w:lang w:val="uk-UA"/>
          <w:rPrChange w:id="1569" w:author="Пользователь Windows" w:date="2019-12-19T07:39:00Z">
            <w:rPr>
              <w:color w:val="B61039"/>
              <w:lang w:val="uk-UA"/>
            </w:rPr>
          </w:rPrChange>
        </w:rPr>
        <w:t xml:space="preserve"> </w:t>
      </w:r>
      <w:r w:rsidRPr="003D6273">
        <w:rPr>
          <w:sz w:val="17"/>
          <w:szCs w:val="17"/>
          <w:lang w:val="uk-UA"/>
          <w:rPrChange w:id="1570" w:author="Пользователь Windows" w:date="2019-12-19T07:39:00Z">
            <w:rPr>
              <w:lang w:val="uk-UA"/>
            </w:rPr>
          </w:rPrChange>
        </w:rPr>
        <w:t>доданий в призначений для користувача стиль - буде застосовуватися стиль користувача.</w:t>
      </w:r>
    </w:p>
    <w:p w14:paraId="5637531E" w14:textId="77777777" w:rsidR="001774CC" w:rsidRDefault="0057303A" w:rsidP="001774CC">
      <w:pPr>
        <w:pStyle w:val="a3"/>
        <w:ind w:left="105"/>
        <w:rPr>
          <w:ins w:id="1571" w:author="Пользователь Windows" w:date="2019-12-19T07:41:00Z"/>
        </w:rPr>
      </w:pPr>
      <w:del w:id="1572" w:author="Пользователь Windows" w:date="2019-12-19T07:38:00Z">
        <w:r w:rsidRPr="00AE6F79" w:rsidDel="00AE6F79">
          <w:rPr>
            <w:lang w:val="uk-UA"/>
          </w:rPr>
          <w:delText xml:space="preserve"> </w:delText>
        </w:r>
      </w:del>
      <w:r w:rsidRPr="00AE6F79">
        <w:rPr>
          <w:color w:val="B61039"/>
          <w:lang w:val="uk-UA"/>
        </w:rPr>
        <w:t>!</w:t>
      </w:r>
      <w:r w:rsidRPr="00AE6F79">
        <w:rPr>
          <w:color w:val="B61039"/>
        </w:rPr>
        <w:t>important</w:t>
      </w:r>
      <w:r w:rsidR="003D6273">
        <w:rPr>
          <w:color w:val="B61039"/>
          <w:lang w:val="uk-UA"/>
        </w:rPr>
        <w:t xml:space="preserve"> </w:t>
      </w:r>
      <w:r w:rsidR="003D6273">
        <w:rPr>
          <w:lang w:val="uk-UA"/>
        </w:rPr>
        <w:t>немає як в авторському стилі, так і стилі користувача - буде застосовуватися стиль автора.</w:t>
      </w:r>
      <w:r w:rsidR="003D6273">
        <w:rPr>
          <w:lang w:val="uk-UA"/>
        </w:rPr>
        <w:br/>
        <w:t xml:space="preserve"> </w:t>
      </w:r>
      <w:r w:rsidR="003D6273">
        <w:rPr>
          <w:color w:val="B61039"/>
          <w:lang w:val="uk-UA"/>
        </w:rPr>
        <w:t>!</w:t>
      </w:r>
      <w:r w:rsidR="003D6273">
        <w:rPr>
          <w:color w:val="B61039"/>
        </w:rPr>
        <w:t>important</w:t>
      </w:r>
      <w:r w:rsidR="003D6273">
        <w:rPr>
          <w:color w:val="B61039"/>
          <w:lang w:val="uk-UA"/>
        </w:rPr>
        <w:t xml:space="preserve"> </w:t>
      </w:r>
      <w:r w:rsidR="003D6273">
        <w:rPr>
          <w:lang w:val="uk-UA"/>
        </w:rPr>
        <w:t>міститься в авторському стилі і стилі користувача - буде застосовуватися стиль користувача.</w:t>
      </w:r>
      <w:r w:rsidR="003D6273">
        <w:rPr>
          <w:lang w:val="uk-UA"/>
        </w:rPr>
        <w:br/>
      </w:r>
      <w:r w:rsidR="003D6273">
        <w:rPr>
          <w:lang w:val="uk-UA"/>
        </w:rPr>
        <w:br/>
        <w:t xml:space="preserve">Синтаксис застосування </w:t>
      </w:r>
      <w:r w:rsidR="003D6273">
        <w:rPr>
          <w:color w:val="B61039"/>
          <w:lang w:val="uk-UA"/>
        </w:rPr>
        <w:t>!</w:t>
      </w:r>
      <w:r w:rsidR="003D6273">
        <w:rPr>
          <w:color w:val="B61039"/>
        </w:rPr>
        <w:t>important</w:t>
      </w:r>
      <w:r w:rsidR="003D6273">
        <w:rPr>
          <w:color w:val="B61039"/>
          <w:lang w:val="uk-UA"/>
        </w:rPr>
        <w:t xml:space="preserve"> </w:t>
      </w:r>
      <w:r w:rsidR="003D6273">
        <w:rPr>
          <w:lang w:val="uk-UA"/>
        </w:rPr>
        <w:t>наступний.</w:t>
      </w:r>
      <w:ins w:id="1573" w:author="Пользователь Windows" w:date="2019-12-19T07:42:00Z">
        <w:r w:rsidR="003D6273">
          <w:rPr>
            <w:lang w:val="uk-UA"/>
          </w:rPr>
          <w:t xml:space="preserve"> </w:t>
        </w:r>
      </w:ins>
      <w:del w:id="1574" w:author="Пользователь Windows" w:date="2019-12-19T07:42:00Z">
        <w:r w:rsidR="003D6273">
          <w:rPr>
            <w:lang w:val="uk-UA"/>
          </w:rPr>
          <w:br/>
        </w:r>
        <w:r w:rsidR="003D6273">
          <w:rPr>
            <w:lang w:val="uk-UA"/>
          </w:rPr>
          <w:br/>
          <w:delText xml:space="preserve">Властивість: значення </w:delText>
        </w:r>
        <w:r w:rsidR="003D6273">
          <w:rPr>
            <w:color w:val="B61039"/>
            <w:lang w:val="uk-UA"/>
          </w:rPr>
          <w:delText>!</w:delText>
        </w:r>
        <w:r w:rsidR="003D6273">
          <w:rPr>
            <w:color w:val="B61039"/>
          </w:rPr>
          <w:delText>important</w:delText>
        </w:r>
        <w:r w:rsidR="003D6273">
          <w:rPr>
            <w:lang w:val="uk-UA"/>
          </w:rPr>
          <w:delText>;</w:delText>
        </w:r>
      </w:del>
    </w:p>
    <w:p w14:paraId="237C9638" w14:textId="77777777" w:rsidR="00EA4222" w:rsidRDefault="00EA4222" w:rsidP="00EA4222">
      <w:pPr>
        <w:spacing w:line="360" w:lineRule="auto"/>
        <w:ind w:left="142"/>
        <w:rPr>
          <w:ins w:id="1575" w:author="Пользователь Windows" w:date="2019-12-19T07:41:00Z"/>
          <w:sz w:val="13"/>
        </w:rPr>
        <w:pPrChange w:id="1576" w:author="Пользователь Windows" w:date="2019-12-19T07:42:00Z">
          <w:pPr>
            <w:pStyle w:val="a3"/>
            <w:spacing w:before="9"/>
          </w:pPr>
        </w:pPrChange>
      </w:pPr>
    </w:p>
    <w:p w14:paraId="7D9BA088" w14:textId="77777777" w:rsidR="001774CC" w:rsidRPr="001774CC" w:rsidRDefault="001774CC" w:rsidP="001774CC">
      <w:pPr>
        <w:tabs>
          <w:tab w:val="left" w:pos="9634"/>
        </w:tabs>
        <w:spacing w:before="109"/>
        <w:ind w:left="426"/>
        <w:rPr>
          <w:ins w:id="1577" w:author="Пользователь Windows" w:date="2019-12-19T07:41:00Z"/>
          <w:rFonts w:ascii="Courier New" w:hAnsi="Courier New"/>
          <w:color w:val="000000" w:themeColor="text1"/>
          <w:sz w:val="15"/>
          <w:rPrChange w:id="1578" w:author="Пользователь Windows" w:date="2019-12-19T07:41:00Z">
            <w:rPr>
              <w:ins w:id="1579" w:author="Пользователь Windows" w:date="2019-12-19T07:41:00Z"/>
              <w:rFonts w:ascii="Courier New" w:hAnsi="Courier New"/>
              <w:sz w:val="15"/>
            </w:rPr>
          </w:rPrChange>
        </w:rPr>
      </w:pPr>
      <w:ins w:id="1580" w:author="Пользователь Windows" w:date="2019-12-19T07:41:00Z">
        <w:r>
          <w:rPr>
            <w:rFonts w:ascii="Times New Roman" w:hAnsi="Times New Roman"/>
            <w:sz w:val="15"/>
            <w:shd w:val="clear" w:color="auto" w:fill="F8F7F2"/>
          </w:rPr>
          <w:t xml:space="preserve"> </w:t>
        </w:r>
        <w:r>
          <w:rPr>
            <w:rFonts w:ascii="Times New Roman" w:hAnsi="Times New Roman"/>
            <w:spacing w:val="-1"/>
            <w:sz w:val="15"/>
            <w:shd w:val="clear" w:color="auto" w:fill="F8F7F2"/>
          </w:rPr>
          <w:t xml:space="preserve"> </w:t>
        </w:r>
        <w:r w:rsidR="003D6273" w:rsidRPr="003D6273">
          <w:rPr>
            <w:rFonts w:ascii="Courier New" w:hAnsi="Courier New"/>
            <w:color w:val="000000" w:themeColor="text1"/>
            <w:sz w:val="15"/>
            <w:shd w:val="clear" w:color="auto" w:fill="F8F7F2"/>
            <w:lang w:val="uk-UA"/>
            <w:rPrChange w:id="1581" w:author="Пользователь Windows" w:date="2019-12-19T07:41:00Z">
              <w:rPr>
                <w:rFonts w:ascii="Courier New" w:hAnsi="Courier New"/>
                <w:sz w:val="15"/>
                <w:shd w:val="clear" w:color="auto" w:fill="F8F7F2"/>
                <w:lang w:val="uk-UA"/>
              </w:rPr>
            </w:rPrChange>
          </w:rPr>
          <w:t>Властивість</w:t>
        </w:r>
        <w:r w:rsidR="003D6273" w:rsidRPr="003D6273">
          <w:rPr>
            <w:rFonts w:ascii="Courier New" w:hAnsi="Courier New"/>
            <w:color w:val="000000" w:themeColor="text1"/>
            <w:sz w:val="15"/>
            <w:shd w:val="clear" w:color="auto" w:fill="F8F7F2"/>
            <w:rPrChange w:id="1582" w:author="Пользователь Windows" w:date="2019-12-19T07:41:00Z">
              <w:rPr>
                <w:rFonts w:ascii="Courier New" w:hAnsi="Courier New"/>
                <w:sz w:val="15"/>
                <w:shd w:val="clear" w:color="auto" w:fill="F8F7F2"/>
              </w:rPr>
            </w:rPrChange>
          </w:rPr>
          <w:t>: значен</w:t>
        </w:r>
        <w:r w:rsidR="003D6273" w:rsidRPr="003D6273">
          <w:rPr>
            <w:rFonts w:ascii="Courier New" w:hAnsi="Courier New"/>
            <w:color w:val="000000" w:themeColor="text1"/>
            <w:sz w:val="15"/>
            <w:shd w:val="clear" w:color="auto" w:fill="F8F7F2"/>
            <w:lang w:val="uk-UA"/>
            <w:rPrChange w:id="1583" w:author="Пользователь Windows" w:date="2019-12-19T07:41:00Z">
              <w:rPr>
                <w:rFonts w:ascii="Courier New" w:hAnsi="Courier New"/>
                <w:sz w:val="15"/>
                <w:shd w:val="clear" w:color="auto" w:fill="F8F7F2"/>
                <w:lang w:val="uk-UA"/>
              </w:rPr>
            </w:rPrChange>
          </w:rPr>
          <w:t>ня</w:t>
        </w:r>
        <w:r w:rsidR="003D6273" w:rsidRPr="003D6273">
          <w:rPr>
            <w:rFonts w:ascii="Courier New" w:hAnsi="Courier New"/>
            <w:color w:val="000000" w:themeColor="text1"/>
            <w:spacing w:val="-22"/>
            <w:sz w:val="15"/>
            <w:shd w:val="clear" w:color="auto" w:fill="F8F7F2"/>
            <w:rPrChange w:id="1584" w:author="Пользователь Windows" w:date="2019-12-19T07:41:00Z">
              <w:rPr>
                <w:rFonts w:ascii="Courier New" w:hAnsi="Courier New"/>
                <w:spacing w:val="-22"/>
                <w:sz w:val="15"/>
                <w:shd w:val="clear" w:color="auto" w:fill="F8F7F2"/>
              </w:rPr>
            </w:rPrChange>
          </w:rPr>
          <w:t xml:space="preserve"> </w:t>
        </w:r>
        <w:r w:rsidR="003D6273" w:rsidRPr="003D6273">
          <w:rPr>
            <w:rFonts w:ascii="Courier New" w:hAnsi="Courier New"/>
            <w:color w:val="000000" w:themeColor="text1"/>
            <w:sz w:val="15"/>
            <w:shd w:val="clear" w:color="auto" w:fill="F8F7F2"/>
            <w:rPrChange w:id="1585" w:author="Пользователь Windows" w:date="2019-12-19T07:41:00Z">
              <w:rPr>
                <w:rFonts w:ascii="Courier New" w:hAnsi="Courier New"/>
                <w:sz w:val="15"/>
                <w:shd w:val="clear" w:color="auto" w:fill="F8F7F2"/>
              </w:rPr>
            </w:rPrChange>
          </w:rPr>
          <w:t>!important;</w:t>
        </w:r>
        <w:r w:rsidR="003D6273" w:rsidRPr="003D6273">
          <w:rPr>
            <w:rFonts w:ascii="Courier New" w:hAnsi="Courier New"/>
            <w:color w:val="000000" w:themeColor="text1"/>
            <w:sz w:val="15"/>
            <w:shd w:val="clear" w:color="auto" w:fill="F8F7F2"/>
            <w:rPrChange w:id="1586" w:author="Пользователь Windows" w:date="2019-12-19T07:41:00Z">
              <w:rPr>
                <w:rFonts w:ascii="Courier New" w:hAnsi="Courier New"/>
                <w:sz w:val="15"/>
                <w:shd w:val="clear" w:color="auto" w:fill="F8F7F2"/>
              </w:rPr>
            </w:rPrChange>
          </w:rPr>
          <w:tab/>
        </w:r>
      </w:ins>
    </w:p>
    <w:p w14:paraId="566A7877" w14:textId="77777777" w:rsidR="00EA4222" w:rsidRPr="00EA4222" w:rsidRDefault="003D6273" w:rsidP="00EA4222">
      <w:pPr>
        <w:spacing w:line="360" w:lineRule="auto"/>
        <w:ind w:left="142"/>
        <w:rPr>
          <w:sz w:val="17"/>
          <w:szCs w:val="17"/>
          <w:lang w:val="uk-UA"/>
          <w:rPrChange w:id="1587" w:author="Пользователь Windows" w:date="2019-12-19T07:39:00Z">
            <w:rPr>
              <w:lang w:val="uk-UA"/>
            </w:rPr>
          </w:rPrChange>
        </w:rPr>
        <w:pPrChange w:id="1588" w:author="Пользователь Windows" w:date="2019-12-19T07:39:00Z">
          <w:pPr>
            <w:spacing w:line="360" w:lineRule="auto"/>
          </w:pPr>
        </w:pPrChange>
      </w:pPr>
      <w:r w:rsidRPr="003D6273">
        <w:rPr>
          <w:sz w:val="17"/>
          <w:szCs w:val="17"/>
          <w:lang w:val="uk-UA"/>
          <w:rPrChange w:id="1589" w:author="Пользователь Windows" w:date="2019-12-19T07:39:00Z">
            <w:rPr>
              <w:lang w:val="uk-UA"/>
            </w:rPr>
          </w:rPrChange>
        </w:rPr>
        <w:br/>
      </w:r>
      <w:r w:rsidRPr="003D6273">
        <w:rPr>
          <w:sz w:val="17"/>
          <w:szCs w:val="17"/>
          <w:lang w:val="uk-UA"/>
          <w:rPrChange w:id="1590" w:author="Пользователь Windows" w:date="2019-12-19T07:39:00Z">
            <w:rPr>
              <w:lang w:val="uk-UA"/>
            </w:rPr>
          </w:rPrChange>
        </w:rPr>
        <w:br/>
        <w:t>Спочатку пишеться бажа</w:t>
      </w:r>
      <w:ins w:id="1591" w:author="Пользователь Windows" w:date="2019-12-19T07:37:00Z">
        <w:r w:rsidRPr="003D6273">
          <w:rPr>
            <w:sz w:val="17"/>
            <w:szCs w:val="17"/>
            <w:lang w:val="uk-UA"/>
            <w:rPrChange w:id="1592" w:author="Пользователь Windows" w:date="2019-12-19T07:39:00Z">
              <w:rPr>
                <w:lang w:val="uk-UA"/>
              </w:rPr>
            </w:rPrChange>
          </w:rPr>
          <w:t>н</w:t>
        </w:r>
      </w:ins>
      <w:ins w:id="1593" w:author="Пользователь Windows" w:date="2019-12-19T07:36:00Z">
        <w:r w:rsidRPr="003D6273">
          <w:rPr>
            <w:sz w:val="17"/>
            <w:szCs w:val="17"/>
            <w:lang w:val="uk-UA"/>
            <w:rPrChange w:id="1594" w:author="Пользователь Windows" w:date="2019-12-19T07:39:00Z">
              <w:rPr>
                <w:lang w:val="uk-UA"/>
              </w:rPr>
            </w:rPrChange>
          </w:rPr>
          <w:t>а</w:t>
        </w:r>
      </w:ins>
      <w:del w:id="1595" w:author="Пользователь Windows" w:date="2019-12-19T07:36:00Z">
        <w:r w:rsidRPr="003D6273">
          <w:rPr>
            <w:sz w:val="17"/>
            <w:szCs w:val="17"/>
            <w:lang w:val="uk-UA"/>
            <w:rPrChange w:id="1596" w:author="Пользователь Windows" w:date="2019-12-19T07:39:00Z">
              <w:rPr>
                <w:lang w:val="uk-UA"/>
              </w:rPr>
            </w:rPrChange>
          </w:rPr>
          <w:delText>не</w:delText>
        </w:r>
      </w:del>
      <w:r w:rsidRPr="003D6273">
        <w:rPr>
          <w:sz w:val="17"/>
          <w:szCs w:val="17"/>
          <w:lang w:val="uk-UA"/>
          <w:rPrChange w:id="1597" w:author="Пользователь Windows" w:date="2019-12-19T07:39:00Z">
            <w:rPr>
              <w:lang w:val="uk-UA"/>
            </w:rPr>
          </w:rPrChange>
        </w:rPr>
        <w:t xml:space="preserve"> стильова властивість, потім через двокрапку його значення і в кінці після пробілу ставиться ключове слово! Important.</w:t>
      </w:r>
      <w:r w:rsidRPr="003D6273">
        <w:rPr>
          <w:sz w:val="17"/>
          <w:szCs w:val="17"/>
          <w:lang w:val="uk-UA"/>
          <w:rPrChange w:id="1598" w:author="Пользователь Windows" w:date="2019-12-19T07:39:00Z">
            <w:rPr>
              <w:lang w:val="uk-UA"/>
            </w:rPr>
          </w:rPrChange>
        </w:rPr>
        <w:br/>
      </w:r>
      <w:del w:id="1599" w:author="Пользователь Windows" w:date="2019-12-19T07:42:00Z">
        <w:r w:rsidRPr="003D6273">
          <w:rPr>
            <w:sz w:val="17"/>
            <w:szCs w:val="17"/>
            <w:lang w:val="uk-UA"/>
            <w:rPrChange w:id="1600" w:author="Пользователь Windows" w:date="2019-12-19T07:39:00Z">
              <w:rPr>
                <w:lang w:val="uk-UA"/>
              </w:rPr>
            </w:rPrChange>
          </w:rPr>
          <w:br/>
        </w:r>
      </w:del>
      <w:r w:rsidRPr="003D6273">
        <w:rPr>
          <w:sz w:val="17"/>
          <w:szCs w:val="17"/>
          <w:lang w:val="uk-UA"/>
          <w:rPrChange w:id="1601" w:author="Пользователь Windows" w:date="2019-12-19T07:39:00Z">
            <w:rPr>
              <w:lang w:val="uk-UA"/>
            </w:rPr>
          </w:rPrChange>
        </w:rPr>
        <w:t>Підвищення важливості потрібно не тільки для регулювання пріоритету між авторською та користувальницької таблицею стилів, але і для підвищення специфічності певного селектора.</w:t>
      </w:r>
    </w:p>
    <w:p w14:paraId="4D9C5F32" w14:textId="77777777" w:rsidR="003E3F2C" w:rsidRDefault="0057303A" w:rsidP="00253FB5">
      <w:pPr>
        <w:spacing w:line="360" w:lineRule="auto"/>
        <w:ind w:left="142"/>
        <w:outlineLvl w:val="4"/>
        <w:rPr>
          <w:rFonts w:ascii="Georgia" w:eastAsia="Georgia" w:hAnsi="Georgia" w:cs="Georgia"/>
          <w:color w:val="BD2026"/>
          <w:sz w:val="23"/>
          <w:szCs w:val="23"/>
        </w:rPr>
      </w:pPr>
      <w:r w:rsidRPr="0057303A">
        <w:rPr>
          <w:rFonts w:ascii="Georgia" w:eastAsia="Georgia" w:hAnsi="Georgia" w:cs="Georgia"/>
          <w:color w:val="BD2026"/>
          <w:sz w:val="23"/>
          <w:szCs w:val="23"/>
        </w:rPr>
        <w:t>Специф</w:t>
      </w:r>
      <w:r w:rsidRPr="0057303A">
        <w:rPr>
          <w:rFonts w:ascii="Georgia" w:eastAsia="Georgia" w:hAnsi="Georgia" w:cs="Georgia"/>
          <w:color w:val="BD2026"/>
          <w:sz w:val="23"/>
          <w:szCs w:val="23"/>
          <w:lang w:val="uk-UA"/>
        </w:rPr>
        <w:t>і</w:t>
      </w:r>
      <w:r w:rsidRPr="0057303A">
        <w:rPr>
          <w:rFonts w:ascii="Georgia" w:eastAsia="Georgia" w:hAnsi="Georgia" w:cs="Georgia"/>
          <w:color w:val="BD2026"/>
          <w:sz w:val="23"/>
          <w:szCs w:val="23"/>
        </w:rPr>
        <w:t>чн</w:t>
      </w:r>
      <w:r w:rsidRPr="0057303A">
        <w:rPr>
          <w:rFonts w:ascii="Georgia" w:eastAsia="Georgia" w:hAnsi="Georgia" w:cs="Georgia"/>
          <w:color w:val="BD2026"/>
          <w:sz w:val="23"/>
          <w:szCs w:val="23"/>
          <w:lang w:val="uk-UA"/>
        </w:rPr>
        <w:t>і</w:t>
      </w:r>
      <w:r w:rsidRPr="0057303A">
        <w:rPr>
          <w:rFonts w:ascii="Georgia" w:eastAsia="Georgia" w:hAnsi="Georgia" w:cs="Georgia"/>
          <w:color w:val="BD2026"/>
          <w:sz w:val="23"/>
          <w:szCs w:val="23"/>
        </w:rPr>
        <w:t>сть</w:t>
      </w:r>
    </w:p>
    <w:p w14:paraId="02FCE592" w14:textId="43E1DB82" w:rsidR="0057303A" w:rsidRPr="002C57A6" w:rsidRDefault="00767651" w:rsidP="00253FB5">
      <w:pPr>
        <w:spacing w:line="360" w:lineRule="auto"/>
        <w:ind w:left="142"/>
        <w:outlineLvl w:val="4"/>
        <w:rPr>
          <w:rFonts w:ascii="Georgia" w:eastAsia="Georgia" w:hAnsi="Georgia" w:cs="Georgia"/>
          <w:sz w:val="23"/>
          <w:szCs w:val="23"/>
          <w:lang w:val="uk-UA"/>
          <w:rPrChange w:id="1602" w:author="Пользователь Windows" w:date="2019-12-19T05:26:00Z">
            <w:rPr>
              <w:rFonts w:ascii="Georgia" w:eastAsia="Georgia" w:hAnsi="Georgia" w:cs="Georgia"/>
              <w:sz w:val="23"/>
              <w:szCs w:val="23"/>
            </w:rPr>
          </w:rPrChange>
        </w:rPr>
      </w:pPr>
      <w:r>
        <w:rPr>
          <w:noProof/>
          <w:sz w:val="17"/>
          <w:szCs w:val="17"/>
          <w:lang w:val="uk-UA" w:eastAsia="uk-UA" w:bidi="ar-SA"/>
        </w:rPr>
        <mc:AlternateContent>
          <mc:Choice Requires="wps">
            <w:drawing>
              <wp:anchor distT="0" distB="0" distL="0" distR="0" simplePos="0" relativeHeight="251863040" behindDoc="1" locked="0" layoutInCell="1" allowOverlap="1" wp14:anchorId="4A4E453D" wp14:editId="36FDDBB1">
                <wp:simplePos x="0" y="0"/>
                <wp:positionH relativeFrom="page">
                  <wp:posOffset>860425</wp:posOffset>
                </wp:positionH>
                <wp:positionV relativeFrom="paragraph">
                  <wp:posOffset>949960</wp:posOffset>
                </wp:positionV>
                <wp:extent cx="5847715" cy="951865"/>
                <wp:effectExtent l="0" t="0" r="0" b="0"/>
                <wp:wrapTopAndBottom/>
                <wp:docPr id="254" name="Text 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951865"/>
                        </a:xfrm>
                        <a:prstGeom prst="rect">
                          <a:avLst/>
                        </a:prstGeom>
                        <a:solidFill>
                          <a:srgbClr val="F8F7F2"/>
                        </a:solidFill>
                        <a:ln>
                          <a:noFill/>
                        </a:ln>
                      </wps:spPr>
                      <wps:txbx>
                        <w:txbxContent>
                          <w:p w14:paraId="785923D4" w14:textId="77777777" w:rsidR="000A2EAA" w:rsidRDefault="000A2EAA" w:rsidP="0057303A">
                            <w:pPr>
                              <w:tabs>
                                <w:tab w:val="left" w:pos="1369"/>
                                <w:tab w:val="left" w:pos="5073"/>
                              </w:tabs>
                              <w:spacing w:before="68" w:line="160" w:lineRule="exact"/>
                              <w:ind w:left="74"/>
                              <w:rPr>
                                <w:rFonts w:ascii="Courier New" w:hAnsi="Courier New"/>
                                <w:sz w:val="15"/>
                              </w:rPr>
                            </w:pPr>
                            <w:r>
                              <w:rPr>
                                <w:rFonts w:ascii="Courier New" w:hAnsi="Courier New"/>
                                <w:sz w:val="15"/>
                              </w:rPr>
                              <w:t>*</w:t>
                            </w:r>
                            <w:r>
                              <w:rPr>
                                <w:rFonts w:ascii="Courier New" w:hAnsi="Courier New"/>
                                <w:sz w:val="15"/>
                              </w:rPr>
                              <w:tab/>
                            </w:r>
                            <w:r>
                              <w:rPr>
                                <w:rFonts w:ascii="Courier New" w:hAnsi="Courier New"/>
                                <w:spacing w:val="-3"/>
                                <w:sz w:val="15"/>
                              </w:rPr>
                              <w:t xml:space="preserve">{} /* </w:t>
                            </w:r>
                            <w:r>
                              <w:rPr>
                                <w:rFonts w:ascii="Courier New" w:hAnsi="Courier New"/>
                                <w:sz w:val="15"/>
                              </w:rPr>
                              <w:t xml:space="preserve">a=0 b=0 c=0 </w:t>
                            </w:r>
                            <w:r>
                              <w:rPr>
                                <w:rFonts w:ascii="Courier New" w:hAnsi="Courier New"/>
                                <w:spacing w:val="3"/>
                                <w:sz w:val="15"/>
                              </w:rPr>
                              <w:t xml:space="preserve">-&gt; </w:t>
                            </w:r>
                            <w:r>
                              <w:rPr>
                                <w:rFonts w:ascii="Courier New" w:hAnsi="Courier New"/>
                                <w:spacing w:val="-5"/>
                                <w:sz w:val="15"/>
                              </w:rPr>
                              <w:t>специф</w:t>
                            </w:r>
                            <w:r>
                              <w:rPr>
                                <w:rFonts w:ascii="Courier New" w:hAnsi="Courier New"/>
                                <w:spacing w:val="-5"/>
                                <w:sz w:val="15"/>
                                <w:lang w:val="uk-UA"/>
                              </w:rPr>
                              <w:t>і</w:t>
                            </w:r>
                            <w:r>
                              <w:rPr>
                                <w:rFonts w:ascii="Courier New" w:hAnsi="Courier New"/>
                                <w:spacing w:val="-5"/>
                                <w:sz w:val="15"/>
                              </w:rPr>
                              <w:t>чн</w:t>
                            </w:r>
                            <w:r>
                              <w:rPr>
                                <w:rFonts w:ascii="Courier New" w:hAnsi="Courier New"/>
                                <w:spacing w:val="-5"/>
                                <w:sz w:val="15"/>
                                <w:lang w:val="uk-UA"/>
                              </w:rPr>
                              <w:t>і</w:t>
                            </w:r>
                            <w:r>
                              <w:rPr>
                                <w:rFonts w:ascii="Courier New" w:hAnsi="Courier New"/>
                                <w:spacing w:val="-5"/>
                                <w:sz w:val="15"/>
                              </w:rPr>
                              <w:t xml:space="preserve">сть  </w:t>
                            </w:r>
                            <w:r>
                              <w:rPr>
                                <w:rFonts w:ascii="Courier New" w:hAnsi="Courier New"/>
                                <w:sz w:val="15"/>
                              </w:rPr>
                              <w:t>=</w:t>
                            </w:r>
                            <w:r>
                              <w:rPr>
                                <w:rFonts w:ascii="Courier New" w:hAnsi="Courier New"/>
                                <w:spacing w:val="1"/>
                                <w:sz w:val="15"/>
                              </w:rPr>
                              <w:t xml:space="preserve"> </w:t>
                            </w:r>
                            <w:r>
                              <w:rPr>
                                <w:rFonts w:ascii="Courier New" w:hAnsi="Courier New"/>
                                <w:sz w:val="15"/>
                              </w:rPr>
                              <w:t>0</w:t>
                            </w:r>
                            <w:r>
                              <w:rPr>
                                <w:rFonts w:ascii="Courier New" w:hAnsi="Courier New"/>
                                <w:sz w:val="15"/>
                              </w:rPr>
                              <w:tab/>
                            </w:r>
                            <w:r>
                              <w:rPr>
                                <w:rFonts w:ascii="Courier New" w:hAnsi="Courier New"/>
                                <w:spacing w:val="-5"/>
                                <w:sz w:val="15"/>
                              </w:rPr>
                              <w:t>*/</w:t>
                            </w:r>
                          </w:p>
                          <w:p w14:paraId="0EC06C43" w14:textId="77777777" w:rsidR="000A2EAA" w:rsidRDefault="000A2EAA" w:rsidP="0057303A">
                            <w:pPr>
                              <w:tabs>
                                <w:tab w:val="left" w:pos="1369"/>
                                <w:tab w:val="left" w:pos="1401"/>
                                <w:tab w:val="left" w:pos="5073"/>
                                <w:tab w:val="left" w:pos="5105"/>
                                <w:tab w:val="left" w:pos="5138"/>
                              </w:tabs>
                              <w:spacing w:before="5" w:line="211" w:lineRule="auto"/>
                              <w:ind w:left="74" w:right="3877"/>
                              <w:rPr>
                                <w:rFonts w:ascii="Courier New" w:hAnsi="Courier New"/>
                                <w:sz w:val="15"/>
                              </w:rPr>
                            </w:pPr>
                            <w:r>
                              <w:rPr>
                                <w:rFonts w:ascii="Courier New" w:hAnsi="Courier New"/>
                                <w:spacing w:val="-3"/>
                                <w:sz w:val="15"/>
                              </w:rPr>
                              <w:t>li</w:t>
                            </w:r>
                            <w:r>
                              <w:rPr>
                                <w:rFonts w:ascii="Courier New" w:hAnsi="Courier New"/>
                                <w:spacing w:val="-3"/>
                                <w:sz w:val="15"/>
                              </w:rPr>
                              <w:tab/>
                              <w:t xml:space="preserve">{} /* </w:t>
                            </w:r>
                            <w:r>
                              <w:rPr>
                                <w:rFonts w:ascii="Courier New" w:hAnsi="Courier New"/>
                                <w:sz w:val="15"/>
                              </w:rPr>
                              <w:t xml:space="preserve">a=0 b=0 c=1 </w:t>
                            </w:r>
                            <w:r>
                              <w:rPr>
                                <w:rFonts w:ascii="Courier New" w:hAnsi="Courier New"/>
                                <w:spacing w:val="3"/>
                                <w:sz w:val="15"/>
                              </w:rPr>
                              <w:t xml:space="preserve">-&gt; </w:t>
                            </w:r>
                            <w:r>
                              <w:rPr>
                                <w:rFonts w:ascii="Courier New" w:hAnsi="Courier New"/>
                                <w:spacing w:val="-5"/>
                                <w:sz w:val="15"/>
                              </w:rPr>
                              <w:t>специф</w:t>
                            </w:r>
                            <w:r>
                              <w:rPr>
                                <w:rFonts w:ascii="Courier New" w:hAnsi="Courier New"/>
                                <w:spacing w:val="-5"/>
                                <w:sz w:val="15"/>
                                <w:lang w:val="uk-UA"/>
                              </w:rPr>
                              <w:t>і</w:t>
                            </w:r>
                            <w:r>
                              <w:rPr>
                                <w:rFonts w:ascii="Courier New" w:hAnsi="Courier New"/>
                                <w:spacing w:val="-5"/>
                                <w:sz w:val="15"/>
                              </w:rPr>
                              <w:t>чн</w:t>
                            </w:r>
                            <w:r>
                              <w:rPr>
                                <w:rFonts w:ascii="Courier New" w:hAnsi="Courier New"/>
                                <w:spacing w:val="-5"/>
                                <w:sz w:val="15"/>
                                <w:lang w:val="uk-UA"/>
                              </w:rPr>
                              <w:t>і</w:t>
                            </w:r>
                            <w:r>
                              <w:rPr>
                                <w:rFonts w:ascii="Courier New" w:hAnsi="Courier New"/>
                                <w:spacing w:val="-5"/>
                                <w:sz w:val="15"/>
                              </w:rPr>
                              <w:t xml:space="preserve">сть  </w:t>
                            </w:r>
                            <w:r>
                              <w:rPr>
                                <w:rFonts w:ascii="Courier New" w:hAnsi="Courier New"/>
                                <w:sz w:val="15"/>
                              </w:rPr>
                              <w:t>=</w:t>
                            </w:r>
                            <w:r>
                              <w:rPr>
                                <w:rFonts w:ascii="Courier New" w:hAnsi="Courier New"/>
                                <w:spacing w:val="1"/>
                                <w:sz w:val="15"/>
                              </w:rPr>
                              <w:t xml:space="preserve"> </w:t>
                            </w:r>
                            <w:r>
                              <w:rPr>
                                <w:rFonts w:ascii="Courier New" w:hAnsi="Courier New"/>
                                <w:sz w:val="15"/>
                              </w:rPr>
                              <w:t>1</w:t>
                            </w:r>
                            <w:r>
                              <w:rPr>
                                <w:rFonts w:ascii="Courier New" w:hAnsi="Courier New"/>
                                <w:sz w:val="15"/>
                              </w:rPr>
                              <w:tab/>
                            </w:r>
                            <w:r>
                              <w:rPr>
                                <w:rFonts w:ascii="Courier New" w:hAnsi="Courier New"/>
                                <w:spacing w:val="-5"/>
                                <w:sz w:val="15"/>
                              </w:rPr>
                              <w:t xml:space="preserve">*/ </w:t>
                            </w:r>
                            <w:r>
                              <w:rPr>
                                <w:rFonts w:ascii="Courier New" w:hAnsi="Courier New"/>
                                <w:sz w:val="15"/>
                              </w:rPr>
                              <w:t xml:space="preserve">li:first-line  {} /* a=0 b=0 c=2 </w:t>
                            </w:r>
                            <w:r>
                              <w:rPr>
                                <w:rFonts w:ascii="Courier New" w:hAnsi="Courier New"/>
                                <w:spacing w:val="3"/>
                                <w:sz w:val="15"/>
                              </w:rPr>
                              <w:t xml:space="preserve">-&gt; </w:t>
                            </w:r>
                            <w:r>
                              <w:rPr>
                                <w:rFonts w:ascii="Courier New" w:hAnsi="Courier New"/>
                                <w:spacing w:val="-5"/>
                                <w:sz w:val="15"/>
                              </w:rPr>
                              <w:t>специф</w:t>
                            </w:r>
                            <w:r>
                              <w:rPr>
                                <w:rFonts w:ascii="Courier New" w:hAnsi="Courier New"/>
                                <w:spacing w:val="-5"/>
                                <w:sz w:val="15"/>
                                <w:lang w:val="uk-UA"/>
                              </w:rPr>
                              <w:t>і</w:t>
                            </w:r>
                            <w:r>
                              <w:rPr>
                                <w:rFonts w:ascii="Courier New" w:hAnsi="Courier New"/>
                                <w:spacing w:val="-5"/>
                                <w:sz w:val="15"/>
                              </w:rPr>
                              <w:t>чн</w:t>
                            </w:r>
                            <w:r>
                              <w:rPr>
                                <w:rFonts w:ascii="Courier New" w:hAnsi="Courier New"/>
                                <w:spacing w:val="-5"/>
                                <w:sz w:val="15"/>
                                <w:lang w:val="uk-UA"/>
                              </w:rPr>
                              <w:t>і</w:t>
                            </w:r>
                            <w:r>
                              <w:rPr>
                                <w:rFonts w:ascii="Courier New" w:hAnsi="Courier New"/>
                                <w:spacing w:val="-5"/>
                                <w:sz w:val="15"/>
                              </w:rPr>
                              <w:t xml:space="preserve">сть  </w:t>
                            </w:r>
                            <w:r>
                              <w:rPr>
                                <w:rFonts w:ascii="Courier New" w:hAnsi="Courier New"/>
                                <w:sz w:val="15"/>
                              </w:rPr>
                              <w:t>=</w:t>
                            </w:r>
                            <w:r>
                              <w:rPr>
                                <w:rFonts w:ascii="Courier New" w:hAnsi="Courier New"/>
                                <w:spacing w:val="1"/>
                                <w:sz w:val="15"/>
                              </w:rPr>
                              <w:t xml:space="preserve"> </w:t>
                            </w:r>
                            <w:r>
                              <w:rPr>
                                <w:rFonts w:ascii="Courier New" w:hAnsi="Courier New"/>
                                <w:sz w:val="15"/>
                              </w:rPr>
                              <w:t>2</w:t>
                            </w:r>
                            <w:r>
                              <w:rPr>
                                <w:rFonts w:ascii="Courier New" w:hAnsi="Courier New"/>
                                <w:sz w:val="15"/>
                              </w:rPr>
                              <w:tab/>
                            </w:r>
                            <w:r>
                              <w:rPr>
                                <w:rFonts w:ascii="Courier New" w:hAnsi="Courier New"/>
                                <w:sz w:val="15"/>
                              </w:rPr>
                              <w:tab/>
                            </w:r>
                            <w:r>
                              <w:rPr>
                                <w:rFonts w:ascii="Courier New" w:hAnsi="Courier New"/>
                                <w:sz w:val="15"/>
                              </w:rPr>
                              <w:tab/>
                              <w:t xml:space="preserve">*/ </w:t>
                            </w:r>
                            <w:r>
                              <w:rPr>
                                <w:rFonts w:ascii="Courier New" w:hAnsi="Courier New"/>
                                <w:spacing w:val="-3"/>
                                <w:sz w:val="15"/>
                              </w:rPr>
                              <w:t>ul</w:t>
                            </w:r>
                            <w:r>
                              <w:rPr>
                                <w:rFonts w:ascii="Courier New" w:hAnsi="Courier New"/>
                                <w:spacing w:val="3"/>
                                <w:sz w:val="15"/>
                              </w:rPr>
                              <w:t xml:space="preserve"> </w:t>
                            </w:r>
                            <w:r>
                              <w:rPr>
                                <w:rFonts w:ascii="Courier New" w:hAnsi="Courier New"/>
                                <w:spacing w:val="-3"/>
                                <w:sz w:val="15"/>
                              </w:rPr>
                              <w:t>li</w:t>
                            </w:r>
                            <w:r>
                              <w:rPr>
                                <w:rFonts w:ascii="Courier New" w:hAnsi="Courier New"/>
                                <w:spacing w:val="-3"/>
                                <w:sz w:val="15"/>
                              </w:rPr>
                              <w:tab/>
                              <w:t xml:space="preserve">{} /* </w:t>
                            </w:r>
                            <w:r>
                              <w:rPr>
                                <w:rFonts w:ascii="Courier New" w:hAnsi="Courier New"/>
                                <w:sz w:val="15"/>
                              </w:rPr>
                              <w:t xml:space="preserve">a=0 b=0 c=2 </w:t>
                            </w:r>
                            <w:r>
                              <w:rPr>
                                <w:rFonts w:ascii="Courier New" w:hAnsi="Courier New"/>
                                <w:spacing w:val="3"/>
                                <w:sz w:val="15"/>
                              </w:rPr>
                              <w:t xml:space="preserve">-&gt; </w:t>
                            </w:r>
                            <w:r>
                              <w:rPr>
                                <w:rFonts w:ascii="Courier New" w:hAnsi="Courier New"/>
                                <w:spacing w:val="-5"/>
                                <w:sz w:val="15"/>
                              </w:rPr>
                              <w:t>специф</w:t>
                            </w:r>
                            <w:r>
                              <w:rPr>
                                <w:rFonts w:ascii="Courier New" w:hAnsi="Courier New"/>
                                <w:spacing w:val="-5"/>
                                <w:sz w:val="15"/>
                                <w:lang w:val="uk-UA"/>
                              </w:rPr>
                              <w:t>і</w:t>
                            </w:r>
                            <w:r>
                              <w:rPr>
                                <w:rFonts w:ascii="Courier New" w:hAnsi="Courier New"/>
                                <w:spacing w:val="-5"/>
                                <w:sz w:val="15"/>
                              </w:rPr>
                              <w:t>чн</w:t>
                            </w:r>
                            <w:r>
                              <w:rPr>
                                <w:rFonts w:ascii="Courier New" w:hAnsi="Courier New"/>
                                <w:spacing w:val="-5"/>
                                <w:sz w:val="15"/>
                                <w:lang w:val="uk-UA"/>
                              </w:rPr>
                              <w:t>і</w:t>
                            </w:r>
                            <w:r>
                              <w:rPr>
                                <w:rFonts w:ascii="Courier New" w:hAnsi="Courier New"/>
                                <w:spacing w:val="-5"/>
                                <w:sz w:val="15"/>
                              </w:rPr>
                              <w:t xml:space="preserve">сть  </w:t>
                            </w:r>
                            <w:r>
                              <w:rPr>
                                <w:rFonts w:ascii="Courier New" w:hAnsi="Courier New"/>
                                <w:sz w:val="15"/>
                              </w:rPr>
                              <w:t>=</w:t>
                            </w:r>
                            <w:r>
                              <w:rPr>
                                <w:rFonts w:ascii="Courier New" w:hAnsi="Courier New"/>
                                <w:spacing w:val="1"/>
                                <w:sz w:val="15"/>
                              </w:rPr>
                              <w:t xml:space="preserve"> </w:t>
                            </w:r>
                            <w:r>
                              <w:rPr>
                                <w:rFonts w:ascii="Courier New" w:hAnsi="Courier New"/>
                                <w:sz w:val="15"/>
                              </w:rPr>
                              <w:t>2</w:t>
                            </w:r>
                            <w:r>
                              <w:rPr>
                                <w:rFonts w:ascii="Courier New" w:hAnsi="Courier New"/>
                                <w:sz w:val="15"/>
                              </w:rPr>
                              <w:tab/>
                            </w:r>
                            <w:r>
                              <w:rPr>
                                <w:rFonts w:ascii="Courier New" w:hAnsi="Courier New"/>
                                <w:spacing w:val="-5"/>
                                <w:sz w:val="15"/>
                              </w:rPr>
                              <w:t xml:space="preserve">*/ </w:t>
                            </w:r>
                            <w:r>
                              <w:rPr>
                                <w:rFonts w:ascii="Courier New" w:hAnsi="Courier New"/>
                                <w:sz w:val="15"/>
                              </w:rPr>
                              <w:t>ul</w:t>
                            </w:r>
                            <w:r>
                              <w:rPr>
                                <w:rFonts w:ascii="Courier New" w:hAnsi="Courier New"/>
                                <w:spacing w:val="-6"/>
                                <w:sz w:val="15"/>
                              </w:rPr>
                              <w:t xml:space="preserve"> </w:t>
                            </w:r>
                            <w:r>
                              <w:rPr>
                                <w:rFonts w:ascii="Courier New" w:hAnsi="Courier New"/>
                                <w:sz w:val="15"/>
                              </w:rPr>
                              <w:t>ol+li</w:t>
                            </w:r>
                            <w:r>
                              <w:rPr>
                                <w:rFonts w:ascii="Courier New" w:hAnsi="Courier New"/>
                                <w:sz w:val="15"/>
                              </w:rPr>
                              <w:tab/>
                            </w:r>
                            <w:r>
                              <w:rPr>
                                <w:rFonts w:ascii="Courier New" w:hAnsi="Courier New"/>
                                <w:sz w:val="15"/>
                              </w:rPr>
                              <w:tab/>
                              <w:t xml:space="preserve">{} /* a=0 b=0 c=3 </w:t>
                            </w:r>
                            <w:r>
                              <w:rPr>
                                <w:rFonts w:ascii="Courier New" w:hAnsi="Courier New"/>
                                <w:spacing w:val="3"/>
                                <w:sz w:val="15"/>
                              </w:rPr>
                              <w:t xml:space="preserve">-&gt; </w:t>
                            </w:r>
                            <w:r>
                              <w:rPr>
                                <w:rFonts w:ascii="Courier New" w:hAnsi="Courier New"/>
                                <w:spacing w:val="-5"/>
                                <w:sz w:val="15"/>
                              </w:rPr>
                              <w:t>специф</w:t>
                            </w:r>
                            <w:r>
                              <w:rPr>
                                <w:rFonts w:ascii="Courier New" w:hAnsi="Courier New"/>
                                <w:spacing w:val="-5"/>
                                <w:sz w:val="15"/>
                                <w:lang w:val="uk-UA"/>
                              </w:rPr>
                              <w:t>і</w:t>
                            </w:r>
                            <w:r>
                              <w:rPr>
                                <w:rFonts w:ascii="Courier New" w:hAnsi="Courier New"/>
                                <w:spacing w:val="-5"/>
                                <w:sz w:val="15"/>
                              </w:rPr>
                              <w:t>чн</w:t>
                            </w:r>
                            <w:r>
                              <w:rPr>
                                <w:rFonts w:ascii="Courier New" w:hAnsi="Courier New"/>
                                <w:spacing w:val="-5"/>
                                <w:sz w:val="15"/>
                                <w:lang w:val="uk-UA"/>
                              </w:rPr>
                              <w:t>і</w:t>
                            </w:r>
                            <w:r>
                              <w:rPr>
                                <w:rFonts w:ascii="Courier New" w:hAnsi="Courier New"/>
                                <w:spacing w:val="-5"/>
                                <w:sz w:val="15"/>
                              </w:rPr>
                              <w:t xml:space="preserve">сть  </w:t>
                            </w:r>
                            <w:r>
                              <w:rPr>
                                <w:rFonts w:ascii="Courier New" w:hAnsi="Courier New"/>
                                <w:sz w:val="15"/>
                              </w:rPr>
                              <w:t>= 3</w:t>
                            </w:r>
                            <w:r>
                              <w:rPr>
                                <w:rFonts w:ascii="Courier New" w:hAnsi="Courier New"/>
                                <w:sz w:val="15"/>
                              </w:rPr>
                              <w:tab/>
                            </w:r>
                            <w:r>
                              <w:rPr>
                                <w:rFonts w:ascii="Courier New" w:hAnsi="Courier New"/>
                                <w:sz w:val="15"/>
                              </w:rPr>
                              <w:tab/>
                              <w:t>*/ ul</w:t>
                            </w:r>
                            <w:r>
                              <w:rPr>
                                <w:rFonts w:ascii="Courier New" w:hAnsi="Courier New"/>
                                <w:spacing w:val="-7"/>
                                <w:sz w:val="15"/>
                              </w:rPr>
                              <w:t xml:space="preserve"> </w:t>
                            </w:r>
                            <w:r>
                              <w:rPr>
                                <w:rFonts w:ascii="Courier New" w:hAnsi="Courier New"/>
                                <w:sz w:val="15"/>
                              </w:rPr>
                              <w:t>li.red</w:t>
                            </w:r>
                            <w:r>
                              <w:rPr>
                                <w:rFonts w:ascii="Courier New" w:hAnsi="Courier New"/>
                                <w:sz w:val="15"/>
                              </w:rPr>
                              <w:tab/>
                            </w:r>
                            <w:r>
                              <w:rPr>
                                <w:rFonts w:ascii="Courier New" w:hAnsi="Courier New"/>
                                <w:sz w:val="15"/>
                              </w:rPr>
                              <w:tab/>
                              <w:t xml:space="preserve">{} /* a=0 b=1 c=2 </w:t>
                            </w:r>
                            <w:r>
                              <w:rPr>
                                <w:rFonts w:ascii="Courier New" w:hAnsi="Courier New"/>
                                <w:spacing w:val="3"/>
                                <w:sz w:val="15"/>
                              </w:rPr>
                              <w:t xml:space="preserve">-&gt; </w:t>
                            </w:r>
                            <w:r>
                              <w:rPr>
                                <w:rFonts w:ascii="Courier New" w:hAnsi="Courier New"/>
                                <w:spacing w:val="-5"/>
                                <w:sz w:val="15"/>
                              </w:rPr>
                              <w:t>специф</w:t>
                            </w:r>
                            <w:r>
                              <w:rPr>
                                <w:rFonts w:ascii="Courier New" w:hAnsi="Courier New"/>
                                <w:spacing w:val="-5"/>
                                <w:sz w:val="15"/>
                                <w:lang w:val="uk-UA"/>
                              </w:rPr>
                              <w:t>і</w:t>
                            </w:r>
                            <w:r>
                              <w:rPr>
                                <w:rFonts w:ascii="Courier New" w:hAnsi="Courier New"/>
                                <w:spacing w:val="-5"/>
                                <w:sz w:val="15"/>
                              </w:rPr>
                              <w:t>чн</w:t>
                            </w:r>
                            <w:r>
                              <w:rPr>
                                <w:rFonts w:ascii="Courier New" w:hAnsi="Courier New"/>
                                <w:spacing w:val="-5"/>
                                <w:sz w:val="15"/>
                                <w:lang w:val="uk-UA"/>
                              </w:rPr>
                              <w:t>і</w:t>
                            </w:r>
                            <w:r>
                              <w:rPr>
                                <w:rFonts w:ascii="Courier New" w:hAnsi="Courier New"/>
                                <w:spacing w:val="-5"/>
                                <w:sz w:val="15"/>
                              </w:rPr>
                              <w:t xml:space="preserve">сть  </w:t>
                            </w:r>
                            <w:r>
                              <w:rPr>
                                <w:rFonts w:ascii="Courier New" w:hAnsi="Courier New"/>
                                <w:sz w:val="15"/>
                              </w:rPr>
                              <w:t>= 12 */ li.red.level</w:t>
                            </w:r>
                            <w:r>
                              <w:rPr>
                                <w:rFonts w:ascii="Courier New" w:hAnsi="Courier New"/>
                                <w:sz w:val="15"/>
                              </w:rPr>
                              <w:tab/>
                            </w:r>
                            <w:r>
                              <w:rPr>
                                <w:rFonts w:ascii="Courier New" w:hAnsi="Courier New"/>
                                <w:sz w:val="15"/>
                              </w:rPr>
                              <w:tab/>
                              <w:t xml:space="preserve">{} /* a=0 b=2 c=1 </w:t>
                            </w:r>
                            <w:r>
                              <w:rPr>
                                <w:rFonts w:ascii="Courier New" w:hAnsi="Courier New"/>
                                <w:spacing w:val="3"/>
                                <w:sz w:val="15"/>
                              </w:rPr>
                              <w:t xml:space="preserve">-&gt; </w:t>
                            </w:r>
                            <w:r>
                              <w:rPr>
                                <w:rFonts w:ascii="Courier New" w:hAnsi="Courier New"/>
                                <w:spacing w:val="-5"/>
                                <w:sz w:val="15"/>
                              </w:rPr>
                              <w:t>специф</w:t>
                            </w:r>
                            <w:r>
                              <w:rPr>
                                <w:rFonts w:ascii="Courier New" w:hAnsi="Courier New"/>
                                <w:spacing w:val="-5"/>
                                <w:sz w:val="15"/>
                                <w:lang w:val="uk-UA"/>
                              </w:rPr>
                              <w:t>і</w:t>
                            </w:r>
                            <w:r>
                              <w:rPr>
                                <w:rFonts w:ascii="Courier New" w:hAnsi="Courier New"/>
                                <w:spacing w:val="-5"/>
                                <w:sz w:val="15"/>
                              </w:rPr>
                              <w:t>чн</w:t>
                            </w:r>
                            <w:r>
                              <w:rPr>
                                <w:rFonts w:ascii="Courier New" w:hAnsi="Courier New"/>
                                <w:spacing w:val="-5"/>
                                <w:sz w:val="15"/>
                                <w:lang w:val="uk-UA"/>
                              </w:rPr>
                              <w:t>і</w:t>
                            </w:r>
                            <w:r>
                              <w:rPr>
                                <w:rFonts w:ascii="Courier New" w:hAnsi="Courier New"/>
                                <w:spacing w:val="-5"/>
                                <w:sz w:val="15"/>
                              </w:rPr>
                              <w:t xml:space="preserve">сть  </w:t>
                            </w:r>
                            <w:r>
                              <w:rPr>
                                <w:rFonts w:ascii="Courier New" w:hAnsi="Courier New"/>
                                <w:sz w:val="15"/>
                              </w:rPr>
                              <w:t>= 21 */ #t34</w:t>
                            </w:r>
                            <w:r>
                              <w:rPr>
                                <w:rFonts w:ascii="Courier New" w:hAnsi="Courier New"/>
                                <w:sz w:val="15"/>
                              </w:rPr>
                              <w:tab/>
                              <w:t xml:space="preserve">{} /* a=1 b=0 c=0 </w:t>
                            </w:r>
                            <w:r>
                              <w:rPr>
                                <w:rFonts w:ascii="Courier New" w:hAnsi="Courier New"/>
                                <w:spacing w:val="3"/>
                                <w:sz w:val="15"/>
                              </w:rPr>
                              <w:t xml:space="preserve">-&gt; </w:t>
                            </w:r>
                            <w:r>
                              <w:rPr>
                                <w:rFonts w:ascii="Courier New" w:hAnsi="Courier New"/>
                                <w:spacing w:val="-5"/>
                                <w:sz w:val="15"/>
                              </w:rPr>
                              <w:t>специф</w:t>
                            </w:r>
                            <w:r>
                              <w:rPr>
                                <w:rFonts w:ascii="Courier New" w:hAnsi="Courier New"/>
                                <w:spacing w:val="-5"/>
                                <w:sz w:val="15"/>
                                <w:lang w:val="uk-UA"/>
                              </w:rPr>
                              <w:t>і</w:t>
                            </w:r>
                            <w:r>
                              <w:rPr>
                                <w:rFonts w:ascii="Courier New" w:hAnsi="Courier New"/>
                                <w:spacing w:val="-5"/>
                                <w:sz w:val="15"/>
                              </w:rPr>
                              <w:t>чн</w:t>
                            </w:r>
                            <w:r>
                              <w:rPr>
                                <w:rFonts w:ascii="Courier New" w:hAnsi="Courier New"/>
                                <w:spacing w:val="-5"/>
                                <w:sz w:val="15"/>
                                <w:lang w:val="uk-UA"/>
                              </w:rPr>
                              <w:t>і</w:t>
                            </w:r>
                            <w:r>
                              <w:rPr>
                                <w:rFonts w:ascii="Courier New" w:hAnsi="Courier New"/>
                                <w:spacing w:val="-5"/>
                                <w:sz w:val="15"/>
                              </w:rPr>
                              <w:t xml:space="preserve">сть  </w:t>
                            </w:r>
                            <w:r>
                              <w:rPr>
                                <w:rFonts w:ascii="Courier New" w:hAnsi="Courier New"/>
                                <w:sz w:val="15"/>
                              </w:rPr>
                              <w:t xml:space="preserve">= 100 */ #content #wrap {} /* a=2 b=0 c=0 </w:t>
                            </w:r>
                            <w:r>
                              <w:rPr>
                                <w:rFonts w:ascii="Courier New" w:hAnsi="Courier New"/>
                                <w:spacing w:val="3"/>
                                <w:sz w:val="15"/>
                              </w:rPr>
                              <w:t xml:space="preserve">-&gt; </w:t>
                            </w:r>
                            <w:r>
                              <w:rPr>
                                <w:rFonts w:ascii="Courier New" w:hAnsi="Courier New"/>
                                <w:spacing w:val="-5"/>
                                <w:sz w:val="15"/>
                              </w:rPr>
                              <w:t>специф</w:t>
                            </w:r>
                            <w:r>
                              <w:rPr>
                                <w:rFonts w:ascii="Courier New" w:hAnsi="Courier New"/>
                                <w:spacing w:val="-5"/>
                                <w:sz w:val="15"/>
                                <w:lang w:val="uk-UA"/>
                              </w:rPr>
                              <w:t>і</w:t>
                            </w:r>
                            <w:r>
                              <w:rPr>
                                <w:rFonts w:ascii="Courier New" w:hAnsi="Courier New"/>
                                <w:spacing w:val="-5"/>
                                <w:sz w:val="15"/>
                              </w:rPr>
                              <w:t>чн</w:t>
                            </w:r>
                            <w:r>
                              <w:rPr>
                                <w:rFonts w:ascii="Courier New" w:hAnsi="Courier New"/>
                                <w:spacing w:val="-5"/>
                                <w:sz w:val="15"/>
                                <w:lang w:val="uk-UA"/>
                              </w:rPr>
                              <w:t>і</w:t>
                            </w:r>
                            <w:r>
                              <w:rPr>
                                <w:rFonts w:ascii="Courier New" w:hAnsi="Courier New"/>
                                <w:spacing w:val="-5"/>
                                <w:sz w:val="15"/>
                              </w:rPr>
                              <w:t xml:space="preserve">сть  </w:t>
                            </w:r>
                            <w:r>
                              <w:rPr>
                                <w:rFonts w:ascii="Courier New" w:hAnsi="Courier New"/>
                                <w:sz w:val="15"/>
                              </w:rPr>
                              <w:t>= 200</w:t>
                            </w:r>
                            <w:r>
                              <w:rPr>
                                <w:rFonts w:ascii="Courier New" w:hAnsi="Courier New"/>
                                <w:spacing w:val="-9"/>
                                <w:sz w:val="15"/>
                              </w:rPr>
                              <w:t xml:space="preserve"> </w:t>
                            </w:r>
                            <w:r>
                              <w:rPr>
                                <w:rFonts w:ascii="Courier New" w:hAnsi="Courier New"/>
                                <w:sz w:val="1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4E453D" id="Text Box 455" o:spid="_x0000_s1116" type="#_x0000_t202" style="position:absolute;left:0;text-align:left;margin-left:67.75pt;margin-top:74.8pt;width:460.45pt;height:74.95pt;z-index:-251453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" fillcolor="#f8f7f2" stroked="f">
                <v:textbox inset="0,0,0,0">
                  <w:txbxContent>
                    <w:p w14:paraId="785923D4" w14:textId="77777777" w:rsidR="000A2EAA" w:rsidRDefault="000A2EAA" w:rsidP="0057303A">
                      <w:pPr>
                        <w:tabs>
                          <w:tab w:val="left" w:pos="1369"/>
                          <w:tab w:val="left" w:pos="5073"/>
                        </w:tabs>
                        <w:spacing w:before="68" w:line="160" w:lineRule="exact"/>
                        <w:ind w:left="74"/>
                        <w:rPr>
                          <w:rFonts w:ascii="Courier New" w:hAnsi="Courier New"/>
                          <w:sz w:val="15"/>
                        </w:rPr>
                      </w:pPr>
                      <w:r>
                        <w:rPr>
                          <w:rFonts w:ascii="Courier New" w:hAnsi="Courier New"/>
                          <w:sz w:val="15"/>
                        </w:rPr>
                        <w:t>*</w:t>
                      </w:r>
                      <w:r>
                        <w:rPr>
                          <w:rFonts w:ascii="Courier New" w:hAnsi="Courier New"/>
                          <w:sz w:val="15"/>
                        </w:rPr>
                        <w:tab/>
                      </w:r>
                      <w:r>
                        <w:rPr>
                          <w:rFonts w:ascii="Courier New" w:hAnsi="Courier New"/>
                          <w:spacing w:val="-3"/>
                          <w:sz w:val="15"/>
                        </w:rPr>
                        <w:t xml:space="preserve">{} /* </w:t>
                      </w:r>
                      <w:r>
                        <w:rPr>
                          <w:rFonts w:ascii="Courier New" w:hAnsi="Courier New"/>
                          <w:sz w:val="15"/>
                        </w:rPr>
                        <w:t xml:space="preserve">a=0 b=0 c=0 </w:t>
                      </w:r>
                      <w:r>
                        <w:rPr>
                          <w:rFonts w:ascii="Courier New" w:hAnsi="Courier New"/>
                          <w:spacing w:val="3"/>
                          <w:sz w:val="15"/>
                        </w:rPr>
                        <w:t xml:space="preserve">-&gt; </w:t>
                      </w:r>
                      <w:r>
                        <w:rPr>
                          <w:rFonts w:ascii="Courier New" w:hAnsi="Courier New"/>
                          <w:spacing w:val="-5"/>
                          <w:sz w:val="15"/>
                        </w:rPr>
                        <w:t>специф</w:t>
                      </w:r>
                      <w:r>
                        <w:rPr>
                          <w:rFonts w:ascii="Courier New" w:hAnsi="Courier New"/>
                          <w:spacing w:val="-5"/>
                          <w:sz w:val="15"/>
                          <w:lang w:val="uk-UA"/>
                        </w:rPr>
                        <w:t>і</w:t>
                      </w:r>
                      <w:r>
                        <w:rPr>
                          <w:rFonts w:ascii="Courier New" w:hAnsi="Courier New"/>
                          <w:spacing w:val="-5"/>
                          <w:sz w:val="15"/>
                        </w:rPr>
                        <w:t>чн</w:t>
                      </w:r>
                      <w:r>
                        <w:rPr>
                          <w:rFonts w:ascii="Courier New" w:hAnsi="Courier New"/>
                          <w:spacing w:val="-5"/>
                          <w:sz w:val="15"/>
                          <w:lang w:val="uk-UA"/>
                        </w:rPr>
                        <w:t>і</w:t>
                      </w:r>
                      <w:r>
                        <w:rPr>
                          <w:rFonts w:ascii="Courier New" w:hAnsi="Courier New"/>
                          <w:spacing w:val="-5"/>
                          <w:sz w:val="15"/>
                        </w:rPr>
                        <w:t xml:space="preserve">сть  </w:t>
                      </w:r>
                      <w:r>
                        <w:rPr>
                          <w:rFonts w:ascii="Courier New" w:hAnsi="Courier New"/>
                          <w:sz w:val="15"/>
                        </w:rPr>
                        <w:t>=</w:t>
                      </w:r>
                      <w:r>
                        <w:rPr>
                          <w:rFonts w:ascii="Courier New" w:hAnsi="Courier New"/>
                          <w:spacing w:val="1"/>
                          <w:sz w:val="15"/>
                        </w:rPr>
                        <w:t xml:space="preserve"> </w:t>
                      </w:r>
                      <w:r>
                        <w:rPr>
                          <w:rFonts w:ascii="Courier New" w:hAnsi="Courier New"/>
                          <w:sz w:val="15"/>
                        </w:rPr>
                        <w:t>0</w:t>
                      </w:r>
                      <w:r>
                        <w:rPr>
                          <w:rFonts w:ascii="Courier New" w:hAnsi="Courier New"/>
                          <w:sz w:val="15"/>
                        </w:rPr>
                        <w:tab/>
                      </w:r>
                      <w:r>
                        <w:rPr>
                          <w:rFonts w:ascii="Courier New" w:hAnsi="Courier New"/>
                          <w:spacing w:val="-5"/>
                          <w:sz w:val="15"/>
                        </w:rPr>
                        <w:t>*/</w:t>
                      </w:r>
                    </w:p>
                    <w:p w14:paraId="0EC06C43" w14:textId="77777777" w:rsidR="000A2EAA" w:rsidRDefault="000A2EAA" w:rsidP="0057303A">
                      <w:pPr>
                        <w:tabs>
                          <w:tab w:val="left" w:pos="1369"/>
                          <w:tab w:val="left" w:pos="1401"/>
                          <w:tab w:val="left" w:pos="5073"/>
                          <w:tab w:val="left" w:pos="5105"/>
                          <w:tab w:val="left" w:pos="5138"/>
                        </w:tabs>
                        <w:spacing w:before="5" w:line="211" w:lineRule="auto"/>
                        <w:ind w:left="74" w:right="3877"/>
                        <w:rPr>
                          <w:rFonts w:ascii="Courier New" w:hAnsi="Courier New"/>
                          <w:sz w:val="15"/>
                        </w:rPr>
                      </w:pPr>
                      <w:r>
                        <w:rPr>
                          <w:rFonts w:ascii="Courier New" w:hAnsi="Courier New"/>
                          <w:spacing w:val="-3"/>
                          <w:sz w:val="15"/>
                        </w:rPr>
                        <w:t>li</w:t>
                      </w:r>
                      <w:r>
                        <w:rPr>
                          <w:rFonts w:ascii="Courier New" w:hAnsi="Courier New"/>
                          <w:spacing w:val="-3"/>
                          <w:sz w:val="15"/>
                        </w:rPr>
                        <w:tab/>
                        <w:t xml:space="preserve">{} /* </w:t>
                      </w:r>
                      <w:r>
                        <w:rPr>
                          <w:rFonts w:ascii="Courier New" w:hAnsi="Courier New"/>
                          <w:sz w:val="15"/>
                        </w:rPr>
                        <w:t xml:space="preserve">a=0 b=0 c=1 </w:t>
                      </w:r>
                      <w:r>
                        <w:rPr>
                          <w:rFonts w:ascii="Courier New" w:hAnsi="Courier New"/>
                          <w:spacing w:val="3"/>
                          <w:sz w:val="15"/>
                        </w:rPr>
                        <w:t xml:space="preserve">-&gt; </w:t>
                      </w:r>
                      <w:r>
                        <w:rPr>
                          <w:rFonts w:ascii="Courier New" w:hAnsi="Courier New"/>
                          <w:spacing w:val="-5"/>
                          <w:sz w:val="15"/>
                        </w:rPr>
                        <w:t>специф</w:t>
                      </w:r>
                      <w:r>
                        <w:rPr>
                          <w:rFonts w:ascii="Courier New" w:hAnsi="Courier New"/>
                          <w:spacing w:val="-5"/>
                          <w:sz w:val="15"/>
                          <w:lang w:val="uk-UA"/>
                        </w:rPr>
                        <w:t>і</w:t>
                      </w:r>
                      <w:r>
                        <w:rPr>
                          <w:rFonts w:ascii="Courier New" w:hAnsi="Courier New"/>
                          <w:spacing w:val="-5"/>
                          <w:sz w:val="15"/>
                        </w:rPr>
                        <w:t>чн</w:t>
                      </w:r>
                      <w:r>
                        <w:rPr>
                          <w:rFonts w:ascii="Courier New" w:hAnsi="Courier New"/>
                          <w:spacing w:val="-5"/>
                          <w:sz w:val="15"/>
                          <w:lang w:val="uk-UA"/>
                        </w:rPr>
                        <w:t>і</w:t>
                      </w:r>
                      <w:r>
                        <w:rPr>
                          <w:rFonts w:ascii="Courier New" w:hAnsi="Courier New"/>
                          <w:spacing w:val="-5"/>
                          <w:sz w:val="15"/>
                        </w:rPr>
                        <w:t xml:space="preserve">сть  </w:t>
                      </w:r>
                      <w:r>
                        <w:rPr>
                          <w:rFonts w:ascii="Courier New" w:hAnsi="Courier New"/>
                          <w:sz w:val="15"/>
                        </w:rPr>
                        <w:t>=</w:t>
                      </w:r>
                      <w:r>
                        <w:rPr>
                          <w:rFonts w:ascii="Courier New" w:hAnsi="Courier New"/>
                          <w:spacing w:val="1"/>
                          <w:sz w:val="15"/>
                        </w:rPr>
                        <w:t xml:space="preserve"> </w:t>
                      </w:r>
                      <w:r>
                        <w:rPr>
                          <w:rFonts w:ascii="Courier New" w:hAnsi="Courier New"/>
                          <w:sz w:val="15"/>
                        </w:rPr>
                        <w:t>1</w:t>
                      </w:r>
                      <w:r>
                        <w:rPr>
                          <w:rFonts w:ascii="Courier New" w:hAnsi="Courier New"/>
                          <w:sz w:val="15"/>
                        </w:rPr>
                        <w:tab/>
                      </w:r>
                      <w:r>
                        <w:rPr>
                          <w:rFonts w:ascii="Courier New" w:hAnsi="Courier New"/>
                          <w:spacing w:val="-5"/>
                          <w:sz w:val="15"/>
                        </w:rPr>
                        <w:t xml:space="preserve">*/ </w:t>
                      </w:r>
                      <w:r>
                        <w:rPr>
                          <w:rFonts w:ascii="Courier New" w:hAnsi="Courier New"/>
                          <w:sz w:val="15"/>
                        </w:rPr>
                        <w:t xml:space="preserve">li:first-line  {} /* a=0 b=0 c=2 </w:t>
                      </w:r>
                      <w:r>
                        <w:rPr>
                          <w:rFonts w:ascii="Courier New" w:hAnsi="Courier New"/>
                          <w:spacing w:val="3"/>
                          <w:sz w:val="15"/>
                        </w:rPr>
                        <w:t xml:space="preserve">-&gt; </w:t>
                      </w:r>
                      <w:r>
                        <w:rPr>
                          <w:rFonts w:ascii="Courier New" w:hAnsi="Courier New"/>
                          <w:spacing w:val="-5"/>
                          <w:sz w:val="15"/>
                        </w:rPr>
                        <w:t>специф</w:t>
                      </w:r>
                      <w:r>
                        <w:rPr>
                          <w:rFonts w:ascii="Courier New" w:hAnsi="Courier New"/>
                          <w:spacing w:val="-5"/>
                          <w:sz w:val="15"/>
                          <w:lang w:val="uk-UA"/>
                        </w:rPr>
                        <w:t>і</w:t>
                      </w:r>
                      <w:r>
                        <w:rPr>
                          <w:rFonts w:ascii="Courier New" w:hAnsi="Courier New"/>
                          <w:spacing w:val="-5"/>
                          <w:sz w:val="15"/>
                        </w:rPr>
                        <w:t>чн</w:t>
                      </w:r>
                      <w:r>
                        <w:rPr>
                          <w:rFonts w:ascii="Courier New" w:hAnsi="Courier New"/>
                          <w:spacing w:val="-5"/>
                          <w:sz w:val="15"/>
                          <w:lang w:val="uk-UA"/>
                        </w:rPr>
                        <w:t>і</w:t>
                      </w:r>
                      <w:r>
                        <w:rPr>
                          <w:rFonts w:ascii="Courier New" w:hAnsi="Courier New"/>
                          <w:spacing w:val="-5"/>
                          <w:sz w:val="15"/>
                        </w:rPr>
                        <w:t xml:space="preserve">сть  </w:t>
                      </w:r>
                      <w:r>
                        <w:rPr>
                          <w:rFonts w:ascii="Courier New" w:hAnsi="Courier New"/>
                          <w:sz w:val="15"/>
                        </w:rPr>
                        <w:t>=</w:t>
                      </w:r>
                      <w:r>
                        <w:rPr>
                          <w:rFonts w:ascii="Courier New" w:hAnsi="Courier New"/>
                          <w:spacing w:val="1"/>
                          <w:sz w:val="15"/>
                        </w:rPr>
                        <w:t xml:space="preserve"> </w:t>
                      </w:r>
                      <w:r>
                        <w:rPr>
                          <w:rFonts w:ascii="Courier New" w:hAnsi="Courier New"/>
                          <w:sz w:val="15"/>
                        </w:rPr>
                        <w:t>2</w:t>
                      </w:r>
                      <w:r>
                        <w:rPr>
                          <w:rFonts w:ascii="Courier New" w:hAnsi="Courier New"/>
                          <w:sz w:val="15"/>
                        </w:rPr>
                        <w:tab/>
                      </w:r>
                      <w:r>
                        <w:rPr>
                          <w:rFonts w:ascii="Courier New" w:hAnsi="Courier New"/>
                          <w:sz w:val="15"/>
                        </w:rPr>
                        <w:tab/>
                      </w:r>
                      <w:r>
                        <w:rPr>
                          <w:rFonts w:ascii="Courier New" w:hAnsi="Courier New"/>
                          <w:sz w:val="15"/>
                        </w:rPr>
                        <w:tab/>
                        <w:t xml:space="preserve">*/ </w:t>
                      </w:r>
                      <w:r>
                        <w:rPr>
                          <w:rFonts w:ascii="Courier New" w:hAnsi="Courier New"/>
                          <w:spacing w:val="-3"/>
                          <w:sz w:val="15"/>
                        </w:rPr>
                        <w:t>ul</w:t>
                      </w:r>
                      <w:r>
                        <w:rPr>
                          <w:rFonts w:ascii="Courier New" w:hAnsi="Courier New"/>
                          <w:spacing w:val="3"/>
                          <w:sz w:val="15"/>
                        </w:rPr>
                        <w:t xml:space="preserve"> </w:t>
                      </w:r>
                      <w:r>
                        <w:rPr>
                          <w:rFonts w:ascii="Courier New" w:hAnsi="Courier New"/>
                          <w:spacing w:val="-3"/>
                          <w:sz w:val="15"/>
                        </w:rPr>
                        <w:t>li</w:t>
                      </w:r>
                      <w:r>
                        <w:rPr>
                          <w:rFonts w:ascii="Courier New" w:hAnsi="Courier New"/>
                          <w:spacing w:val="-3"/>
                          <w:sz w:val="15"/>
                        </w:rPr>
                        <w:tab/>
                        <w:t xml:space="preserve">{} /* </w:t>
                      </w:r>
                      <w:r>
                        <w:rPr>
                          <w:rFonts w:ascii="Courier New" w:hAnsi="Courier New"/>
                          <w:sz w:val="15"/>
                        </w:rPr>
                        <w:t xml:space="preserve">a=0 b=0 c=2 </w:t>
                      </w:r>
                      <w:r>
                        <w:rPr>
                          <w:rFonts w:ascii="Courier New" w:hAnsi="Courier New"/>
                          <w:spacing w:val="3"/>
                          <w:sz w:val="15"/>
                        </w:rPr>
                        <w:t xml:space="preserve">-&gt; </w:t>
                      </w:r>
                      <w:r>
                        <w:rPr>
                          <w:rFonts w:ascii="Courier New" w:hAnsi="Courier New"/>
                          <w:spacing w:val="-5"/>
                          <w:sz w:val="15"/>
                        </w:rPr>
                        <w:t>специф</w:t>
                      </w:r>
                      <w:r>
                        <w:rPr>
                          <w:rFonts w:ascii="Courier New" w:hAnsi="Courier New"/>
                          <w:spacing w:val="-5"/>
                          <w:sz w:val="15"/>
                          <w:lang w:val="uk-UA"/>
                        </w:rPr>
                        <w:t>і</w:t>
                      </w:r>
                      <w:r>
                        <w:rPr>
                          <w:rFonts w:ascii="Courier New" w:hAnsi="Courier New"/>
                          <w:spacing w:val="-5"/>
                          <w:sz w:val="15"/>
                        </w:rPr>
                        <w:t>чн</w:t>
                      </w:r>
                      <w:r>
                        <w:rPr>
                          <w:rFonts w:ascii="Courier New" w:hAnsi="Courier New"/>
                          <w:spacing w:val="-5"/>
                          <w:sz w:val="15"/>
                          <w:lang w:val="uk-UA"/>
                        </w:rPr>
                        <w:t>і</w:t>
                      </w:r>
                      <w:r>
                        <w:rPr>
                          <w:rFonts w:ascii="Courier New" w:hAnsi="Courier New"/>
                          <w:spacing w:val="-5"/>
                          <w:sz w:val="15"/>
                        </w:rPr>
                        <w:t xml:space="preserve">сть  </w:t>
                      </w:r>
                      <w:r>
                        <w:rPr>
                          <w:rFonts w:ascii="Courier New" w:hAnsi="Courier New"/>
                          <w:sz w:val="15"/>
                        </w:rPr>
                        <w:t>=</w:t>
                      </w:r>
                      <w:r>
                        <w:rPr>
                          <w:rFonts w:ascii="Courier New" w:hAnsi="Courier New"/>
                          <w:spacing w:val="1"/>
                          <w:sz w:val="15"/>
                        </w:rPr>
                        <w:t xml:space="preserve"> </w:t>
                      </w:r>
                      <w:r>
                        <w:rPr>
                          <w:rFonts w:ascii="Courier New" w:hAnsi="Courier New"/>
                          <w:sz w:val="15"/>
                        </w:rPr>
                        <w:t>2</w:t>
                      </w:r>
                      <w:r>
                        <w:rPr>
                          <w:rFonts w:ascii="Courier New" w:hAnsi="Courier New"/>
                          <w:sz w:val="15"/>
                        </w:rPr>
                        <w:tab/>
                      </w:r>
                      <w:r>
                        <w:rPr>
                          <w:rFonts w:ascii="Courier New" w:hAnsi="Courier New"/>
                          <w:spacing w:val="-5"/>
                          <w:sz w:val="15"/>
                        </w:rPr>
                        <w:t xml:space="preserve">*/ </w:t>
                      </w:r>
                      <w:r>
                        <w:rPr>
                          <w:rFonts w:ascii="Courier New" w:hAnsi="Courier New"/>
                          <w:sz w:val="15"/>
                        </w:rPr>
                        <w:t>ul</w:t>
                      </w:r>
                      <w:r>
                        <w:rPr>
                          <w:rFonts w:ascii="Courier New" w:hAnsi="Courier New"/>
                          <w:spacing w:val="-6"/>
                          <w:sz w:val="15"/>
                        </w:rPr>
                        <w:t xml:space="preserve"> </w:t>
                      </w:r>
                      <w:r>
                        <w:rPr>
                          <w:rFonts w:ascii="Courier New" w:hAnsi="Courier New"/>
                          <w:sz w:val="15"/>
                        </w:rPr>
                        <w:t>ol+li</w:t>
                      </w:r>
                      <w:r>
                        <w:rPr>
                          <w:rFonts w:ascii="Courier New" w:hAnsi="Courier New"/>
                          <w:sz w:val="15"/>
                        </w:rPr>
                        <w:tab/>
                      </w:r>
                      <w:r>
                        <w:rPr>
                          <w:rFonts w:ascii="Courier New" w:hAnsi="Courier New"/>
                          <w:sz w:val="15"/>
                        </w:rPr>
                        <w:tab/>
                        <w:t xml:space="preserve">{} /* a=0 b=0 c=3 </w:t>
                      </w:r>
                      <w:r>
                        <w:rPr>
                          <w:rFonts w:ascii="Courier New" w:hAnsi="Courier New"/>
                          <w:spacing w:val="3"/>
                          <w:sz w:val="15"/>
                        </w:rPr>
                        <w:t xml:space="preserve">-&gt; </w:t>
                      </w:r>
                      <w:r>
                        <w:rPr>
                          <w:rFonts w:ascii="Courier New" w:hAnsi="Courier New"/>
                          <w:spacing w:val="-5"/>
                          <w:sz w:val="15"/>
                        </w:rPr>
                        <w:t>специф</w:t>
                      </w:r>
                      <w:r>
                        <w:rPr>
                          <w:rFonts w:ascii="Courier New" w:hAnsi="Courier New"/>
                          <w:spacing w:val="-5"/>
                          <w:sz w:val="15"/>
                          <w:lang w:val="uk-UA"/>
                        </w:rPr>
                        <w:t>і</w:t>
                      </w:r>
                      <w:r>
                        <w:rPr>
                          <w:rFonts w:ascii="Courier New" w:hAnsi="Courier New"/>
                          <w:spacing w:val="-5"/>
                          <w:sz w:val="15"/>
                        </w:rPr>
                        <w:t>чн</w:t>
                      </w:r>
                      <w:r>
                        <w:rPr>
                          <w:rFonts w:ascii="Courier New" w:hAnsi="Courier New"/>
                          <w:spacing w:val="-5"/>
                          <w:sz w:val="15"/>
                          <w:lang w:val="uk-UA"/>
                        </w:rPr>
                        <w:t>і</w:t>
                      </w:r>
                      <w:r>
                        <w:rPr>
                          <w:rFonts w:ascii="Courier New" w:hAnsi="Courier New"/>
                          <w:spacing w:val="-5"/>
                          <w:sz w:val="15"/>
                        </w:rPr>
                        <w:t xml:space="preserve">сть  </w:t>
                      </w:r>
                      <w:r>
                        <w:rPr>
                          <w:rFonts w:ascii="Courier New" w:hAnsi="Courier New"/>
                          <w:sz w:val="15"/>
                        </w:rPr>
                        <w:t>= 3</w:t>
                      </w:r>
                      <w:r>
                        <w:rPr>
                          <w:rFonts w:ascii="Courier New" w:hAnsi="Courier New"/>
                          <w:sz w:val="15"/>
                        </w:rPr>
                        <w:tab/>
                      </w:r>
                      <w:r>
                        <w:rPr>
                          <w:rFonts w:ascii="Courier New" w:hAnsi="Courier New"/>
                          <w:sz w:val="15"/>
                        </w:rPr>
                        <w:tab/>
                        <w:t>*/ ul</w:t>
                      </w:r>
                      <w:r>
                        <w:rPr>
                          <w:rFonts w:ascii="Courier New" w:hAnsi="Courier New"/>
                          <w:spacing w:val="-7"/>
                          <w:sz w:val="15"/>
                        </w:rPr>
                        <w:t xml:space="preserve"> </w:t>
                      </w:r>
                      <w:r>
                        <w:rPr>
                          <w:rFonts w:ascii="Courier New" w:hAnsi="Courier New"/>
                          <w:sz w:val="15"/>
                        </w:rPr>
                        <w:t>li.red</w:t>
                      </w:r>
                      <w:r>
                        <w:rPr>
                          <w:rFonts w:ascii="Courier New" w:hAnsi="Courier New"/>
                          <w:sz w:val="15"/>
                        </w:rPr>
                        <w:tab/>
                      </w:r>
                      <w:r>
                        <w:rPr>
                          <w:rFonts w:ascii="Courier New" w:hAnsi="Courier New"/>
                          <w:sz w:val="15"/>
                        </w:rPr>
                        <w:tab/>
                        <w:t xml:space="preserve">{} /* a=0 b=1 c=2 </w:t>
                      </w:r>
                      <w:r>
                        <w:rPr>
                          <w:rFonts w:ascii="Courier New" w:hAnsi="Courier New"/>
                          <w:spacing w:val="3"/>
                          <w:sz w:val="15"/>
                        </w:rPr>
                        <w:t xml:space="preserve">-&gt; </w:t>
                      </w:r>
                      <w:r>
                        <w:rPr>
                          <w:rFonts w:ascii="Courier New" w:hAnsi="Courier New"/>
                          <w:spacing w:val="-5"/>
                          <w:sz w:val="15"/>
                        </w:rPr>
                        <w:t>специф</w:t>
                      </w:r>
                      <w:r>
                        <w:rPr>
                          <w:rFonts w:ascii="Courier New" w:hAnsi="Courier New"/>
                          <w:spacing w:val="-5"/>
                          <w:sz w:val="15"/>
                          <w:lang w:val="uk-UA"/>
                        </w:rPr>
                        <w:t>і</w:t>
                      </w:r>
                      <w:r>
                        <w:rPr>
                          <w:rFonts w:ascii="Courier New" w:hAnsi="Courier New"/>
                          <w:spacing w:val="-5"/>
                          <w:sz w:val="15"/>
                        </w:rPr>
                        <w:t>чн</w:t>
                      </w:r>
                      <w:r>
                        <w:rPr>
                          <w:rFonts w:ascii="Courier New" w:hAnsi="Courier New"/>
                          <w:spacing w:val="-5"/>
                          <w:sz w:val="15"/>
                          <w:lang w:val="uk-UA"/>
                        </w:rPr>
                        <w:t>і</w:t>
                      </w:r>
                      <w:r>
                        <w:rPr>
                          <w:rFonts w:ascii="Courier New" w:hAnsi="Courier New"/>
                          <w:spacing w:val="-5"/>
                          <w:sz w:val="15"/>
                        </w:rPr>
                        <w:t xml:space="preserve">сть  </w:t>
                      </w:r>
                      <w:r>
                        <w:rPr>
                          <w:rFonts w:ascii="Courier New" w:hAnsi="Courier New"/>
                          <w:sz w:val="15"/>
                        </w:rPr>
                        <w:t>= 12 */ li.red.level</w:t>
                      </w:r>
                      <w:r>
                        <w:rPr>
                          <w:rFonts w:ascii="Courier New" w:hAnsi="Courier New"/>
                          <w:sz w:val="15"/>
                        </w:rPr>
                        <w:tab/>
                      </w:r>
                      <w:r>
                        <w:rPr>
                          <w:rFonts w:ascii="Courier New" w:hAnsi="Courier New"/>
                          <w:sz w:val="15"/>
                        </w:rPr>
                        <w:tab/>
                        <w:t xml:space="preserve">{} /* a=0 b=2 c=1 </w:t>
                      </w:r>
                      <w:r>
                        <w:rPr>
                          <w:rFonts w:ascii="Courier New" w:hAnsi="Courier New"/>
                          <w:spacing w:val="3"/>
                          <w:sz w:val="15"/>
                        </w:rPr>
                        <w:t xml:space="preserve">-&gt; </w:t>
                      </w:r>
                      <w:r>
                        <w:rPr>
                          <w:rFonts w:ascii="Courier New" w:hAnsi="Courier New"/>
                          <w:spacing w:val="-5"/>
                          <w:sz w:val="15"/>
                        </w:rPr>
                        <w:t>специф</w:t>
                      </w:r>
                      <w:r>
                        <w:rPr>
                          <w:rFonts w:ascii="Courier New" w:hAnsi="Courier New"/>
                          <w:spacing w:val="-5"/>
                          <w:sz w:val="15"/>
                          <w:lang w:val="uk-UA"/>
                        </w:rPr>
                        <w:t>і</w:t>
                      </w:r>
                      <w:r>
                        <w:rPr>
                          <w:rFonts w:ascii="Courier New" w:hAnsi="Courier New"/>
                          <w:spacing w:val="-5"/>
                          <w:sz w:val="15"/>
                        </w:rPr>
                        <w:t>чн</w:t>
                      </w:r>
                      <w:r>
                        <w:rPr>
                          <w:rFonts w:ascii="Courier New" w:hAnsi="Courier New"/>
                          <w:spacing w:val="-5"/>
                          <w:sz w:val="15"/>
                          <w:lang w:val="uk-UA"/>
                        </w:rPr>
                        <w:t>і</w:t>
                      </w:r>
                      <w:r>
                        <w:rPr>
                          <w:rFonts w:ascii="Courier New" w:hAnsi="Courier New"/>
                          <w:spacing w:val="-5"/>
                          <w:sz w:val="15"/>
                        </w:rPr>
                        <w:t xml:space="preserve">сть  </w:t>
                      </w:r>
                      <w:r>
                        <w:rPr>
                          <w:rFonts w:ascii="Courier New" w:hAnsi="Courier New"/>
                          <w:sz w:val="15"/>
                        </w:rPr>
                        <w:t>= 21 */ #t34</w:t>
                      </w:r>
                      <w:r>
                        <w:rPr>
                          <w:rFonts w:ascii="Courier New" w:hAnsi="Courier New"/>
                          <w:sz w:val="15"/>
                        </w:rPr>
                        <w:tab/>
                        <w:t xml:space="preserve">{} /* a=1 b=0 c=0 </w:t>
                      </w:r>
                      <w:r>
                        <w:rPr>
                          <w:rFonts w:ascii="Courier New" w:hAnsi="Courier New"/>
                          <w:spacing w:val="3"/>
                          <w:sz w:val="15"/>
                        </w:rPr>
                        <w:t xml:space="preserve">-&gt; </w:t>
                      </w:r>
                      <w:r>
                        <w:rPr>
                          <w:rFonts w:ascii="Courier New" w:hAnsi="Courier New"/>
                          <w:spacing w:val="-5"/>
                          <w:sz w:val="15"/>
                        </w:rPr>
                        <w:t>специф</w:t>
                      </w:r>
                      <w:r>
                        <w:rPr>
                          <w:rFonts w:ascii="Courier New" w:hAnsi="Courier New"/>
                          <w:spacing w:val="-5"/>
                          <w:sz w:val="15"/>
                          <w:lang w:val="uk-UA"/>
                        </w:rPr>
                        <w:t>і</w:t>
                      </w:r>
                      <w:r>
                        <w:rPr>
                          <w:rFonts w:ascii="Courier New" w:hAnsi="Courier New"/>
                          <w:spacing w:val="-5"/>
                          <w:sz w:val="15"/>
                        </w:rPr>
                        <w:t>чн</w:t>
                      </w:r>
                      <w:r>
                        <w:rPr>
                          <w:rFonts w:ascii="Courier New" w:hAnsi="Courier New"/>
                          <w:spacing w:val="-5"/>
                          <w:sz w:val="15"/>
                          <w:lang w:val="uk-UA"/>
                        </w:rPr>
                        <w:t>і</w:t>
                      </w:r>
                      <w:r>
                        <w:rPr>
                          <w:rFonts w:ascii="Courier New" w:hAnsi="Courier New"/>
                          <w:spacing w:val="-5"/>
                          <w:sz w:val="15"/>
                        </w:rPr>
                        <w:t xml:space="preserve">сть  </w:t>
                      </w:r>
                      <w:r>
                        <w:rPr>
                          <w:rFonts w:ascii="Courier New" w:hAnsi="Courier New"/>
                          <w:sz w:val="15"/>
                        </w:rPr>
                        <w:t xml:space="preserve">= 100 */ #content #wrap {} /* a=2 b=0 c=0 </w:t>
                      </w:r>
                      <w:r>
                        <w:rPr>
                          <w:rFonts w:ascii="Courier New" w:hAnsi="Courier New"/>
                          <w:spacing w:val="3"/>
                          <w:sz w:val="15"/>
                        </w:rPr>
                        <w:t xml:space="preserve">-&gt; </w:t>
                      </w:r>
                      <w:r>
                        <w:rPr>
                          <w:rFonts w:ascii="Courier New" w:hAnsi="Courier New"/>
                          <w:spacing w:val="-5"/>
                          <w:sz w:val="15"/>
                        </w:rPr>
                        <w:t>специф</w:t>
                      </w:r>
                      <w:r>
                        <w:rPr>
                          <w:rFonts w:ascii="Courier New" w:hAnsi="Courier New"/>
                          <w:spacing w:val="-5"/>
                          <w:sz w:val="15"/>
                          <w:lang w:val="uk-UA"/>
                        </w:rPr>
                        <w:t>і</w:t>
                      </w:r>
                      <w:r>
                        <w:rPr>
                          <w:rFonts w:ascii="Courier New" w:hAnsi="Courier New"/>
                          <w:spacing w:val="-5"/>
                          <w:sz w:val="15"/>
                        </w:rPr>
                        <w:t>чн</w:t>
                      </w:r>
                      <w:r>
                        <w:rPr>
                          <w:rFonts w:ascii="Courier New" w:hAnsi="Courier New"/>
                          <w:spacing w:val="-5"/>
                          <w:sz w:val="15"/>
                          <w:lang w:val="uk-UA"/>
                        </w:rPr>
                        <w:t>і</w:t>
                      </w:r>
                      <w:r>
                        <w:rPr>
                          <w:rFonts w:ascii="Courier New" w:hAnsi="Courier New"/>
                          <w:spacing w:val="-5"/>
                          <w:sz w:val="15"/>
                        </w:rPr>
                        <w:t xml:space="preserve">сть  </w:t>
                      </w:r>
                      <w:r>
                        <w:rPr>
                          <w:rFonts w:ascii="Courier New" w:hAnsi="Courier New"/>
                          <w:sz w:val="15"/>
                        </w:rPr>
                        <w:t>= 200</w:t>
                      </w:r>
                      <w:r>
                        <w:rPr>
                          <w:rFonts w:ascii="Courier New" w:hAnsi="Courier New"/>
                          <w:spacing w:val="-9"/>
                          <w:sz w:val="15"/>
                        </w:rPr>
                        <w:t xml:space="preserve"> </w:t>
                      </w:r>
                      <w:r>
                        <w:rPr>
                          <w:rFonts w:ascii="Courier New" w:hAnsi="Courier New"/>
                          <w:sz w:val="15"/>
                        </w:rPr>
                        <w:t>*/</w:t>
                      </w:r>
                    </w:p>
                  </w:txbxContent>
                </v:textbox>
                <w10:wrap type="topAndBottom" anchorx="page"/>
              </v:shape>
            </w:pict>
          </mc:Fallback>
        </mc:AlternateContent>
      </w:r>
      <w:r w:rsidR="0057303A" w:rsidRPr="0057303A">
        <w:rPr>
          <w:sz w:val="17"/>
          <w:szCs w:val="17"/>
          <w:lang w:val="uk-UA"/>
        </w:rPr>
        <w:t>Якщо до одного елементу одночасно застосовуються суперечливі стильові правила, то вищий пріоритет має правило, у якого значення специфічності селектора більше. Специфічність це деяка умовна величина, що обчислюється в такий спосіб. За кожен ідентифікатор (надалі будемо позначати їх кількість через a) нараховується 100, за кожен клас і псевдоклас (b) нараховується 10, за кожен селектор тега і псевдоелемент (c) нараховується 1. Підсумовуючи зазначені значення, отримаємо значення специфічності для даного селектора.</w:t>
      </w:r>
    </w:p>
    <w:p w14:paraId="3AFFD4CD" w14:textId="77777777" w:rsidR="0057303A" w:rsidRPr="0057303A" w:rsidRDefault="0057303A" w:rsidP="00253FB5">
      <w:pPr>
        <w:spacing w:line="360" w:lineRule="auto"/>
        <w:rPr>
          <w:sz w:val="14"/>
          <w:szCs w:val="17"/>
          <w:lang w:val="uk-UA"/>
        </w:rPr>
      </w:pPr>
    </w:p>
    <w:p w14:paraId="03939040" w14:textId="77777777" w:rsidR="0057303A" w:rsidRPr="0057303A" w:rsidRDefault="0057303A" w:rsidP="00253FB5">
      <w:pPr>
        <w:spacing w:line="360" w:lineRule="auto"/>
        <w:ind w:left="105" w:hanging="1"/>
        <w:rPr>
          <w:sz w:val="17"/>
          <w:szCs w:val="17"/>
        </w:rPr>
      </w:pPr>
      <w:r w:rsidRPr="0057303A">
        <w:rPr>
          <w:sz w:val="17"/>
          <w:szCs w:val="17"/>
          <w:lang w:val="uk-UA"/>
        </w:rPr>
        <w:t xml:space="preserve">Вбудований стиль, який додається до тегу через атрибут </w:t>
      </w:r>
      <w:r w:rsidRPr="0057303A">
        <w:rPr>
          <w:color w:val="B61039"/>
          <w:sz w:val="17"/>
          <w:szCs w:val="17"/>
        </w:rPr>
        <w:t>style</w:t>
      </w:r>
      <w:r w:rsidRPr="0057303A">
        <w:rPr>
          <w:sz w:val="17"/>
          <w:szCs w:val="17"/>
          <w:lang w:val="uk-UA"/>
        </w:rPr>
        <w:t xml:space="preserve">, має специфічність 1000, тому завжди перекриває пов'язані і глобальні стилі. Однак додавання </w:t>
      </w:r>
      <w:r w:rsidRPr="0057303A">
        <w:rPr>
          <w:color w:val="B61039"/>
          <w:sz w:val="17"/>
          <w:szCs w:val="17"/>
        </w:rPr>
        <w:t xml:space="preserve">!important </w:t>
      </w:r>
      <w:r w:rsidRPr="0057303A">
        <w:rPr>
          <w:sz w:val="17"/>
          <w:szCs w:val="17"/>
          <w:lang w:val="uk-UA"/>
        </w:rPr>
        <w:t>перекриває в тому числі і вбудовані стилі</w:t>
      </w:r>
      <w:r w:rsidRPr="0057303A">
        <w:rPr>
          <w:sz w:val="17"/>
          <w:szCs w:val="17"/>
        </w:rPr>
        <w:t>.</w:t>
      </w:r>
    </w:p>
    <w:p w14:paraId="4F118E36" w14:textId="77777777" w:rsidR="00C9561B" w:rsidRDefault="00C9561B" w:rsidP="00253FB5">
      <w:pPr>
        <w:spacing w:line="360" w:lineRule="auto"/>
        <w:ind w:left="105" w:right="208"/>
        <w:rPr>
          <w:sz w:val="17"/>
          <w:szCs w:val="17"/>
          <w:lang w:val="uk-UA"/>
        </w:rPr>
      </w:pPr>
    </w:p>
    <w:p w14:paraId="6F8998D6" w14:textId="77777777" w:rsidR="0057303A" w:rsidRPr="0057303A" w:rsidRDefault="0057303A" w:rsidP="00253FB5">
      <w:pPr>
        <w:spacing w:line="360" w:lineRule="auto"/>
        <w:ind w:left="105" w:right="208"/>
        <w:rPr>
          <w:sz w:val="17"/>
          <w:szCs w:val="17"/>
        </w:rPr>
      </w:pPr>
      <w:r w:rsidRPr="0057303A">
        <w:rPr>
          <w:sz w:val="17"/>
          <w:szCs w:val="17"/>
          <w:lang w:val="uk-UA"/>
        </w:rPr>
        <w:t>Якщо два селектора мають однакову специфічність, то застосовуватися буде той стиль, що визначений в коді нижче. У прикладі 1.68 показано, як впливає специфічність на стиль елементів списку</w:t>
      </w:r>
      <w:r w:rsidRPr="0057303A">
        <w:rPr>
          <w:sz w:val="17"/>
          <w:szCs w:val="17"/>
        </w:rPr>
        <w:t>.</w:t>
      </w:r>
    </w:p>
    <w:p w14:paraId="0CB9472D" w14:textId="77777777" w:rsidR="0057303A" w:rsidRPr="0057303A" w:rsidRDefault="0057303A" w:rsidP="00253FB5">
      <w:pPr>
        <w:spacing w:line="360" w:lineRule="auto"/>
        <w:rPr>
          <w:sz w:val="5"/>
          <w:szCs w:val="17"/>
        </w:rPr>
      </w:pPr>
    </w:p>
    <w:tbl>
      <w:tblPr>
        <w:tblStyle w:val="TableNormal"/>
        <w:tblW w:w="0" w:type="auto"/>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57303A" w:rsidRPr="0057303A" w14:paraId="1D8FA2E5" w14:textId="77777777" w:rsidTr="0002681C">
        <w:trPr>
          <w:trHeight w:val="235"/>
        </w:trPr>
        <w:tc>
          <w:tcPr>
            <w:tcW w:w="5177" w:type="dxa"/>
            <w:tcBorders>
              <w:right w:val="single" w:sz="6" w:space="0" w:color="666666"/>
            </w:tcBorders>
          </w:tcPr>
          <w:p w14:paraId="3AEC3F85" w14:textId="77777777" w:rsidR="0057303A" w:rsidRPr="0057303A" w:rsidRDefault="0057303A" w:rsidP="00253FB5">
            <w:pPr>
              <w:spacing w:line="360" w:lineRule="auto"/>
              <w:ind w:left="-1"/>
              <w:rPr>
                <w:rFonts w:ascii="Arial Black" w:eastAsia="Courier New" w:hAnsi="Arial Black" w:cs="Courier New"/>
                <w:sz w:val="15"/>
                <w:lang w:val="uk-UA"/>
              </w:rPr>
            </w:pPr>
            <w:r w:rsidRPr="0057303A">
              <w:rPr>
                <w:rFonts w:ascii="Arial Black" w:eastAsia="Courier New" w:hAnsi="Arial Black" w:cs="Courier New"/>
                <w:color w:val="685C53"/>
                <w:sz w:val="15"/>
              </w:rPr>
              <w:t>При</w:t>
            </w:r>
            <w:r w:rsidRPr="0057303A">
              <w:rPr>
                <w:rFonts w:ascii="Arial Black" w:eastAsia="Courier New" w:hAnsi="Arial Black" w:cs="Courier New"/>
                <w:color w:val="685C53"/>
                <w:sz w:val="15"/>
                <w:lang w:val="uk-UA"/>
              </w:rPr>
              <w:t>клад</w:t>
            </w:r>
            <w:r w:rsidRPr="0057303A">
              <w:rPr>
                <w:rFonts w:ascii="Arial Black" w:eastAsia="Courier New" w:hAnsi="Arial Black" w:cs="Courier New"/>
                <w:color w:val="685C53"/>
                <w:sz w:val="15"/>
              </w:rPr>
              <w:t xml:space="preserve"> 1.68. </w:t>
            </w:r>
            <w:r w:rsidRPr="0057303A">
              <w:rPr>
                <w:rFonts w:ascii="Arial Black" w:eastAsia="Courier New" w:hAnsi="Arial Black" w:cs="Courier New"/>
                <w:color w:val="685C53"/>
                <w:sz w:val="15"/>
                <w:lang w:val="uk-UA"/>
              </w:rPr>
              <w:t>Колір</w:t>
            </w:r>
            <w:r w:rsidRPr="0057303A">
              <w:rPr>
                <w:rFonts w:ascii="Arial Black" w:eastAsia="Courier New" w:hAnsi="Arial Black" w:cs="Courier New"/>
                <w:color w:val="685C53"/>
                <w:sz w:val="15"/>
              </w:rPr>
              <w:t xml:space="preserve"> спис</w:t>
            </w:r>
            <w:r w:rsidRPr="0057303A">
              <w:rPr>
                <w:rFonts w:ascii="Arial Black" w:eastAsia="Courier New" w:hAnsi="Arial Black" w:cs="Courier New"/>
                <w:color w:val="685C53"/>
                <w:sz w:val="15"/>
                <w:lang w:val="uk-UA"/>
              </w:rPr>
              <w:t>ку</w:t>
            </w:r>
          </w:p>
        </w:tc>
        <w:tc>
          <w:tcPr>
            <w:tcW w:w="771" w:type="dxa"/>
            <w:tcBorders>
              <w:left w:val="single" w:sz="6" w:space="0" w:color="666666"/>
              <w:right w:val="double" w:sz="2" w:space="0" w:color="666666"/>
            </w:tcBorders>
            <w:shd w:val="clear" w:color="auto" w:fill="CEE2D3"/>
          </w:tcPr>
          <w:p w14:paraId="144DB7AC"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XHTML 1.0</w:t>
            </w:r>
          </w:p>
        </w:tc>
        <w:tc>
          <w:tcPr>
            <w:tcW w:w="621" w:type="dxa"/>
            <w:tcBorders>
              <w:left w:val="double" w:sz="2" w:space="0" w:color="666666"/>
              <w:right w:val="double" w:sz="2" w:space="0" w:color="666666"/>
            </w:tcBorders>
            <w:shd w:val="clear" w:color="auto" w:fill="CEE2D3"/>
          </w:tcPr>
          <w:p w14:paraId="048BF99C"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3" w:type="dxa"/>
            <w:tcBorders>
              <w:left w:val="double" w:sz="2" w:space="0" w:color="666666"/>
              <w:right w:val="single" w:sz="6" w:space="0" w:color="666666"/>
            </w:tcBorders>
            <w:shd w:val="clear" w:color="auto" w:fill="CEE2D3"/>
          </w:tcPr>
          <w:p w14:paraId="08F38B06"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IE 7</w:t>
            </w:r>
          </w:p>
        </w:tc>
        <w:tc>
          <w:tcPr>
            <w:tcW w:w="332" w:type="dxa"/>
            <w:tcBorders>
              <w:left w:val="single" w:sz="6" w:space="0" w:color="666666"/>
              <w:right w:val="single" w:sz="6" w:space="0" w:color="666666"/>
            </w:tcBorders>
            <w:shd w:val="clear" w:color="auto" w:fill="CEE2D3"/>
          </w:tcPr>
          <w:p w14:paraId="0229253F"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2" w:type="dxa"/>
            <w:tcBorders>
              <w:left w:val="single" w:sz="6" w:space="0" w:color="666666"/>
              <w:right w:val="single" w:sz="6" w:space="0" w:color="666666"/>
            </w:tcBorders>
            <w:shd w:val="clear" w:color="auto" w:fill="CEE2D3"/>
          </w:tcPr>
          <w:p w14:paraId="7F86A0F9"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3" w:type="dxa"/>
            <w:tcBorders>
              <w:left w:val="single" w:sz="6" w:space="0" w:color="666666"/>
              <w:right w:val="single" w:sz="6" w:space="0" w:color="666666"/>
            </w:tcBorders>
            <w:shd w:val="clear" w:color="auto" w:fill="CEE2D3"/>
          </w:tcPr>
          <w:p w14:paraId="6ADA6E69"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1" w:type="dxa"/>
            <w:tcBorders>
              <w:left w:val="single" w:sz="6" w:space="0" w:color="666666"/>
              <w:right w:val="single" w:sz="6" w:space="0" w:color="666666"/>
            </w:tcBorders>
            <w:shd w:val="clear" w:color="auto" w:fill="CEE2D3"/>
          </w:tcPr>
          <w:p w14:paraId="58CAAFF3"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5" w:type="dxa"/>
            <w:tcBorders>
              <w:left w:val="single" w:sz="6" w:space="0" w:color="666666"/>
              <w:right w:val="single" w:sz="6" w:space="0" w:color="666666"/>
            </w:tcBorders>
            <w:shd w:val="clear" w:color="auto" w:fill="CEE2D3"/>
          </w:tcPr>
          <w:p w14:paraId="72CCD637" w14:textId="77777777" w:rsidR="0057303A" w:rsidRPr="0057303A" w:rsidRDefault="0057303A" w:rsidP="00253FB5">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6" w:type="dxa"/>
            <w:tcBorders>
              <w:left w:val="single" w:sz="6" w:space="0" w:color="666666"/>
            </w:tcBorders>
            <w:shd w:val="clear" w:color="auto" w:fill="CEE2D3"/>
          </w:tcPr>
          <w:p w14:paraId="3742ED20" w14:textId="77777777" w:rsidR="0057303A" w:rsidRPr="0057303A" w:rsidRDefault="0057303A" w:rsidP="00253FB5">
            <w:pPr>
              <w:spacing w:line="360" w:lineRule="auto"/>
              <w:ind w:left="38"/>
              <w:rPr>
                <w:rFonts w:eastAsia="Courier New" w:hAnsi="Courier New" w:cs="Courier New"/>
                <w:sz w:val="13"/>
              </w:rPr>
            </w:pPr>
            <w:r w:rsidRPr="0057303A">
              <w:rPr>
                <w:rFonts w:eastAsia="Courier New" w:hAnsi="Courier New" w:cs="Courier New"/>
                <w:sz w:val="13"/>
              </w:rPr>
              <w:t>Fx 3.6</w:t>
            </w:r>
          </w:p>
        </w:tc>
      </w:tr>
      <w:tr w:rsidR="0057303A" w:rsidRPr="0057303A" w14:paraId="59BA074D" w14:textId="77777777" w:rsidTr="0002681C">
        <w:trPr>
          <w:trHeight w:val="3897"/>
        </w:trPr>
        <w:tc>
          <w:tcPr>
            <w:tcW w:w="9211" w:type="dxa"/>
            <w:gridSpan w:val="10"/>
            <w:shd w:val="clear" w:color="auto" w:fill="F8F7F2"/>
          </w:tcPr>
          <w:p w14:paraId="2A68DC7F" w14:textId="77777777" w:rsidR="0057303A" w:rsidRPr="0057303A" w:rsidRDefault="0057303A" w:rsidP="00C9561B">
            <w:pPr>
              <w:ind w:left="254" w:right="4061" w:hanging="180"/>
              <w:rPr>
                <w:rFonts w:ascii="Courier New" w:eastAsia="Courier New" w:hAnsi="Courier New" w:cs="Courier New"/>
                <w:sz w:val="15"/>
                <w:lang w:val="en-US"/>
              </w:rPr>
            </w:pPr>
            <w:r w:rsidRPr="0057303A">
              <w:rPr>
                <w:rFonts w:ascii="Courier New" w:eastAsia="Courier New" w:hAnsi="Courier New" w:cs="Courier New"/>
                <w:sz w:val="15"/>
                <w:lang w:val="en-US"/>
              </w:rPr>
              <w:t xml:space="preserve">&lt;!DOCTYPE html PUBLIC "-//W3C//DTD XHTML 1.0 Strict//EN" </w:t>
            </w:r>
            <w:r w:rsidR="003D6273">
              <w:fldChar w:fldCharType="begin"/>
            </w:r>
            <w:r w:rsidR="003D6273" w:rsidRPr="003D6273">
              <w:rPr>
                <w:lang w:val="en-US"/>
                <w:rPrChange w:id="1603"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"http://www.w3.org/TR/xhtml1/DTD/xhtml1</w:t>
            </w:r>
            <w:r w:rsidR="003D6273">
              <w:fldChar w:fldCharType="end"/>
            </w:r>
            <w:r w:rsidRPr="0057303A">
              <w:rPr>
                <w:rFonts w:ascii="Courier New" w:eastAsia="Courier New" w:hAnsi="Courier New" w:cs="Courier New"/>
                <w:sz w:val="15"/>
                <w:lang w:val="en-US"/>
              </w:rPr>
              <w:t>-</w:t>
            </w:r>
            <w:r w:rsidR="003D6273">
              <w:fldChar w:fldCharType="begin"/>
            </w:r>
            <w:r w:rsidR="003D6273" w:rsidRPr="003D6273">
              <w:rPr>
                <w:lang w:val="en-US"/>
                <w:rPrChange w:id="1604"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strict.dtd"&gt;</w:t>
            </w:r>
            <w:r w:rsidR="003D6273">
              <w:fldChar w:fldCharType="end"/>
            </w:r>
          </w:p>
          <w:p w14:paraId="13DFBB8C" w14:textId="77777777" w:rsidR="0057303A" w:rsidRPr="0057303A" w:rsidRDefault="0057303A" w:rsidP="00C9561B">
            <w:pPr>
              <w:ind w:left="74"/>
              <w:rPr>
                <w:rFonts w:ascii="Courier New" w:eastAsia="Courier New" w:hAnsi="Courier New" w:cs="Courier New"/>
                <w:sz w:val="15"/>
                <w:lang w:val="en-US"/>
              </w:rPr>
            </w:pPr>
            <w:r w:rsidRPr="0057303A">
              <w:rPr>
                <w:rFonts w:ascii="Courier New" w:eastAsia="Courier New" w:hAnsi="Courier New" w:cs="Courier New"/>
                <w:sz w:val="15"/>
                <w:lang w:val="en-US"/>
              </w:rPr>
              <w:t xml:space="preserve">&lt;html </w:t>
            </w:r>
            <w:r w:rsidR="003D6273">
              <w:fldChar w:fldCharType="begin"/>
            </w:r>
            <w:r w:rsidR="003D6273" w:rsidRPr="003D6273">
              <w:rPr>
                <w:lang w:val="en-US"/>
                <w:rPrChange w:id="1605" w:author="Пользователь Windows" w:date="2019-12-19T05:26:00Z">
                  <w:rPr/>
                </w:rPrChange>
              </w:rPr>
              <w:instrText>HYPERLINK "http://www.w3.org/1999/xhtml" \h</w:instrText>
            </w:r>
            <w:r w:rsidR="003D6273">
              <w:fldChar w:fldCharType="separate"/>
            </w:r>
            <w:r w:rsidRPr="0057303A">
              <w:rPr>
                <w:rFonts w:ascii="Courier New" w:eastAsia="Courier New" w:hAnsi="Courier New" w:cs="Courier New"/>
                <w:sz w:val="15"/>
                <w:lang w:val="en-US"/>
              </w:rPr>
              <w:t>xmlns="http://www.w3.org/1999/xhtml"&gt;</w:t>
            </w:r>
            <w:r w:rsidR="003D6273">
              <w:fldChar w:fldCharType="end"/>
            </w:r>
          </w:p>
          <w:p w14:paraId="092AA14F" w14:textId="77777777" w:rsidR="0057303A" w:rsidRPr="0057303A" w:rsidRDefault="0057303A" w:rsidP="00C9561B">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437B170F" w14:textId="77777777" w:rsidR="0057303A" w:rsidRPr="0057303A" w:rsidRDefault="0057303A" w:rsidP="00C9561B">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&lt;meta http-equiv="Content-Type" content="text/html; charset=utf-8" /&gt;</w:t>
            </w:r>
          </w:p>
          <w:p w14:paraId="64307F9A" w14:textId="77777777" w:rsidR="0057303A" w:rsidRPr="0057303A" w:rsidRDefault="0057303A" w:rsidP="00C9561B">
            <w:pPr>
              <w:ind w:left="246"/>
              <w:rPr>
                <w:rFonts w:ascii="Courier New" w:eastAsia="Courier New" w:hAnsi="Courier New" w:cs="Courier New"/>
                <w:sz w:val="15"/>
                <w:lang w:val="en-US"/>
              </w:rPr>
            </w:pPr>
            <w:r w:rsidRPr="0057303A">
              <w:rPr>
                <w:rFonts w:ascii="Courier New" w:eastAsia="Courier New" w:hAnsi="Courier New" w:cs="Courier New"/>
                <w:sz w:val="15"/>
                <w:lang w:val="en-US"/>
              </w:rPr>
              <w:t>&lt;title&gt;</w:t>
            </w:r>
            <w:r w:rsidRPr="0057303A">
              <w:rPr>
                <w:rFonts w:ascii="Courier New" w:eastAsia="Courier New" w:hAnsi="Courier New" w:cs="Courier New"/>
                <w:sz w:val="15"/>
              </w:rPr>
              <w:t>Список</w:t>
            </w:r>
            <w:r w:rsidRPr="0057303A">
              <w:rPr>
                <w:rFonts w:ascii="Courier New" w:eastAsia="Courier New" w:hAnsi="Courier New" w:cs="Courier New"/>
                <w:sz w:val="15"/>
                <w:lang w:val="en-US"/>
              </w:rPr>
              <w:t>&lt;/title&gt;</w:t>
            </w:r>
          </w:p>
          <w:p w14:paraId="339C1907" w14:textId="77777777" w:rsidR="0057303A" w:rsidRPr="0057303A" w:rsidRDefault="0057303A" w:rsidP="00C9561B">
            <w:pPr>
              <w:ind w:left="344" w:right="6849" w:hanging="90"/>
              <w:rPr>
                <w:rFonts w:ascii="Courier New" w:eastAsia="Courier New" w:hAnsi="Courier New" w:cs="Courier New"/>
                <w:sz w:val="15"/>
                <w:lang w:val="en-US"/>
              </w:rPr>
            </w:pPr>
            <w:r w:rsidRPr="0057303A">
              <w:rPr>
                <w:rFonts w:ascii="Courier New" w:eastAsia="Courier New" w:hAnsi="Courier New" w:cs="Courier New"/>
                <w:sz w:val="15"/>
                <w:lang w:val="en-US"/>
              </w:rPr>
              <w:t>&lt;style type="text/css"&gt; #menu ul li {</w:t>
            </w:r>
          </w:p>
          <w:p w14:paraId="0678F278" w14:textId="77777777" w:rsidR="0057303A" w:rsidRPr="0057303A" w:rsidRDefault="0057303A" w:rsidP="00C9561B">
            <w:pPr>
              <w:ind w:left="434"/>
              <w:rPr>
                <w:rFonts w:ascii="Courier New" w:eastAsia="Courier New" w:hAnsi="Courier New" w:cs="Courier New"/>
                <w:sz w:val="15"/>
                <w:lang w:val="en-US"/>
              </w:rPr>
            </w:pPr>
            <w:r w:rsidRPr="0057303A">
              <w:rPr>
                <w:rFonts w:ascii="Courier New" w:eastAsia="Courier New" w:hAnsi="Courier New" w:cs="Courier New"/>
                <w:sz w:val="15"/>
                <w:lang w:val="en-US"/>
              </w:rPr>
              <w:t>color: green;</w:t>
            </w:r>
          </w:p>
          <w:p w14:paraId="68FA9FA9" w14:textId="77777777" w:rsidR="0057303A" w:rsidRPr="0057303A" w:rsidRDefault="0057303A" w:rsidP="00C9561B">
            <w:pPr>
              <w:ind w:left="344"/>
              <w:rPr>
                <w:rFonts w:ascii="Courier New" w:eastAsia="Courier New" w:hAnsi="Courier New" w:cs="Courier New"/>
                <w:sz w:val="15"/>
                <w:lang w:val="en-US"/>
              </w:rPr>
            </w:pPr>
            <w:r w:rsidRPr="0057303A">
              <w:rPr>
                <w:rFonts w:ascii="Courier New" w:eastAsia="Courier New" w:hAnsi="Courier New" w:cs="Courier New"/>
                <w:sz w:val="15"/>
                <w:lang w:val="en-US"/>
              </w:rPr>
              <w:t>}</w:t>
            </w:r>
          </w:p>
          <w:p w14:paraId="71CC0DD4" w14:textId="77777777" w:rsidR="0057303A" w:rsidRPr="0057303A" w:rsidRDefault="0057303A" w:rsidP="00C9561B">
            <w:pPr>
              <w:ind w:left="434" w:right="7786" w:hanging="90"/>
              <w:rPr>
                <w:rFonts w:ascii="Courier New" w:eastAsia="Courier New" w:hAnsi="Courier New" w:cs="Courier New"/>
                <w:sz w:val="15"/>
                <w:lang w:val="en-US"/>
              </w:rPr>
            </w:pPr>
            <w:r w:rsidRPr="0057303A">
              <w:rPr>
                <w:rFonts w:ascii="Courier New" w:eastAsia="Courier New" w:hAnsi="Courier New" w:cs="Courier New"/>
                <w:sz w:val="15"/>
                <w:lang w:val="en-US"/>
              </w:rPr>
              <w:t>.two { color:</w:t>
            </w:r>
            <w:r w:rsidRPr="0057303A">
              <w:rPr>
                <w:rFonts w:ascii="Courier New" w:eastAsia="Courier New" w:hAnsi="Courier New" w:cs="Courier New"/>
                <w:spacing w:val="-20"/>
                <w:sz w:val="15"/>
                <w:lang w:val="en-US"/>
              </w:rPr>
              <w:t xml:space="preserve"> </w:t>
            </w:r>
            <w:r w:rsidRPr="0057303A">
              <w:rPr>
                <w:rFonts w:ascii="Courier New" w:eastAsia="Courier New" w:hAnsi="Courier New" w:cs="Courier New"/>
                <w:sz w:val="15"/>
                <w:lang w:val="en-US"/>
              </w:rPr>
              <w:t>red;</w:t>
            </w:r>
          </w:p>
          <w:p w14:paraId="3C3B6C63" w14:textId="77777777" w:rsidR="0057303A" w:rsidRPr="0057303A" w:rsidRDefault="0057303A" w:rsidP="00C9561B">
            <w:pPr>
              <w:ind w:left="344"/>
              <w:rPr>
                <w:rFonts w:ascii="Courier New" w:eastAsia="Courier New" w:hAnsi="Courier New" w:cs="Courier New"/>
                <w:sz w:val="15"/>
                <w:lang w:val="en-US"/>
              </w:rPr>
            </w:pPr>
            <w:r w:rsidRPr="0057303A">
              <w:rPr>
                <w:rFonts w:ascii="Courier New" w:eastAsia="Courier New" w:hAnsi="Courier New" w:cs="Courier New"/>
                <w:sz w:val="15"/>
                <w:lang w:val="en-US"/>
              </w:rPr>
              <w:t>}</w:t>
            </w:r>
          </w:p>
          <w:p w14:paraId="4EB9DADF" w14:textId="77777777" w:rsidR="0057303A" w:rsidRPr="0057303A" w:rsidRDefault="0057303A" w:rsidP="00C9561B">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&lt;/style&gt;</w:t>
            </w:r>
          </w:p>
          <w:p w14:paraId="4B0E6CBC" w14:textId="77777777" w:rsidR="0057303A" w:rsidRPr="0057303A" w:rsidRDefault="0057303A" w:rsidP="00C9561B">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036E4C55" w14:textId="77777777" w:rsidR="0057303A" w:rsidRPr="0057303A" w:rsidRDefault="0057303A" w:rsidP="00C9561B">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&lt;body&gt;</w:t>
            </w:r>
          </w:p>
          <w:p w14:paraId="3972F8CD" w14:textId="77777777" w:rsidR="0057303A" w:rsidRPr="0057303A" w:rsidRDefault="0057303A" w:rsidP="00C9561B">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&lt;div id="menu"&gt;</w:t>
            </w:r>
          </w:p>
          <w:p w14:paraId="0ABF927D" w14:textId="77777777" w:rsidR="0057303A" w:rsidRPr="0057303A" w:rsidRDefault="0057303A" w:rsidP="00C9561B">
            <w:pPr>
              <w:ind w:left="344"/>
              <w:rPr>
                <w:rFonts w:ascii="Courier New" w:eastAsia="Courier New" w:hAnsi="Courier New" w:cs="Courier New"/>
                <w:sz w:val="15"/>
                <w:lang w:val="en-US"/>
              </w:rPr>
            </w:pPr>
            <w:r w:rsidRPr="0057303A">
              <w:rPr>
                <w:rFonts w:ascii="Courier New" w:eastAsia="Courier New" w:hAnsi="Courier New" w:cs="Courier New"/>
                <w:sz w:val="15"/>
                <w:lang w:val="en-US"/>
              </w:rPr>
              <w:t>&lt;ul&gt;</w:t>
            </w:r>
          </w:p>
          <w:p w14:paraId="726379DB" w14:textId="77777777" w:rsidR="0057303A" w:rsidRPr="0057303A" w:rsidRDefault="0057303A" w:rsidP="00C9561B">
            <w:pPr>
              <w:ind w:left="417"/>
              <w:rPr>
                <w:rFonts w:ascii="Courier New" w:eastAsia="Courier New" w:hAnsi="Courier New" w:cs="Courier New"/>
                <w:sz w:val="15"/>
                <w:lang w:val="en-US"/>
              </w:rPr>
            </w:pPr>
            <w:r w:rsidRPr="0057303A">
              <w:rPr>
                <w:rFonts w:ascii="Courier New" w:eastAsia="Courier New" w:hAnsi="Courier New" w:cs="Courier New"/>
                <w:sz w:val="15"/>
                <w:lang w:val="en-US"/>
              </w:rPr>
              <w:t>&lt;li&gt;</w:t>
            </w:r>
            <w:r w:rsidRPr="0057303A">
              <w:rPr>
                <w:rFonts w:ascii="Courier New" w:eastAsia="Courier New" w:hAnsi="Courier New" w:cs="Courier New"/>
                <w:sz w:val="15"/>
              </w:rPr>
              <w:t>Пер</w:t>
            </w:r>
            <w:r w:rsidRPr="0057303A">
              <w:rPr>
                <w:rFonts w:ascii="Courier New" w:eastAsia="Courier New" w:hAnsi="Courier New" w:cs="Courier New"/>
                <w:sz w:val="15"/>
                <w:lang w:val="uk-UA"/>
              </w:rPr>
              <w:t>ший</w:t>
            </w:r>
            <w:r w:rsidRPr="0057303A">
              <w:rPr>
                <w:rFonts w:ascii="Courier New" w:eastAsia="Courier New" w:hAnsi="Courier New" w:cs="Courier New"/>
                <w:sz w:val="15"/>
                <w:lang w:val="en-US"/>
              </w:rPr>
              <w:t>&lt;/li&gt;</w:t>
            </w:r>
          </w:p>
          <w:p w14:paraId="6D46CC74" w14:textId="77777777" w:rsidR="0057303A" w:rsidRPr="0057303A" w:rsidRDefault="0057303A" w:rsidP="00C9561B">
            <w:pPr>
              <w:ind w:left="417"/>
              <w:rPr>
                <w:rFonts w:ascii="Courier New" w:eastAsia="Courier New" w:hAnsi="Courier New" w:cs="Courier New"/>
                <w:sz w:val="15"/>
                <w:lang w:val="en-US"/>
              </w:rPr>
            </w:pPr>
            <w:r w:rsidRPr="0057303A">
              <w:rPr>
                <w:rFonts w:ascii="Courier New" w:eastAsia="Courier New" w:hAnsi="Courier New" w:cs="Courier New"/>
                <w:sz w:val="15"/>
                <w:lang w:val="en-US"/>
              </w:rPr>
              <w:t>&lt;li class="two"&gt;</w:t>
            </w:r>
            <w:r w:rsidRPr="0057303A">
              <w:rPr>
                <w:rFonts w:ascii="Courier New" w:eastAsia="Courier New" w:hAnsi="Courier New" w:cs="Courier New"/>
                <w:sz w:val="15"/>
                <w:lang w:val="uk-UA"/>
              </w:rPr>
              <w:t>Другий</w:t>
            </w:r>
            <w:r w:rsidRPr="0057303A">
              <w:rPr>
                <w:rFonts w:ascii="Courier New" w:eastAsia="Courier New" w:hAnsi="Courier New" w:cs="Courier New"/>
                <w:sz w:val="15"/>
                <w:lang w:val="en-US"/>
              </w:rPr>
              <w:t>&lt;/li&gt;</w:t>
            </w:r>
          </w:p>
          <w:p w14:paraId="501E6EC2" w14:textId="77777777" w:rsidR="0057303A" w:rsidRPr="0057303A" w:rsidRDefault="0057303A" w:rsidP="00C9561B">
            <w:pPr>
              <w:ind w:left="417"/>
              <w:rPr>
                <w:rFonts w:ascii="Courier New" w:eastAsia="Courier New" w:hAnsi="Courier New" w:cs="Courier New"/>
                <w:sz w:val="15"/>
                <w:lang w:val="en-US"/>
              </w:rPr>
            </w:pPr>
            <w:r w:rsidRPr="0057303A">
              <w:rPr>
                <w:rFonts w:ascii="Courier New" w:eastAsia="Courier New" w:hAnsi="Courier New" w:cs="Courier New"/>
                <w:sz w:val="15"/>
                <w:lang w:val="en-US"/>
              </w:rPr>
              <w:t>&lt;li&gt;</w:t>
            </w:r>
            <w:r w:rsidRPr="0057303A">
              <w:rPr>
                <w:rFonts w:ascii="Courier New" w:eastAsia="Courier New" w:hAnsi="Courier New" w:cs="Courier New"/>
                <w:sz w:val="15"/>
              </w:rPr>
              <w:t>Трет</w:t>
            </w:r>
            <w:r w:rsidRPr="0057303A">
              <w:rPr>
                <w:rFonts w:ascii="Courier New" w:eastAsia="Courier New" w:hAnsi="Courier New" w:cs="Courier New"/>
                <w:sz w:val="15"/>
                <w:lang w:val="uk-UA"/>
              </w:rPr>
              <w:t>і</w:t>
            </w:r>
            <w:r w:rsidRPr="0057303A">
              <w:rPr>
                <w:rFonts w:ascii="Courier New" w:eastAsia="Courier New" w:hAnsi="Courier New" w:cs="Courier New"/>
                <w:sz w:val="15"/>
              </w:rPr>
              <w:t>й</w:t>
            </w:r>
            <w:r w:rsidRPr="0057303A">
              <w:rPr>
                <w:rFonts w:ascii="Courier New" w:eastAsia="Courier New" w:hAnsi="Courier New" w:cs="Courier New"/>
                <w:sz w:val="15"/>
                <w:lang w:val="en-US"/>
              </w:rPr>
              <w:t>&lt;/li&gt;</w:t>
            </w:r>
          </w:p>
          <w:p w14:paraId="3A8BE29E" w14:textId="77777777" w:rsidR="0057303A" w:rsidRPr="0057303A" w:rsidRDefault="0057303A" w:rsidP="00C9561B">
            <w:pPr>
              <w:ind w:left="344"/>
              <w:rPr>
                <w:rFonts w:ascii="Courier New" w:eastAsia="Courier New" w:hAnsi="Courier New" w:cs="Courier New"/>
                <w:sz w:val="15"/>
                <w:lang w:val="en-US"/>
              </w:rPr>
            </w:pPr>
            <w:r w:rsidRPr="0057303A">
              <w:rPr>
                <w:rFonts w:ascii="Courier New" w:eastAsia="Courier New" w:hAnsi="Courier New" w:cs="Courier New"/>
                <w:sz w:val="15"/>
                <w:lang w:val="en-US"/>
              </w:rPr>
              <w:t>&lt;/ul&gt;</w:t>
            </w:r>
          </w:p>
          <w:p w14:paraId="23818E95" w14:textId="77777777" w:rsidR="0057303A" w:rsidRPr="0057303A" w:rsidRDefault="0057303A" w:rsidP="00C9561B">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&lt;/div&gt;</w:t>
            </w:r>
          </w:p>
          <w:p w14:paraId="3C47B309" w14:textId="77777777" w:rsidR="0057303A" w:rsidRPr="0057303A" w:rsidRDefault="0057303A" w:rsidP="00C9561B">
            <w:pPr>
              <w:ind w:left="164"/>
              <w:rPr>
                <w:rFonts w:ascii="Courier New" w:eastAsia="Courier New" w:hAnsi="Courier New" w:cs="Courier New"/>
                <w:sz w:val="15"/>
              </w:rPr>
            </w:pPr>
            <w:r w:rsidRPr="0057303A">
              <w:rPr>
                <w:rFonts w:ascii="Courier New" w:eastAsia="Courier New" w:hAnsi="Courier New" w:cs="Courier New"/>
                <w:sz w:val="15"/>
              </w:rPr>
              <w:t>&lt;/body&gt;</w:t>
            </w:r>
          </w:p>
          <w:p w14:paraId="25AC2FFF" w14:textId="77777777" w:rsidR="0057303A" w:rsidRPr="0057303A" w:rsidRDefault="0057303A" w:rsidP="00C9561B">
            <w:pPr>
              <w:ind w:left="74"/>
              <w:rPr>
                <w:rFonts w:ascii="Courier New" w:eastAsia="Courier New" w:hAnsi="Courier New" w:cs="Courier New"/>
                <w:sz w:val="15"/>
              </w:rPr>
            </w:pPr>
            <w:r w:rsidRPr="0057303A">
              <w:rPr>
                <w:rFonts w:ascii="Courier New" w:eastAsia="Courier New" w:hAnsi="Courier New" w:cs="Courier New"/>
                <w:sz w:val="15"/>
              </w:rPr>
              <w:t>&lt;/html&gt;</w:t>
            </w:r>
          </w:p>
        </w:tc>
      </w:tr>
    </w:tbl>
    <w:p w14:paraId="50B7019E" w14:textId="77777777" w:rsidR="0057303A" w:rsidRPr="0057303A" w:rsidRDefault="0057303A" w:rsidP="00253FB5">
      <w:pPr>
        <w:spacing w:line="360" w:lineRule="auto"/>
        <w:rPr>
          <w:sz w:val="15"/>
          <w:szCs w:val="17"/>
        </w:rPr>
      </w:pPr>
    </w:p>
    <w:p w14:paraId="17C5F2C7" w14:textId="77777777" w:rsidR="0057303A" w:rsidRPr="0057303A" w:rsidRDefault="0057303A" w:rsidP="00253FB5">
      <w:pPr>
        <w:spacing w:line="360" w:lineRule="auto"/>
        <w:ind w:left="105" w:right="133"/>
        <w:rPr>
          <w:sz w:val="17"/>
          <w:szCs w:val="17"/>
        </w:rPr>
      </w:pPr>
      <w:r w:rsidRPr="0057303A">
        <w:rPr>
          <w:sz w:val="17"/>
          <w:szCs w:val="17"/>
          <w:lang w:val="uk-UA"/>
        </w:rPr>
        <w:t xml:space="preserve">В даному прикладі колір тексту списку заданий зеленим, а другий пункт списку з допомогою класу two виділено червоним кольором. Обчислюємо специфічність селектора </w:t>
      </w:r>
      <w:r w:rsidRPr="0057303A">
        <w:rPr>
          <w:rFonts w:ascii="Courier New" w:hAnsi="Courier New"/>
          <w:b/>
          <w:color w:val="006699"/>
          <w:sz w:val="17"/>
          <w:szCs w:val="17"/>
          <w:lang w:val="uk-UA"/>
        </w:rPr>
        <w:t>#</w:t>
      </w:r>
      <w:r w:rsidRPr="0057303A">
        <w:rPr>
          <w:rFonts w:ascii="Courier New" w:hAnsi="Courier New"/>
          <w:b/>
          <w:color w:val="006699"/>
          <w:sz w:val="17"/>
          <w:szCs w:val="17"/>
        </w:rPr>
        <w:t>menu</w:t>
      </w:r>
      <w:r w:rsidRPr="0057303A">
        <w:rPr>
          <w:rFonts w:ascii="Courier New" w:hAnsi="Courier New"/>
          <w:b/>
          <w:color w:val="006699"/>
          <w:sz w:val="17"/>
          <w:szCs w:val="17"/>
          <w:lang w:val="uk-UA"/>
        </w:rPr>
        <w:t xml:space="preserve"> </w:t>
      </w:r>
      <w:r w:rsidRPr="0057303A">
        <w:rPr>
          <w:rFonts w:ascii="Courier New" w:hAnsi="Courier New"/>
          <w:b/>
          <w:color w:val="006699"/>
          <w:sz w:val="17"/>
          <w:szCs w:val="17"/>
        </w:rPr>
        <w:t>ul</w:t>
      </w:r>
      <w:r w:rsidRPr="0057303A">
        <w:rPr>
          <w:rFonts w:ascii="Courier New" w:hAnsi="Courier New"/>
          <w:b/>
          <w:color w:val="006699"/>
          <w:sz w:val="17"/>
          <w:szCs w:val="17"/>
          <w:lang w:val="uk-UA"/>
        </w:rPr>
        <w:t xml:space="preserve"> </w:t>
      </w:r>
      <w:r w:rsidRPr="0057303A">
        <w:rPr>
          <w:rFonts w:ascii="Courier New" w:hAnsi="Courier New"/>
          <w:b/>
          <w:color w:val="006699"/>
          <w:sz w:val="17"/>
          <w:szCs w:val="17"/>
        </w:rPr>
        <w:t>li</w:t>
      </w:r>
      <w:r w:rsidRPr="0057303A">
        <w:rPr>
          <w:rFonts w:ascii="Courier New" w:hAnsi="Courier New"/>
          <w:b/>
          <w:color w:val="006699"/>
          <w:sz w:val="17"/>
          <w:szCs w:val="17"/>
          <w:lang w:val="uk-UA"/>
        </w:rPr>
        <w:t xml:space="preserve"> </w:t>
      </w:r>
      <w:r w:rsidRPr="0057303A">
        <w:rPr>
          <w:sz w:val="17"/>
          <w:szCs w:val="17"/>
          <w:lang w:val="uk-UA"/>
        </w:rPr>
        <w:t xml:space="preserve">- один ідентифікатор (100) і два тега (2) в сумі дають значення 102, а селектор </w:t>
      </w:r>
      <w:r w:rsidRPr="0057303A">
        <w:rPr>
          <w:rFonts w:ascii="Courier New" w:hAnsi="Courier New"/>
          <w:b/>
          <w:color w:val="006699"/>
          <w:sz w:val="17"/>
          <w:szCs w:val="17"/>
          <w:lang w:val="uk-UA"/>
        </w:rPr>
        <w:t>.</w:t>
      </w:r>
      <w:r w:rsidRPr="0057303A">
        <w:rPr>
          <w:rFonts w:ascii="Courier New" w:hAnsi="Courier New"/>
          <w:b/>
          <w:color w:val="006699"/>
          <w:sz w:val="17"/>
          <w:szCs w:val="17"/>
        </w:rPr>
        <w:t>two</w:t>
      </w:r>
      <w:r w:rsidRPr="0057303A">
        <w:rPr>
          <w:rFonts w:ascii="Courier New" w:hAnsi="Courier New"/>
          <w:b/>
          <w:color w:val="006699"/>
          <w:sz w:val="17"/>
          <w:szCs w:val="17"/>
          <w:lang w:val="uk-UA"/>
        </w:rPr>
        <w:t xml:space="preserve"> </w:t>
      </w:r>
      <w:r w:rsidRPr="0057303A">
        <w:rPr>
          <w:sz w:val="17"/>
          <w:szCs w:val="17"/>
          <w:lang w:val="uk-UA"/>
        </w:rPr>
        <w:t>матиме значення специфічності 20, що явно менше. Тому текст фарбуватися червоним кольором не буде. Щоб виправити ситуацію, необхідно або знизити специфічність першого селектора, або підвищити специфічність другого (приклад</w:t>
      </w:r>
      <w:r w:rsidRPr="0057303A">
        <w:rPr>
          <w:sz w:val="17"/>
          <w:szCs w:val="17"/>
        </w:rPr>
        <w:t xml:space="preserve"> 1.69).</w:t>
      </w:r>
    </w:p>
    <w:p w14:paraId="1FFF70BF" w14:textId="77777777" w:rsidR="0057303A" w:rsidRPr="0057303A" w:rsidRDefault="0057303A" w:rsidP="00253FB5">
      <w:pPr>
        <w:spacing w:line="360" w:lineRule="auto"/>
        <w:rPr>
          <w:sz w:val="18"/>
          <w:szCs w:val="17"/>
        </w:rPr>
      </w:pPr>
    </w:p>
    <w:p w14:paraId="2595088F" w14:textId="6EB8E850" w:rsidR="0057303A" w:rsidRPr="0057303A" w:rsidRDefault="00767651" w:rsidP="00253FB5">
      <w:pPr>
        <w:spacing w:line="360" w:lineRule="auto"/>
        <w:ind w:left="426"/>
        <w:rPr>
          <w:rFonts w:ascii="Arial Black" w:hAnsi="Arial Black"/>
          <w:sz w:val="15"/>
          <w:lang w:val="uk-UA"/>
        </w:rPr>
      </w:pPr>
      <w:r>
        <w:rPr>
          <w:noProof/>
          <w:lang w:val="uk-UA" w:eastAsia="uk-UA" w:bidi="ar-SA"/>
        </w:rPr>
        <mc:AlternateContent>
          <mc:Choice Requires="wps">
            <w:drawing>
              <wp:anchor distT="0" distB="0" distL="0" distR="0" simplePos="0" relativeHeight="251864064" behindDoc="1" locked="0" layoutInCell="1" allowOverlap="1" wp14:anchorId="37C31D03" wp14:editId="353288DA">
                <wp:simplePos x="0" y="0"/>
                <wp:positionH relativeFrom="page">
                  <wp:posOffset>982345</wp:posOffset>
                </wp:positionH>
                <wp:positionV relativeFrom="paragraph">
                  <wp:posOffset>207645</wp:posOffset>
                </wp:positionV>
                <wp:extent cx="5847715" cy="1096645"/>
                <wp:effectExtent l="0" t="0" r="0" b="0"/>
                <wp:wrapTopAndBottom/>
                <wp:docPr id="253" name="Text Box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1096645"/>
                        </a:xfrm>
                        <a:prstGeom prst="rect">
                          <a:avLst/>
                        </a:prstGeom>
                        <a:solidFill>
                          <a:srgbClr val="F8F7F2"/>
                        </a:solidFill>
                        <a:ln>
                          <a:noFill/>
                        </a:ln>
                      </wps:spPr>
                      <wps:txbx>
                        <w:txbxContent>
                          <w:p w14:paraId="0BE311E0" w14:textId="77777777" w:rsidR="000A2EAA" w:rsidRPr="008F0E26" w:rsidRDefault="000A2EAA" w:rsidP="0057303A">
                            <w:pPr>
                              <w:spacing w:before="83" w:line="211" w:lineRule="auto"/>
                              <w:ind w:left="160" w:right="4974" w:hanging="86"/>
                              <w:rPr>
                                <w:rFonts w:ascii="Courier New" w:hAnsi="Courier New" w:cs="Courier New"/>
                                <w:sz w:val="15"/>
                                <w:szCs w:val="15"/>
                              </w:rPr>
                            </w:pPr>
                            <w:r w:rsidRPr="008F0E26">
                              <w:rPr>
                                <w:rFonts w:ascii="Courier New" w:hAnsi="Courier New" w:cs="Courier New"/>
                                <w:sz w:val="15"/>
                                <w:szCs w:val="15"/>
                              </w:rPr>
                              <w:t xml:space="preserve">/* </w:t>
                            </w:r>
                            <w:r w:rsidRPr="008F0E26">
                              <w:rPr>
                                <w:rStyle w:val="tlid-translation"/>
                                <w:rFonts w:ascii="Courier New" w:hAnsi="Courier New" w:cs="Courier New"/>
                                <w:sz w:val="15"/>
                                <w:szCs w:val="15"/>
                                <w:lang w:val="uk-UA"/>
                              </w:rPr>
                              <w:t>Знижуємо специфічність першого селектора</w:t>
                            </w:r>
                            <w:r w:rsidRPr="008F0E26">
                              <w:rPr>
                                <w:rFonts w:ascii="Courier New" w:hAnsi="Courier New" w:cs="Courier New"/>
                                <w:sz w:val="15"/>
                                <w:szCs w:val="15"/>
                              </w:rPr>
                              <w:t xml:space="preserve"> */ ul li {...} /* </w:t>
                            </w:r>
                            <w:r w:rsidRPr="008F0E26">
                              <w:rPr>
                                <w:rStyle w:val="tlid-translation"/>
                                <w:rFonts w:ascii="Courier New" w:hAnsi="Courier New" w:cs="Courier New"/>
                                <w:sz w:val="15"/>
                                <w:szCs w:val="15"/>
                                <w:lang w:val="uk-UA"/>
                              </w:rPr>
                              <w:t>Прибираємо ідентифікат</w:t>
                            </w:r>
                            <w:r>
                              <w:rPr>
                                <w:rStyle w:val="tlid-translation"/>
                                <w:rFonts w:ascii="Courier New" w:hAnsi="Courier New" w:cs="Courier New"/>
                                <w:sz w:val="15"/>
                                <w:szCs w:val="15"/>
                                <w:lang w:val="uk-UA"/>
                              </w:rPr>
                              <w:t>о</w:t>
                            </w:r>
                            <w:r w:rsidRPr="008F0E26">
                              <w:rPr>
                                <w:rFonts w:ascii="Courier New" w:hAnsi="Courier New" w:cs="Courier New"/>
                                <w:sz w:val="15"/>
                                <w:szCs w:val="15"/>
                              </w:rPr>
                              <w:t>р */</w:t>
                            </w:r>
                          </w:p>
                          <w:p w14:paraId="2131814A" w14:textId="77777777" w:rsidR="000A2EAA" w:rsidRPr="008F0E26" w:rsidRDefault="000A2EAA" w:rsidP="0057303A">
                            <w:pPr>
                              <w:spacing w:line="156" w:lineRule="exact"/>
                              <w:ind w:left="164"/>
                              <w:rPr>
                                <w:rFonts w:ascii="Courier New" w:hAnsi="Courier New" w:cs="Courier New"/>
                                <w:sz w:val="15"/>
                                <w:szCs w:val="15"/>
                              </w:rPr>
                            </w:pPr>
                            <w:r w:rsidRPr="008F0E26">
                              <w:rPr>
                                <w:rFonts w:ascii="Courier New" w:hAnsi="Courier New" w:cs="Courier New"/>
                                <w:sz w:val="15"/>
                                <w:szCs w:val="15"/>
                              </w:rPr>
                              <w:t>.two</w:t>
                            </w:r>
                            <w:r w:rsidRPr="008F0E26">
                              <w:rPr>
                                <w:rFonts w:ascii="Courier New" w:hAnsi="Courier New" w:cs="Courier New"/>
                                <w:spacing w:val="88"/>
                                <w:sz w:val="15"/>
                                <w:szCs w:val="15"/>
                              </w:rPr>
                              <w:t xml:space="preserve"> </w:t>
                            </w:r>
                            <w:r w:rsidRPr="008F0E26">
                              <w:rPr>
                                <w:rFonts w:ascii="Courier New" w:hAnsi="Courier New" w:cs="Courier New"/>
                                <w:sz w:val="15"/>
                                <w:szCs w:val="15"/>
                              </w:rPr>
                              <w:t>{...}</w:t>
                            </w:r>
                          </w:p>
                          <w:p w14:paraId="0339AF3B" w14:textId="77777777" w:rsidR="000A2EAA" w:rsidRPr="008F0E26" w:rsidRDefault="000A2EAA" w:rsidP="0057303A">
                            <w:pPr>
                              <w:pStyle w:val="a3"/>
                              <w:spacing w:before="3"/>
                              <w:rPr>
                                <w:rFonts w:ascii="Courier New" w:hAnsi="Courier New" w:cs="Courier New"/>
                                <w:sz w:val="15"/>
                                <w:szCs w:val="15"/>
                              </w:rPr>
                            </w:pPr>
                          </w:p>
                          <w:p w14:paraId="57041883" w14:textId="77777777" w:rsidR="000A2EAA" w:rsidRDefault="000A2EAA" w:rsidP="0057303A">
                            <w:pPr>
                              <w:spacing w:line="211" w:lineRule="auto"/>
                              <w:ind w:left="164" w:right="4974" w:hanging="90"/>
                              <w:rPr>
                                <w:rFonts w:ascii="Courier New" w:hAnsi="Courier New"/>
                                <w:sz w:val="15"/>
                              </w:rPr>
                            </w:pPr>
                            <w:r>
                              <w:rPr>
                                <w:rFonts w:ascii="Courier New" w:hAnsi="Courier New" w:cs="Courier New"/>
                                <w:sz w:val="15"/>
                                <w:szCs w:val="15"/>
                              </w:rPr>
                              <w:t>/* П</w:t>
                            </w:r>
                            <w:r>
                              <w:rPr>
                                <w:rFonts w:ascii="Courier New" w:hAnsi="Courier New" w:cs="Courier New"/>
                                <w:sz w:val="15"/>
                                <w:szCs w:val="15"/>
                                <w:lang w:val="uk-UA"/>
                              </w:rPr>
                              <w:t>ідвищуємо</w:t>
                            </w:r>
                            <w:r w:rsidRPr="008F0E26">
                              <w:rPr>
                                <w:rFonts w:ascii="Courier New" w:hAnsi="Courier New" w:cs="Courier New"/>
                                <w:sz w:val="15"/>
                                <w:szCs w:val="15"/>
                              </w:rPr>
                              <w:t xml:space="preserve"> </w:t>
                            </w:r>
                            <w:r w:rsidRPr="008F0E26">
                              <w:rPr>
                                <w:rStyle w:val="tlid-translation"/>
                                <w:rFonts w:ascii="Courier New" w:hAnsi="Courier New" w:cs="Courier New"/>
                                <w:sz w:val="15"/>
                                <w:szCs w:val="15"/>
                                <w:lang w:val="uk-UA"/>
                              </w:rPr>
                              <w:t xml:space="preserve">специфічність </w:t>
                            </w:r>
                            <w:r>
                              <w:rPr>
                                <w:rStyle w:val="tlid-translation"/>
                                <w:rFonts w:ascii="Courier New" w:hAnsi="Courier New" w:cs="Courier New"/>
                                <w:sz w:val="15"/>
                                <w:szCs w:val="15"/>
                                <w:lang w:val="uk-UA"/>
                              </w:rPr>
                              <w:t>другого</w:t>
                            </w:r>
                            <w:r w:rsidRPr="008F0E26">
                              <w:rPr>
                                <w:rStyle w:val="tlid-translation"/>
                                <w:rFonts w:ascii="Courier New" w:hAnsi="Courier New" w:cs="Courier New"/>
                                <w:sz w:val="15"/>
                                <w:szCs w:val="15"/>
                                <w:lang w:val="uk-UA"/>
                              </w:rPr>
                              <w:t xml:space="preserve"> селектора</w:t>
                            </w:r>
                            <w:r w:rsidRPr="008F0E26">
                              <w:rPr>
                                <w:rFonts w:ascii="Courier New" w:hAnsi="Courier New" w:cs="Courier New"/>
                                <w:sz w:val="15"/>
                                <w:szCs w:val="15"/>
                              </w:rPr>
                              <w:t xml:space="preserve"> </w:t>
                            </w:r>
                            <w:r>
                              <w:rPr>
                                <w:rFonts w:ascii="Courier New" w:hAnsi="Courier New"/>
                                <w:sz w:val="15"/>
                              </w:rPr>
                              <w:t>*/ #menu ul li {...}</w:t>
                            </w:r>
                          </w:p>
                          <w:p w14:paraId="532D4EA1" w14:textId="77777777" w:rsidR="000A2EAA" w:rsidRDefault="000A2EAA" w:rsidP="0057303A">
                            <w:pPr>
                              <w:spacing w:line="156" w:lineRule="exact"/>
                              <w:ind w:left="160"/>
                              <w:rPr>
                                <w:rFonts w:ascii="Courier New" w:hAnsi="Courier New"/>
                                <w:sz w:val="15"/>
                              </w:rPr>
                            </w:pPr>
                            <w:r>
                              <w:rPr>
                                <w:rFonts w:ascii="Courier New" w:hAnsi="Courier New"/>
                                <w:sz w:val="15"/>
                              </w:rPr>
                              <w:t>#menu .two {...} /* Добавля</w:t>
                            </w:r>
                            <w:r>
                              <w:rPr>
                                <w:rFonts w:ascii="Courier New" w:hAnsi="Courier New"/>
                                <w:sz w:val="15"/>
                                <w:lang w:val="uk-UA"/>
                              </w:rPr>
                              <w:t>є</w:t>
                            </w:r>
                            <w:r>
                              <w:rPr>
                                <w:rFonts w:ascii="Courier New" w:hAnsi="Courier New"/>
                                <w:sz w:val="15"/>
                              </w:rPr>
                              <w:t>м</w:t>
                            </w:r>
                            <w:r>
                              <w:rPr>
                                <w:rFonts w:ascii="Courier New" w:hAnsi="Courier New"/>
                                <w:sz w:val="15"/>
                                <w:lang w:val="uk-UA"/>
                              </w:rPr>
                              <w:t>о</w:t>
                            </w:r>
                            <w:r>
                              <w:rPr>
                                <w:rFonts w:ascii="Courier New" w:hAnsi="Courier New"/>
                                <w:sz w:val="15"/>
                              </w:rPr>
                              <w:t xml:space="preserve"> </w:t>
                            </w:r>
                            <w:r w:rsidRPr="008F0E26">
                              <w:rPr>
                                <w:rStyle w:val="tlid-translation"/>
                                <w:rFonts w:ascii="Courier New" w:hAnsi="Courier New" w:cs="Courier New"/>
                                <w:sz w:val="15"/>
                                <w:szCs w:val="15"/>
                                <w:lang w:val="uk-UA"/>
                              </w:rPr>
                              <w:t>ідентифікат</w:t>
                            </w:r>
                            <w:r>
                              <w:rPr>
                                <w:rStyle w:val="tlid-translation"/>
                                <w:rFonts w:ascii="Courier New" w:hAnsi="Courier New" w:cs="Courier New"/>
                                <w:sz w:val="15"/>
                                <w:szCs w:val="15"/>
                                <w:lang w:val="uk-UA"/>
                              </w:rPr>
                              <w:t>о</w:t>
                            </w:r>
                            <w:r w:rsidRPr="008F0E26">
                              <w:rPr>
                                <w:rFonts w:ascii="Courier New" w:hAnsi="Courier New" w:cs="Courier New"/>
                                <w:sz w:val="15"/>
                                <w:szCs w:val="15"/>
                              </w:rPr>
                              <w:t>р</w:t>
                            </w:r>
                            <w:r>
                              <w:rPr>
                                <w:rFonts w:ascii="Courier New" w:hAnsi="Courier New"/>
                                <w:sz w:val="15"/>
                              </w:rPr>
                              <w:t xml:space="preserve"> */</w:t>
                            </w:r>
                          </w:p>
                          <w:p w14:paraId="0C2E5CB2" w14:textId="77777777" w:rsidR="000A2EAA" w:rsidRDefault="000A2EAA" w:rsidP="0057303A">
                            <w:pPr>
                              <w:spacing w:before="130" w:line="160" w:lineRule="exact"/>
                              <w:ind w:left="164"/>
                              <w:rPr>
                                <w:rFonts w:ascii="Courier New"/>
                                <w:sz w:val="15"/>
                              </w:rPr>
                            </w:pPr>
                            <w:r>
                              <w:rPr>
                                <w:rFonts w:ascii="Courier New"/>
                                <w:sz w:val="15"/>
                              </w:rPr>
                              <w:t>#menu ul li {...}</w:t>
                            </w:r>
                          </w:p>
                          <w:p w14:paraId="69A6C2D9" w14:textId="77777777" w:rsidR="000A2EAA" w:rsidRPr="00EB5600" w:rsidRDefault="000A2EAA" w:rsidP="0057303A">
                            <w:pPr>
                              <w:spacing w:line="160" w:lineRule="exact"/>
                              <w:ind w:left="160"/>
                              <w:rPr>
                                <w:rFonts w:ascii="Courier New" w:hAnsi="Courier New"/>
                                <w:sz w:val="15"/>
                                <w:lang w:val="en-US"/>
                              </w:rPr>
                            </w:pPr>
                            <w:r w:rsidRPr="00EB5600">
                              <w:rPr>
                                <w:rFonts w:ascii="Courier New" w:hAnsi="Courier New"/>
                                <w:sz w:val="15"/>
                                <w:lang w:val="en-US"/>
                              </w:rPr>
                              <w:t xml:space="preserve">.two { color: red !important; } /* </w:t>
                            </w:r>
                            <w:r>
                              <w:rPr>
                                <w:rFonts w:ascii="Courier New" w:hAnsi="Courier New"/>
                                <w:sz w:val="15"/>
                              </w:rPr>
                              <w:t>Добавля</w:t>
                            </w:r>
                            <w:r>
                              <w:rPr>
                                <w:rFonts w:ascii="Courier New" w:hAnsi="Courier New"/>
                                <w:sz w:val="15"/>
                                <w:lang w:val="uk-UA"/>
                              </w:rPr>
                              <w:t>ємо</w:t>
                            </w:r>
                            <w:r w:rsidRPr="00EB5600">
                              <w:rPr>
                                <w:rFonts w:ascii="Courier New" w:hAnsi="Courier New"/>
                                <w:sz w:val="15"/>
                                <w:lang w:val="en-US"/>
                              </w:rPr>
                              <w:t xml:space="preserve"> !important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C31D03" id="Text Box 456" o:spid="_x0000_s1117" type="#_x0000_t202" style="position:absolute;left:0;text-align:left;margin-left:77.35pt;margin-top:16.35pt;width:460.45pt;height:86.35pt;z-index:-251452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" fillcolor="#f8f7f2" stroked="f">
                <v:textbox inset="0,0,0,0">
                  <w:txbxContent>
                    <w:p w14:paraId="0BE311E0" w14:textId="77777777" w:rsidR="000A2EAA" w:rsidRPr="008F0E26" w:rsidRDefault="000A2EAA" w:rsidP="0057303A">
                      <w:pPr>
                        <w:spacing w:before="83" w:line="211" w:lineRule="auto"/>
                        <w:ind w:left="160" w:right="4974" w:hanging="86"/>
                        <w:rPr>
                          <w:rFonts w:ascii="Courier New" w:hAnsi="Courier New" w:cs="Courier New"/>
                          <w:sz w:val="15"/>
                          <w:szCs w:val="15"/>
                        </w:rPr>
                      </w:pPr>
                      <w:r w:rsidRPr="008F0E26">
                        <w:rPr>
                          <w:rFonts w:ascii="Courier New" w:hAnsi="Courier New" w:cs="Courier New"/>
                          <w:sz w:val="15"/>
                          <w:szCs w:val="15"/>
                        </w:rPr>
                        <w:t xml:space="preserve">/* </w:t>
                      </w:r>
                      <w:r w:rsidRPr="008F0E26">
                        <w:rPr>
                          <w:rStyle w:val="tlid-translation"/>
                          <w:rFonts w:ascii="Courier New" w:hAnsi="Courier New" w:cs="Courier New"/>
                          <w:sz w:val="15"/>
                          <w:szCs w:val="15"/>
                          <w:lang w:val="uk-UA"/>
                        </w:rPr>
                        <w:t>Знижуємо специфічність першого селектора</w:t>
                      </w:r>
                      <w:r w:rsidRPr="008F0E26">
                        <w:rPr>
                          <w:rFonts w:ascii="Courier New" w:hAnsi="Courier New" w:cs="Courier New"/>
                          <w:sz w:val="15"/>
                          <w:szCs w:val="15"/>
                        </w:rPr>
                        <w:t xml:space="preserve"> */ ul li {...} /* </w:t>
                      </w:r>
                      <w:r w:rsidRPr="008F0E26">
                        <w:rPr>
                          <w:rStyle w:val="tlid-translation"/>
                          <w:rFonts w:ascii="Courier New" w:hAnsi="Courier New" w:cs="Courier New"/>
                          <w:sz w:val="15"/>
                          <w:szCs w:val="15"/>
                          <w:lang w:val="uk-UA"/>
                        </w:rPr>
                        <w:t>Прибираємо ідентифікат</w:t>
                      </w:r>
                      <w:r>
                        <w:rPr>
                          <w:rStyle w:val="tlid-translation"/>
                          <w:rFonts w:ascii="Courier New" w:hAnsi="Courier New" w:cs="Courier New"/>
                          <w:sz w:val="15"/>
                          <w:szCs w:val="15"/>
                          <w:lang w:val="uk-UA"/>
                        </w:rPr>
                        <w:t>о</w:t>
                      </w:r>
                      <w:r w:rsidRPr="008F0E26">
                        <w:rPr>
                          <w:rFonts w:ascii="Courier New" w:hAnsi="Courier New" w:cs="Courier New"/>
                          <w:sz w:val="15"/>
                          <w:szCs w:val="15"/>
                        </w:rPr>
                        <w:t>р */</w:t>
                      </w:r>
                    </w:p>
                    <w:p w14:paraId="2131814A" w14:textId="77777777" w:rsidR="000A2EAA" w:rsidRPr="008F0E26" w:rsidRDefault="000A2EAA" w:rsidP="0057303A">
                      <w:pPr>
                        <w:spacing w:line="156" w:lineRule="exact"/>
                        <w:ind w:left="164"/>
                        <w:rPr>
                          <w:rFonts w:ascii="Courier New" w:hAnsi="Courier New" w:cs="Courier New"/>
                          <w:sz w:val="15"/>
                          <w:szCs w:val="15"/>
                        </w:rPr>
                      </w:pPr>
                      <w:r w:rsidRPr="008F0E26">
                        <w:rPr>
                          <w:rFonts w:ascii="Courier New" w:hAnsi="Courier New" w:cs="Courier New"/>
                          <w:sz w:val="15"/>
                          <w:szCs w:val="15"/>
                        </w:rPr>
                        <w:t>.two</w:t>
                      </w:r>
                      <w:r w:rsidRPr="008F0E26">
                        <w:rPr>
                          <w:rFonts w:ascii="Courier New" w:hAnsi="Courier New" w:cs="Courier New"/>
                          <w:spacing w:val="88"/>
                          <w:sz w:val="15"/>
                          <w:szCs w:val="15"/>
                        </w:rPr>
                        <w:t xml:space="preserve"> </w:t>
                      </w:r>
                      <w:r w:rsidRPr="008F0E26">
                        <w:rPr>
                          <w:rFonts w:ascii="Courier New" w:hAnsi="Courier New" w:cs="Courier New"/>
                          <w:sz w:val="15"/>
                          <w:szCs w:val="15"/>
                        </w:rPr>
                        <w:t>{...}</w:t>
                      </w:r>
                    </w:p>
                    <w:p w14:paraId="0339AF3B" w14:textId="77777777" w:rsidR="000A2EAA" w:rsidRPr="008F0E26" w:rsidRDefault="000A2EAA" w:rsidP="0057303A">
                      <w:pPr>
                        <w:pStyle w:val="a3"/>
                        <w:spacing w:before="3"/>
                        <w:rPr>
                          <w:rFonts w:ascii="Courier New" w:hAnsi="Courier New" w:cs="Courier New"/>
                          <w:sz w:val="15"/>
                          <w:szCs w:val="15"/>
                        </w:rPr>
                      </w:pPr>
                    </w:p>
                    <w:p w14:paraId="57041883" w14:textId="77777777" w:rsidR="000A2EAA" w:rsidRDefault="000A2EAA" w:rsidP="0057303A">
                      <w:pPr>
                        <w:spacing w:line="211" w:lineRule="auto"/>
                        <w:ind w:left="164" w:right="4974" w:hanging="90"/>
                        <w:rPr>
                          <w:rFonts w:ascii="Courier New" w:hAnsi="Courier New"/>
                          <w:sz w:val="15"/>
                        </w:rPr>
                      </w:pPr>
                      <w:r>
                        <w:rPr>
                          <w:rFonts w:ascii="Courier New" w:hAnsi="Courier New" w:cs="Courier New"/>
                          <w:sz w:val="15"/>
                          <w:szCs w:val="15"/>
                        </w:rPr>
                        <w:t>/* П</w:t>
                      </w:r>
                      <w:r>
                        <w:rPr>
                          <w:rFonts w:ascii="Courier New" w:hAnsi="Courier New" w:cs="Courier New"/>
                          <w:sz w:val="15"/>
                          <w:szCs w:val="15"/>
                          <w:lang w:val="uk-UA"/>
                        </w:rPr>
                        <w:t>ідвищуємо</w:t>
                      </w:r>
                      <w:r w:rsidRPr="008F0E26">
                        <w:rPr>
                          <w:rFonts w:ascii="Courier New" w:hAnsi="Courier New" w:cs="Courier New"/>
                          <w:sz w:val="15"/>
                          <w:szCs w:val="15"/>
                        </w:rPr>
                        <w:t xml:space="preserve"> </w:t>
                      </w:r>
                      <w:r w:rsidRPr="008F0E26">
                        <w:rPr>
                          <w:rStyle w:val="tlid-translation"/>
                          <w:rFonts w:ascii="Courier New" w:hAnsi="Courier New" w:cs="Courier New"/>
                          <w:sz w:val="15"/>
                          <w:szCs w:val="15"/>
                          <w:lang w:val="uk-UA"/>
                        </w:rPr>
                        <w:t xml:space="preserve">специфічність </w:t>
                      </w:r>
                      <w:r>
                        <w:rPr>
                          <w:rStyle w:val="tlid-translation"/>
                          <w:rFonts w:ascii="Courier New" w:hAnsi="Courier New" w:cs="Courier New"/>
                          <w:sz w:val="15"/>
                          <w:szCs w:val="15"/>
                          <w:lang w:val="uk-UA"/>
                        </w:rPr>
                        <w:t>другого</w:t>
                      </w:r>
                      <w:r w:rsidRPr="008F0E26">
                        <w:rPr>
                          <w:rStyle w:val="tlid-translation"/>
                          <w:rFonts w:ascii="Courier New" w:hAnsi="Courier New" w:cs="Courier New"/>
                          <w:sz w:val="15"/>
                          <w:szCs w:val="15"/>
                          <w:lang w:val="uk-UA"/>
                        </w:rPr>
                        <w:t xml:space="preserve"> селектора</w:t>
                      </w:r>
                      <w:r w:rsidRPr="008F0E26">
                        <w:rPr>
                          <w:rFonts w:ascii="Courier New" w:hAnsi="Courier New" w:cs="Courier New"/>
                          <w:sz w:val="15"/>
                          <w:szCs w:val="15"/>
                        </w:rPr>
                        <w:t xml:space="preserve"> </w:t>
                      </w:r>
                      <w:r>
                        <w:rPr>
                          <w:rFonts w:ascii="Courier New" w:hAnsi="Courier New"/>
                          <w:sz w:val="15"/>
                        </w:rPr>
                        <w:t>*/ #menu ul li {...}</w:t>
                      </w:r>
                    </w:p>
                    <w:p w14:paraId="532D4EA1" w14:textId="77777777" w:rsidR="000A2EAA" w:rsidRDefault="000A2EAA" w:rsidP="0057303A">
                      <w:pPr>
                        <w:spacing w:line="156" w:lineRule="exact"/>
                        <w:ind w:left="160"/>
                        <w:rPr>
                          <w:rFonts w:ascii="Courier New" w:hAnsi="Courier New"/>
                          <w:sz w:val="15"/>
                        </w:rPr>
                      </w:pPr>
                      <w:r>
                        <w:rPr>
                          <w:rFonts w:ascii="Courier New" w:hAnsi="Courier New"/>
                          <w:sz w:val="15"/>
                        </w:rPr>
                        <w:t>#menu .two {...} /* Добавля</w:t>
                      </w:r>
                      <w:r>
                        <w:rPr>
                          <w:rFonts w:ascii="Courier New" w:hAnsi="Courier New"/>
                          <w:sz w:val="15"/>
                          <w:lang w:val="uk-UA"/>
                        </w:rPr>
                        <w:t>є</w:t>
                      </w:r>
                      <w:r>
                        <w:rPr>
                          <w:rFonts w:ascii="Courier New" w:hAnsi="Courier New"/>
                          <w:sz w:val="15"/>
                        </w:rPr>
                        <w:t>м</w:t>
                      </w:r>
                      <w:r>
                        <w:rPr>
                          <w:rFonts w:ascii="Courier New" w:hAnsi="Courier New"/>
                          <w:sz w:val="15"/>
                          <w:lang w:val="uk-UA"/>
                        </w:rPr>
                        <w:t>о</w:t>
                      </w:r>
                      <w:r>
                        <w:rPr>
                          <w:rFonts w:ascii="Courier New" w:hAnsi="Courier New"/>
                          <w:sz w:val="15"/>
                        </w:rPr>
                        <w:t xml:space="preserve"> </w:t>
                      </w:r>
                      <w:r w:rsidRPr="008F0E26">
                        <w:rPr>
                          <w:rStyle w:val="tlid-translation"/>
                          <w:rFonts w:ascii="Courier New" w:hAnsi="Courier New" w:cs="Courier New"/>
                          <w:sz w:val="15"/>
                          <w:szCs w:val="15"/>
                          <w:lang w:val="uk-UA"/>
                        </w:rPr>
                        <w:t>ідентифікат</w:t>
                      </w:r>
                      <w:r>
                        <w:rPr>
                          <w:rStyle w:val="tlid-translation"/>
                          <w:rFonts w:ascii="Courier New" w:hAnsi="Courier New" w:cs="Courier New"/>
                          <w:sz w:val="15"/>
                          <w:szCs w:val="15"/>
                          <w:lang w:val="uk-UA"/>
                        </w:rPr>
                        <w:t>о</w:t>
                      </w:r>
                      <w:r w:rsidRPr="008F0E26">
                        <w:rPr>
                          <w:rFonts w:ascii="Courier New" w:hAnsi="Courier New" w:cs="Courier New"/>
                          <w:sz w:val="15"/>
                          <w:szCs w:val="15"/>
                        </w:rPr>
                        <w:t>р</w:t>
                      </w:r>
                      <w:r>
                        <w:rPr>
                          <w:rFonts w:ascii="Courier New" w:hAnsi="Courier New"/>
                          <w:sz w:val="15"/>
                        </w:rPr>
                        <w:t xml:space="preserve"> */</w:t>
                      </w:r>
                    </w:p>
                    <w:p w14:paraId="0C2E5CB2" w14:textId="77777777" w:rsidR="000A2EAA" w:rsidRDefault="000A2EAA" w:rsidP="0057303A">
                      <w:pPr>
                        <w:spacing w:before="130" w:line="160" w:lineRule="exact"/>
                        <w:ind w:left="164"/>
                        <w:rPr>
                          <w:rFonts w:ascii="Courier New"/>
                          <w:sz w:val="15"/>
                        </w:rPr>
                      </w:pPr>
                      <w:r>
                        <w:rPr>
                          <w:rFonts w:ascii="Courier New"/>
                          <w:sz w:val="15"/>
                        </w:rPr>
                        <w:t>#menu ul li {...}</w:t>
                      </w:r>
                    </w:p>
                    <w:p w14:paraId="69A6C2D9" w14:textId="77777777" w:rsidR="000A2EAA" w:rsidRPr="00EB5600" w:rsidRDefault="000A2EAA" w:rsidP="0057303A">
                      <w:pPr>
                        <w:spacing w:line="160" w:lineRule="exact"/>
                        <w:ind w:left="160"/>
                        <w:rPr>
                          <w:rFonts w:ascii="Courier New" w:hAnsi="Courier New"/>
                          <w:sz w:val="15"/>
                          <w:lang w:val="en-US"/>
                        </w:rPr>
                      </w:pPr>
                      <w:r w:rsidRPr="00EB5600">
                        <w:rPr>
                          <w:rFonts w:ascii="Courier New" w:hAnsi="Courier New"/>
                          <w:sz w:val="15"/>
                          <w:lang w:val="en-US"/>
                        </w:rPr>
                        <w:t xml:space="preserve">.two { color: red !important; } /* </w:t>
                      </w:r>
                      <w:r>
                        <w:rPr>
                          <w:rFonts w:ascii="Courier New" w:hAnsi="Courier New"/>
                          <w:sz w:val="15"/>
                        </w:rPr>
                        <w:t>Добавля</w:t>
                      </w:r>
                      <w:r>
                        <w:rPr>
                          <w:rFonts w:ascii="Courier New" w:hAnsi="Courier New"/>
                          <w:sz w:val="15"/>
                          <w:lang w:val="uk-UA"/>
                        </w:rPr>
                        <w:t>ємо</w:t>
                      </w:r>
                      <w:r w:rsidRPr="00EB5600">
                        <w:rPr>
                          <w:rFonts w:ascii="Courier New" w:hAnsi="Courier New"/>
                          <w:sz w:val="15"/>
                          <w:lang w:val="en-US"/>
                        </w:rPr>
                        <w:t xml:space="preserve"> !important */</w:t>
                      </w:r>
                    </w:p>
                  </w:txbxContent>
                </v:textbox>
                <w10:wrap type="topAndBottom" anchorx="page"/>
              </v:shape>
            </w:pict>
          </mc:Fallback>
        </mc:AlternateContent>
      </w:r>
      <w:r w:rsidR="0057303A" w:rsidRPr="0057303A">
        <w:rPr>
          <w:rFonts w:ascii="Arial Black" w:hAnsi="Arial Black"/>
          <w:color w:val="685C53"/>
          <w:sz w:val="15"/>
        </w:rPr>
        <w:t>При</w:t>
      </w:r>
      <w:r w:rsidR="0057303A" w:rsidRPr="0057303A">
        <w:rPr>
          <w:rFonts w:ascii="Arial Black" w:hAnsi="Arial Black"/>
          <w:color w:val="685C53"/>
          <w:sz w:val="15"/>
          <w:lang w:val="uk-UA"/>
        </w:rPr>
        <w:t>клад</w:t>
      </w:r>
      <w:r w:rsidR="0057303A" w:rsidRPr="0057303A">
        <w:rPr>
          <w:rFonts w:ascii="Arial Black" w:hAnsi="Arial Black"/>
          <w:color w:val="685C53"/>
          <w:sz w:val="15"/>
        </w:rPr>
        <w:t xml:space="preserve"> 1.69. </w:t>
      </w:r>
      <w:r w:rsidR="0057303A" w:rsidRPr="0057303A">
        <w:rPr>
          <w:rFonts w:ascii="Arial Black" w:hAnsi="Arial Black"/>
          <w:color w:val="685C53"/>
          <w:sz w:val="15"/>
          <w:lang w:val="uk-UA"/>
        </w:rPr>
        <w:t>Зміна</w:t>
      </w:r>
      <w:r w:rsidR="0057303A" w:rsidRPr="0057303A">
        <w:rPr>
          <w:rFonts w:ascii="Arial Black" w:hAnsi="Arial Black"/>
          <w:color w:val="685C53"/>
          <w:sz w:val="15"/>
        </w:rPr>
        <w:t xml:space="preserve"> специф</w:t>
      </w:r>
      <w:r w:rsidR="0057303A" w:rsidRPr="0057303A">
        <w:rPr>
          <w:rFonts w:ascii="Arial Black" w:hAnsi="Arial Black"/>
          <w:color w:val="685C53"/>
          <w:sz w:val="15"/>
          <w:lang w:val="uk-UA"/>
        </w:rPr>
        <w:t>і</w:t>
      </w:r>
      <w:r w:rsidR="0057303A" w:rsidRPr="0057303A">
        <w:rPr>
          <w:rFonts w:ascii="Arial Black" w:hAnsi="Arial Black"/>
          <w:color w:val="685C53"/>
          <w:sz w:val="15"/>
        </w:rPr>
        <w:t>чност</w:t>
      </w:r>
      <w:r w:rsidR="0057303A" w:rsidRPr="0057303A">
        <w:rPr>
          <w:rFonts w:ascii="Arial Black" w:hAnsi="Arial Black"/>
          <w:color w:val="685C53"/>
          <w:sz w:val="15"/>
          <w:lang w:val="uk-UA"/>
        </w:rPr>
        <w:t>і</w:t>
      </w:r>
    </w:p>
    <w:p w14:paraId="61762020" w14:textId="77777777" w:rsidR="007752AD" w:rsidRDefault="007752AD" w:rsidP="00253FB5">
      <w:pPr>
        <w:spacing w:line="360" w:lineRule="auto"/>
        <w:ind w:left="105" w:right="184"/>
        <w:rPr>
          <w:sz w:val="17"/>
          <w:szCs w:val="17"/>
          <w:lang w:val="uk-UA"/>
        </w:rPr>
      </w:pPr>
    </w:p>
    <w:p w14:paraId="0BBB6516" w14:textId="77777777" w:rsidR="0057303A" w:rsidRPr="0057303A" w:rsidRDefault="0057303A" w:rsidP="00253FB5">
      <w:pPr>
        <w:spacing w:line="360" w:lineRule="auto"/>
        <w:ind w:left="105" w:right="184"/>
        <w:rPr>
          <w:sz w:val="17"/>
          <w:szCs w:val="17"/>
        </w:rPr>
      </w:pPr>
      <w:r w:rsidRPr="0057303A">
        <w:rPr>
          <w:sz w:val="17"/>
          <w:szCs w:val="17"/>
          <w:lang w:val="uk-UA"/>
        </w:rPr>
        <w:t>Додавання ідентифікатора використовується не тільки для зміни специфічності селектора, але і для застосування стилю тільки до зазначеного списку. Тому зниження специфічності за рахунок прибирання ідентифікатора застосовується рідко, в основному, підвищується специфічність потрібного селектора</w:t>
      </w:r>
      <w:r w:rsidRPr="0057303A">
        <w:rPr>
          <w:sz w:val="17"/>
          <w:szCs w:val="17"/>
        </w:rPr>
        <w:t>.</w:t>
      </w:r>
    </w:p>
    <w:p w14:paraId="2F21C154" w14:textId="77777777" w:rsidR="0057303A" w:rsidRPr="0057303A" w:rsidRDefault="0057303A" w:rsidP="00253FB5">
      <w:pPr>
        <w:spacing w:line="360" w:lineRule="auto"/>
        <w:sectPr w:rsidR="0057303A" w:rsidRPr="0057303A" w:rsidSect="002A255F">
          <w:type w:val="nextColumn"/>
          <w:pgSz w:w="11900" w:h="16840"/>
          <w:pgMar w:top="1134" w:right="1134" w:bottom="1134" w:left="1134" w:header="720" w:footer="720" w:gutter="0"/>
          <w:cols w:space="720"/>
        </w:sectPr>
      </w:pPr>
    </w:p>
    <w:p w14:paraId="3D02802B" w14:textId="77777777" w:rsidR="0057303A" w:rsidRPr="0057303A" w:rsidRDefault="0057303A" w:rsidP="00253FB5">
      <w:pPr>
        <w:spacing w:line="360" w:lineRule="auto"/>
        <w:ind w:left="1424" w:right="1430"/>
        <w:jc w:val="center"/>
        <w:rPr>
          <w:rFonts w:ascii="Georgia" w:hAnsi="Georgia"/>
          <w:sz w:val="31"/>
        </w:rPr>
      </w:pPr>
      <w:bookmarkStart w:id="1606" w:name="Валидация_CSS"/>
      <w:bookmarkEnd w:id="1606"/>
      <w:r w:rsidRPr="0057303A">
        <w:rPr>
          <w:rFonts w:ascii="Georgia" w:hAnsi="Georgia"/>
          <w:sz w:val="31"/>
        </w:rPr>
        <w:lastRenderedPageBreak/>
        <w:t>Вал</w:t>
      </w:r>
      <w:r w:rsidRPr="0057303A">
        <w:rPr>
          <w:rFonts w:ascii="Georgia" w:hAnsi="Georgia"/>
          <w:sz w:val="31"/>
          <w:lang w:val="uk-UA"/>
        </w:rPr>
        <w:t>і</w:t>
      </w:r>
      <w:r w:rsidRPr="0057303A">
        <w:rPr>
          <w:rFonts w:ascii="Georgia" w:hAnsi="Georgia"/>
          <w:sz w:val="31"/>
        </w:rPr>
        <w:t>дац</w:t>
      </w:r>
      <w:r w:rsidRPr="0057303A">
        <w:rPr>
          <w:rFonts w:ascii="Georgia" w:hAnsi="Georgia"/>
          <w:sz w:val="31"/>
          <w:lang w:val="uk-UA"/>
        </w:rPr>
        <w:t>і</w:t>
      </w:r>
      <w:r w:rsidRPr="0057303A">
        <w:rPr>
          <w:rFonts w:ascii="Georgia" w:hAnsi="Georgia"/>
          <w:sz w:val="31"/>
        </w:rPr>
        <w:t>я CSS</w:t>
      </w:r>
    </w:p>
    <w:p w14:paraId="23FBC47E" w14:textId="77777777" w:rsidR="0057303A" w:rsidRPr="0057303A" w:rsidRDefault="0057303A" w:rsidP="00253FB5">
      <w:pPr>
        <w:spacing w:line="360" w:lineRule="auto"/>
        <w:ind w:left="105" w:right="208"/>
        <w:rPr>
          <w:sz w:val="17"/>
          <w:szCs w:val="17"/>
          <w:lang w:val="uk-UA"/>
        </w:rPr>
      </w:pPr>
      <w:r w:rsidRPr="0057303A">
        <w:rPr>
          <w:sz w:val="17"/>
          <w:szCs w:val="17"/>
          <w:lang w:val="uk-UA"/>
        </w:rPr>
        <w:t xml:space="preserve">Валідацією називається перевірка CSS-коду на відповідність специфікації CSS2.1 або CSS3. Відповідно, коректний код, який не містить помилок, називається валідний, а не задовольняє специфікації - невалідний. Найбільш зручно робити перевірку коду через сайт </w:t>
      </w:r>
      <w:hyperlink r:id="rId71">
        <w:r w:rsidRPr="0057303A">
          <w:rPr>
            <w:color w:val="1D67A4"/>
            <w:sz w:val="17"/>
            <w:szCs w:val="17"/>
            <w:u w:val="single" w:color="1D67A4"/>
          </w:rPr>
          <w:t>http://jigsaw.w3.org/css-validator/</w:t>
        </w:r>
      </w:hyperlink>
      <w:r w:rsidRPr="0057303A">
        <w:rPr>
          <w:sz w:val="17"/>
          <w:szCs w:val="17"/>
        </w:rPr>
        <w:t>,</w:t>
      </w:r>
      <w:r w:rsidRPr="0057303A">
        <w:rPr>
          <w:sz w:val="17"/>
          <w:szCs w:val="17"/>
          <w:lang w:val="uk-UA"/>
        </w:rPr>
        <w:t>за допомогою цього сервісу можна вказати адресу документа, завантажити файл або перевірити набраний текст. Великим плюсом сервісу є підтримка російської та української мови.</w:t>
      </w:r>
    </w:p>
    <w:p w14:paraId="0CADEB92" w14:textId="77777777" w:rsidR="0057303A" w:rsidRPr="0057303A" w:rsidRDefault="0057303A" w:rsidP="00253FB5">
      <w:pPr>
        <w:spacing w:line="360" w:lineRule="auto"/>
        <w:rPr>
          <w:sz w:val="24"/>
          <w:szCs w:val="17"/>
          <w:lang w:val="uk-UA"/>
        </w:rPr>
      </w:pPr>
    </w:p>
    <w:p w14:paraId="0732F2B2" w14:textId="77777777" w:rsidR="0057303A" w:rsidRPr="003E3F2C" w:rsidRDefault="0057303A" w:rsidP="00253FB5">
      <w:pPr>
        <w:spacing w:line="360" w:lineRule="auto"/>
        <w:ind w:left="105"/>
        <w:outlineLvl w:val="4"/>
        <w:rPr>
          <w:rFonts w:ascii="Georgia" w:eastAsia="Georgia" w:hAnsi="Georgia" w:cs="Georgia"/>
          <w:sz w:val="23"/>
          <w:szCs w:val="23"/>
          <w:lang w:val="uk-UA"/>
        </w:rPr>
      </w:pPr>
      <w:r w:rsidRPr="0057303A">
        <w:rPr>
          <w:rFonts w:ascii="Georgia" w:eastAsia="Georgia" w:hAnsi="Georgia" w:cs="Georgia"/>
          <w:color w:val="BD2026"/>
          <w:sz w:val="23"/>
          <w:szCs w:val="23"/>
          <w:lang w:val="uk-UA"/>
        </w:rPr>
        <w:t xml:space="preserve">Перевірити </w:t>
      </w:r>
      <w:r w:rsidRPr="0057303A">
        <w:rPr>
          <w:rFonts w:ascii="Georgia" w:eastAsia="Georgia" w:hAnsi="Georgia" w:cs="Georgia"/>
          <w:color w:val="BD2026"/>
          <w:sz w:val="23"/>
          <w:szCs w:val="23"/>
        </w:rPr>
        <w:t>UR</w:t>
      </w:r>
      <w:r w:rsidR="003E3F2C">
        <w:rPr>
          <w:rFonts w:ascii="Georgia" w:eastAsia="Georgia" w:hAnsi="Georgia" w:cs="Georgia"/>
          <w:color w:val="BD2026"/>
          <w:sz w:val="23"/>
          <w:szCs w:val="23"/>
          <w:lang w:val="en-US"/>
        </w:rPr>
        <w:t>L</w:t>
      </w:r>
    </w:p>
    <w:p w14:paraId="4895420C" w14:textId="77777777" w:rsidR="0057303A" w:rsidRDefault="0057303A" w:rsidP="00253FB5">
      <w:pPr>
        <w:spacing w:line="360" w:lineRule="auto"/>
        <w:ind w:left="105" w:right="208"/>
        <w:rPr>
          <w:sz w:val="17"/>
          <w:szCs w:val="17"/>
        </w:rPr>
      </w:pPr>
      <w:r w:rsidRPr="0057303A">
        <w:rPr>
          <w:sz w:val="17"/>
          <w:szCs w:val="17"/>
          <w:lang w:val="uk-UA"/>
        </w:rPr>
        <w:t>Ця вкладка дозволяє вказувати адресу сторінки розміщеної в Інтернеті. Протокол http: // годі й писати, він буде доданий автоматично</w:t>
      </w:r>
      <w:r w:rsidRPr="0057303A">
        <w:rPr>
          <w:sz w:val="17"/>
          <w:szCs w:val="17"/>
        </w:rPr>
        <w:t xml:space="preserve"> (рис. 1.42).</w:t>
      </w:r>
    </w:p>
    <w:p w14:paraId="2113A6B8" w14:textId="77777777" w:rsidR="007752AD" w:rsidRPr="0002681C" w:rsidRDefault="007752AD" w:rsidP="00253FB5">
      <w:pPr>
        <w:spacing w:line="360" w:lineRule="auto"/>
        <w:ind w:left="105" w:right="208"/>
        <w:rPr>
          <w:sz w:val="17"/>
          <w:szCs w:val="17"/>
        </w:rPr>
      </w:pPr>
    </w:p>
    <w:p w14:paraId="09EFAAF4" w14:textId="77777777" w:rsidR="0057303A" w:rsidRPr="0057303A" w:rsidRDefault="0057303A" w:rsidP="00253FB5">
      <w:pPr>
        <w:spacing w:line="360" w:lineRule="auto"/>
        <w:ind w:left="105" w:right="208"/>
        <w:rPr>
          <w:sz w:val="17"/>
          <w:szCs w:val="17"/>
          <w:lang w:val="en-US"/>
        </w:rPr>
      </w:pPr>
      <w:r w:rsidRPr="0057303A">
        <w:rPr>
          <w:noProof/>
          <w:sz w:val="17"/>
          <w:szCs w:val="17"/>
          <w:lang w:val="en-US" w:eastAsia="en-US" w:bidi="ar-SA"/>
        </w:rPr>
        <w:drawing>
          <wp:inline distT="0" distB="0" distL="0" distR="0" wp14:anchorId="533CCC7D" wp14:editId="5E7DAD6D">
            <wp:extent cx="6184900" cy="3732628"/>
            <wp:effectExtent l="19050" t="0" r="6350" b="0"/>
            <wp:docPr id="48"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cstate="print"/>
                    <a:srcRect/>
                    <a:stretch>
                      <a:fillRect/>
                    </a:stretch>
                  </pic:blipFill>
                  <pic:spPr bwMode="auto">
                    <a:xfrm>
                      <a:off x="0" y="0"/>
                      <a:ext cx="6184900" cy="3732628"/>
                    </a:xfrm>
                    <a:prstGeom prst="rect">
                      <a:avLst/>
                    </a:prstGeom>
                    <a:noFill/>
                    <a:ln w="9525">
                      <a:noFill/>
                      <a:miter lim="800000"/>
                      <a:headEnd/>
                      <a:tailEnd/>
                    </a:ln>
                  </pic:spPr>
                </pic:pic>
              </a:graphicData>
            </a:graphic>
          </wp:inline>
        </w:drawing>
      </w:r>
    </w:p>
    <w:p w14:paraId="4A7DF867" w14:textId="77777777" w:rsidR="0057303A" w:rsidRPr="0057303A" w:rsidRDefault="0057303A" w:rsidP="00253FB5">
      <w:pPr>
        <w:spacing w:line="360" w:lineRule="auto"/>
        <w:ind w:left="1424" w:right="1425"/>
        <w:jc w:val="center"/>
        <w:rPr>
          <w:rFonts w:ascii="Georgia" w:hAnsi="Georgia"/>
          <w:i/>
          <w:sz w:val="17"/>
          <w:lang w:val="uk-UA"/>
        </w:rPr>
      </w:pPr>
      <w:r w:rsidRPr="0057303A">
        <w:rPr>
          <w:rFonts w:ascii="Georgia" w:hAnsi="Georgia"/>
          <w:i/>
          <w:color w:val="666666"/>
          <w:sz w:val="17"/>
        </w:rPr>
        <w:t>Рис. 1.42. П</w:t>
      </w:r>
      <w:r w:rsidRPr="0057303A">
        <w:rPr>
          <w:rFonts w:ascii="Georgia" w:hAnsi="Georgia"/>
          <w:i/>
          <w:color w:val="666666"/>
          <w:sz w:val="17"/>
          <w:lang w:val="uk-UA"/>
        </w:rPr>
        <w:t>еревірка</w:t>
      </w:r>
      <w:r w:rsidRPr="0057303A">
        <w:rPr>
          <w:rFonts w:ascii="Georgia" w:hAnsi="Georgia"/>
          <w:i/>
          <w:color w:val="666666"/>
          <w:sz w:val="17"/>
        </w:rPr>
        <w:t xml:space="preserve"> документа </w:t>
      </w:r>
      <w:r w:rsidRPr="0057303A">
        <w:rPr>
          <w:rFonts w:ascii="Georgia" w:hAnsi="Georgia"/>
          <w:i/>
          <w:color w:val="666666"/>
          <w:sz w:val="17"/>
          <w:lang w:val="uk-UA"/>
        </w:rPr>
        <w:t>за</w:t>
      </w:r>
      <w:r w:rsidRPr="0057303A">
        <w:rPr>
          <w:rFonts w:ascii="Georgia" w:hAnsi="Georgia"/>
          <w:i/>
          <w:color w:val="666666"/>
          <w:sz w:val="17"/>
        </w:rPr>
        <w:t xml:space="preserve"> адрес</w:t>
      </w:r>
      <w:r w:rsidRPr="0057303A">
        <w:rPr>
          <w:rFonts w:ascii="Georgia" w:hAnsi="Georgia"/>
          <w:i/>
          <w:color w:val="666666"/>
          <w:sz w:val="17"/>
          <w:lang w:val="uk-UA"/>
        </w:rPr>
        <w:t>ою</w:t>
      </w:r>
    </w:p>
    <w:p w14:paraId="5DAF763C" w14:textId="77777777" w:rsidR="007752AD" w:rsidRDefault="007752AD" w:rsidP="00253FB5">
      <w:pPr>
        <w:spacing w:line="360" w:lineRule="auto"/>
        <w:rPr>
          <w:sz w:val="17"/>
          <w:szCs w:val="17"/>
          <w:lang w:val="uk-UA"/>
        </w:rPr>
      </w:pPr>
    </w:p>
    <w:p w14:paraId="2F57CE70" w14:textId="77777777" w:rsidR="0057303A" w:rsidRPr="0057303A" w:rsidRDefault="0057303A" w:rsidP="00253FB5">
      <w:pPr>
        <w:spacing w:line="360" w:lineRule="auto"/>
        <w:rPr>
          <w:sz w:val="18"/>
          <w:szCs w:val="17"/>
        </w:rPr>
      </w:pPr>
      <w:r w:rsidRPr="0057303A">
        <w:rPr>
          <w:sz w:val="17"/>
          <w:szCs w:val="17"/>
          <w:lang w:val="uk-UA"/>
        </w:rPr>
        <w:t>Після введення адреси натисніть на кнопку «Перевірити» і з'явиться одна з двох написів: «Вітаємо! Помилок не</w:t>
      </w:r>
      <w:r w:rsidR="003E3F2C">
        <w:rPr>
          <w:sz w:val="17"/>
          <w:szCs w:val="17"/>
          <w:lang w:val="uk-UA"/>
        </w:rPr>
        <w:t xml:space="preserve"> </w:t>
      </w:r>
      <w:r w:rsidRPr="0057303A">
        <w:rPr>
          <w:sz w:val="17"/>
          <w:szCs w:val="17"/>
          <w:lang w:val="uk-UA"/>
        </w:rPr>
        <w:t>виявлено»</w:t>
      </w:r>
      <w:r w:rsidR="003E3F2C">
        <w:rPr>
          <w:sz w:val="17"/>
          <w:szCs w:val="17"/>
          <w:lang w:val="uk-UA"/>
        </w:rPr>
        <w:t xml:space="preserve"> </w:t>
      </w:r>
      <w:r w:rsidRPr="0057303A">
        <w:rPr>
          <w:sz w:val="17"/>
          <w:szCs w:val="17"/>
          <w:lang w:val="uk-UA"/>
        </w:rPr>
        <w:t>в разі успіху або</w:t>
      </w:r>
      <w:r w:rsidR="003E3F2C">
        <w:rPr>
          <w:sz w:val="17"/>
          <w:szCs w:val="17"/>
          <w:lang w:val="uk-UA"/>
        </w:rPr>
        <w:t xml:space="preserve"> </w:t>
      </w:r>
      <w:r w:rsidRPr="0057303A">
        <w:rPr>
          <w:sz w:val="17"/>
          <w:szCs w:val="17"/>
          <w:lang w:val="uk-UA"/>
        </w:rPr>
        <w:t>«На жаль, ми виявили наступні помилки»</w:t>
      </w:r>
      <w:r w:rsidR="003E3F2C">
        <w:rPr>
          <w:sz w:val="17"/>
          <w:szCs w:val="17"/>
          <w:lang w:val="uk-UA"/>
        </w:rPr>
        <w:t xml:space="preserve"> </w:t>
      </w:r>
      <w:r w:rsidRPr="0057303A">
        <w:rPr>
          <w:sz w:val="17"/>
          <w:szCs w:val="17"/>
          <w:lang w:val="uk-UA"/>
        </w:rPr>
        <w:t>при невалідності коду.</w:t>
      </w:r>
      <w:r w:rsidRPr="0057303A">
        <w:rPr>
          <w:sz w:val="17"/>
          <w:szCs w:val="17"/>
          <w:lang w:val="uk-UA"/>
        </w:rPr>
        <w:br/>
        <w:t>Повідомлення про помилки або попередження містять номер рядка, селектор і опис помилки.</w:t>
      </w:r>
    </w:p>
    <w:p w14:paraId="56977514" w14:textId="77777777" w:rsidR="00C9561B" w:rsidRDefault="00C9561B" w:rsidP="00C9561B">
      <w:pPr>
        <w:spacing w:line="360" w:lineRule="auto"/>
        <w:outlineLvl w:val="4"/>
        <w:rPr>
          <w:rFonts w:ascii="Georgia" w:eastAsia="Georgia" w:hAnsi="Georgia" w:cs="Georgia"/>
          <w:color w:val="BD2026"/>
          <w:sz w:val="23"/>
          <w:szCs w:val="23"/>
        </w:rPr>
      </w:pPr>
    </w:p>
    <w:p w14:paraId="0B736AAB" w14:textId="77777777" w:rsidR="0057303A" w:rsidRPr="0057303A" w:rsidRDefault="0057303A" w:rsidP="00C9561B">
      <w:pPr>
        <w:spacing w:line="360" w:lineRule="auto"/>
        <w:outlineLvl w:val="4"/>
        <w:rPr>
          <w:rFonts w:ascii="Georgia" w:eastAsia="Georgia" w:hAnsi="Georgia" w:cs="Georgia"/>
          <w:sz w:val="23"/>
          <w:szCs w:val="23"/>
        </w:rPr>
      </w:pPr>
      <w:r w:rsidRPr="0057303A">
        <w:rPr>
          <w:rFonts w:ascii="Georgia" w:eastAsia="Georgia" w:hAnsi="Georgia" w:cs="Georgia"/>
          <w:color w:val="BD2026"/>
          <w:sz w:val="23"/>
          <w:szCs w:val="23"/>
        </w:rPr>
        <w:t>П</w:t>
      </w:r>
      <w:r w:rsidRPr="0057303A">
        <w:rPr>
          <w:rFonts w:ascii="Georgia" w:eastAsia="Georgia" w:hAnsi="Georgia" w:cs="Georgia"/>
          <w:color w:val="BD2026"/>
          <w:sz w:val="23"/>
          <w:szCs w:val="23"/>
          <w:lang w:val="uk-UA"/>
        </w:rPr>
        <w:t>еревірити</w:t>
      </w:r>
      <w:r w:rsidRPr="0057303A">
        <w:rPr>
          <w:rFonts w:ascii="Georgia" w:eastAsia="Georgia" w:hAnsi="Georgia" w:cs="Georgia"/>
          <w:color w:val="BD2026"/>
          <w:sz w:val="23"/>
          <w:szCs w:val="23"/>
        </w:rPr>
        <w:t xml:space="preserve"> за</w:t>
      </w:r>
      <w:r w:rsidRPr="0057303A">
        <w:rPr>
          <w:rFonts w:ascii="Georgia" w:eastAsia="Georgia" w:hAnsi="Georgia" w:cs="Georgia"/>
          <w:color w:val="BD2026"/>
          <w:sz w:val="23"/>
          <w:szCs w:val="23"/>
          <w:lang w:val="uk-UA"/>
        </w:rPr>
        <w:t>вантажений</w:t>
      </w:r>
      <w:r w:rsidRPr="0057303A">
        <w:rPr>
          <w:rFonts w:ascii="Georgia" w:eastAsia="Georgia" w:hAnsi="Georgia" w:cs="Georgia"/>
          <w:color w:val="BD2026"/>
          <w:sz w:val="23"/>
          <w:szCs w:val="23"/>
        </w:rPr>
        <w:t xml:space="preserve"> файл</w:t>
      </w:r>
    </w:p>
    <w:p w14:paraId="65CFD2E6" w14:textId="77777777" w:rsidR="0057303A" w:rsidRPr="0002681C" w:rsidRDefault="0057303A" w:rsidP="00C9561B">
      <w:pPr>
        <w:spacing w:line="360" w:lineRule="auto"/>
        <w:rPr>
          <w:sz w:val="17"/>
          <w:szCs w:val="17"/>
        </w:rPr>
      </w:pPr>
      <w:r w:rsidRPr="0057303A">
        <w:rPr>
          <w:sz w:val="17"/>
          <w:szCs w:val="17"/>
          <w:lang w:val="uk-UA"/>
        </w:rPr>
        <w:t>Ця вкладка дозволяє завантажити HTML або CSS-файл і перевірити його на наявність помилок</w:t>
      </w:r>
      <w:r w:rsidRPr="0057303A">
        <w:rPr>
          <w:sz w:val="17"/>
          <w:szCs w:val="17"/>
        </w:rPr>
        <w:t xml:space="preserve"> (рис. 1.43).</w:t>
      </w:r>
    </w:p>
    <w:p w14:paraId="70DAA4E8" w14:textId="77777777" w:rsidR="0057303A" w:rsidRPr="0057303A" w:rsidRDefault="0057303A" w:rsidP="00253FB5">
      <w:pPr>
        <w:spacing w:line="360" w:lineRule="auto"/>
        <w:ind w:left="105"/>
        <w:rPr>
          <w:sz w:val="17"/>
          <w:szCs w:val="17"/>
          <w:lang w:val="en-US"/>
        </w:rPr>
      </w:pPr>
      <w:r w:rsidRPr="0057303A">
        <w:rPr>
          <w:noProof/>
          <w:sz w:val="17"/>
          <w:szCs w:val="17"/>
          <w:lang w:val="en-US" w:eastAsia="en-US" w:bidi="ar-SA"/>
        </w:rPr>
        <w:lastRenderedPageBreak/>
        <w:drawing>
          <wp:inline distT="0" distB="0" distL="0" distR="0" wp14:anchorId="16731C85" wp14:editId="5919DFB3">
            <wp:extent cx="5337837" cy="3221420"/>
            <wp:effectExtent l="19050" t="0" r="0" b="0"/>
            <wp:docPr id="49"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cstate="print"/>
                    <a:srcRect/>
                    <a:stretch>
                      <a:fillRect/>
                    </a:stretch>
                  </pic:blipFill>
                  <pic:spPr bwMode="auto">
                    <a:xfrm>
                      <a:off x="0" y="0"/>
                      <a:ext cx="5336162" cy="3220409"/>
                    </a:xfrm>
                    <a:prstGeom prst="rect">
                      <a:avLst/>
                    </a:prstGeom>
                    <a:noFill/>
                    <a:ln w="9525">
                      <a:noFill/>
                      <a:miter lim="800000"/>
                      <a:headEnd/>
                      <a:tailEnd/>
                    </a:ln>
                  </pic:spPr>
                </pic:pic>
              </a:graphicData>
            </a:graphic>
          </wp:inline>
        </w:drawing>
      </w:r>
    </w:p>
    <w:p w14:paraId="0EF552F1" w14:textId="77777777" w:rsidR="0057303A" w:rsidRPr="0057303A" w:rsidRDefault="0057303A" w:rsidP="00253FB5">
      <w:pPr>
        <w:spacing w:line="360" w:lineRule="auto"/>
        <w:rPr>
          <w:sz w:val="13"/>
          <w:szCs w:val="17"/>
        </w:rPr>
      </w:pPr>
    </w:p>
    <w:p w14:paraId="747BA85C" w14:textId="77777777" w:rsidR="0057303A" w:rsidRPr="0057303A" w:rsidRDefault="0057303A" w:rsidP="00253FB5">
      <w:pPr>
        <w:spacing w:line="360" w:lineRule="auto"/>
        <w:ind w:left="1414" w:right="1432"/>
        <w:jc w:val="center"/>
        <w:rPr>
          <w:rFonts w:ascii="Georgia" w:hAnsi="Georgia"/>
          <w:i/>
          <w:sz w:val="17"/>
          <w:lang w:val="uk-UA"/>
        </w:rPr>
      </w:pPr>
      <w:r w:rsidRPr="0057303A">
        <w:rPr>
          <w:rFonts w:ascii="Georgia" w:hAnsi="Georgia"/>
          <w:i/>
          <w:color w:val="666666"/>
          <w:sz w:val="17"/>
        </w:rPr>
        <w:t>Рис. 1.43. П</w:t>
      </w:r>
      <w:r w:rsidRPr="0057303A">
        <w:rPr>
          <w:rFonts w:ascii="Georgia" w:hAnsi="Georgia"/>
          <w:i/>
          <w:color w:val="666666"/>
          <w:sz w:val="17"/>
          <w:lang w:val="uk-UA"/>
        </w:rPr>
        <w:t>еревірка</w:t>
      </w:r>
      <w:r w:rsidRPr="0057303A">
        <w:rPr>
          <w:rFonts w:ascii="Georgia" w:hAnsi="Georgia"/>
          <w:i/>
          <w:color w:val="666666"/>
          <w:sz w:val="17"/>
        </w:rPr>
        <w:t xml:space="preserve"> файл</w:t>
      </w:r>
      <w:r w:rsidRPr="0057303A">
        <w:rPr>
          <w:rFonts w:ascii="Georgia" w:hAnsi="Georgia"/>
          <w:i/>
          <w:color w:val="666666"/>
          <w:sz w:val="17"/>
          <w:lang w:val="uk-UA"/>
        </w:rPr>
        <w:t>у</w:t>
      </w:r>
      <w:r w:rsidRPr="0057303A">
        <w:rPr>
          <w:rFonts w:ascii="Georgia" w:hAnsi="Georgia"/>
          <w:i/>
          <w:color w:val="666666"/>
          <w:sz w:val="17"/>
        </w:rPr>
        <w:t xml:space="preserve"> при </w:t>
      </w:r>
      <w:r w:rsidRPr="0057303A">
        <w:rPr>
          <w:rFonts w:ascii="Georgia" w:hAnsi="Georgia"/>
          <w:i/>
          <w:color w:val="666666"/>
          <w:sz w:val="17"/>
          <w:lang w:val="uk-UA"/>
        </w:rPr>
        <w:t>його</w:t>
      </w:r>
      <w:r w:rsidRPr="0057303A">
        <w:rPr>
          <w:rFonts w:ascii="Georgia" w:hAnsi="Georgia"/>
          <w:i/>
          <w:color w:val="666666"/>
          <w:sz w:val="17"/>
        </w:rPr>
        <w:t xml:space="preserve"> загруз</w:t>
      </w:r>
      <w:r w:rsidRPr="0057303A">
        <w:rPr>
          <w:rFonts w:ascii="Georgia" w:hAnsi="Georgia"/>
          <w:i/>
          <w:color w:val="666666"/>
          <w:sz w:val="17"/>
          <w:lang w:val="uk-UA"/>
        </w:rPr>
        <w:t xml:space="preserve">ці </w:t>
      </w:r>
    </w:p>
    <w:p w14:paraId="46F6D632" w14:textId="77777777" w:rsidR="0057303A" w:rsidRPr="0057303A" w:rsidRDefault="0057303A" w:rsidP="00253FB5">
      <w:pPr>
        <w:spacing w:line="360" w:lineRule="auto"/>
        <w:ind w:left="1414" w:right="1432"/>
        <w:jc w:val="center"/>
        <w:rPr>
          <w:rFonts w:ascii="Georgia" w:hAnsi="Georgia"/>
          <w:i/>
          <w:sz w:val="17"/>
          <w:lang w:val="uk-UA"/>
        </w:rPr>
      </w:pPr>
    </w:p>
    <w:p w14:paraId="068410E9" w14:textId="77777777" w:rsidR="0057303A" w:rsidRPr="0057303A" w:rsidRDefault="0057303A" w:rsidP="00C9561B">
      <w:pPr>
        <w:spacing w:line="360" w:lineRule="auto"/>
        <w:ind w:right="1432"/>
        <w:rPr>
          <w:sz w:val="17"/>
          <w:szCs w:val="17"/>
          <w:lang w:val="uk-UA"/>
        </w:rPr>
      </w:pPr>
      <w:r w:rsidRPr="0057303A">
        <w:rPr>
          <w:sz w:val="17"/>
          <w:szCs w:val="17"/>
          <w:lang w:val="uk-UA"/>
        </w:rPr>
        <w:t>Сервіс автоматично розпізнає тип файлу і якщо вказано HTML-документ, виокремлює з нього стиль для валідації.</w:t>
      </w:r>
    </w:p>
    <w:p w14:paraId="13897ED5" w14:textId="77777777" w:rsidR="0057303A" w:rsidRPr="0057303A" w:rsidRDefault="0057303A" w:rsidP="00253FB5">
      <w:pPr>
        <w:spacing w:line="360" w:lineRule="auto"/>
        <w:rPr>
          <w:sz w:val="18"/>
          <w:szCs w:val="17"/>
          <w:lang w:val="uk-UA"/>
        </w:rPr>
      </w:pPr>
    </w:p>
    <w:p w14:paraId="1CD37019" w14:textId="77777777" w:rsidR="0057303A" w:rsidRPr="0057303A" w:rsidRDefault="0057303A" w:rsidP="00C9561B">
      <w:pPr>
        <w:spacing w:line="360" w:lineRule="auto"/>
        <w:outlineLvl w:val="4"/>
        <w:rPr>
          <w:rFonts w:ascii="Georgia" w:eastAsia="Georgia" w:hAnsi="Georgia" w:cs="Georgia"/>
          <w:sz w:val="23"/>
          <w:szCs w:val="23"/>
        </w:rPr>
      </w:pPr>
      <w:r w:rsidRPr="0057303A">
        <w:rPr>
          <w:rFonts w:ascii="Georgia" w:eastAsia="Georgia" w:hAnsi="Georgia" w:cs="Georgia"/>
          <w:color w:val="BD2026"/>
          <w:sz w:val="23"/>
          <w:szCs w:val="23"/>
        </w:rPr>
        <w:t>П</w:t>
      </w:r>
      <w:r w:rsidRPr="0057303A">
        <w:rPr>
          <w:rFonts w:ascii="Georgia" w:eastAsia="Georgia" w:hAnsi="Georgia" w:cs="Georgia"/>
          <w:color w:val="BD2026"/>
          <w:sz w:val="23"/>
          <w:szCs w:val="23"/>
          <w:lang w:val="uk-UA"/>
        </w:rPr>
        <w:t>еревірити</w:t>
      </w:r>
      <w:r w:rsidRPr="0057303A">
        <w:rPr>
          <w:rFonts w:ascii="Georgia" w:eastAsia="Georgia" w:hAnsi="Georgia" w:cs="Georgia"/>
          <w:color w:val="BD2026"/>
          <w:sz w:val="23"/>
          <w:szCs w:val="23"/>
        </w:rPr>
        <w:t xml:space="preserve"> набран</w:t>
      </w:r>
      <w:r w:rsidRPr="0057303A">
        <w:rPr>
          <w:rFonts w:ascii="Georgia" w:eastAsia="Georgia" w:hAnsi="Georgia" w:cs="Georgia"/>
          <w:color w:val="BD2026"/>
          <w:sz w:val="23"/>
          <w:szCs w:val="23"/>
          <w:lang w:val="uk-UA"/>
        </w:rPr>
        <w:t>и</w:t>
      </w:r>
      <w:r w:rsidRPr="0057303A">
        <w:rPr>
          <w:rFonts w:ascii="Georgia" w:eastAsia="Georgia" w:hAnsi="Georgia" w:cs="Georgia"/>
          <w:color w:val="BD2026"/>
          <w:sz w:val="23"/>
          <w:szCs w:val="23"/>
        </w:rPr>
        <w:t>й текст</w:t>
      </w:r>
    </w:p>
    <w:p w14:paraId="768023D4" w14:textId="77777777" w:rsidR="0057303A" w:rsidRDefault="0057303A" w:rsidP="00C9561B">
      <w:pPr>
        <w:spacing w:line="360" w:lineRule="auto"/>
        <w:rPr>
          <w:sz w:val="17"/>
          <w:szCs w:val="17"/>
        </w:rPr>
      </w:pPr>
      <w:r w:rsidRPr="0057303A">
        <w:rPr>
          <w:sz w:val="17"/>
          <w:szCs w:val="17"/>
          <w:lang w:val="uk-UA"/>
        </w:rPr>
        <w:t>Остання вкладка призначена для безпосереднього введення HTML або CSS-коду, при цьому перевірці буде підданий тільки стиль</w:t>
      </w:r>
      <w:r w:rsidRPr="0057303A">
        <w:rPr>
          <w:sz w:val="17"/>
          <w:szCs w:val="17"/>
        </w:rPr>
        <w:t xml:space="preserve"> (рис. 1.44).</w:t>
      </w:r>
    </w:p>
    <w:p w14:paraId="2CEB776D" w14:textId="77777777" w:rsidR="007752AD" w:rsidRPr="0002681C" w:rsidRDefault="007752AD" w:rsidP="00C9561B">
      <w:pPr>
        <w:spacing w:line="360" w:lineRule="auto"/>
        <w:rPr>
          <w:sz w:val="17"/>
          <w:szCs w:val="17"/>
        </w:rPr>
      </w:pPr>
    </w:p>
    <w:p w14:paraId="60514A5E" w14:textId="77777777" w:rsidR="0057303A" w:rsidRPr="0057303A" w:rsidRDefault="0057303A" w:rsidP="00253FB5">
      <w:pPr>
        <w:spacing w:line="360" w:lineRule="auto"/>
        <w:ind w:left="105"/>
        <w:rPr>
          <w:sz w:val="17"/>
          <w:szCs w:val="17"/>
          <w:lang w:val="en-US"/>
        </w:rPr>
      </w:pPr>
      <w:r w:rsidRPr="0057303A">
        <w:rPr>
          <w:noProof/>
          <w:sz w:val="17"/>
          <w:szCs w:val="17"/>
          <w:lang w:val="en-US" w:eastAsia="en-US" w:bidi="ar-SA"/>
        </w:rPr>
        <w:drawing>
          <wp:inline distT="0" distB="0" distL="0" distR="0" wp14:anchorId="50A7B782" wp14:editId="4D37DC21">
            <wp:extent cx="5054263" cy="3284483"/>
            <wp:effectExtent l="19050" t="0" r="0" b="0"/>
            <wp:docPr id="50"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cstate="print"/>
                    <a:srcRect/>
                    <a:stretch>
                      <a:fillRect/>
                    </a:stretch>
                  </pic:blipFill>
                  <pic:spPr bwMode="auto">
                    <a:xfrm>
                      <a:off x="0" y="0"/>
                      <a:ext cx="5050339" cy="3281933"/>
                    </a:xfrm>
                    <a:prstGeom prst="rect">
                      <a:avLst/>
                    </a:prstGeom>
                    <a:noFill/>
                    <a:ln w="9525">
                      <a:noFill/>
                      <a:miter lim="800000"/>
                      <a:headEnd/>
                      <a:tailEnd/>
                    </a:ln>
                  </pic:spPr>
                </pic:pic>
              </a:graphicData>
            </a:graphic>
          </wp:inline>
        </w:drawing>
      </w:r>
    </w:p>
    <w:p w14:paraId="299ED3B6" w14:textId="77777777" w:rsidR="0057303A" w:rsidRPr="007752AD" w:rsidRDefault="0057303A" w:rsidP="007752AD">
      <w:pPr>
        <w:spacing w:line="360" w:lineRule="auto"/>
        <w:ind w:left="1424" w:right="1424"/>
        <w:jc w:val="center"/>
        <w:rPr>
          <w:rFonts w:ascii="Georgia" w:hAnsi="Georgia"/>
          <w:i/>
          <w:sz w:val="17"/>
          <w:lang w:val="uk-UA"/>
        </w:rPr>
      </w:pPr>
      <w:r w:rsidRPr="0057303A">
        <w:rPr>
          <w:rFonts w:ascii="Georgia" w:hAnsi="Georgia"/>
          <w:i/>
          <w:color w:val="666666"/>
          <w:sz w:val="17"/>
        </w:rPr>
        <w:t xml:space="preserve">Рис. 1.44. </w:t>
      </w:r>
      <w:r w:rsidRPr="0057303A">
        <w:rPr>
          <w:rFonts w:ascii="Georgia" w:hAnsi="Georgia"/>
          <w:i/>
          <w:color w:val="666666"/>
          <w:sz w:val="17"/>
          <w:lang w:val="uk-UA"/>
        </w:rPr>
        <w:t xml:space="preserve">Перевірка </w:t>
      </w:r>
      <w:r w:rsidRPr="0057303A">
        <w:rPr>
          <w:rFonts w:ascii="Georgia" w:hAnsi="Georgia"/>
          <w:i/>
          <w:color w:val="666666"/>
          <w:sz w:val="17"/>
        </w:rPr>
        <w:t>введеного код</w:t>
      </w:r>
      <w:r w:rsidRPr="0057303A">
        <w:rPr>
          <w:rFonts w:ascii="Georgia" w:hAnsi="Georgia"/>
          <w:i/>
          <w:color w:val="666666"/>
          <w:sz w:val="17"/>
          <w:lang w:val="uk-UA"/>
        </w:rPr>
        <w:t>у</w:t>
      </w:r>
    </w:p>
    <w:p w14:paraId="4D2CC59B" w14:textId="77777777" w:rsidR="007752AD" w:rsidRDefault="007752AD" w:rsidP="00C9561B">
      <w:pPr>
        <w:spacing w:line="360" w:lineRule="auto"/>
        <w:rPr>
          <w:sz w:val="17"/>
          <w:szCs w:val="17"/>
          <w:lang w:val="uk-UA"/>
        </w:rPr>
      </w:pPr>
    </w:p>
    <w:p w14:paraId="49A5B901" w14:textId="77777777" w:rsidR="0057303A" w:rsidRDefault="0057303A" w:rsidP="00C9561B">
      <w:pPr>
        <w:spacing w:line="360" w:lineRule="auto"/>
        <w:rPr>
          <w:sz w:val="17"/>
          <w:szCs w:val="17"/>
        </w:rPr>
      </w:pPr>
      <w:r w:rsidRPr="0057303A">
        <w:rPr>
          <w:sz w:val="17"/>
          <w:szCs w:val="17"/>
          <w:lang w:val="uk-UA"/>
        </w:rPr>
        <w:t>Цей варіант видається найбільш зручним для проведення різних експериментів над кодом або швидкої перевірки невеликих фрагментів</w:t>
      </w:r>
      <w:r w:rsidRPr="0057303A">
        <w:rPr>
          <w:sz w:val="17"/>
          <w:szCs w:val="17"/>
        </w:rPr>
        <w:t>.</w:t>
      </w:r>
    </w:p>
    <w:p w14:paraId="75B73234" w14:textId="77777777" w:rsidR="007752AD" w:rsidRPr="0057303A" w:rsidDel="001774CC" w:rsidRDefault="007752AD" w:rsidP="00C9561B">
      <w:pPr>
        <w:spacing w:line="360" w:lineRule="auto"/>
        <w:rPr>
          <w:del w:id="1607" w:author="Пользователь Windows" w:date="2019-12-19T07:44:00Z"/>
          <w:sz w:val="17"/>
          <w:szCs w:val="17"/>
        </w:rPr>
      </w:pPr>
    </w:p>
    <w:p w14:paraId="100DE2BD" w14:textId="77777777" w:rsidR="0057303A" w:rsidRPr="0057303A" w:rsidRDefault="0057303A" w:rsidP="00C9561B">
      <w:pPr>
        <w:spacing w:line="360" w:lineRule="auto"/>
        <w:outlineLvl w:val="4"/>
        <w:rPr>
          <w:rFonts w:ascii="Georgia" w:eastAsia="Georgia" w:hAnsi="Georgia" w:cs="Georgia"/>
          <w:sz w:val="23"/>
          <w:szCs w:val="23"/>
        </w:rPr>
      </w:pPr>
      <w:r w:rsidRPr="0057303A">
        <w:rPr>
          <w:rFonts w:ascii="Georgia" w:eastAsia="Georgia" w:hAnsi="Georgia" w:cs="Georgia"/>
          <w:color w:val="BD2026"/>
          <w:sz w:val="23"/>
          <w:szCs w:val="23"/>
        </w:rPr>
        <w:t>В</w:t>
      </w:r>
      <w:r w:rsidRPr="0057303A">
        <w:rPr>
          <w:rFonts w:ascii="Georgia" w:eastAsia="Georgia" w:hAnsi="Georgia" w:cs="Georgia"/>
          <w:color w:val="BD2026"/>
          <w:sz w:val="23"/>
          <w:szCs w:val="23"/>
          <w:lang w:val="uk-UA"/>
        </w:rPr>
        <w:t>и</w:t>
      </w:r>
      <w:r w:rsidRPr="0057303A">
        <w:rPr>
          <w:rFonts w:ascii="Georgia" w:eastAsia="Georgia" w:hAnsi="Georgia" w:cs="Georgia"/>
          <w:color w:val="BD2026"/>
          <w:sz w:val="23"/>
          <w:szCs w:val="23"/>
        </w:rPr>
        <w:t>б</w:t>
      </w:r>
      <w:r w:rsidRPr="0057303A">
        <w:rPr>
          <w:rFonts w:ascii="Georgia" w:eastAsia="Georgia" w:hAnsi="Georgia" w:cs="Georgia"/>
          <w:color w:val="BD2026"/>
          <w:sz w:val="23"/>
          <w:szCs w:val="23"/>
          <w:lang w:val="uk-UA"/>
        </w:rPr>
        <w:t>і</w:t>
      </w:r>
      <w:r w:rsidRPr="0057303A">
        <w:rPr>
          <w:rFonts w:ascii="Georgia" w:eastAsia="Georgia" w:hAnsi="Georgia" w:cs="Georgia"/>
          <w:color w:val="BD2026"/>
          <w:sz w:val="23"/>
          <w:szCs w:val="23"/>
        </w:rPr>
        <w:t>р верс</w:t>
      </w:r>
      <w:r w:rsidRPr="0057303A">
        <w:rPr>
          <w:rFonts w:ascii="Georgia" w:eastAsia="Georgia" w:hAnsi="Georgia" w:cs="Georgia"/>
          <w:color w:val="BD2026"/>
          <w:sz w:val="23"/>
          <w:szCs w:val="23"/>
          <w:lang w:val="uk-UA"/>
        </w:rPr>
        <w:t>ії</w:t>
      </w:r>
      <w:r w:rsidRPr="0057303A">
        <w:rPr>
          <w:rFonts w:ascii="Georgia" w:eastAsia="Georgia" w:hAnsi="Georgia" w:cs="Georgia"/>
          <w:color w:val="BD2026"/>
          <w:sz w:val="23"/>
          <w:szCs w:val="23"/>
        </w:rPr>
        <w:t xml:space="preserve"> CSS</w:t>
      </w:r>
    </w:p>
    <w:p w14:paraId="7FC02B39" w14:textId="77777777" w:rsidR="0057303A" w:rsidRDefault="0057303A" w:rsidP="00C9561B">
      <w:pPr>
        <w:spacing w:line="360" w:lineRule="auto"/>
        <w:rPr>
          <w:sz w:val="17"/>
          <w:szCs w:val="17"/>
        </w:rPr>
      </w:pPr>
      <w:r w:rsidRPr="0057303A">
        <w:rPr>
          <w:sz w:val="17"/>
          <w:szCs w:val="17"/>
          <w:lang w:val="uk-UA"/>
        </w:rPr>
        <w:t>В CSS3 додано багато нових стильових властивостей в порівнянні з попередньою версією, тому проводити перевірку коду слід з урахуванням версії. За замовчуванням в сервісі зазначений CSS2.1, так що якщо ви хочете перевірити код на відповідність CSS3, це слід вказати явно. Для цього клацніть по тексту «Додаткові можливості» і в блоці зі списку «Профіль» виберіть CSS3</w:t>
      </w:r>
      <w:r w:rsidRPr="0057303A">
        <w:rPr>
          <w:sz w:val="17"/>
          <w:szCs w:val="17"/>
        </w:rPr>
        <w:t xml:space="preserve"> (рис. 1.45).</w:t>
      </w:r>
    </w:p>
    <w:p w14:paraId="0A471D40" w14:textId="77777777" w:rsidR="00C9561B" w:rsidRPr="0057303A" w:rsidRDefault="00C9561B" w:rsidP="00C9561B">
      <w:pPr>
        <w:spacing w:line="360" w:lineRule="auto"/>
        <w:rPr>
          <w:sz w:val="17"/>
          <w:szCs w:val="17"/>
        </w:rPr>
      </w:pPr>
    </w:p>
    <w:p w14:paraId="6539D752" w14:textId="77777777" w:rsidR="0057303A" w:rsidRPr="0057303A" w:rsidRDefault="0057303A" w:rsidP="00253FB5">
      <w:pPr>
        <w:spacing w:line="360" w:lineRule="auto"/>
        <w:rPr>
          <w:sz w:val="20"/>
        </w:rPr>
      </w:pPr>
      <w:r w:rsidRPr="0057303A">
        <w:rPr>
          <w:noProof/>
          <w:lang w:val="en-US" w:eastAsia="en-US" w:bidi="ar-SA"/>
        </w:rPr>
        <w:drawing>
          <wp:inline distT="0" distB="0" distL="0" distR="0" wp14:anchorId="7304B906" wp14:editId="173B0F9F">
            <wp:extent cx="5762687" cy="4206240"/>
            <wp:effectExtent l="19050" t="0" r="9463" b="0"/>
            <wp:docPr id="52"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cstate="print"/>
                    <a:srcRect/>
                    <a:stretch>
                      <a:fillRect/>
                    </a:stretch>
                  </pic:blipFill>
                  <pic:spPr bwMode="auto">
                    <a:xfrm>
                      <a:off x="0" y="0"/>
                      <a:ext cx="5767001" cy="4209389"/>
                    </a:xfrm>
                    <a:prstGeom prst="rect">
                      <a:avLst/>
                    </a:prstGeom>
                    <a:noFill/>
                    <a:ln w="9525">
                      <a:noFill/>
                      <a:miter lim="800000"/>
                      <a:headEnd/>
                      <a:tailEnd/>
                    </a:ln>
                  </pic:spPr>
                </pic:pic>
              </a:graphicData>
            </a:graphic>
          </wp:inline>
        </w:drawing>
      </w:r>
    </w:p>
    <w:p w14:paraId="77065208" w14:textId="77777777" w:rsidR="0057303A" w:rsidRPr="0057303A" w:rsidRDefault="0057303A" w:rsidP="00253FB5">
      <w:pPr>
        <w:spacing w:line="360" w:lineRule="auto"/>
        <w:ind w:right="1430"/>
        <w:jc w:val="center"/>
        <w:rPr>
          <w:rFonts w:ascii="Georgia" w:hAnsi="Georgia"/>
          <w:i/>
          <w:sz w:val="17"/>
          <w:lang w:val="uk-UA"/>
        </w:rPr>
        <w:sectPr w:rsidR="0057303A" w:rsidRPr="0057303A" w:rsidSect="002A255F">
          <w:type w:val="nextColumn"/>
          <w:pgSz w:w="11900" w:h="16840"/>
          <w:pgMar w:top="1134" w:right="1134" w:bottom="1134" w:left="1134" w:header="720" w:footer="720" w:gutter="0"/>
          <w:cols w:space="720"/>
        </w:sectPr>
      </w:pPr>
      <w:r w:rsidRPr="0057303A">
        <w:rPr>
          <w:rFonts w:ascii="Georgia" w:hAnsi="Georgia"/>
          <w:i/>
          <w:color w:val="666666"/>
          <w:sz w:val="17"/>
        </w:rPr>
        <w:t xml:space="preserve">Рис. 1.45. </w:t>
      </w:r>
      <w:r w:rsidRPr="0057303A">
        <w:rPr>
          <w:rFonts w:ascii="Georgia" w:hAnsi="Georgia"/>
          <w:i/>
          <w:color w:val="666666"/>
          <w:sz w:val="17"/>
          <w:lang w:val="uk-UA"/>
        </w:rPr>
        <w:t>Вказані</w:t>
      </w:r>
      <w:r w:rsidRPr="0057303A">
        <w:rPr>
          <w:rFonts w:ascii="Georgia" w:hAnsi="Georgia"/>
          <w:i/>
          <w:color w:val="666666"/>
          <w:sz w:val="17"/>
        </w:rPr>
        <w:t xml:space="preserve"> верс</w:t>
      </w:r>
      <w:r w:rsidRPr="0057303A">
        <w:rPr>
          <w:rFonts w:ascii="Georgia" w:hAnsi="Georgia"/>
          <w:i/>
          <w:color w:val="666666"/>
          <w:sz w:val="17"/>
          <w:lang w:val="uk-UA"/>
        </w:rPr>
        <w:t>ії</w:t>
      </w:r>
      <w:r w:rsidRPr="0057303A">
        <w:rPr>
          <w:rFonts w:ascii="Georgia" w:hAnsi="Georgia"/>
          <w:i/>
          <w:color w:val="666666"/>
          <w:sz w:val="17"/>
        </w:rPr>
        <w:t xml:space="preserve"> CSS для п</w:t>
      </w:r>
      <w:r w:rsidRPr="0057303A">
        <w:rPr>
          <w:rFonts w:ascii="Georgia" w:hAnsi="Georgia"/>
          <w:i/>
          <w:color w:val="666666"/>
          <w:sz w:val="17"/>
          <w:lang w:val="uk-UA"/>
        </w:rPr>
        <w:t>еревірки</w:t>
      </w:r>
    </w:p>
    <w:p w14:paraId="4885F6AA" w14:textId="77777777" w:rsidR="0057303A" w:rsidRPr="0057303A" w:rsidRDefault="0057303A" w:rsidP="00253FB5">
      <w:pPr>
        <w:spacing w:line="360" w:lineRule="auto"/>
        <w:ind w:left="142" w:right="1425"/>
        <w:jc w:val="center"/>
        <w:outlineLvl w:val="2"/>
        <w:rPr>
          <w:rFonts w:ascii="Georgia" w:eastAsia="Georgia" w:hAnsi="Georgia" w:cs="Georgia"/>
          <w:sz w:val="31"/>
          <w:szCs w:val="31"/>
          <w:lang w:val="uk-UA"/>
        </w:rPr>
      </w:pPr>
      <w:bookmarkStart w:id="1608" w:name="Идентификаторы_и_классы"/>
      <w:bookmarkEnd w:id="1608"/>
      <w:r w:rsidRPr="0057303A">
        <w:rPr>
          <w:rFonts w:ascii="Georgia" w:eastAsia="Georgia" w:hAnsi="Georgia" w:cs="Georgia"/>
          <w:sz w:val="31"/>
          <w:szCs w:val="31"/>
          <w:lang w:val="uk-UA"/>
        </w:rPr>
        <w:lastRenderedPageBreak/>
        <w:t>Ідентифікатор</w:t>
      </w:r>
      <w:r w:rsidR="008972E0">
        <w:rPr>
          <w:rFonts w:ascii="Georgia" w:eastAsia="Georgia" w:hAnsi="Georgia" w:cs="Georgia"/>
          <w:sz w:val="31"/>
          <w:szCs w:val="31"/>
          <w:lang w:val="uk-UA"/>
        </w:rPr>
        <w:t>и</w:t>
      </w:r>
      <w:r w:rsidRPr="0057303A">
        <w:rPr>
          <w:rFonts w:ascii="Georgia" w:eastAsia="Georgia" w:hAnsi="Georgia" w:cs="Georgia"/>
          <w:sz w:val="31"/>
          <w:szCs w:val="31"/>
          <w:lang w:val="uk-UA"/>
        </w:rPr>
        <w:t xml:space="preserve"> і класи</w:t>
      </w:r>
    </w:p>
    <w:p w14:paraId="5654B80A" w14:textId="77777777" w:rsidR="0057303A" w:rsidRDefault="0057303A" w:rsidP="00C9561B">
      <w:pPr>
        <w:spacing w:line="360" w:lineRule="auto"/>
        <w:rPr>
          <w:sz w:val="17"/>
          <w:szCs w:val="17"/>
        </w:rPr>
      </w:pPr>
      <w:r w:rsidRPr="0057303A">
        <w:rPr>
          <w:sz w:val="17"/>
          <w:szCs w:val="17"/>
          <w:lang w:val="uk-UA"/>
        </w:rPr>
        <w:t>Періодично піднімається суперечка про доцільність використання ідентифікаторів в верстці. Основний аргумент полягає в тому, що ідентифікатори призначені для доступу і управління елементами веб-сторінки за допомогою скриптів, а для зміни стилів елементів повинні застосовуватися виключно класи. Насправді немає різниці, через що задавати стилі, але слід пам'ятати про деякі особливості ідентифікаторів і класів, а також підводні камені, які можуть чекати розробників.</w:t>
      </w:r>
      <w:r w:rsidRPr="0057303A">
        <w:rPr>
          <w:sz w:val="17"/>
          <w:szCs w:val="17"/>
          <w:lang w:val="uk-UA"/>
        </w:rPr>
        <w:br/>
      </w:r>
      <w:r w:rsidRPr="0057303A">
        <w:rPr>
          <w:sz w:val="17"/>
          <w:szCs w:val="17"/>
          <w:lang w:val="uk-UA"/>
        </w:rPr>
        <w:br/>
        <w:t>Для початку перерахуємо характерні ознаки цих селекторів.</w:t>
      </w:r>
      <w:r w:rsidRPr="0057303A">
        <w:rPr>
          <w:sz w:val="17"/>
          <w:szCs w:val="17"/>
          <w:lang w:val="uk-UA"/>
        </w:rPr>
        <w:br/>
      </w:r>
      <w:r w:rsidRPr="0057303A">
        <w:rPr>
          <w:sz w:val="17"/>
          <w:szCs w:val="17"/>
          <w:lang w:val="uk-UA"/>
        </w:rPr>
        <w:br/>
      </w:r>
      <w:r w:rsidR="00C9561B">
        <w:rPr>
          <w:b/>
          <w:sz w:val="17"/>
          <w:szCs w:val="17"/>
          <w:lang w:val="uk-UA"/>
        </w:rPr>
        <w:t>І</w:t>
      </w:r>
      <w:r w:rsidRPr="0057303A">
        <w:rPr>
          <w:b/>
          <w:sz w:val="17"/>
          <w:szCs w:val="17"/>
          <w:lang w:val="uk-UA"/>
        </w:rPr>
        <w:t>дентифікатори</w:t>
      </w:r>
      <w:r w:rsidRPr="0057303A">
        <w:rPr>
          <w:sz w:val="17"/>
          <w:szCs w:val="17"/>
          <w:lang w:val="uk-UA"/>
        </w:rPr>
        <w:br/>
      </w:r>
      <w:r w:rsidRPr="0057303A">
        <w:rPr>
          <w:sz w:val="17"/>
          <w:szCs w:val="17"/>
          <w:lang w:val="uk-UA"/>
        </w:rPr>
        <w:br/>
        <w:t>У коді документа кожен ідентифікатор унікальний і повинен бути включений лише один раз. Ім'я ідентифікатора чутливе до регістру.</w:t>
      </w:r>
      <w:r w:rsidRPr="0057303A">
        <w:rPr>
          <w:sz w:val="17"/>
          <w:szCs w:val="17"/>
          <w:lang w:val="uk-UA"/>
        </w:rPr>
        <w:br/>
        <w:t xml:space="preserve">Через метод </w:t>
      </w:r>
      <w:r w:rsidRPr="0057303A">
        <w:rPr>
          <w:color w:val="B61039"/>
          <w:sz w:val="17"/>
          <w:szCs w:val="17"/>
        </w:rPr>
        <w:t>getElementById</w:t>
      </w:r>
      <w:r w:rsidRPr="0002681C">
        <w:rPr>
          <w:color w:val="B61039"/>
          <w:sz w:val="17"/>
          <w:szCs w:val="17"/>
          <w:lang w:val="uk-UA"/>
        </w:rPr>
        <w:t xml:space="preserve"> </w:t>
      </w:r>
      <w:r w:rsidRPr="0057303A">
        <w:rPr>
          <w:sz w:val="17"/>
          <w:szCs w:val="17"/>
          <w:lang w:val="uk-UA"/>
        </w:rPr>
        <w:t>можна отримати доступ до елементу за його ідентифікатором і змінити властивості елемента.</w:t>
      </w:r>
      <w:r w:rsidRPr="0057303A">
        <w:rPr>
          <w:sz w:val="17"/>
          <w:szCs w:val="17"/>
          <w:lang w:val="uk-UA"/>
        </w:rPr>
        <w:br/>
        <w:t>Стиль для ідентифікатора має пріоритет вище, ніж у класів.</w:t>
      </w:r>
      <w:r w:rsidRPr="0057303A">
        <w:rPr>
          <w:sz w:val="17"/>
          <w:szCs w:val="17"/>
          <w:lang w:val="uk-UA"/>
        </w:rPr>
        <w:br/>
      </w:r>
      <w:r w:rsidRPr="0057303A">
        <w:rPr>
          <w:sz w:val="17"/>
          <w:szCs w:val="17"/>
          <w:lang w:val="uk-UA"/>
        </w:rPr>
        <w:br/>
      </w:r>
      <w:r w:rsidR="00C9561B">
        <w:rPr>
          <w:b/>
          <w:sz w:val="17"/>
          <w:szCs w:val="17"/>
          <w:lang w:val="uk-UA"/>
        </w:rPr>
        <w:t>К</w:t>
      </w:r>
      <w:r w:rsidRPr="0057303A">
        <w:rPr>
          <w:b/>
          <w:sz w:val="17"/>
          <w:szCs w:val="17"/>
          <w:lang w:val="uk-UA"/>
        </w:rPr>
        <w:t>ласи</w:t>
      </w:r>
      <w:r w:rsidRPr="0057303A">
        <w:rPr>
          <w:b/>
          <w:sz w:val="17"/>
          <w:szCs w:val="17"/>
          <w:lang w:val="uk-UA"/>
        </w:rPr>
        <w:br/>
      </w:r>
      <w:r w:rsidRPr="0057303A">
        <w:rPr>
          <w:sz w:val="17"/>
          <w:szCs w:val="17"/>
          <w:lang w:val="uk-UA"/>
        </w:rPr>
        <w:br/>
        <w:t>Класи можуть використовуватися в коді неодноразово. Імена класів чутливі до регістру.</w:t>
      </w:r>
      <w:r w:rsidRPr="0057303A">
        <w:rPr>
          <w:sz w:val="17"/>
          <w:szCs w:val="17"/>
          <w:lang w:val="uk-UA"/>
        </w:rPr>
        <w:br/>
        <w:t>Класи можна комбінувати між собою, додаючи кілька класів до одного тегу</w:t>
      </w:r>
      <w:r w:rsidRPr="0057303A">
        <w:rPr>
          <w:sz w:val="17"/>
          <w:szCs w:val="17"/>
        </w:rPr>
        <w:t>.</w:t>
      </w:r>
    </w:p>
    <w:p w14:paraId="0B254123" w14:textId="77777777" w:rsidR="00C9561B" w:rsidRPr="0057303A" w:rsidRDefault="00C9561B" w:rsidP="00C9561B">
      <w:pPr>
        <w:spacing w:line="360" w:lineRule="auto"/>
        <w:rPr>
          <w:sz w:val="17"/>
          <w:szCs w:val="17"/>
        </w:rPr>
      </w:pPr>
    </w:p>
    <w:p w14:paraId="2F40859A" w14:textId="77777777" w:rsidR="0057303A" w:rsidRPr="0057303A" w:rsidRDefault="0057303A" w:rsidP="00C9561B">
      <w:pPr>
        <w:spacing w:line="360" w:lineRule="auto"/>
        <w:outlineLvl w:val="4"/>
        <w:rPr>
          <w:rFonts w:ascii="Georgia" w:eastAsia="Georgia" w:hAnsi="Georgia" w:cs="Georgia"/>
          <w:sz w:val="23"/>
          <w:szCs w:val="23"/>
          <w:lang w:val="uk-UA"/>
        </w:rPr>
      </w:pPr>
      <w:r w:rsidRPr="0057303A">
        <w:rPr>
          <w:rFonts w:ascii="Georgia" w:eastAsia="Georgia" w:hAnsi="Georgia" w:cs="Georgia"/>
          <w:color w:val="BD2026"/>
          <w:sz w:val="23"/>
          <w:szCs w:val="23"/>
          <w:lang w:val="uk-UA"/>
        </w:rPr>
        <w:t>І</w:t>
      </w:r>
      <w:r w:rsidRPr="0057303A">
        <w:rPr>
          <w:rFonts w:ascii="Georgia" w:eastAsia="Georgia" w:hAnsi="Georgia" w:cs="Georgia"/>
          <w:color w:val="BD2026"/>
          <w:sz w:val="23"/>
          <w:szCs w:val="23"/>
        </w:rPr>
        <w:t>дентиф</w:t>
      </w:r>
      <w:r w:rsidRPr="0057303A">
        <w:rPr>
          <w:rFonts w:ascii="Georgia" w:eastAsia="Georgia" w:hAnsi="Georgia" w:cs="Georgia"/>
          <w:color w:val="BD2026"/>
          <w:sz w:val="23"/>
          <w:szCs w:val="23"/>
          <w:lang w:val="uk-UA"/>
        </w:rPr>
        <w:t>і</w:t>
      </w:r>
      <w:r w:rsidRPr="0057303A">
        <w:rPr>
          <w:rFonts w:ascii="Georgia" w:eastAsia="Georgia" w:hAnsi="Georgia" w:cs="Georgia"/>
          <w:color w:val="BD2026"/>
          <w:sz w:val="23"/>
          <w:szCs w:val="23"/>
        </w:rPr>
        <w:t>катор</w:t>
      </w:r>
      <w:r w:rsidRPr="0057303A">
        <w:rPr>
          <w:rFonts w:ascii="Georgia" w:eastAsia="Georgia" w:hAnsi="Georgia" w:cs="Georgia"/>
          <w:color w:val="BD2026"/>
          <w:sz w:val="23"/>
          <w:szCs w:val="23"/>
          <w:lang w:val="uk-UA"/>
        </w:rPr>
        <w:t>и</w:t>
      </w:r>
    </w:p>
    <w:p w14:paraId="59522D06" w14:textId="77777777" w:rsidR="0057303A" w:rsidRPr="0057303A" w:rsidRDefault="0057303A" w:rsidP="00C9561B">
      <w:pPr>
        <w:spacing w:line="360" w:lineRule="auto"/>
        <w:ind w:right="120"/>
        <w:rPr>
          <w:sz w:val="17"/>
          <w:szCs w:val="17"/>
        </w:rPr>
      </w:pPr>
      <w:r w:rsidRPr="0057303A">
        <w:rPr>
          <w:sz w:val="17"/>
          <w:szCs w:val="17"/>
          <w:lang w:val="uk-UA"/>
        </w:rPr>
        <w:t xml:space="preserve">Якщо під час роботи веб-сторінки потрібно змінити стиль деяких елементів «на льоту» або виводити всередині них будь-якої текст, з ідентифікаторами це робиться набагато простіше. Звернення до елементу відбувається через метод </w:t>
      </w:r>
      <w:r w:rsidRPr="0057303A">
        <w:rPr>
          <w:color w:val="B61039"/>
          <w:sz w:val="17"/>
          <w:szCs w:val="17"/>
        </w:rPr>
        <w:t>getElementById</w:t>
      </w:r>
      <w:r w:rsidRPr="0057303A">
        <w:rPr>
          <w:sz w:val="17"/>
          <w:szCs w:val="17"/>
          <w:lang w:val="uk-UA"/>
        </w:rPr>
        <w:t xml:space="preserve">, параметром якого служить ім'я ідентифікатора. У прикладі 1.70 до текстового поля форми додається ідентифікатор з ім'ям userName, потім за допомогою функції JavaScript робиться перевірка на те, що користувач ввів в це поле будь-якої текст. Якщо ніякого тексту немає, але кнопка Submit натиснута, виводиться повідомлення всередині тега з ідентифікатором msg. Якщо все правильно, дані форми відправляються за адресою, вказаною атрибутом </w:t>
      </w:r>
      <w:r w:rsidRPr="0057303A">
        <w:rPr>
          <w:color w:val="B61039"/>
          <w:sz w:val="17"/>
          <w:szCs w:val="17"/>
        </w:rPr>
        <w:t>action</w:t>
      </w:r>
    </w:p>
    <w:p w14:paraId="7E8BB232" w14:textId="77777777" w:rsidR="00DD2646" w:rsidRDefault="00DD2646" w:rsidP="00DD2646">
      <w:pPr>
        <w:spacing w:line="360" w:lineRule="auto"/>
        <w:ind w:left="105"/>
        <w:rPr>
          <w:sz w:val="17"/>
          <w:szCs w:val="17"/>
        </w:rPr>
      </w:pPr>
    </w:p>
    <w:tbl>
      <w:tblPr>
        <w:tblStyle w:val="TableNormal"/>
        <w:tblW w:w="9211" w:type="dxa"/>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DD2646" w:rsidRPr="0057303A" w14:paraId="47C72042" w14:textId="77777777" w:rsidTr="007D360C">
        <w:trPr>
          <w:trHeight w:val="235"/>
        </w:trPr>
        <w:tc>
          <w:tcPr>
            <w:tcW w:w="5177" w:type="dxa"/>
            <w:tcBorders>
              <w:right w:val="single" w:sz="6" w:space="0" w:color="666666"/>
            </w:tcBorders>
          </w:tcPr>
          <w:p w14:paraId="50402D29" w14:textId="06BBBFAF" w:rsidR="00DD2646" w:rsidRPr="0057303A" w:rsidRDefault="00DD2646" w:rsidP="007D360C">
            <w:pPr>
              <w:spacing w:line="360" w:lineRule="auto"/>
              <w:rPr>
                <w:rFonts w:ascii="Arial Black" w:eastAsia="Courier New" w:hAnsi="Arial Black" w:cs="Courier New"/>
                <w:sz w:val="15"/>
                <w:lang w:val="uk-UA"/>
              </w:rPr>
            </w:pPr>
            <w:r w:rsidRPr="0057303A">
              <w:rPr>
                <w:rFonts w:ascii="Arial Black" w:eastAsia="Courier New" w:hAnsi="Arial Black" w:cs="Courier New"/>
                <w:color w:val="685C53"/>
                <w:sz w:val="15"/>
              </w:rPr>
              <w:t>При</w:t>
            </w:r>
            <w:r w:rsidRPr="0057303A">
              <w:rPr>
                <w:rFonts w:ascii="Arial Black" w:eastAsia="Courier New" w:hAnsi="Arial Black" w:cs="Courier New"/>
                <w:color w:val="685C53"/>
                <w:sz w:val="15"/>
                <w:lang w:val="uk-UA"/>
              </w:rPr>
              <w:t>клад</w:t>
            </w:r>
            <w:r w:rsidRPr="0057303A">
              <w:rPr>
                <w:rFonts w:ascii="Arial Black" w:eastAsia="Courier New" w:hAnsi="Arial Black" w:cs="Courier New"/>
                <w:color w:val="685C53"/>
                <w:sz w:val="15"/>
              </w:rPr>
              <w:t xml:space="preserve"> 1.</w:t>
            </w:r>
            <w:r w:rsidRPr="0057303A">
              <w:rPr>
                <w:rFonts w:ascii="Arial Black" w:hAnsi="Arial Black"/>
                <w:color w:val="685C53"/>
                <w:sz w:val="15"/>
              </w:rPr>
              <w:t>70. П</w:t>
            </w:r>
            <w:r w:rsidRPr="0057303A">
              <w:rPr>
                <w:rFonts w:ascii="Arial Black" w:hAnsi="Arial Black"/>
                <w:color w:val="685C53"/>
                <w:sz w:val="15"/>
                <w:lang w:val="uk-UA"/>
              </w:rPr>
              <w:t>еревірка</w:t>
            </w:r>
            <w:r w:rsidRPr="0057303A">
              <w:rPr>
                <w:rFonts w:ascii="Arial Black" w:hAnsi="Arial Black"/>
                <w:color w:val="685C53"/>
                <w:sz w:val="15"/>
              </w:rPr>
              <w:t xml:space="preserve"> дан</w:t>
            </w:r>
            <w:r w:rsidRPr="0057303A">
              <w:rPr>
                <w:rFonts w:ascii="Arial Black" w:hAnsi="Arial Black"/>
                <w:color w:val="685C53"/>
                <w:sz w:val="15"/>
                <w:lang w:val="uk-UA"/>
              </w:rPr>
              <w:t>и</w:t>
            </w:r>
            <w:r w:rsidRPr="0057303A">
              <w:rPr>
                <w:rFonts w:ascii="Arial Black" w:hAnsi="Arial Black"/>
                <w:color w:val="685C53"/>
                <w:sz w:val="15"/>
              </w:rPr>
              <w:t>х форм</w:t>
            </w:r>
          </w:p>
        </w:tc>
        <w:tc>
          <w:tcPr>
            <w:tcW w:w="771" w:type="dxa"/>
            <w:tcBorders>
              <w:left w:val="single" w:sz="6" w:space="0" w:color="666666"/>
              <w:right w:val="double" w:sz="2" w:space="0" w:color="666666"/>
            </w:tcBorders>
            <w:shd w:val="clear" w:color="auto" w:fill="CEE2D3"/>
          </w:tcPr>
          <w:p w14:paraId="4911679E" w14:textId="77777777" w:rsidR="00DD2646" w:rsidRPr="0057303A" w:rsidRDefault="00DD2646" w:rsidP="007D360C">
            <w:pPr>
              <w:spacing w:line="360" w:lineRule="auto"/>
              <w:ind w:left="40"/>
              <w:rPr>
                <w:rFonts w:eastAsia="Courier New" w:hAnsi="Courier New" w:cs="Courier New"/>
                <w:sz w:val="13"/>
              </w:rPr>
            </w:pPr>
            <w:r w:rsidRPr="0057303A">
              <w:rPr>
                <w:rFonts w:eastAsia="Courier New" w:hAnsi="Courier New" w:cs="Courier New"/>
                <w:sz w:val="13"/>
              </w:rPr>
              <w:t>XHTML 1.0</w:t>
            </w:r>
          </w:p>
        </w:tc>
        <w:tc>
          <w:tcPr>
            <w:tcW w:w="621" w:type="dxa"/>
            <w:tcBorders>
              <w:left w:val="double" w:sz="2" w:space="0" w:color="666666"/>
              <w:right w:val="double" w:sz="2" w:space="0" w:color="666666"/>
            </w:tcBorders>
            <w:shd w:val="clear" w:color="auto" w:fill="CEE2D3"/>
          </w:tcPr>
          <w:p w14:paraId="3BC0FD8D" w14:textId="77777777" w:rsidR="00DD2646" w:rsidRPr="0057303A" w:rsidRDefault="00DD2646" w:rsidP="007D360C">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3" w:type="dxa"/>
            <w:tcBorders>
              <w:left w:val="double" w:sz="2" w:space="0" w:color="666666"/>
              <w:right w:val="single" w:sz="6" w:space="0" w:color="666666"/>
            </w:tcBorders>
            <w:shd w:val="clear" w:color="auto" w:fill="CEE2D3"/>
          </w:tcPr>
          <w:p w14:paraId="75CBEC4D" w14:textId="77777777" w:rsidR="00DD2646" w:rsidRPr="0057303A" w:rsidRDefault="00DD2646" w:rsidP="007D360C">
            <w:pPr>
              <w:spacing w:line="360" w:lineRule="auto"/>
              <w:ind w:left="46"/>
              <w:rPr>
                <w:rFonts w:eastAsia="Courier New" w:hAnsi="Courier New" w:cs="Courier New"/>
                <w:sz w:val="13"/>
              </w:rPr>
            </w:pPr>
            <w:r w:rsidRPr="0057303A">
              <w:rPr>
                <w:rFonts w:eastAsia="Courier New" w:hAnsi="Courier New" w:cs="Courier New"/>
                <w:sz w:val="13"/>
              </w:rPr>
              <w:t>IE 7</w:t>
            </w:r>
          </w:p>
        </w:tc>
        <w:tc>
          <w:tcPr>
            <w:tcW w:w="332" w:type="dxa"/>
            <w:tcBorders>
              <w:left w:val="single" w:sz="6" w:space="0" w:color="666666"/>
              <w:right w:val="single" w:sz="6" w:space="0" w:color="666666"/>
            </w:tcBorders>
            <w:shd w:val="clear" w:color="auto" w:fill="CEE2D3"/>
          </w:tcPr>
          <w:p w14:paraId="2B353D43" w14:textId="77777777" w:rsidR="00DD2646" w:rsidRPr="0057303A" w:rsidRDefault="00DD2646" w:rsidP="007D360C">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2" w:type="dxa"/>
            <w:tcBorders>
              <w:left w:val="single" w:sz="6" w:space="0" w:color="666666"/>
              <w:right w:val="single" w:sz="6" w:space="0" w:color="666666"/>
            </w:tcBorders>
            <w:shd w:val="clear" w:color="auto" w:fill="CEE2D3"/>
          </w:tcPr>
          <w:p w14:paraId="347BED69" w14:textId="77777777" w:rsidR="00DD2646" w:rsidRPr="0057303A" w:rsidRDefault="00DD2646" w:rsidP="007D360C">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3" w:type="dxa"/>
            <w:tcBorders>
              <w:left w:val="single" w:sz="6" w:space="0" w:color="666666"/>
              <w:right w:val="single" w:sz="6" w:space="0" w:color="666666"/>
            </w:tcBorders>
            <w:shd w:val="clear" w:color="auto" w:fill="CEE2D3"/>
          </w:tcPr>
          <w:p w14:paraId="114FA638" w14:textId="77777777" w:rsidR="00DD2646" w:rsidRPr="0057303A" w:rsidRDefault="00DD2646" w:rsidP="007D360C">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1" w:type="dxa"/>
            <w:tcBorders>
              <w:left w:val="single" w:sz="6" w:space="0" w:color="666666"/>
              <w:right w:val="single" w:sz="6" w:space="0" w:color="666666"/>
            </w:tcBorders>
            <w:shd w:val="clear" w:color="auto" w:fill="CEE2D3"/>
          </w:tcPr>
          <w:p w14:paraId="37A87A5A" w14:textId="77777777" w:rsidR="00DD2646" w:rsidRPr="0057303A" w:rsidRDefault="00DD2646" w:rsidP="007D360C">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5" w:type="dxa"/>
            <w:tcBorders>
              <w:left w:val="single" w:sz="6" w:space="0" w:color="666666"/>
              <w:right w:val="single" w:sz="6" w:space="0" w:color="666666"/>
            </w:tcBorders>
            <w:shd w:val="clear" w:color="auto" w:fill="CEE2D3"/>
          </w:tcPr>
          <w:p w14:paraId="556A9786" w14:textId="77777777" w:rsidR="00DD2646" w:rsidRPr="0057303A" w:rsidRDefault="00DD2646" w:rsidP="007D360C">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6" w:type="dxa"/>
            <w:tcBorders>
              <w:left w:val="single" w:sz="6" w:space="0" w:color="666666"/>
            </w:tcBorders>
            <w:shd w:val="clear" w:color="auto" w:fill="CEE2D3"/>
          </w:tcPr>
          <w:p w14:paraId="7543DECC" w14:textId="77777777" w:rsidR="00DD2646" w:rsidRPr="0057303A" w:rsidRDefault="00DD2646" w:rsidP="007D360C">
            <w:pPr>
              <w:spacing w:line="360" w:lineRule="auto"/>
              <w:ind w:left="38"/>
              <w:rPr>
                <w:rFonts w:eastAsia="Courier New" w:hAnsi="Courier New" w:cs="Courier New"/>
                <w:sz w:val="13"/>
              </w:rPr>
            </w:pPr>
            <w:r w:rsidRPr="0057303A">
              <w:rPr>
                <w:rFonts w:eastAsia="Courier New" w:hAnsi="Courier New" w:cs="Courier New"/>
                <w:sz w:val="13"/>
              </w:rPr>
              <w:t>Fx 3.6</w:t>
            </w:r>
          </w:p>
        </w:tc>
      </w:tr>
      <w:tr w:rsidR="00DD2646" w:rsidRPr="00097C12" w14:paraId="29AF9FC7" w14:textId="77777777" w:rsidTr="007D360C">
        <w:trPr>
          <w:trHeight w:val="867"/>
        </w:trPr>
        <w:tc>
          <w:tcPr>
            <w:tcW w:w="9211" w:type="dxa"/>
            <w:gridSpan w:val="10"/>
            <w:shd w:val="clear" w:color="auto" w:fill="F8F7F2"/>
          </w:tcPr>
          <w:p w14:paraId="374242E6" w14:textId="77777777" w:rsidR="00DD2646" w:rsidRPr="00EB5600" w:rsidRDefault="00DD2646" w:rsidP="00DD2646">
            <w:pPr>
              <w:spacing w:before="83" w:line="211" w:lineRule="auto"/>
              <w:ind w:left="254" w:right="4058" w:hanging="180"/>
              <w:rPr>
                <w:rFonts w:ascii="Courier New"/>
                <w:sz w:val="15"/>
                <w:lang w:val="en-US"/>
              </w:rPr>
            </w:pPr>
            <w:r w:rsidRPr="00EB5600">
              <w:rPr>
                <w:rFonts w:ascii="Courier New"/>
                <w:sz w:val="15"/>
                <w:lang w:val="en-US"/>
              </w:rPr>
              <w:t xml:space="preserve">&lt;!DOCTYPE html PUBLIC "-//W3C//DTD XHTML 1.0 Strict//EN" </w:t>
            </w:r>
            <w:r>
              <w:fldChar w:fldCharType="begin"/>
            </w:r>
            <w:r w:rsidRPr="003D6273">
              <w:rPr>
                <w:lang w:val="en-US"/>
                <w:rPrChange w:id="1609" w:author="Пользователь Windows" w:date="2019-12-19T05:26:00Z">
                  <w:rPr/>
                </w:rPrChange>
              </w:rPr>
              <w:instrText>HYPERLINK "http://www.w3.org/TR/xhtml1/DTD/xhtml1-strict.dtd" \h</w:instrText>
            </w:r>
            <w:r>
              <w:fldChar w:fldCharType="separate"/>
            </w:r>
            <w:r w:rsidRPr="00EB5600">
              <w:rPr>
                <w:rFonts w:ascii="Courier New"/>
                <w:sz w:val="15"/>
                <w:lang w:val="en-US"/>
              </w:rPr>
              <w:t>"http://www.w3.org/TR/xhtml1/DTD/xhtml1</w:t>
            </w:r>
            <w:r>
              <w:fldChar w:fldCharType="end"/>
            </w:r>
            <w:r w:rsidRPr="00EB5600">
              <w:rPr>
                <w:rFonts w:ascii="Courier New"/>
                <w:sz w:val="15"/>
                <w:lang w:val="en-US"/>
              </w:rPr>
              <w:t>-</w:t>
            </w:r>
            <w:r>
              <w:fldChar w:fldCharType="begin"/>
            </w:r>
            <w:r w:rsidRPr="003D6273">
              <w:rPr>
                <w:lang w:val="en-US"/>
                <w:rPrChange w:id="1610" w:author="Пользователь Windows" w:date="2019-12-19T05:26:00Z">
                  <w:rPr/>
                </w:rPrChange>
              </w:rPr>
              <w:instrText>HYPERLINK "http://www.w3.org/TR/xhtml1/DTD/xhtml1-strict.dtd" \h</w:instrText>
            </w:r>
            <w:r>
              <w:fldChar w:fldCharType="separate"/>
            </w:r>
            <w:r w:rsidRPr="00EB5600">
              <w:rPr>
                <w:rFonts w:ascii="Courier New"/>
                <w:sz w:val="15"/>
                <w:lang w:val="en-US"/>
              </w:rPr>
              <w:t>strict.dtd"&gt;</w:t>
            </w:r>
            <w:r>
              <w:fldChar w:fldCharType="end"/>
            </w:r>
          </w:p>
          <w:p w14:paraId="040D48DA" w14:textId="77777777" w:rsidR="00DD2646" w:rsidRPr="00EB5600" w:rsidRDefault="00DD2646" w:rsidP="00DD2646">
            <w:pPr>
              <w:spacing w:line="146" w:lineRule="exact"/>
              <w:ind w:left="74"/>
              <w:rPr>
                <w:rFonts w:ascii="Courier New"/>
                <w:sz w:val="15"/>
                <w:lang w:val="en-US"/>
              </w:rPr>
            </w:pPr>
            <w:r w:rsidRPr="00EB5600">
              <w:rPr>
                <w:rFonts w:ascii="Courier New"/>
                <w:sz w:val="15"/>
                <w:lang w:val="en-US"/>
              </w:rPr>
              <w:t xml:space="preserve">&lt;html </w:t>
            </w:r>
            <w:r>
              <w:fldChar w:fldCharType="begin"/>
            </w:r>
            <w:r w:rsidRPr="003D6273">
              <w:rPr>
                <w:lang w:val="en-US"/>
                <w:rPrChange w:id="1611" w:author="Пользователь Windows" w:date="2019-12-19T05:26:00Z">
                  <w:rPr/>
                </w:rPrChange>
              </w:rPr>
              <w:instrText>HYPERLINK "http://www.w3.org/1999/xhtml" \h</w:instrText>
            </w:r>
            <w:r>
              <w:fldChar w:fldCharType="separate"/>
            </w:r>
            <w:r w:rsidRPr="00EB5600">
              <w:rPr>
                <w:rFonts w:ascii="Courier New"/>
                <w:sz w:val="15"/>
                <w:lang w:val="en-US"/>
              </w:rPr>
              <w:t>xmlns="http://www.w3.org/1999/xhtml"&gt;</w:t>
            </w:r>
            <w:r>
              <w:fldChar w:fldCharType="end"/>
            </w:r>
          </w:p>
          <w:p w14:paraId="0CB077C4" w14:textId="77777777" w:rsidR="00DD2646" w:rsidRPr="00EB5600" w:rsidRDefault="00DD2646" w:rsidP="00DD2646">
            <w:pPr>
              <w:spacing w:line="150" w:lineRule="exact"/>
              <w:ind w:left="164"/>
              <w:rPr>
                <w:rFonts w:ascii="Courier New"/>
                <w:sz w:val="15"/>
                <w:lang w:val="en-US"/>
              </w:rPr>
            </w:pPr>
            <w:r w:rsidRPr="00EB5600">
              <w:rPr>
                <w:rFonts w:ascii="Courier New"/>
                <w:sz w:val="15"/>
                <w:lang w:val="en-US"/>
              </w:rPr>
              <w:t>&lt;head&gt;</w:t>
            </w:r>
          </w:p>
          <w:p w14:paraId="68EF3FE4" w14:textId="77777777" w:rsidR="00DD2646" w:rsidRPr="00EB5600" w:rsidRDefault="00DD2646" w:rsidP="00DD2646">
            <w:pPr>
              <w:spacing w:line="150" w:lineRule="exact"/>
              <w:ind w:left="254"/>
              <w:rPr>
                <w:rFonts w:ascii="Courier New"/>
                <w:sz w:val="15"/>
                <w:lang w:val="en-US"/>
              </w:rPr>
            </w:pPr>
            <w:r w:rsidRPr="00EB5600">
              <w:rPr>
                <w:rFonts w:ascii="Courier New"/>
                <w:sz w:val="15"/>
                <w:lang w:val="en-US"/>
              </w:rPr>
              <w:t>&lt;meta http-equiv="Content-Type" content="text/html; charset=utf-8" /&gt;</w:t>
            </w:r>
          </w:p>
          <w:p w14:paraId="3D72F5AE" w14:textId="77777777" w:rsidR="00DD2646" w:rsidRPr="00EB5600" w:rsidRDefault="00DD2646" w:rsidP="00DD2646">
            <w:pPr>
              <w:spacing w:line="150" w:lineRule="exact"/>
              <w:ind w:left="246"/>
              <w:rPr>
                <w:rFonts w:ascii="Courier New" w:hAnsi="Courier New"/>
                <w:sz w:val="15"/>
                <w:lang w:val="en-US"/>
              </w:rPr>
            </w:pPr>
            <w:r w:rsidRPr="00EB5600">
              <w:rPr>
                <w:rFonts w:ascii="Courier New" w:hAnsi="Courier New"/>
                <w:sz w:val="15"/>
                <w:lang w:val="en-US"/>
              </w:rPr>
              <w:t>&lt;title&gt;</w:t>
            </w:r>
            <w:r>
              <w:rPr>
                <w:rFonts w:ascii="Courier New" w:hAnsi="Courier New"/>
                <w:sz w:val="15"/>
              </w:rPr>
              <w:t>П</w:t>
            </w:r>
            <w:r>
              <w:rPr>
                <w:rFonts w:ascii="Courier New" w:hAnsi="Courier New"/>
                <w:sz w:val="15"/>
                <w:lang w:val="uk-UA"/>
              </w:rPr>
              <w:t>еревірка</w:t>
            </w:r>
            <w:r w:rsidRPr="00EB5600">
              <w:rPr>
                <w:rFonts w:ascii="Courier New" w:hAnsi="Courier New"/>
                <w:sz w:val="15"/>
                <w:lang w:val="en-US"/>
              </w:rPr>
              <w:t xml:space="preserve"> </w:t>
            </w:r>
            <w:r>
              <w:rPr>
                <w:rFonts w:ascii="Courier New" w:hAnsi="Courier New"/>
                <w:sz w:val="15"/>
              </w:rPr>
              <w:t>форм</w:t>
            </w:r>
            <w:r>
              <w:rPr>
                <w:rFonts w:ascii="Courier New" w:hAnsi="Courier New"/>
                <w:sz w:val="15"/>
                <w:lang w:val="uk-UA"/>
              </w:rPr>
              <w:t>и</w:t>
            </w:r>
            <w:r w:rsidRPr="00EB5600">
              <w:rPr>
                <w:rFonts w:ascii="Courier New" w:hAnsi="Courier New"/>
                <w:sz w:val="15"/>
                <w:lang w:val="en-US"/>
              </w:rPr>
              <w:t>&lt;/title&gt;</w:t>
            </w:r>
          </w:p>
          <w:p w14:paraId="7E47E49B" w14:textId="77777777" w:rsidR="00DD2646" w:rsidRPr="00EB5600" w:rsidRDefault="00DD2646" w:rsidP="00DD2646">
            <w:pPr>
              <w:spacing w:before="5" w:line="211" w:lineRule="auto"/>
              <w:ind w:left="344" w:right="5514" w:hanging="90"/>
              <w:rPr>
                <w:rFonts w:ascii="Courier New"/>
                <w:sz w:val="15"/>
                <w:lang w:val="en-US"/>
              </w:rPr>
            </w:pPr>
            <w:r w:rsidRPr="00EB5600">
              <w:rPr>
                <w:rFonts w:ascii="Courier New"/>
                <w:sz w:val="15"/>
                <w:lang w:val="en-US"/>
              </w:rPr>
              <w:t>&lt;script type="text/javascript"&gt; function validForm(f) {</w:t>
            </w:r>
          </w:p>
          <w:p w14:paraId="271A0AB1" w14:textId="77777777" w:rsidR="00DD2646" w:rsidRPr="00EB5600" w:rsidRDefault="00DD2646" w:rsidP="00DD2646">
            <w:pPr>
              <w:spacing w:line="146" w:lineRule="exact"/>
              <w:ind w:left="434"/>
              <w:rPr>
                <w:rFonts w:ascii="Courier New"/>
                <w:sz w:val="15"/>
                <w:lang w:val="en-US"/>
              </w:rPr>
            </w:pPr>
            <w:r w:rsidRPr="00EB5600">
              <w:rPr>
                <w:rFonts w:ascii="Courier New"/>
                <w:sz w:val="15"/>
                <w:lang w:val="en-US"/>
              </w:rPr>
              <w:t>user = document.getElementById("userName");</w:t>
            </w:r>
          </w:p>
          <w:p w14:paraId="2D18EFDC" w14:textId="77777777" w:rsidR="00DD2646" w:rsidRPr="00EB5600" w:rsidRDefault="00DD2646" w:rsidP="00DD2646">
            <w:pPr>
              <w:spacing w:before="4" w:line="211" w:lineRule="auto"/>
              <w:ind w:left="434" w:right="581" w:hanging="18"/>
              <w:rPr>
                <w:rFonts w:ascii="Courier New" w:hAnsi="Courier New"/>
                <w:sz w:val="15"/>
                <w:lang w:val="en-US"/>
              </w:rPr>
            </w:pPr>
            <w:r w:rsidRPr="00EB5600">
              <w:rPr>
                <w:rFonts w:ascii="Courier New" w:hAnsi="Courier New"/>
                <w:sz w:val="15"/>
                <w:lang w:val="en-US"/>
              </w:rPr>
              <w:t>if(user.value == "") document.getElementById("msg").innerHTML = '</w:t>
            </w:r>
            <w:r>
              <w:rPr>
                <w:rFonts w:ascii="Courier New" w:hAnsi="Courier New"/>
                <w:sz w:val="15"/>
                <w:lang w:val="uk-UA"/>
              </w:rPr>
              <w:t>Будь ласка</w:t>
            </w:r>
            <w:r w:rsidRPr="00EB5600">
              <w:rPr>
                <w:rFonts w:ascii="Courier New" w:hAnsi="Courier New"/>
                <w:sz w:val="15"/>
                <w:lang w:val="en-US"/>
              </w:rPr>
              <w:t xml:space="preserve">, </w:t>
            </w:r>
            <w:r>
              <w:rPr>
                <w:rFonts w:ascii="Courier New" w:hAnsi="Courier New"/>
                <w:sz w:val="15"/>
              </w:rPr>
              <w:t>введ</w:t>
            </w:r>
            <w:r>
              <w:rPr>
                <w:rFonts w:ascii="Courier New" w:hAnsi="Courier New"/>
                <w:sz w:val="15"/>
                <w:lang w:val="uk-UA"/>
              </w:rPr>
              <w:t>іть</w:t>
            </w:r>
            <w:r w:rsidRPr="00EB5600">
              <w:rPr>
                <w:rFonts w:ascii="Courier New" w:hAnsi="Courier New"/>
                <w:sz w:val="15"/>
                <w:lang w:val="en-US"/>
              </w:rPr>
              <w:t xml:space="preserve"> </w:t>
            </w:r>
            <w:r>
              <w:rPr>
                <w:rFonts w:ascii="Courier New" w:hAnsi="Courier New"/>
                <w:sz w:val="15"/>
                <w:lang w:val="uk-UA"/>
              </w:rPr>
              <w:t>і</w:t>
            </w:r>
            <w:r>
              <w:rPr>
                <w:rFonts w:ascii="Courier New" w:hAnsi="Courier New"/>
                <w:sz w:val="15"/>
                <w:lang w:val="en-US"/>
              </w:rPr>
              <w:t>’</w:t>
            </w:r>
            <w:r>
              <w:rPr>
                <w:rFonts w:ascii="Courier New" w:hAnsi="Courier New"/>
                <w:sz w:val="15"/>
              </w:rPr>
              <w:t>мя</w:t>
            </w:r>
            <w:r w:rsidRPr="00EB5600">
              <w:rPr>
                <w:rFonts w:ascii="Courier New" w:hAnsi="Courier New"/>
                <w:sz w:val="15"/>
                <w:lang w:val="en-US"/>
              </w:rPr>
              <w:t>.'; else f.submit();</w:t>
            </w:r>
          </w:p>
          <w:p w14:paraId="30B6904F" w14:textId="77777777" w:rsidR="00DD2646" w:rsidRPr="00EB5600" w:rsidRDefault="00DD2646" w:rsidP="00DD2646">
            <w:pPr>
              <w:spacing w:line="146" w:lineRule="exact"/>
              <w:ind w:left="344"/>
              <w:rPr>
                <w:rFonts w:ascii="Courier New"/>
                <w:sz w:val="15"/>
                <w:lang w:val="en-US"/>
              </w:rPr>
            </w:pPr>
            <w:r w:rsidRPr="00EB5600">
              <w:rPr>
                <w:rFonts w:ascii="Courier New"/>
                <w:sz w:val="15"/>
                <w:lang w:val="en-US"/>
              </w:rPr>
              <w:t>}</w:t>
            </w:r>
          </w:p>
          <w:p w14:paraId="66CAE1D1" w14:textId="77777777" w:rsidR="00DD2646" w:rsidRPr="00EB5600" w:rsidRDefault="00DD2646" w:rsidP="00DD2646">
            <w:pPr>
              <w:spacing w:line="150" w:lineRule="exact"/>
              <w:ind w:left="254"/>
              <w:rPr>
                <w:rFonts w:ascii="Courier New"/>
                <w:sz w:val="15"/>
                <w:lang w:val="en-US"/>
              </w:rPr>
            </w:pPr>
            <w:r w:rsidRPr="00EB5600">
              <w:rPr>
                <w:rFonts w:ascii="Courier New"/>
                <w:sz w:val="15"/>
                <w:lang w:val="en-US"/>
              </w:rPr>
              <w:t>&lt;/script&gt;</w:t>
            </w:r>
          </w:p>
          <w:p w14:paraId="1045F4D5" w14:textId="77777777" w:rsidR="00DD2646" w:rsidRPr="00EB5600" w:rsidRDefault="00DD2646" w:rsidP="00DD2646">
            <w:pPr>
              <w:spacing w:line="150" w:lineRule="exact"/>
              <w:ind w:left="164"/>
              <w:rPr>
                <w:rFonts w:ascii="Courier New"/>
                <w:sz w:val="15"/>
                <w:lang w:val="en-US"/>
              </w:rPr>
            </w:pPr>
            <w:r w:rsidRPr="00EB5600">
              <w:rPr>
                <w:rFonts w:ascii="Courier New"/>
                <w:sz w:val="15"/>
                <w:lang w:val="en-US"/>
              </w:rPr>
              <w:t>&lt;/head&gt;</w:t>
            </w:r>
          </w:p>
          <w:p w14:paraId="66CE440D" w14:textId="77777777" w:rsidR="00DD2646" w:rsidRPr="00EB5600" w:rsidRDefault="00DD2646" w:rsidP="00DD2646">
            <w:pPr>
              <w:spacing w:line="150" w:lineRule="exact"/>
              <w:ind w:left="164"/>
              <w:rPr>
                <w:rFonts w:ascii="Courier New"/>
                <w:sz w:val="15"/>
                <w:lang w:val="en-US"/>
              </w:rPr>
            </w:pPr>
            <w:r w:rsidRPr="00EB5600">
              <w:rPr>
                <w:rFonts w:ascii="Courier New"/>
                <w:sz w:val="15"/>
                <w:lang w:val="en-US"/>
              </w:rPr>
              <w:t>&lt;body&gt;</w:t>
            </w:r>
          </w:p>
          <w:p w14:paraId="12159B2A" w14:textId="77777777" w:rsidR="00DD2646" w:rsidRPr="00EB5600" w:rsidRDefault="00DD2646" w:rsidP="00DD2646">
            <w:pPr>
              <w:spacing w:line="150" w:lineRule="exact"/>
              <w:ind w:left="254"/>
              <w:rPr>
                <w:rFonts w:ascii="Courier New"/>
                <w:sz w:val="15"/>
                <w:lang w:val="en-US"/>
              </w:rPr>
            </w:pPr>
            <w:r w:rsidRPr="00EB5600">
              <w:rPr>
                <w:rFonts w:ascii="Courier New"/>
                <w:sz w:val="15"/>
                <w:lang w:val="en-US"/>
              </w:rPr>
              <w:t>&lt;form action="handler.php" onsubmit="validForm(this); return false"&gt;</w:t>
            </w:r>
          </w:p>
          <w:p w14:paraId="61EE5812" w14:textId="77777777" w:rsidR="00DD2646" w:rsidRPr="0014609E" w:rsidRDefault="00DD2646" w:rsidP="00DD2646">
            <w:pPr>
              <w:spacing w:line="150" w:lineRule="exact"/>
              <w:ind w:left="331"/>
              <w:rPr>
                <w:rFonts w:ascii="Courier New" w:hAnsi="Courier New"/>
                <w:sz w:val="15"/>
                <w:lang w:val="en-US"/>
              </w:rPr>
            </w:pPr>
            <w:r w:rsidRPr="0014609E">
              <w:rPr>
                <w:rFonts w:ascii="Courier New" w:hAnsi="Courier New"/>
                <w:sz w:val="15"/>
                <w:lang w:val="en-US"/>
              </w:rPr>
              <w:t>&lt;p&gt;</w:t>
            </w:r>
            <w:r>
              <w:rPr>
                <w:rFonts w:ascii="Courier New" w:hAnsi="Courier New"/>
                <w:sz w:val="15"/>
              </w:rPr>
              <w:t>Введ</w:t>
            </w:r>
            <w:r>
              <w:rPr>
                <w:rFonts w:ascii="Courier New" w:hAnsi="Courier New"/>
                <w:sz w:val="15"/>
                <w:lang w:val="uk-UA"/>
              </w:rPr>
              <w:t>іть</w:t>
            </w:r>
            <w:r w:rsidRPr="0014609E">
              <w:rPr>
                <w:rFonts w:ascii="Courier New" w:hAnsi="Courier New"/>
                <w:sz w:val="15"/>
                <w:lang w:val="en-US"/>
              </w:rPr>
              <w:t xml:space="preserve"> </w:t>
            </w:r>
            <w:r>
              <w:rPr>
                <w:rFonts w:ascii="Courier New" w:hAnsi="Courier New"/>
                <w:sz w:val="15"/>
              </w:rPr>
              <w:t>сво</w:t>
            </w:r>
            <w:r>
              <w:rPr>
                <w:rFonts w:ascii="Courier New" w:hAnsi="Courier New"/>
                <w:sz w:val="15"/>
                <w:lang w:val="uk-UA"/>
              </w:rPr>
              <w:t>є</w:t>
            </w:r>
            <w:r w:rsidRPr="0014609E">
              <w:rPr>
                <w:rFonts w:ascii="Courier New" w:hAnsi="Courier New"/>
                <w:sz w:val="15"/>
                <w:lang w:val="en-US"/>
              </w:rPr>
              <w:t xml:space="preserve"> </w:t>
            </w:r>
            <w:r>
              <w:rPr>
                <w:rFonts w:ascii="Courier New" w:hAnsi="Courier New"/>
                <w:sz w:val="15"/>
                <w:lang w:val="uk-UA"/>
              </w:rPr>
              <w:t>і</w:t>
            </w:r>
            <w:r>
              <w:rPr>
                <w:rFonts w:ascii="Courier New" w:hAnsi="Courier New"/>
                <w:sz w:val="15"/>
                <w:lang w:val="en-US"/>
              </w:rPr>
              <w:t>’</w:t>
            </w:r>
            <w:r>
              <w:rPr>
                <w:rFonts w:ascii="Courier New" w:hAnsi="Courier New"/>
                <w:sz w:val="15"/>
              </w:rPr>
              <w:t>мя</w:t>
            </w:r>
            <w:r w:rsidRPr="0014609E">
              <w:rPr>
                <w:rFonts w:ascii="Courier New" w:hAnsi="Courier New"/>
                <w:sz w:val="15"/>
                <w:lang w:val="en-US"/>
              </w:rPr>
              <w:t>:&lt;/p&gt;</w:t>
            </w:r>
          </w:p>
          <w:p w14:paraId="0FB5A520" w14:textId="77777777" w:rsidR="00DD2646" w:rsidRPr="00EB5600" w:rsidRDefault="00DD2646" w:rsidP="00DD2646">
            <w:pPr>
              <w:spacing w:line="150" w:lineRule="exact"/>
              <w:ind w:left="344"/>
              <w:rPr>
                <w:rFonts w:ascii="Courier New"/>
                <w:sz w:val="15"/>
                <w:lang w:val="en-US"/>
              </w:rPr>
            </w:pPr>
            <w:r w:rsidRPr="00EB5600">
              <w:rPr>
                <w:rFonts w:ascii="Courier New"/>
                <w:sz w:val="15"/>
                <w:lang w:val="en-US"/>
              </w:rPr>
              <w:t>&lt;div id="msg"&gt;&lt;/div&gt;</w:t>
            </w:r>
          </w:p>
          <w:p w14:paraId="468C7665" w14:textId="77777777" w:rsidR="00DD2646" w:rsidRPr="00EB5600" w:rsidRDefault="00DD2646" w:rsidP="00DD2646">
            <w:pPr>
              <w:spacing w:line="150" w:lineRule="exact"/>
              <w:ind w:left="344"/>
              <w:rPr>
                <w:rFonts w:ascii="Courier New"/>
                <w:sz w:val="15"/>
                <w:lang w:val="en-US"/>
              </w:rPr>
            </w:pPr>
            <w:r w:rsidRPr="00EB5600">
              <w:rPr>
                <w:rFonts w:ascii="Courier New"/>
                <w:sz w:val="15"/>
                <w:lang w:val="en-US"/>
              </w:rPr>
              <w:t>&lt;p&gt;&lt;input type="text" id="userName" name="user" /&gt;&lt;/p&gt;</w:t>
            </w:r>
          </w:p>
          <w:p w14:paraId="15A6DC42" w14:textId="77777777" w:rsidR="00DD2646" w:rsidRPr="00EB5600" w:rsidRDefault="00DD2646" w:rsidP="00DD2646">
            <w:pPr>
              <w:spacing w:line="150" w:lineRule="exact"/>
              <w:ind w:left="344"/>
              <w:rPr>
                <w:rFonts w:ascii="Courier New"/>
                <w:sz w:val="15"/>
                <w:lang w:val="en-US"/>
              </w:rPr>
            </w:pPr>
            <w:r w:rsidRPr="00EB5600">
              <w:rPr>
                <w:rFonts w:ascii="Courier New"/>
                <w:sz w:val="15"/>
                <w:lang w:val="en-US"/>
              </w:rPr>
              <w:t>&lt;p&gt;&lt;input type="submit" /&gt;&lt;/p&gt;</w:t>
            </w:r>
          </w:p>
          <w:p w14:paraId="3D5C821B" w14:textId="77777777" w:rsidR="00DD2646" w:rsidRDefault="00DD2646" w:rsidP="00DD2646">
            <w:pPr>
              <w:spacing w:line="150" w:lineRule="exact"/>
              <w:ind w:left="254"/>
              <w:rPr>
                <w:rFonts w:ascii="Courier New"/>
                <w:sz w:val="15"/>
              </w:rPr>
            </w:pPr>
            <w:r>
              <w:rPr>
                <w:rFonts w:ascii="Courier New"/>
                <w:sz w:val="15"/>
              </w:rPr>
              <w:t>&lt;/form&gt;</w:t>
            </w:r>
          </w:p>
          <w:p w14:paraId="20F80D24" w14:textId="77777777" w:rsidR="00DD2646" w:rsidRDefault="00DD2646" w:rsidP="00DD2646">
            <w:pPr>
              <w:spacing w:line="150" w:lineRule="exact"/>
              <w:ind w:left="164"/>
              <w:rPr>
                <w:rFonts w:ascii="Courier New"/>
                <w:sz w:val="15"/>
              </w:rPr>
            </w:pPr>
            <w:r>
              <w:rPr>
                <w:rFonts w:ascii="Courier New"/>
                <w:sz w:val="15"/>
              </w:rPr>
              <w:t>&lt;/body&gt;</w:t>
            </w:r>
          </w:p>
          <w:p w14:paraId="368BBBC7" w14:textId="5CECC937" w:rsidR="00DD2646" w:rsidRPr="00DD2646" w:rsidRDefault="00DD2646" w:rsidP="00DD2646">
            <w:pPr>
              <w:spacing w:line="160" w:lineRule="exact"/>
              <w:ind w:left="74"/>
              <w:rPr>
                <w:rFonts w:ascii="Courier New"/>
                <w:sz w:val="15"/>
              </w:rPr>
            </w:pPr>
            <w:r>
              <w:rPr>
                <w:rFonts w:ascii="Courier New"/>
                <w:sz w:val="15"/>
              </w:rPr>
              <w:t>&lt;/html&gt;</w:t>
            </w:r>
          </w:p>
        </w:tc>
      </w:tr>
    </w:tbl>
    <w:p w14:paraId="40963558" w14:textId="77777777" w:rsidR="0057303A" w:rsidRPr="0057303A" w:rsidRDefault="0057303A" w:rsidP="00253FB5">
      <w:pPr>
        <w:spacing w:line="360" w:lineRule="auto"/>
        <w:rPr>
          <w:sz w:val="17"/>
          <w:szCs w:val="17"/>
        </w:rPr>
      </w:pPr>
    </w:p>
    <w:p w14:paraId="16750D59" w14:textId="2F27899D" w:rsidR="00B55201" w:rsidRDefault="0057303A" w:rsidP="00253FB5">
      <w:pPr>
        <w:spacing w:line="360" w:lineRule="auto"/>
        <w:ind w:left="105"/>
        <w:rPr>
          <w:sz w:val="17"/>
          <w:szCs w:val="17"/>
        </w:rPr>
      </w:pPr>
      <w:r w:rsidRPr="0057303A">
        <w:rPr>
          <w:sz w:val="17"/>
          <w:szCs w:val="17"/>
          <w:lang w:val="uk-UA"/>
        </w:rPr>
        <w:t>Оскільки ідентифікатори чутливі до регістру, має значення їх однотипне написання. усередині тега</w:t>
      </w:r>
      <w:r w:rsidRPr="0057303A">
        <w:rPr>
          <w:sz w:val="17"/>
          <w:szCs w:val="17"/>
          <w:lang w:val="uk-UA"/>
        </w:rPr>
        <w:br/>
        <w:t xml:space="preserve">&lt;Input&gt; використовується ім'я userName, його ж слід вказати і в методі </w:t>
      </w:r>
      <w:r w:rsidRPr="0057303A">
        <w:rPr>
          <w:color w:val="B61039"/>
          <w:sz w:val="17"/>
          <w:szCs w:val="17"/>
        </w:rPr>
        <w:t>getElementById</w:t>
      </w:r>
      <w:r w:rsidRPr="0057303A">
        <w:rPr>
          <w:sz w:val="17"/>
          <w:szCs w:val="17"/>
          <w:lang w:val="uk-UA"/>
        </w:rPr>
        <w:t>. При помилковому написанні, наприклад, username, скрипт перестане працювати, як потрібно.</w:t>
      </w:r>
      <w:r w:rsidRPr="0057303A">
        <w:rPr>
          <w:sz w:val="17"/>
          <w:szCs w:val="17"/>
          <w:lang w:val="uk-UA"/>
        </w:rPr>
        <w:br/>
        <w:t>В наведеному вище прикладі стилі взагалі ніякої участі не брали, самі ідентифікатори були потрібні для роботи скриптів. При використанні в CSS слід враховувати, що ідентифікатори мають високи</w:t>
      </w:r>
      <w:ins w:id="1612" w:author="Пользователь Windows" w:date="2019-12-19T07:47:00Z">
        <w:r w:rsidR="001774CC">
          <w:rPr>
            <w:sz w:val="17"/>
            <w:szCs w:val="17"/>
            <w:lang w:val="uk-UA"/>
          </w:rPr>
          <w:t>й</w:t>
        </w:r>
      </w:ins>
      <w:del w:id="1613" w:author="Пользователь Windows" w:date="2019-12-19T07:47:00Z">
        <w:r w:rsidRPr="0057303A" w:rsidDel="001774CC">
          <w:rPr>
            <w:sz w:val="17"/>
            <w:szCs w:val="17"/>
            <w:lang w:val="uk-UA"/>
          </w:rPr>
          <w:delText>м</w:delText>
        </w:r>
      </w:del>
      <w:r w:rsidRPr="0057303A">
        <w:rPr>
          <w:sz w:val="17"/>
          <w:szCs w:val="17"/>
          <w:lang w:val="uk-UA"/>
        </w:rPr>
        <w:t xml:space="preserve"> пріоритет</w:t>
      </w:r>
      <w:del w:id="1614" w:author="Пользователь Windows" w:date="2019-12-19T07:47:00Z">
        <w:r w:rsidRPr="0057303A" w:rsidDel="001774CC">
          <w:rPr>
            <w:sz w:val="17"/>
            <w:szCs w:val="17"/>
            <w:lang w:val="uk-UA"/>
          </w:rPr>
          <w:delText>ом</w:delText>
        </w:r>
      </w:del>
      <w:r w:rsidRPr="0057303A">
        <w:rPr>
          <w:sz w:val="17"/>
          <w:szCs w:val="17"/>
          <w:lang w:val="uk-UA"/>
        </w:rPr>
        <w:t xml:space="preserve"> в порівнянні з </w:t>
      </w:r>
      <w:r w:rsidRPr="0057303A">
        <w:rPr>
          <w:sz w:val="17"/>
          <w:szCs w:val="17"/>
          <w:lang w:val="uk-UA"/>
        </w:rPr>
        <w:lastRenderedPageBreak/>
        <w:t>класами. Пояснимо це на прикладі</w:t>
      </w:r>
      <w:r w:rsidRPr="0057303A">
        <w:rPr>
          <w:sz w:val="17"/>
          <w:szCs w:val="17"/>
        </w:rPr>
        <w:t xml:space="preserve"> 1.71.</w:t>
      </w:r>
    </w:p>
    <w:p w14:paraId="1AD718B0" w14:textId="77777777" w:rsidR="00777BFF" w:rsidRDefault="00777BFF" w:rsidP="00253FB5">
      <w:pPr>
        <w:spacing w:line="360" w:lineRule="auto"/>
        <w:ind w:left="105"/>
        <w:rPr>
          <w:sz w:val="17"/>
          <w:szCs w:val="17"/>
        </w:rPr>
      </w:pPr>
    </w:p>
    <w:tbl>
      <w:tblPr>
        <w:tblStyle w:val="TableNormal"/>
        <w:tblW w:w="9211" w:type="dxa"/>
        <w:tblInd w:w="434" w:type="dxa"/>
        <w:tblLayout w:type="fixed"/>
        <w:tblLook w:val="01E0" w:firstRow="1" w:lastRow="1" w:firstColumn="1" w:lastColumn="1" w:noHBand="0" w:noVBand="0"/>
      </w:tblPr>
      <w:tblGrid>
        <w:gridCol w:w="5177"/>
        <w:gridCol w:w="771"/>
        <w:gridCol w:w="621"/>
        <w:gridCol w:w="353"/>
        <w:gridCol w:w="332"/>
        <w:gridCol w:w="332"/>
        <w:gridCol w:w="343"/>
        <w:gridCol w:w="461"/>
        <w:gridCol w:w="365"/>
        <w:gridCol w:w="456"/>
      </w:tblGrid>
      <w:tr w:rsidR="0057303A" w:rsidRPr="0057303A" w14:paraId="3F2F8E8B" w14:textId="77777777" w:rsidTr="00C9561B">
        <w:trPr>
          <w:trHeight w:val="235"/>
        </w:trPr>
        <w:tc>
          <w:tcPr>
            <w:tcW w:w="5177" w:type="dxa"/>
            <w:tcBorders>
              <w:right w:val="single" w:sz="6" w:space="0" w:color="666666"/>
            </w:tcBorders>
          </w:tcPr>
          <w:p w14:paraId="238DC06A" w14:textId="77777777" w:rsidR="0057303A" w:rsidRPr="0057303A" w:rsidRDefault="0057303A" w:rsidP="00253FB5">
            <w:pPr>
              <w:spacing w:line="360" w:lineRule="auto"/>
              <w:rPr>
                <w:rFonts w:ascii="Arial Black" w:eastAsia="Courier New" w:hAnsi="Arial Black" w:cs="Courier New"/>
                <w:sz w:val="15"/>
                <w:lang w:val="uk-UA"/>
              </w:rPr>
            </w:pPr>
            <w:bookmarkStart w:id="1615" w:name="_GoBack"/>
            <w:bookmarkEnd w:id="1615"/>
            <w:r w:rsidRPr="0057303A">
              <w:rPr>
                <w:rFonts w:ascii="Arial Black" w:eastAsia="Courier New" w:hAnsi="Arial Black" w:cs="Courier New"/>
                <w:color w:val="685C53"/>
                <w:sz w:val="15"/>
              </w:rPr>
              <w:t>При</w:t>
            </w:r>
            <w:r w:rsidRPr="0057303A">
              <w:rPr>
                <w:rFonts w:ascii="Arial Black" w:eastAsia="Courier New" w:hAnsi="Arial Black" w:cs="Courier New"/>
                <w:color w:val="685C53"/>
                <w:sz w:val="15"/>
                <w:lang w:val="uk-UA"/>
              </w:rPr>
              <w:t>клад</w:t>
            </w:r>
            <w:r w:rsidRPr="0057303A">
              <w:rPr>
                <w:rFonts w:ascii="Arial Black" w:eastAsia="Courier New" w:hAnsi="Arial Black" w:cs="Courier New"/>
                <w:color w:val="685C53"/>
                <w:sz w:val="15"/>
              </w:rPr>
              <w:t xml:space="preserve"> 1.71. </w:t>
            </w:r>
            <w:r w:rsidRPr="0057303A">
              <w:rPr>
                <w:rFonts w:ascii="Arial Black" w:eastAsia="Courier New" w:hAnsi="Arial Black" w:cs="Courier New"/>
                <w:color w:val="685C53"/>
                <w:sz w:val="15"/>
                <w:lang w:val="uk-UA"/>
              </w:rPr>
              <w:t>Поєднання</w:t>
            </w:r>
            <w:r w:rsidRPr="0057303A">
              <w:rPr>
                <w:rFonts w:ascii="Arial Black" w:eastAsia="Courier New" w:hAnsi="Arial Black" w:cs="Courier New"/>
                <w:color w:val="685C53"/>
                <w:sz w:val="15"/>
              </w:rPr>
              <w:t xml:space="preserve"> стил</w:t>
            </w:r>
            <w:r w:rsidRPr="0057303A">
              <w:rPr>
                <w:rFonts w:ascii="Arial Black" w:eastAsia="Courier New" w:hAnsi="Arial Black" w:cs="Courier New"/>
                <w:color w:val="685C53"/>
                <w:sz w:val="15"/>
                <w:lang w:val="uk-UA"/>
              </w:rPr>
              <w:t>ів</w:t>
            </w:r>
          </w:p>
        </w:tc>
        <w:tc>
          <w:tcPr>
            <w:tcW w:w="771" w:type="dxa"/>
            <w:tcBorders>
              <w:left w:val="single" w:sz="6" w:space="0" w:color="666666"/>
              <w:right w:val="double" w:sz="2" w:space="0" w:color="666666"/>
            </w:tcBorders>
            <w:shd w:val="clear" w:color="auto" w:fill="CEE2D3"/>
          </w:tcPr>
          <w:p w14:paraId="101B5503"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XHTML 1.0</w:t>
            </w:r>
          </w:p>
        </w:tc>
        <w:tc>
          <w:tcPr>
            <w:tcW w:w="621" w:type="dxa"/>
            <w:tcBorders>
              <w:left w:val="double" w:sz="2" w:space="0" w:color="666666"/>
              <w:right w:val="double" w:sz="2" w:space="0" w:color="666666"/>
            </w:tcBorders>
            <w:shd w:val="clear" w:color="auto" w:fill="CEE2D3"/>
          </w:tcPr>
          <w:p w14:paraId="039917E7"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CSS 2.1</w:t>
            </w:r>
          </w:p>
        </w:tc>
        <w:tc>
          <w:tcPr>
            <w:tcW w:w="353" w:type="dxa"/>
            <w:tcBorders>
              <w:left w:val="double" w:sz="2" w:space="0" w:color="666666"/>
              <w:right w:val="single" w:sz="6" w:space="0" w:color="666666"/>
            </w:tcBorders>
            <w:shd w:val="clear" w:color="auto" w:fill="CEE2D3"/>
          </w:tcPr>
          <w:p w14:paraId="2336BB28" w14:textId="77777777" w:rsidR="0057303A" w:rsidRPr="0057303A" w:rsidRDefault="0057303A" w:rsidP="00253FB5">
            <w:pPr>
              <w:spacing w:line="360" w:lineRule="auto"/>
              <w:ind w:left="46"/>
              <w:rPr>
                <w:rFonts w:eastAsia="Courier New" w:hAnsi="Courier New" w:cs="Courier New"/>
                <w:sz w:val="13"/>
              </w:rPr>
            </w:pPr>
            <w:r w:rsidRPr="0057303A">
              <w:rPr>
                <w:rFonts w:eastAsia="Courier New" w:hAnsi="Courier New" w:cs="Courier New"/>
                <w:sz w:val="13"/>
              </w:rPr>
              <w:t>IE 7</w:t>
            </w:r>
          </w:p>
        </w:tc>
        <w:tc>
          <w:tcPr>
            <w:tcW w:w="332" w:type="dxa"/>
            <w:tcBorders>
              <w:left w:val="single" w:sz="6" w:space="0" w:color="666666"/>
              <w:right w:val="single" w:sz="6" w:space="0" w:color="666666"/>
            </w:tcBorders>
            <w:shd w:val="clear" w:color="auto" w:fill="CEE2D3"/>
          </w:tcPr>
          <w:p w14:paraId="05B6B6E4"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8</w:t>
            </w:r>
          </w:p>
        </w:tc>
        <w:tc>
          <w:tcPr>
            <w:tcW w:w="332" w:type="dxa"/>
            <w:tcBorders>
              <w:left w:val="single" w:sz="6" w:space="0" w:color="666666"/>
              <w:right w:val="single" w:sz="6" w:space="0" w:color="666666"/>
            </w:tcBorders>
            <w:shd w:val="clear" w:color="auto" w:fill="CEE2D3"/>
          </w:tcPr>
          <w:p w14:paraId="4D92F5A2"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IE 9</w:t>
            </w:r>
          </w:p>
        </w:tc>
        <w:tc>
          <w:tcPr>
            <w:tcW w:w="343" w:type="dxa"/>
            <w:tcBorders>
              <w:left w:val="single" w:sz="6" w:space="0" w:color="666666"/>
              <w:right w:val="single" w:sz="6" w:space="0" w:color="666666"/>
            </w:tcBorders>
            <w:shd w:val="clear" w:color="auto" w:fill="CEE2D3"/>
          </w:tcPr>
          <w:p w14:paraId="19E63985"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Cr 8</w:t>
            </w:r>
          </w:p>
        </w:tc>
        <w:tc>
          <w:tcPr>
            <w:tcW w:w="461" w:type="dxa"/>
            <w:tcBorders>
              <w:left w:val="single" w:sz="6" w:space="0" w:color="666666"/>
              <w:right w:val="single" w:sz="6" w:space="0" w:color="666666"/>
            </w:tcBorders>
            <w:shd w:val="clear" w:color="auto" w:fill="CEE2D3"/>
          </w:tcPr>
          <w:p w14:paraId="30396BD9" w14:textId="77777777" w:rsidR="0057303A" w:rsidRPr="0057303A" w:rsidRDefault="0057303A" w:rsidP="00253FB5">
            <w:pPr>
              <w:spacing w:line="360" w:lineRule="auto"/>
              <w:ind w:left="40"/>
              <w:rPr>
                <w:rFonts w:eastAsia="Courier New" w:hAnsi="Courier New" w:cs="Courier New"/>
                <w:sz w:val="13"/>
              </w:rPr>
            </w:pPr>
            <w:r w:rsidRPr="0057303A">
              <w:rPr>
                <w:rFonts w:eastAsia="Courier New" w:hAnsi="Courier New" w:cs="Courier New"/>
                <w:sz w:val="13"/>
              </w:rPr>
              <w:t>Op 11</w:t>
            </w:r>
          </w:p>
        </w:tc>
        <w:tc>
          <w:tcPr>
            <w:tcW w:w="365" w:type="dxa"/>
            <w:tcBorders>
              <w:left w:val="single" w:sz="6" w:space="0" w:color="666666"/>
              <w:right w:val="single" w:sz="6" w:space="0" w:color="666666"/>
            </w:tcBorders>
            <w:shd w:val="clear" w:color="auto" w:fill="CEE2D3"/>
          </w:tcPr>
          <w:p w14:paraId="25EB3714" w14:textId="77777777" w:rsidR="0057303A" w:rsidRPr="0057303A" w:rsidRDefault="0057303A" w:rsidP="00253FB5">
            <w:pPr>
              <w:spacing w:line="360" w:lineRule="auto"/>
              <w:ind w:left="39"/>
              <w:rPr>
                <w:rFonts w:eastAsia="Courier New" w:hAnsi="Courier New" w:cs="Courier New"/>
                <w:sz w:val="13"/>
              </w:rPr>
            </w:pPr>
            <w:r w:rsidRPr="0057303A">
              <w:rPr>
                <w:rFonts w:eastAsia="Courier New" w:hAnsi="Courier New" w:cs="Courier New"/>
                <w:sz w:val="13"/>
              </w:rPr>
              <w:t>Sa 5</w:t>
            </w:r>
          </w:p>
        </w:tc>
        <w:tc>
          <w:tcPr>
            <w:tcW w:w="456" w:type="dxa"/>
            <w:tcBorders>
              <w:left w:val="single" w:sz="6" w:space="0" w:color="666666"/>
            </w:tcBorders>
            <w:shd w:val="clear" w:color="auto" w:fill="CEE2D3"/>
          </w:tcPr>
          <w:p w14:paraId="4BACCC89" w14:textId="77777777" w:rsidR="0057303A" w:rsidRPr="0057303A" w:rsidRDefault="0057303A" w:rsidP="00253FB5">
            <w:pPr>
              <w:spacing w:line="360" w:lineRule="auto"/>
              <w:ind w:left="38"/>
              <w:rPr>
                <w:rFonts w:eastAsia="Courier New" w:hAnsi="Courier New" w:cs="Courier New"/>
                <w:sz w:val="13"/>
              </w:rPr>
            </w:pPr>
            <w:r w:rsidRPr="0057303A">
              <w:rPr>
                <w:rFonts w:eastAsia="Courier New" w:hAnsi="Courier New" w:cs="Courier New"/>
                <w:sz w:val="13"/>
              </w:rPr>
              <w:t>Fx 3.6</w:t>
            </w:r>
          </w:p>
        </w:tc>
      </w:tr>
      <w:tr w:rsidR="0057303A" w:rsidRPr="00097C12" w14:paraId="2FD67BAE" w14:textId="77777777" w:rsidTr="00C9561B">
        <w:trPr>
          <w:trHeight w:val="867"/>
        </w:trPr>
        <w:tc>
          <w:tcPr>
            <w:tcW w:w="9211" w:type="dxa"/>
            <w:gridSpan w:val="10"/>
            <w:shd w:val="clear" w:color="auto" w:fill="F8F7F2"/>
          </w:tcPr>
          <w:p w14:paraId="1E7C3E1E" w14:textId="77777777" w:rsidR="0057303A" w:rsidRPr="0057303A" w:rsidRDefault="0057303A" w:rsidP="00C9561B">
            <w:pPr>
              <w:ind w:left="254" w:right="4061" w:hanging="180"/>
              <w:rPr>
                <w:rFonts w:ascii="Courier New" w:eastAsia="Courier New" w:hAnsi="Courier New" w:cs="Courier New"/>
                <w:sz w:val="15"/>
                <w:lang w:val="en-US"/>
              </w:rPr>
            </w:pPr>
            <w:r w:rsidRPr="0057303A">
              <w:rPr>
                <w:rFonts w:ascii="Courier New" w:eastAsia="Courier New" w:hAnsi="Courier New" w:cs="Courier New"/>
                <w:sz w:val="15"/>
                <w:lang w:val="en-US"/>
              </w:rPr>
              <w:t xml:space="preserve">&lt;!DOCTYPE html PUBLIC "-//W3C//DTD XHTML 1.0 Strict//EN" </w:t>
            </w:r>
            <w:r w:rsidR="003D6273">
              <w:fldChar w:fldCharType="begin"/>
            </w:r>
            <w:r w:rsidR="003D6273" w:rsidRPr="003D6273">
              <w:rPr>
                <w:lang w:val="en-US"/>
                <w:rPrChange w:id="1616"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"http://www.w3.org/TR/xhtml1/DTD/xhtml1</w:t>
            </w:r>
            <w:r w:rsidR="003D6273">
              <w:fldChar w:fldCharType="end"/>
            </w:r>
            <w:r w:rsidRPr="0057303A">
              <w:rPr>
                <w:rFonts w:ascii="Courier New" w:eastAsia="Courier New" w:hAnsi="Courier New" w:cs="Courier New"/>
                <w:sz w:val="15"/>
                <w:lang w:val="en-US"/>
              </w:rPr>
              <w:t>-</w:t>
            </w:r>
            <w:r w:rsidR="003D6273">
              <w:fldChar w:fldCharType="begin"/>
            </w:r>
            <w:r w:rsidR="003D6273" w:rsidRPr="003D6273">
              <w:rPr>
                <w:lang w:val="en-US"/>
                <w:rPrChange w:id="1617" w:author="Пользователь Windows" w:date="2019-12-19T05:26:00Z">
                  <w:rPr/>
                </w:rPrChange>
              </w:rPr>
              <w:instrText>HYPERLINK "http://www.w3.org/TR/xhtml1/DTD/xhtml1-strict.dtd" \h</w:instrText>
            </w:r>
            <w:r w:rsidR="003D6273">
              <w:fldChar w:fldCharType="separate"/>
            </w:r>
            <w:r w:rsidRPr="0057303A">
              <w:rPr>
                <w:rFonts w:ascii="Courier New" w:eastAsia="Courier New" w:hAnsi="Courier New" w:cs="Courier New"/>
                <w:sz w:val="15"/>
                <w:lang w:val="en-US"/>
              </w:rPr>
              <w:t>strict.dtd"&gt;</w:t>
            </w:r>
            <w:r w:rsidR="003D6273">
              <w:fldChar w:fldCharType="end"/>
            </w:r>
          </w:p>
          <w:p w14:paraId="1F67D3A6" w14:textId="77777777" w:rsidR="0057303A" w:rsidRPr="0057303A" w:rsidRDefault="0057303A" w:rsidP="00C9561B">
            <w:pPr>
              <w:ind w:left="74"/>
              <w:rPr>
                <w:rFonts w:ascii="Courier New" w:eastAsia="Courier New" w:hAnsi="Courier New" w:cs="Courier New"/>
                <w:sz w:val="15"/>
                <w:lang w:val="en-US"/>
              </w:rPr>
            </w:pPr>
            <w:r w:rsidRPr="0057303A">
              <w:rPr>
                <w:rFonts w:ascii="Courier New" w:eastAsia="Courier New" w:hAnsi="Courier New" w:cs="Courier New"/>
                <w:sz w:val="15"/>
                <w:lang w:val="en-US"/>
              </w:rPr>
              <w:t xml:space="preserve">&lt;html </w:t>
            </w:r>
            <w:r w:rsidR="003D6273">
              <w:fldChar w:fldCharType="begin"/>
            </w:r>
            <w:r w:rsidR="003D6273" w:rsidRPr="003D6273">
              <w:rPr>
                <w:lang w:val="en-US"/>
                <w:rPrChange w:id="1618" w:author="Пользователь Windows" w:date="2019-12-19T05:26:00Z">
                  <w:rPr/>
                </w:rPrChange>
              </w:rPr>
              <w:instrText>HYPERLINK "http://www.w3.org/1999/xhtml" \h</w:instrText>
            </w:r>
            <w:r w:rsidR="003D6273">
              <w:fldChar w:fldCharType="separate"/>
            </w:r>
            <w:r w:rsidRPr="0057303A">
              <w:rPr>
                <w:rFonts w:ascii="Courier New" w:eastAsia="Courier New" w:hAnsi="Courier New" w:cs="Courier New"/>
                <w:sz w:val="15"/>
                <w:lang w:val="en-US"/>
              </w:rPr>
              <w:t>xmlns="http://www.w3.org/1999/xhtml"&gt;</w:t>
            </w:r>
            <w:r w:rsidR="003D6273">
              <w:fldChar w:fldCharType="end"/>
            </w:r>
          </w:p>
          <w:p w14:paraId="6D2F5D78" w14:textId="77777777" w:rsidR="0057303A" w:rsidRPr="0057303A" w:rsidRDefault="0057303A" w:rsidP="00C9561B">
            <w:pPr>
              <w:ind w:left="164"/>
              <w:rPr>
                <w:rFonts w:ascii="Courier New" w:eastAsia="Courier New" w:hAnsi="Courier New" w:cs="Courier New"/>
                <w:sz w:val="15"/>
                <w:lang w:val="en-US"/>
              </w:rPr>
            </w:pPr>
            <w:r w:rsidRPr="0057303A">
              <w:rPr>
                <w:rFonts w:ascii="Courier New" w:eastAsia="Courier New" w:hAnsi="Courier New" w:cs="Courier New"/>
                <w:sz w:val="15"/>
                <w:lang w:val="en-US"/>
              </w:rPr>
              <w:t>&lt;head&gt;</w:t>
            </w:r>
          </w:p>
          <w:p w14:paraId="4D21C073" w14:textId="77777777" w:rsidR="0057303A" w:rsidRDefault="0057303A" w:rsidP="00C9561B">
            <w:pPr>
              <w:ind w:left="254"/>
              <w:rPr>
                <w:rFonts w:ascii="Courier New" w:eastAsia="Courier New" w:hAnsi="Courier New" w:cs="Courier New"/>
                <w:sz w:val="15"/>
                <w:lang w:val="en-US"/>
              </w:rPr>
            </w:pPr>
            <w:r w:rsidRPr="0057303A">
              <w:rPr>
                <w:rFonts w:ascii="Courier New" w:eastAsia="Courier New" w:hAnsi="Courier New" w:cs="Courier New"/>
                <w:sz w:val="15"/>
                <w:lang w:val="en-US"/>
              </w:rPr>
              <w:t>&lt;meta http-equiv="Content-Type" content="text/html; charset=utf-8" /&gt;</w:t>
            </w:r>
          </w:p>
          <w:p w14:paraId="22E0DF5C" w14:textId="77777777" w:rsidR="00B55201" w:rsidRPr="00EB5600" w:rsidRDefault="00B55201" w:rsidP="00C9561B">
            <w:pPr>
              <w:ind w:left="246"/>
              <w:rPr>
                <w:rFonts w:ascii="Courier New" w:hAnsi="Courier New"/>
                <w:sz w:val="15"/>
                <w:lang w:val="en-US"/>
              </w:rPr>
            </w:pPr>
            <w:r w:rsidRPr="00EB5600">
              <w:rPr>
                <w:rFonts w:ascii="Courier New" w:hAnsi="Courier New"/>
                <w:sz w:val="15"/>
                <w:lang w:val="en-US"/>
              </w:rPr>
              <w:t>&lt;title&gt;</w:t>
            </w:r>
            <w:r>
              <w:rPr>
                <w:rFonts w:ascii="Courier New" w:hAnsi="Courier New"/>
                <w:sz w:val="15"/>
                <w:lang w:val="uk-UA"/>
              </w:rPr>
              <w:t>І</w:t>
            </w:r>
            <w:r>
              <w:rPr>
                <w:rFonts w:ascii="Courier New" w:hAnsi="Courier New"/>
                <w:sz w:val="15"/>
              </w:rPr>
              <w:t>дентиф</w:t>
            </w:r>
            <w:r>
              <w:rPr>
                <w:rFonts w:ascii="Courier New" w:hAnsi="Courier New"/>
                <w:sz w:val="15"/>
                <w:lang w:val="uk-UA"/>
              </w:rPr>
              <w:t>і</w:t>
            </w:r>
            <w:r>
              <w:rPr>
                <w:rFonts w:ascii="Courier New" w:hAnsi="Courier New"/>
                <w:sz w:val="15"/>
              </w:rPr>
              <w:t>катор</w:t>
            </w:r>
            <w:r>
              <w:rPr>
                <w:rFonts w:ascii="Courier New" w:hAnsi="Courier New"/>
                <w:sz w:val="15"/>
                <w:lang w:val="uk-UA"/>
              </w:rPr>
              <w:t>и</w:t>
            </w:r>
            <w:r w:rsidRPr="00EB5600">
              <w:rPr>
                <w:rFonts w:ascii="Courier New" w:hAnsi="Courier New"/>
                <w:sz w:val="15"/>
                <w:lang w:val="en-US"/>
              </w:rPr>
              <w:t>&lt;/title&gt;</w:t>
            </w:r>
          </w:p>
          <w:p w14:paraId="27E58F42" w14:textId="77777777" w:rsidR="00B55201" w:rsidRPr="00EB5600" w:rsidRDefault="00B55201" w:rsidP="00C9561B">
            <w:pPr>
              <w:ind w:left="344" w:right="6684" w:hanging="90"/>
              <w:rPr>
                <w:rFonts w:ascii="Courier New"/>
                <w:sz w:val="15"/>
                <w:lang w:val="en-US"/>
              </w:rPr>
            </w:pPr>
            <w:r w:rsidRPr="00EB5600">
              <w:rPr>
                <w:rFonts w:ascii="Courier New"/>
                <w:sz w:val="15"/>
                <w:lang w:val="en-US"/>
              </w:rPr>
              <w:t>&lt;style type="text/css"&gt; #A, .a {</w:t>
            </w:r>
          </w:p>
          <w:p w14:paraId="2CB5B1B7" w14:textId="77777777" w:rsidR="00B55201" w:rsidRPr="00EB5600" w:rsidRDefault="00B55201" w:rsidP="00C9561B">
            <w:pPr>
              <w:ind w:left="434" w:right="6904"/>
              <w:rPr>
                <w:rFonts w:ascii="Courier New"/>
                <w:sz w:val="15"/>
                <w:lang w:val="en-US"/>
              </w:rPr>
            </w:pPr>
            <w:r w:rsidRPr="00EB5600">
              <w:rPr>
                <w:rFonts w:ascii="Courier New"/>
                <w:sz w:val="15"/>
                <w:lang w:val="en-US"/>
              </w:rPr>
              <w:t>border: none; background: #f0f0f0; color: green; padding: 5px;</w:t>
            </w:r>
          </w:p>
          <w:p w14:paraId="516F920C" w14:textId="77777777" w:rsidR="00B55201" w:rsidRPr="00EB5600" w:rsidRDefault="00B55201" w:rsidP="00C9561B">
            <w:pPr>
              <w:ind w:left="344"/>
              <w:rPr>
                <w:rFonts w:ascii="Courier New"/>
                <w:sz w:val="15"/>
                <w:lang w:val="en-US"/>
              </w:rPr>
            </w:pPr>
            <w:r w:rsidRPr="00EB5600">
              <w:rPr>
                <w:rFonts w:ascii="Courier New"/>
                <w:sz w:val="15"/>
                <w:lang w:val="en-US"/>
              </w:rPr>
              <w:t>}</w:t>
            </w:r>
          </w:p>
          <w:p w14:paraId="4042A4A9" w14:textId="77777777" w:rsidR="00B55201" w:rsidRPr="00EB5600" w:rsidRDefault="00B55201" w:rsidP="00C9561B">
            <w:pPr>
              <w:ind w:left="344"/>
              <w:rPr>
                <w:rFonts w:ascii="Courier New"/>
                <w:sz w:val="15"/>
                <w:lang w:val="en-US"/>
              </w:rPr>
            </w:pPr>
            <w:r w:rsidRPr="00EB5600">
              <w:rPr>
                <w:rFonts w:ascii="Courier New"/>
                <w:sz w:val="15"/>
                <w:lang w:val="en-US"/>
              </w:rPr>
              <w:t>.b {</w:t>
            </w:r>
          </w:p>
          <w:p w14:paraId="57B3BA1D" w14:textId="77777777" w:rsidR="00B55201" w:rsidRPr="00EB5600" w:rsidRDefault="00B55201" w:rsidP="00C9561B">
            <w:pPr>
              <w:ind w:left="434" w:right="6795"/>
              <w:rPr>
                <w:rFonts w:ascii="Courier New"/>
                <w:sz w:val="15"/>
                <w:lang w:val="en-US"/>
              </w:rPr>
            </w:pPr>
            <w:r w:rsidRPr="00EB5600">
              <w:rPr>
                <w:rFonts w:ascii="Courier New"/>
                <w:sz w:val="15"/>
                <w:lang w:val="en-US"/>
              </w:rPr>
              <w:t>border: 1px solid</w:t>
            </w:r>
            <w:r w:rsidRPr="00EB5600">
              <w:rPr>
                <w:rFonts w:ascii="Courier New"/>
                <w:spacing w:val="-21"/>
                <w:sz w:val="15"/>
                <w:lang w:val="en-US"/>
              </w:rPr>
              <w:t xml:space="preserve"> </w:t>
            </w:r>
            <w:r w:rsidRPr="00EB5600">
              <w:rPr>
                <w:rFonts w:ascii="Courier New"/>
                <w:sz w:val="15"/>
                <w:lang w:val="en-US"/>
              </w:rPr>
              <w:t>red; color:</w:t>
            </w:r>
            <w:r w:rsidRPr="00EB5600">
              <w:rPr>
                <w:rFonts w:ascii="Courier New"/>
                <w:spacing w:val="-13"/>
                <w:sz w:val="15"/>
                <w:lang w:val="en-US"/>
              </w:rPr>
              <w:t xml:space="preserve"> </w:t>
            </w:r>
            <w:r w:rsidRPr="00EB5600">
              <w:rPr>
                <w:rFonts w:ascii="Courier New"/>
                <w:sz w:val="15"/>
                <w:lang w:val="en-US"/>
              </w:rPr>
              <w:t>red;</w:t>
            </w:r>
          </w:p>
          <w:p w14:paraId="24F7D8C2" w14:textId="77777777" w:rsidR="00B55201" w:rsidRPr="00EB5600" w:rsidRDefault="00B55201" w:rsidP="00C9561B">
            <w:pPr>
              <w:ind w:left="434"/>
              <w:rPr>
                <w:rFonts w:ascii="Courier New"/>
                <w:sz w:val="15"/>
                <w:lang w:val="en-US"/>
              </w:rPr>
            </w:pPr>
            <w:r w:rsidRPr="00EB5600">
              <w:rPr>
                <w:rFonts w:ascii="Courier New"/>
                <w:sz w:val="15"/>
                <w:lang w:val="en-US"/>
              </w:rPr>
              <w:t>padding:</w:t>
            </w:r>
            <w:r w:rsidRPr="00EB5600">
              <w:rPr>
                <w:rFonts w:ascii="Courier New"/>
                <w:spacing w:val="-18"/>
                <w:sz w:val="15"/>
                <w:lang w:val="en-US"/>
              </w:rPr>
              <w:t xml:space="preserve"> </w:t>
            </w:r>
            <w:r w:rsidRPr="00EB5600">
              <w:rPr>
                <w:rFonts w:ascii="Courier New"/>
                <w:sz w:val="15"/>
                <w:lang w:val="en-US"/>
              </w:rPr>
              <w:t>0;</w:t>
            </w:r>
          </w:p>
          <w:p w14:paraId="5343455F" w14:textId="77777777" w:rsidR="00B55201" w:rsidRPr="00EB5600" w:rsidRDefault="00B55201" w:rsidP="00C9561B">
            <w:pPr>
              <w:ind w:left="344"/>
              <w:rPr>
                <w:rFonts w:ascii="Courier New"/>
                <w:sz w:val="15"/>
                <w:lang w:val="en-US"/>
              </w:rPr>
            </w:pPr>
            <w:r w:rsidRPr="00EB5600">
              <w:rPr>
                <w:rFonts w:ascii="Courier New"/>
                <w:sz w:val="15"/>
                <w:lang w:val="en-US"/>
              </w:rPr>
              <w:t>}</w:t>
            </w:r>
          </w:p>
          <w:p w14:paraId="56C91E82" w14:textId="77777777" w:rsidR="00B55201" w:rsidRPr="00EB5600" w:rsidRDefault="00B55201" w:rsidP="00C9561B">
            <w:pPr>
              <w:ind w:left="254"/>
              <w:rPr>
                <w:rFonts w:ascii="Courier New"/>
                <w:sz w:val="15"/>
                <w:lang w:val="en-US"/>
              </w:rPr>
            </w:pPr>
            <w:r w:rsidRPr="00EB5600">
              <w:rPr>
                <w:rFonts w:ascii="Courier New"/>
                <w:sz w:val="15"/>
                <w:lang w:val="en-US"/>
              </w:rPr>
              <w:t>&lt;/style&gt;</w:t>
            </w:r>
          </w:p>
          <w:p w14:paraId="7CA448A0" w14:textId="77777777" w:rsidR="00B55201" w:rsidRPr="00EB5600" w:rsidRDefault="00B55201" w:rsidP="00C9561B">
            <w:pPr>
              <w:ind w:left="164"/>
              <w:rPr>
                <w:rFonts w:ascii="Courier New"/>
                <w:sz w:val="15"/>
                <w:lang w:val="en-US"/>
              </w:rPr>
            </w:pPr>
            <w:r w:rsidRPr="00EB5600">
              <w:rPr>
                <w:rFonts w:ascii="Courier New"/>
                <w:sz w:val="15"/>
                <w:lang w:val="en-US"/>
              </w:rPr>
              <w:t>&lt;/head&gt;</w:t>
            </w:r>
          </w:p>
          <w:p w14:paraId="45831571" w14:textId="77777777" w:rsidR="00B55201" w:rsidRPr="00EB5600" w:rsidRDefault="00B55201" w:rsidP="00C9561B">
            <w:pPr>
              <w:ind w:left="164"/>
              <w:rPr>
                <w:rFonts w:ascii="Courier New"/>
                <w:sz w:val="15"/>
                <w:lang w:val="en-US"/>
              </w:rPr>
            </w:pPr>
            <w:r w:rsidRPr="00EB5600">
              <w:rPr>
                <w:rFonts w:ascii="Courier New"/>
                <w:sz w:val="15"/>
                <w:lang w:val="en-US"/>
              </w:rPr>
              <w:t>&lt;body&gt;</w:t>
            </w:r>
          </w:p>
          <w:p w14:paraId="50DA5881" w14:textId="77777777" w:rsidR="00B55201" w:rsidRPr="00EB5600" w:rsidRDefault="00B55201" w:rsidP="00C9561B">
            <w:pPr>
              <w:ind w:left="246"/>
              <w:rPr>
                <w:rFonts w:ascii="Courier New" w:hAnsi="Courier New"/>
                <w:sz w:val="15"/>
                <w:lang w:val="en-US"/>
              </w:rPr>
            </w:pPr>
            <w:r w:rsidRPr="00EB5600">
              <w:rPr>
                <w:rFonts w:ascii="Courier New" w:hAnsi="Courier New"/>
                <w:sz w:val="15"/>
                <w:lang w:val="en-US"/>
              </w:rPr>
              <w:t>&lt;p id="A" class="b"&gt;</w:t>
            </w:r>
            <w:r>
              <w:rPr>
                <w:rFonts w:ascii="Courier New" w:hAnsi="Courier New"/>
                <w:sz w:val="15"/>
              </w:rPr>
              <w:t>Стиль</w:t>
            </w:r>
            <w:r w:rsidRPr="00EB5600">
              <w:rPr>
                <w:rFonts w:ascii="Courier New" w:hAnsi="Courier New"/>
                <w:sz w:val="15"/>
                <w:lang w:val="en-US"/>
              </w:rPr>
              <w:t xml:space="preserve"> </w:t>
            </w:r>
            <w:r>
              <w:rPr>
                <w:rFonts w:ascii="Courier New" w:hAnsi="Courier New"/>
                <w:sz w:val="15"/>
                <w:lang w:val="uk-UA"/>
              </w:rPr>
              <w:t>і</w:t>
            </w:r>
            <w:r>
              <w:rPr>
                <w:rFonts w:ascii="Courier New" w:hAnsi="Courier New"/>
                <w:sz w:val="15"/>
              </w:rPr>
              <w:t>дентиф</w:t>
            </w:r>
            <w:r>
              <w:rPr>
                <w:rFonts w:ascii="Courier New" w:hAnsi="Courier New"/>
                <w:sz w:val="15"/>
                <w:lang w:val="uk-UA"/>
              </w:rPr>
              <w:t>і</w:t>
            </w:r>
            <w:r>
              <w:rPr>
                <w:rFonts w:ascii="Courier New" w:hAnsi="Courier New"/>
                <w:sz w:val="15"/>
              </w:rPr>
              <w:t>катор</w:t>
            </w:r>
            <w:r>
              <w:rPr>
                <w:rFonts w:ascii="Courier New" w:hAnsi="Courier New"/>
                <w:sz w:val="15"/>
                <w:lang w:val="uk-UA"/>
              </w:rPr>
              <w:t>а</w:t>
            </w:r>
            <w:r w:rsidRPr="00EB5600">
              <w:rPr>
                <w:rFonts w:ascii="Courier New" w:hAnsi="Courier New"/>
                <w:sz w:val="15"/>
                <w:lang w:val="en-US"/>
              </w:rPr>
              <w:t xml:space="preserve"> &lt;/p&gt;</w:t>
            </w:r>
          </w:p>
          <w:p w14:paraId="63823F80" w14:textId="77777777" w:rsidR="00B55201" w:rsidRPr="00EB5600" w:rsidRDefault="00B55201" w:rsidP="00C9561B">
            <w:pPr>
              <w:ind w:left="246"/>
              <w:rPr>
                <w:rFonts w:ascii="Courier New" w:hAnsi="Courier New"/>
                <w:sz w:val="15"/>
                <w:lang w:val="en-US"/>
              </w:rPr>
            </w:pPr>
            <w:r w:rsidRPr="00EB5600">
              <w:rPr>
                <w:rFonts w:ascii="Courier New" w:hAnsi="Courier New"/>
                <w:sz w:val="15"/>
                <w:lang w:val="en-US"/>
              </w:rPr>
              <w:t>&lt;p class="a b"&gt;</w:t>
            </w:r>
            <w:r>
              <w:rPr>
                <w:rFonts w:ascii="Courier New" w:hAnsi="Courier New"/>
                <w:sz w:val="15"/>
              </w:rPr>
              <w:t>Стиль</w:t>
            </w:r>
            <w:r w:rsidRPr="00EB5600">
              <w:rPr>
                <w:rFonts w:ascii="Courier New" w:hAnsi="Courier New"/>
                <w:sz w:val="15"/>
                <w:lang w:val="en-US"/>
              </w:rPr>
              <w:t xml:space="preserve"> </w:t>
            </w:r>
            <w:r>
              <w:rPr>
                <w:rFonts w:ascii="Courier New" w:hAnsi="Courier New"/>
                <w:sz w:val="15"/>
              </w:rPr>
              <w:t>клас</w:t>
            </w:r>
            <w:r>
              <w:rPr>
                <w:rFonts w:ascii="Courier New" w:hAnsi="Courier New"/>
                <w:sz w:val="15"/>
                <w:lang w:val="uk-UA"/>
              </w:rPr>
              <w:t>ів</w:t>
            </w:r>
            <w:r w:rsidRPr="00EB5600">
              <w:rPr>
                <w:rFonts w:ascii="Courier New" w:hAnsi="Courier New"/>
                <w:sz w:val="15"/>
                <w:lang w:val="en-US"/>
              </w:rPr>
              <w:t xml:space="preserve"> a </w:t>
            </w:r>
            <w:r>
              <w:rPr>
                <w:rFonts w:ascii="Courier New" w:hAnsi="Courier New"/>
                <w:sz w:val="15"/>
                <w:lang w:val="uk-UA"/>
              </w:rPr>
              <w:t>і</w:t>
            </w:r>
            <w:r w:rsidRPr="00EB5600">
              <w:rPr>
                <w:rFonts w:ascii="Courier New" w:hAnsi="Courier New"/>
                <w:sz w:val="15"/>
                <w:lang w:val="en-US"/>
              </w:rPr>
              <w:t xml:space="preserve"> b&lt;/p&gt;</w:t>
            </w:r>
          </w:p>
          <w:p w14:paraId="16CB0E42" w14:textId="77777777" w:rsidR="00B55201" w:rsidRPr="00EB5600" w:rsidRDefault="00B55201" w:rsidP="00C9561B">
            <w:pPr>
              <w:ind w:left="246"/>
              <w:rPr>
                <w:rFonts w:ascii="Courier New" w:hAnsi="Courier New"/>
                <w:sz w:val="15"/>
                <w:lang w:val="en-US"/>
              </w:rPr>
            </w:pPr>
            <w:r w:rsidRPr="00EB5600">
              <w:rPr>
                <w:rFonts w:ascii="Courier New" w:hAnsi="Courier New"/>
                <w:sz w:val="15"/>
                <w:lang w:val="en-US"/>
              </w:rPr>
              <w:t>&lt;p class="b"&gt;</w:t>
            </w:r>
            <w:r>
              <w:rPr>
                <w:rFonts w:ascii="Courier New" w:hAnsi="Courier New"/>
                <w:sz w:val="15"/>
              </w:rPr>
              <w:t>Стиль</w:t>
            </w:r>
            <w:r w:rsidRPr="00EB5600">
              <w:rPr>
                <w:rFonts w:ascii="Courier New" w:hAnsi="Courier New"/>
                <w:sz w:val="15"/>
                <w:lang w:val="en-US"/>
              </w:rPr>
              <w:t xml:space="preserve"> </w:t>
            </w:r>
            <w:r>
              <w:rPr>
                <w:rFonts w:ascii="Courier New" w:hAnsi="Courier New"/>
                <w:sz w:val="15"/>
              </w:rPr>
              <w:t>клас</w:t>
            </w:r>
            <w:r>
              <w:rPr>
                <w:rFonts w:ascii="Courier New" w:hAnsi="Courier New"/>
                <w:sz w:val="15"/>
                <w:lang w:val="uk-UA"/>
              </w:rPr>
              <w:t>у</w:t>
            </w:r>
            <w:r w:rsidRPr="00EB5600">
              <w:rPr>
                <w:rFonts w:ascii="Courier New" w:hAnsi="Courier New"/>
                <w:sz w:val="15"/>
                <w:lang w:val="en-US"/>
              </w:rPr>
              <w:t xml:space="preserve"> b&lt;/p&gt;</w:t>
            </w:r>
          </w:p>
          <w:p w14:paraId="06EEBE04" w14:textId="77777777" w:rsidR="00B55201" w:rsidRPr="00EC1DB5" w:rsidRDefault="00B55201" w:rsidP="00C9561B">
            <w:pPr>
              <w:ind w:left="164"/>
              <w:rPr>
                <w:rFonts w:ascii="Courier New"/>
                <w:sz w:val="15"/>
                <w:lang w:val="en-US"/>
              </w:rPr>
            </w:pPr>
            <w:r w:rsidRPr="00EC1DB5">
              <w:rPr>
                <w:rFonts w:ascii="Courier New"/>
                <w:sz w:val="15"/>
                <w:lang w:val="en-US"/>
              </w:rPr>
              <w:t>&lt;/body&gt;</w:t>
            </w:r>
          </w:p>
          <w:p w14:paraId="5D9ECAC9" w14:textId="394750C0" w:rsidR="00B55201" w:rsidRPr="0057303A" w:rsidRDefault="00B55201" w:rsidP="00DD2646">
            <w:pPr>
              <w:ind w:left="74"/>
              <w:rPr>
                <w:rFonts w:ascii="Courier New" w:eastAsia="Courier New" w:hAnsi="Courier New" w:cs="Courier New"/>
                <w:sz w:val="15"/>
                <w:lang w:val="en-US"/>
              </w:rPr>
            </w:pPr>
            <w:r>
              <w:rPr>
                <w:rFonts w:ascii="Courier New"/>
                <w:sz w:val="15"/>
              </w:rPr>
              <w:t>&lt;/html&gt;</w:t>
            </w:r>
          </w:p>
        </w:tc>
      </w:tr>
    </w:tbl>
    <w:p w14:paraId="7288CC74" w14:textId="77777777" w:rsidR="00DD2646" w:rsidRDefault="00DD2646" w:rsidP="00253FB5">
      <w:pPr>
        <w:spacing w:line="360" w:lineRule="auto"/>
        <w:ind w:left="105" w:right="208"/>
        <w:rPr>
          <w:sz w:val="17"/>
          <w:szCs w:val="17"/>
          <w:lang w:val="uk-UA"/>
        </w:rPr>
      </w:pPr>
    </w:p>
    <w:p w14:paraId="525382F3" w14:textId="7FF19908" w:rsidR="0057303A" w:rsidRDefault="0057303A" w:rsidP="00253FB5">
      <w:pPr>
        <w:spacing w:line="360" w:lineRule="auto"/>
        <w:ind w:left="105" w:right="208"/>
        <w:rPr>
          <w:sz w:val="17"/>
          <w:szCs w:val="17"/>
        </w:rPr>
      </w:pPr>
      <w:r w:rsidRPr="0057303A">
        <w:rPr>
          <w:sz w:val="17"/>
          <w:szCs w:val="17"/>
          <w:lang w:val="uk-UA"/>
        </w:rPr>
        <w:t xml:space="preserve">Для першого абзацу встановлюється стиль від ідентифікатора </w:t>
      </w:r>
      <w:r w:rsidRPr="0057303A">
        <w:rPr>
          <w:rFonts w:ascii="Courier New" w:hAnsi="Courier New"/>
          <w:sz w:val="17"/>
          <w:szCs w:val="17"/>
        </w:rPr>
        <w:t xml:space="preserve">A </w:t>
      </w:r>
      <w:r w:rsidRPr="0057303A">
        <w:rPr>
          <w:sz w:val="17"/>
          <w:szCs w:val="17"/>
          <w:lang w:val="uk-UA"/>
        </w:rPr>
        <w:t xml:space="preserve">і класу </w:t>
      </w:r>
      <w:r w:rsidRPr="0057303A">
        <w:rPr>
          <w:rFonts w:ascii="Courier New" w:hAnsi="Courier New"/>
          <w:sz w:val="17"/>
          <w:szCs w:val="17"/>
        </w:rPr>
        <w:t>b</w:t>
      </w:r>
      <w:r w:rsidRPr="0057303A">
        <w:rPr>
          <w:sz w:val="17"/>
          <w:szCs w:val="17"/>
          <w:lang w:val="uk-UA"/>
        </w:rPr>
        <w:t>, властивості яких суперечать один одному. При цьому стиль класу буде ігноруватися через особливості каскадирования і специфічності. Для другого абзацу стиль задається через класи a і b одночасно. Пріоритет у класів однаковий, значить, у випадку якщо будуть задіяні ті властивості, які вказані в стилі нижче. До останнього абзацу застосовується стиль тільки від класу b. На рис. 1.46 показаний результат застосування стилів</w:t>
      </w:r>
      <w:r w:rsidRPr="0057303A">
        <w:rPr>
          <w:sz w:val="17"/>
          <w:szCs w:val="17"/>
        </w:rPr>
        <w:t>.</w:t>
      </w:r>
    </w:p>
    <w:p w14:paraId="68D37BB7" w14:textId="77777777" w:rsidR="00C9561B" w:rsidRPr="0057303A" w:rsidRDefault="00C9561B" w:rsidP="00253FB5">
      <w:pPr>
        <w:spacing w:line="360" w:lineRule="auto"/>
        <w:ind w:left="105" w:right="208"/>
        <w:rPr>
          <w:sz w:val="17"/>
          <w:szCs w:val="17"/>
          <w:lang w:val="uk-UA"/>
        </w:rPr>
      </w:pPr>
    </w:p>
    <w:p w14:paraId="143E1AB6" w14:textId="77777777" w:rsidR="0057303A" w:rsidRPr="0057303A" w:rsidRDefault="0057303A" w:rsidP="00253FB5">
      <w:pPr>
        <w:spacing w:line="360" w:lineRule="auto"/>
        <w:ind w:left="105" w:right="208"/>
        <w:jc w:val="center"/>
        <w:rPr>
          <w:sz w:val="17"/>
          <w:szCs w:val="17"/>
          <w:lang w:val="uk-UA"/>
        </w:rPr>
      </w:pPr>
      <w:r w:rsidRPr="0057303A">
        <w:rPr>
          <w:noProof/>
          <w:sz w:val="17"/>
          <w:szCs w:val="17"/>
          <w:lang w:val="en-US" w:eastAsia="en-US" w:bidi="ar-SA"/>
        </w:rPr>
        <w:drawing>
          <wp:inline distT="0" distB="0" distL="0" distR="0" wp14:anchorId="66092384" wp14:editId="07A45CFE">
            <wp:extent cx="3464389" cy="1811910"/>
            <wp:effectExtent l="19050" t="0" r="2711" b="0"/>
            <wp:docPr id="54"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 cstate="print"/>
                    <a:srcRect/>
                    <a:stretch>
                      <a:fillRect/>
                    </a:stretch>
                  </pic:blipFill>
                  <pic:spPr bwMode="auto">
                    <a:xfrm>
                      <a:off x="0" y="0"/>
                      <a:ext cx="3464876" cy="1812165"/>
                    </a:xfrm>
                    <a:prstGeom prst="rect">
                      <a:avLst/>
                    </a:prstGeom>
                    <a:noFill/>
                    <a:ln w="9525">
                      <a:noFill/>
                      <a:miter lim="800000"/>
                      <a:headEnd/>
                      <a:tailEnd/>
                    </a:ln>
                  </pic:spPr>
                </pic:pic>
              </a:graphicData>
            </a:graphic>
          </wp:inline>
        </w:drawing>
      </w:r>
    </w:p>
    <w:p w14:paraId="2D937BEE" w14:textId="77777777" w:rsidR="0057303A" w:rsidRPr="0057303A" w:rsidRDefault="0057303A" w:rsidP="00253FB5">
      <w:pPr>
        <w:spacing w:line="360" w:lineRule="auto"/>
        <w:ind w:left="1420" w:right="1432"/>
        <w:jc w:val="center"/>
        <w:rPr>
          <w:rFonts w:ascii="Georgia" w:hAnsi="Georgia"/>
          <w:i/>
          <w:sz w:val="17"/>
          <w:lang w:val="uk-UA"/>
        </w:rPr>
      </w:pPr>
      <w:r w:rsidRPr="0057303A">
        <w:rPr>
          <w:rFonts w:ascii="Georgia" w:hAnsi="Georgia"/>
          <w:i/>
          <w:color w:val="666666"/>
          <w:sz w:val="17"/>
        </w:rPr>
        <w:t xml:space="preserve">Рис. 1.46. </w:t>
      </w:r>
      <w:r w:rsidRPr="0057303A">
        <w:rPr>
          <w:rFonts w:ascii="Georgia" w:hAnsi="Georgia"/>
          <w:i/>
          <w:color w:val="666666"/>
          <w:sz w:val="17"/>
          <w:lang w:val="uk-UA"/>
        </w:rPr>
        <w:t>Використання</w:t>
      </w:r>
      <w:r w:rsidRPr="0057303A">
        <w:rPr>
          <w:rFonts w:ascii="Georgia" w:hAnsi="Georgia"/>
          <w:i/>
          <w:color w:val="666666"/>
          <w:sz w:val="17"/>
        </w:rPr>
        <w:t xml:space="preserve"> стил</w:t>
      </w:r>
      <w:r w:rsidRPr="0057303A">
        <w:rPr>
          <w:rFonts w:ascii="Georgia" w:hAnsi="Georgia"/>
          <w:i/>
          <w:color w:val="666666"/>
          <w:sz w:val="17"/>
          <w:lang w:val="uk-UA"/>
        </w:rPr>
        <w:t>ів</w:t>
      </w:r>
      <w:r w:rsidRPr="0057303A">
        <w:rPr>
          <w:rFonts w:ascii="Georgia" w:hAnsi="Georgia"/>
          <w:i/>
          <w:color w:val="666666"/>
          <w:sz w:val="17"/>
        </w:rPr>
        <w:t xml:space="preserve"> текст</w:t>
      </w:r>
      <w:r w:rsidRPr="0057303A">
        <w:rPr>
          <w:rFonts w:ascii="Georgia" w:hAnsi="Georgia"/>
          <w:i/>
          <w:color w:val="666666"/>
          <w:sz w:val="17"/>
          <w:lang w:val="uk-UA"/>
        </w:rPr>
        <w:t>у</w:t>
      </w:r>
    </w:p>
    <w:p w14:paraId="0E061BB3" w14:textId="77777777" w:rsidR="0057303A" w:rsidRPr="0057303A" w:rsidRDefault="0057303A" w:rsidP="00253FB5">
      <w:pPr>
        <w:spacing w:line="360" w:lineRule="auto"/>
        <w:rPr>
          <w:rFonts w:ascii="Georgia"/>
          <w:i/>
          <w:sz w:val="20"/>
          <w:szCs w:val="17"/>
        </w:rPr>
      </w:pPr>
    </w:p>
    <w:p w14:paraId="1B616B62" w14:textId="77777777" w:rsidR="0057303A" w:rsidRPr="0057303A" w:rsidRDefault="0057303A" w:rsidP="00253FB5">
      <w:pPr>
        <w:spacing w:line="360" w:lineRule="auto"/>
        <w:ind w:left="105"/>
        <w:rPr>
          <w:sz w:val="17"/>
          <w:szCs w:val="17"/>
          <w:lang w:val="uk-UA"/>
        </w:rPr>
      </w:pPr>
      <w:r w:rsidRPr="0057303A">
        <w:rPr>
          <w:sz w:val="17"/>
          <w:szCs w:val="17"/>
          <w:lang w:val="uk-UA"/>
        </w:rPr>
        <w:t xml:space="preserve">Специфічність в каскадуванні починає грати роль при розростанні стильового файлу за рахунок збільшення числа селекторів, що характерно для великих і складних сайтів. Щоб стиль застосовувався коректно, необхідно грамотно управляти специфічністю селекторів шляхом використання ідентифікаторів, підвищення важливості через </w:t>
      </w:r>
      <w:r w:rsidRPr="0057303A">
        <w:rPr>
          <w:color w:val="B61039"/>
          <w:sz w:val="17"/>
          <w:szCs w:val="17"/>
          <w:lang w:val="uk-UA"/>
        </w:rPr>
        <w:t>!</w:t>
      </w:r>
      <w:r w:rsidRPr="0057303A">
        <w:rPr>
          <w:color w:val="B61039"/>
          <w:sz w:val="17"/>
          <w:szCs w:val="17"/>
        </w:rPr>
        <w:t>important</w:t>
      </w:r>
      <w:r w:rsidRPr="0057303A">
        <w:rPr>
          <w:sz w:val="17"/>
          <w:szCs w:val="17"/>
          <w:lang w:val="uk-UA"/>
        </w:rPr>
        <w:t>, порядком проходження властивостей.</w:t>
      </w:r>
    </w:p>
    <w:p w14:paraId="036161C7" w14:textId="77777777" w:rsidR="0057303A" w:rsidRPr="0057303A" w:rsidRDefault="0057303A" w:rsidP="00253FB5">
      <w:pPr>
        <w:spacing w:line="360" w:lineRule="auto"/>
        <w:jc w:val="center"/>
        <w:rPr>
          <w:sz w:val="18"/>
          <w:szCs w:val="17"/>
          <w:lang w:val="uk-UA"/>
        </w:rPr>
      </w:pPr>
    </w:p>
    <w:p w14:paraId="49F0B43B" w14:textId="77777777" w:rsidR="0057303A" w:rsidRPr="0057303A" w:rsidRDefault="0057303A" w:rsidP="00253FB5">
      <w:pPr>
        <w:spacing w:line="360" w:lineRule="auto"/>
        <w:ind w:left="105"/>
        <w:outlineLvl w:val="4"/>
        <w:rPr>
          <w:rFonts w:ascii="Georgia" w:eastAsia="Georgia" w:hAnsi="Georgia" w:cs="Georgia"/>
          <w:sz w:val="23"/>
          <w:szCs w:val="23"/>
          <w:lang w:val="uk-UA"/>
        </w:rPr>
      </w:pPr>
      <w:r w:rsidRPr="0057303A">
        <w:rPr>
          <w:rFonts w:ascii="Georgia" w:eastAsia="Georgia" w:hAnsi="Georgia" w:cs="Georgia"/>
          <w:color w:val="BD2026"/>
          <w:sz w:val="23"/>
          <w:szCs w:val="23"/>
        </w:rPr>
        <w:t>Клас</w:t>
      </w:r>
      <w:r w:rsidRPr="0057303A">
        <w:rPr>
          <w:rFonts w:ascii="Georgia" w:eastAsia="Georgia" w:hAnsi="Georgia" w:cs="Georgia"/>
          <w:color w:val="BD2026"/>
          <w:sz w:val="23"/>
          <w:szCs w:val="23"/>
          <w:lang w:val="uk-UA"/>
        </w:rPr>
        <w:t>и</w:t>
      </w:r>
    </w:p>
    <w:p w14:paraId="323F2A54" w14:textId="77777777" w:rsidR="0057303A" w:rsidRPr="0057303A" w:rsidRDefault="0057303A" w:rsidP="00253FB5">
      <w:pPr>
        <w:spacing w:line="360" w:lineRule="auto"/>
        <w:ind w:left="105"/>
        <w:rPr>
          <w:sz w:val="17"/>
          <w:szCs w:val="17"/>
        </w:rPr>
      </w:pPr>
      <w:r w:rsidRPr="0057303A">
        <w:rPr>
          <w:sz w:val="17"/>
          <w:szCs w:val="17"/>
          <w:lang w:val="uk-UA"/>
        </w:rPr>
        <w:t>Оскільки до елементу одночасно можна додавати більше одного класу, це дозволяє завести кілька універсальних класів зі стильовими властивостями на всі випадки і включати їх до тег</w:t>
      </w:r>
      <w:ins w:id="1619" w:author="Пользователь Windows" w:date="2019-12-19T07:48:00Z">
        <w:r w:rsidR="001774CC">
          <w:rPr>
            <w:sz w:val="17"/>
            <w:szCs w:val="17"/>
            <w:lang w:val="uk-UA"/>
          </w:rPr>
          <w:t>ів</w:t>
        </w:r>
      </w:ins>
      <w:del w:id="1620" w:author="Пользователь Windows" w:date="2019-12-19T07:48:00Z">
        <w:r w:rsidRPr="0057303A" w:rsidDel="001774CC">
          <w:rPr>
            <w:sz w:val="17"/>
            <w:szCs w:val="17"/>
            <w:lang w:val="uk-UA"/>
          </w:rPr>
          <w:delText>ам</w:delText>
        </w:r>
      </w:del>
      <w:r w:rsidRPr="0057303A">
        <w:rPr>
          <w:sz w:val="17"/>
          <w:szCs w:val="17"/>
          <w:lang w:val="uk-UA"/>
        </w:rPr>
        <w:t xml:space="preserve"> при необхідності.</w:t>
      </w:r>
      <w:r w:rsidRPr="0057303A">
        <w:rPr>
          <w:sz w:val="17"/>
          <w:szCs w:val="17"/>
          <w:lang w:val="uk-UA"/>
        </w:rPr>
        <w:br/>
        <w:t>Припустимо, що більшість блоків на сторінці мають закруглені куточки, причому деякі блоки ще мають червону рамку, а деякі ні. У цьому випадку можемо написати такий стиль (приклад</w:t>
      </w:r>
      <w:r w:rsidRPr="0057303A">
        <w:rPr>
          <w:sz w:val="17"/>
          <w:szCs w:val="17"/>
        </w:rPr>
        <w:t xml:space="preserve"> 1.72).</w:t>
      </w:r>
    </w:p>
    <w:p w14:paraId="3C47ABC3" w14:textId="77777777" w:rsidR="0057303A" w:rsidRPr="0057303A" w:rsidRDefault="0057303A" w:rsidP="00253FB5">
      <w:pPr>
        <w:spacing w:line="360" w:lineRule="auto"/>
        <w:rPr>
          <w:sz w:val="17"/>
          <w:szCs w:val="17"/>
        </w:rPr>
      </w:pPr>
    </w:p>
    <w:p w14:paraId="24952A1D" w14:textId="59A242CF" w:rsidR="0057303A" w:rsidRDefault="00767651" w:rsidP="00253FB5">
      <w:pPr>
        <w:spacing w:line="360" w:lineRule="auto"/>
        <w:ind w:left="426"/>
        <w:rPr>
          <w:rFonts w:ascii="Arial Black" w:hAnsi="Arial Black"/>
          <w:color w:val="685C53"/>
          <w:sz w:val="15"/>
          <w:lang w:val="uk-UA"/>
        </w:rPr>
      </w:pPr>
      <w:r>
        <w:rPr>
          <w:noProof/>
          <w:lang w:val="uk-UA" w:eastAsia="uk-UA" w:bidi="ar-SA"/>
        </w:rPr>
        <w:lastRenderedPageBreak/>
        <mc:AlternateContent>
          <mc:Choice Requires="wps">
            <w:drawing>
              <wp:anchor distT="0" distB="0" distL="0" distR="0" simplePos="0" relativeHeight="251882496" behindDoc="1" locked="0" layoutInCell="1" allowOverlap="1" wp14:anchorId="47902E2D" wp14:editId="11433057">
                <wp:simplePos x="0" y="0"/>
                <wp:positionH relativeFrom="page">
                  <wp:posOffset>982345</wp:posOffset>
                </wp:positionH>
                <wp:positionV relativeFrom="paragraph">
                  <wp:posOffset>207010</wp:posOffset>
                </wp:positionV>
                <wp:extent cx="5847715" cy="1142365"/>
                <wp:effectExtent l="0" t="0" r="0" b="0"/>
                <wp:wrapTopAndBottom/>
                <wp:docPr id="47" name="Text 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715" cy="1142365"/>
                        </a:xfrm>
                        <a:prstGeom prst="rect">
                          <a:avLst/>
                        </a:prstGeom>
                        <a:solidFill>
                          <a:srgbClr val="F8F7F2"/>
                        </a:solidFill>
                        <a:ln>
                          <a:noFill/>
                        </a:ln>
                      </wps:spPr>
                      <wps:txbx>
                        <w:txbxContent>
                          <w:p w14:paraId="7F384EEE" w14:textId="77777777" w:rsidR="000A2EAA" w:rsidRPr="00EB5600" w:rsidRDefault="000A2EAA" w:rsidP="0057303A">
                            <w:pPr>
                              <w:spacing w:before="83" w:line="211" w:lineRule="auto"/>
                              <w:ind w:left="254" w:right="7692" w:hanging="180"/>
                              <w:rPr>
                                <w:rFonts w:ascii="Courier New"/>
                                <w:sz w:val="15"/>
                                <w:lang w:val="en-US"/>
                              </w:rPr>
                            </w:pPr>
                            <w:r w:rsidRPr="00EB5600">
                              <w:rPr>
                                <w:rFonts w:ascii="Courier New"/>
                                <w:sz w:val="15"/>
                                <w:lang w:val="en-US"/>
                              </w:rPr>
                              <w:t>.r, .b { padding:</w:t>
                            </w:r>
                            <w:r w:rsidRPr="00EB5600">
                              <w:rPr>
                                <w:rFonts w:ascii="Courier New"/>
                                <w:spacing w:val="-12"/>
                                <w:sz w:val="15"/>
                                <w:lang w:val="en-US"/>
                              </w:rPr>
                              <w:t xml:space="preserve"> </w:t>
                            </w:r>
                            <w:r w:rsidRPr="00EB5600">
                              <w:rPr>
                                <w:rFonts w:ascii="Courier New"/>
                                <w:sz w:val="15"/>
                                <w:lang w:val="en-US"/>
                              </w:rPr>
                              <w:t>10px;</w:t>
                            </w:r>
                          </w:p>
                          <w:p w14:paraId="2E3906A9" w14:textId="77777777" w:rsidR="000A2EAA" w:rsidRPr="00EB5600" w:rsidRDefault="000A2EAA" w:rsidP="0057303A">
                            <w:pPr>
                              <w:spacing w:line="146" w:lineRule="exact"/>
                              <w:ind w:left="254"/>
                              <w:rPr>
                                <w:rFonts w:ascii="Courier New"/>
                                <w:sz w:val="15"/>
                                <w:lang w:val="en-US"/>
                              </w:rPr>
                            </w:pPr>
                            <w:r w:rsidRPr="00EB5600">
                              <w:rPr>
                                <w:rFonts w:ascii="Courier New"/>
                                <w:sz w:val="15"/>
                                <w:lang w:val="en-US"/>
                              </w:rPr>
                              <w:t>background: #FCE3EE;</w:t>
                            </w:r>
                          </w:p>
                          <w:p w14:paraId="5CC14128"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w:t>
                            </w:r>
                          </w:p>
                          <w:p w14:paraId="7CED8B79"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.r {</w:t>
                            </w:r>
                          </w:p>
                          <w:p w14:paraId="400C8908"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border-radius: 8px;</w:t>
                            </w:r>
                          </w:p>
                          <w:p w14:paraId="3BF1DD49"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-webkit-border-radius: 8px;</w:t>
                            </w:r>
                          </w:p>
                          <w:p w14:paraId="48C30A24"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-moz-border-radius: 8px</w:t>
                            </w:r>
                          </w:p>
                          <w:p w14:paraId="7D68F1FF"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w:t>
                            </w:r>
                          </w:p>
                          <w:p w14:paraId="3E18CB8F"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.b { border: 1px solid #ED1C24; }</w:t>
                            </w:r>
                          </w:p>
                          <w:p w14:paraId="5845F39B" w14:textId="77777777" w:rsidR="000A2EAA" w:rsidRDefault="000A2EAA" w:rsidP="0057303A">
                            <w:pPr>
                              <w:spacing w:line="160" w:lineRule="exact"/>
                              <w:ind w:left="74"/>
                              <w:rPr>
                                <w:rFonts w:ascii="Courier New"/>
                                <w:sz w:val="15"/>
                              </w:rPr>
                            </w:pPr>
                            <w:r>
                              <w:rPr>
                                <w:rFonts w:ascii="Courier New"/>
                                <w:sz w:val="15"/>
                              </w:rPr>
                              <w:t>.n { border: none;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902E2D" id="Text Box 474" o:spid="_x0000_s1118" type="#_x0000_t202" style="position:absolute;left:0;text-align:left;margin-left:77.35pt;margin-top:16.3pt;width:460.45pt;height:89.95pt;z-index:-251433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" fillcolor="#f8f7f2" stroked="f">
                <v:textbox inset="0,0,0,0">
                  <w:txbxContent>
                    <w:p w14:paraId="7F384EEE" w14:textId="77777777" w:rsidR="000A2EAA" w:rsidRPr="00EB5600" w:rsidRDefault="000A2EAA" w:rsidP="0057303A">
                      <w:pPr>
                        <w:spacing w:before="83" w:line="211" w:lineRule="auto"/>
                        <w:ind w:left="254" w:right="7692" w:hanging="180"/>
                        <w:rPr>
                          <w:rFonts w:ascii="Courier New"/>
                          <w:sz w:val="15"/>
                          <w:lang w:val="en-US"/>
                        </w:rPr>
                      </w:pPr>
                      <w:r w:rsidRPr="00EB5600">
                        <w:rPr>
                          <w:rFonts w:ascii="Courier New"/>
                          <w:sz w:val="15"/>
                          <w:lang w:val="en-US"/>
                        </w:rPr>
                        <w:t>.r, .b { padding:</w:t>
                      </w:r>
                      <w:r w:rsidRPr="00EB5600">
                        <w:rPr>
                          <w:rFonts w:ascii="Courier New"/>
                          <w:spacing w:val="-12"/>
                          <w:sz w:val="15"/>
                          <w:lang w:val="en-US"/>
                        </w:rPr>
                        <w:t xml:space="preserve"> </w:t>
                      </w:r>
                      <w:r w:rsidRPr="00EB5600">
                        <w:rPr>
                          <w:rFonts w:ascii="Courier New"/>
                          <w:sz w:val="15"/>
                          <w:lang w:val="en-US"/>
                        </w:rPr>
                        <w:t>10px;</w:t>
                      </w:r>
                    </w:p>
                    <w:p w14:paraId="2E3906A9" w14:textId="77777777" w:rsidR="000A2EAA" w:rsidRPr="00EB5600" w:rsidRDefault="000A2EAA" w:rsidP="0057303A">
                      <w:pPr>
                        <w:spacing w:line="146" w:lineRule="exact"/>
                        <w:ind w:left="254"/>
                        <w:rPr>
                          <w:rFonts w:ascii="Courier New"/>
                          <w:sz w:val="15"/>
                          <w:lang w:val="en-US"/>
                        </w:rPr>
                      </w:pPr>
                      <w:r w:rsidRPr="00EB5600">
                        <w:rPr>
                          <w:rFonts w:ascii="Courier New"/>
                          <w:sz w:val="15"/>
                          <w:lang w:val="en-US"/>
                        </w:rPr>
                        <w:t>background: #FCE3EE;</w:t>
                      </w:r>
                    </w:p>
                    <w:p w14:paraId="5CC14128"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w:t>
                      </w:r>
                    </w:p>
                    <w:p w14:paraId="7CED8B79"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.r {</w:t>
                      </w:r>
                    </w:p>
                    <w:p w14:paraId="400C8908"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border-radius: 8px;</w:t>
                      </w:r>
                    </w:p>
                    <w:p w14:paraId="3BF1DD49"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-webkit-border-radius: 8px;</w:t>
                      </w:r>
                    </w:p>
                    <w:p w14:paraId="48C30A24" w14:textId="77777777" w:rsidR="000A2EAA" w:rsidRPr="00EB5600" w:rsidRDefault="000A2EAA" w:rsidP="0057303A">
                      <w:pPr>
                        <w:spacing w:line="150" w:lineRule="exact"/>
                        <w:ind w:left="254"/>
                        <w:rPr>
                          <w:rFonts w:ascii="Courier New"/>
                          <w:sz w:val="15"/>
                          <w:lang w:val="en-US"/>
                        </w:rPr>
                      </w:pPr>
                      <w:r w:rsidRPr="00EB5600">
                        <w:rPr>
                          <w:rFonts w:ascii="Courier New"/>
                          <w:sz w:val="15"/>
                          <w:lang w:val="en-US"/>
                        </w:rPr>
                        <w:t>-moz-border-radius: 8px</w:t>
                      </w:r>
                    </w:p>
                    <w:p w14:paraId="7D68F1FF"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w:t>
                      </w:r>
                    </w:p>
                    <w:p w14:paraId="3E18CB8F" w14:textId="77777777" w:rsidR="000A2EAA" w:rsidRPr="00EB5600" w:rsidRDefault="000A2EAA" w:rsidP="0057303A">
                      <w:pPr>
                        <w:spacing w:line="150" w:lineRule="exact"/>
                        <w:ind w:left="74"/>
                        <w:rPr>
                          <w:rFonts w:ascii="Courier New"/>
                          <w:sz w:val="15"/>
                          <w:lang w:val="en-US"/>
                        </w:rPr>
                      </w:pPr>
                      <w:r w:rsidRPr="00EB5600">
                        <w:rPr>
                          <w:rFonts w:ascii="Courier New"/>
                          <w:sz w:val="15"/>
                          <w:lang w:val="en-US"/>
                        </w:rPr>
                        <w:t>.b { border: 1px solid #ED1C24; }</w:t>
                      </w:r>
                    </w:p>
                    <w:p w14:paraId="5845F39B" w14:textId="77777777" w:rsidR="000A2EAA" w:rsidRDefault="000A2EAA" w:rsidP="0057303A">
                      <w:pPr>
                        <w:spacing w:line="160" w:lineRule="exact"/>
                        <w:ind w:left="74"/>
                        <w:rPr>
                          <w:rFonts w:ascii="Courier New"/>
                          <w:sz w:val="15"/>
                        </w:rPr>
                      </w:pPr>
                      <w:r>
                        <w:rPr>
                          <w:rFonts w:ascii="Courier New"/>
                          <w:sz w:val="15"/>
                        </w:rPr>
                        <w:t>.n { border: none; }</w:t>
                      </w:r>
                    </w:p>
                  </w:txbxContent>
                </v:textbox>
                <w10:wrap type="topAndBottom" anchorx="page"/>
              </v:shape>
            </w:pict>
          </mc:Fallback>
        </mc:AlternateContent>
      </w:r>
      <w:r w:rsidR="0057303A" w:rsidRPr="0057303A">
        <w:rPr>
          <w:rFonts w:ascii="Arial Black" w:hAnsi="Arial Black"/>
          <w:color w:val="685C53"/>
          <w:sz w:val="15"/>
        </w:rPr>
        <w:t>При</w:t>
      </w:r>
      <w:r w:rsidR="0057303A" w:rsidRPr="0057303A">
        <w:rPr>
          <w:rFonts w:ascii="Arial Black" w:hAnsi="Arial Black"/>
          <w:color w:val="685C53"/>
          <w:sz w:val="15"/>
          <w:lang w:val="uk-UA"/>
        </w:rPr>
        <w:t>клад</w:t>
      </w:r>
      <w:r w:rsidR="0057303A" w:rsidRPr="0057303A">
        <w:rPr>
          <w:rFonts w:ascii="Arial Black" w:hAnsi="Arial Black"/>
          <w:color w:val="685C53"/>
          <w:sz w:val="15"/>
        </w:rPr>
        <w:t xml:space="preserve"> 1.72. </w:t>
      </w:r>
      <w:r w:rsidR="0057303A" w:rsidRPr="0057303A">
        <w:rPr>
          <w:rFonts w:ascii="Arial Black" w:hAnsi="Arial Black"/>
          <w:color w:val="685C53"/>
          <w:sz w:val="15"/>
          <w:lang w:val="uk-UA"/>
        </w:rPr>
        <w:t>Використання</w:t>
      </w:r>
      <w:r w:rsidR="0057303A" w:rsidRPr="0057303A">
        <w:rPr>
          <w:rFonts w:ascii="Arial Black" w:hAnsi="Arial Black"/>
          <w:color w:val="685C53"/>
          <w:sz w:val="15"/>
        </w:rPr>
        <w:t xml:space="preserve"> клас</w:t>
      </w:r>
      <w:r w:rsidR="0057303A" w:rsidRPr="0057303A">
        <w:rPr>
          <w:rFonts w:ascii="Arial Black" w:hAnsi="Arial Black"/>
          <w:color w:val="685C53"/>
          <w:sz w:val="15"/>
          <w:lang w:val="uk-UA"/>
        </w:rPr>
        <w:t>ів</w:t>
      </w:r>
    </w:p>
    <w:p w14:paraId="097D5EF3" w14:textId="77777777" w:rsidR="00C9561B" w:rsidRPr="0057303A" w:rsidRDefault="00C9561B" w:rsidP="00253FB5">
      <w:pPr>
        <w:spacing w:line="360" w:lineRule="auto"/>
        <w:ind w:left="426"/>
        <w:rPr>
          <w:rFonts w:ascii="Arial Black" w:hAnsi="Arial Black"/>
          <w:sz w:val="15"/>
          <w:lang w:val="uk-UA"/>
        </w:rPr>
      </w:pPr>
    </w:p>
    <w:p w14:paraId="29B03D89" w14:textId="77777777" w:rsidR="005E7977" w:rsidRPr="0057303A" w:rsidRDefault="0057303A" w:rsidP="00253FB5">
      <w:pPr>
        <w:pStyle w:val="3"/>
        <w:spacing w:before="0" w:line="360" w:lineRule="auto"/>
        <w:ind w:left="142" w:right="-21"/>
        <w:jc w:val="left"/>
        <w:rPr>
          <w:rFonts w:ascii="Times New Roman"/>
          <w:sz w:val="17"/>
          <w:szCs w:val="17"/>
        </w:rPr>
      </w:pPr>
      <w:r w:rsidRPr="0057303A">
        <w:rPr>
          <w:rFonts w:ascii="Arial" w:eastAsia="Arial" w:hAnsi="Arial" w:cs="Arial"/>
          <w:sz w:val="17"/>
          <w:szCs w:val="17"/>
          <w:lang w:val="uk-UA"/>
        </w:rPr>
        <w:t xml:space="preserve">Вказуючи різні класи в атрибуті </w:t>
      </w:r>
      <w:r w:rsidRPr="0057303A">
        <w:rPr>
          <w:rFonts w:ascii="Arial" w:eastAsia="Arial" w:hAnsi="Arial" w:cs="Arial"/>
          <w:color w:val="B61039"/>
          <w:sz w:val="17"/>
          <w:szCs w:val="17"/>
        </w:rPr>
        <w:t xml:space="preserve">class </w:t>
      </w:r>
      <w:r w:rsidRPr="0057303A">
        <w:rPr>
          <w:rFonts w:ascii="Arial" w:eastAsia="Arial" w:hAnsi="Arial" w:cs="Arial"/>
          <w:sz w:val="17"/>
          <w:szCs w:val="17"/>
          <w:lang w:val="uk-UA"/>
        </w:rPr>
        <w:t>ми можемо комбінувати набір стильових властивостей і отримати таким чином блоки з рамкою, блоки без рамки, із закругленими або прямими кутами. Це дещо схоже на групування селектор, але має більшу гнучкість.</w:t>
      </w:r>
    </w:p>
    <w:sectPr w:rsidR="005E7977" w:rsidRPr="0057303A" w:rsidSect="002A255F">
      <w:type w:val="nextColumn"/>
      <w:pgSz w:w="11900" w:h="16840"/>
      <w:pgMar w:top="1134" w:right="1134" w:bottom="1134" w:left="1134"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59" w:author="ihor.zubenko@oa.edu.ua" w:date="2019-12-18T10:58:00Z" w:initials="i">
    <w:p w14:paraId="489C0F91" w14:textId="77777777" w:rsidR="000A2EAA" w:rsidRPr="00097C12" w:rsidRDefault="000A2EAA">
      <w:pPr>
        <w:pStyle w:val="af"/>
        <w:rPr>
          <w:lang w:val="uk-UA"/>
        </w:rPr>
      </w:pPr>
      <w:r>
        <w:rPr>
          <w:rStyle w:val="ae"/>
        </w:rPr>
        <w:annotationRef/>
      </w:r>
      <w:r>
        <w:rPr>
          <w:lang w:val="uk-UA"/>
        </w:rPr>
        <w:t>рос</w:t>
      </w:r>
    </w:p>
  </w:comment>
  <w:comment w:id="298" w:author="ihor.zubenko@oa.edu.ua" w:date="2019-12-18T11:00:00Z" w:initials="i">
    <w:p w14:paraId="260E0365" w14:textId="77777777" w:rsidR="000A2EAA" w:rsidRPr="00097C12" w:rsidRDefault="000A2EAA">
      <w:pPr>
        <w:pStyle w:val="af"/>
        <w:rPr>
          <w:lang w:val="uk-UA"/>
        </w:rPr>
      </w:pPr>
      <w:r>
        <w:rPr>
          <w:rStyle w:val="ae"/>
        </w:rPr>
        <w:annotationRef/>
      </w:r>
      <w:r>
        <w:rPr>
          <w:lang w:val="uk-UA"/>
        </w:rPr>
        <w:t>перенести</w:t>
      </w:r>
    </w:p>
  </w:comment>
  <w:comment w:id="443" w:author="ihor.zubenko@oa.edu.ua" w:date="2019-12-18T11:01:00Z" w:initials="i">
    <w:p w14:paraId="02A50BBE" w14:textId="77777777" w:rsidR="000A2EAA" w:rsidRPr="00097C12" w:rsidRDefault="000A2EAA">
      <w:pPr>
        <w:pStyle w:val="af"/>
        <w:rPr>
          <w:lang w:val="uk-UA"/>
        </w:rPr>
      </w:pPr>
      <w:r>
        <w:rPr>
          <w:rStyle w:val="ae"/>
        </w:rPr>
        <w:annotationRef/>
      </w:r>
      <w:r>
        <w:rPr>
          <w:lang w:val="uk-UA"/>
        </w:rPr>
        <w:t>рос</w:t>
      </w:r>
    </w:p>
  </w:comment>
  <w:comment w:id="493" w:author="ihor.zubenko@oa.edu.ua" w:date="2019-12-18T11:02:00Z" w:initials="i">
    <w:p w14:paraId="10C02788" w14:textId="77777777" w:rsidR="000A2EAA" w:rsidRDefault="000A2EAA">
      <w:pPr>
        <w:pStyle w:val="af"/>
      </w:pPr>
      <w:r>
        <w:rPr>
          <w:rStyle w:val="ae"/>
        </w:rPr>
        <w:annotationRef/>
      </w:r>
    </w:p>
  </w:comment>
  <w:comment w:id="606" w:author="ihor.zubenko@oa.edu.ua" w:date="2019-12-18T11:04:00Z" w:initials="i">
    <w:p w14:paraId="36B94608" w14:textId="77777777" w:rsidR="000A2EAA" w:rsidRPr="00DC5C07" w:rsidRDefault="000A2EAA">
      <w:pPr>
        <w:pStyle w:val="af"/>
        <w:rPr>
          <w:lang w:val="uk-UA"/>
        </w:rPr>
      </w:pPr>
      <w:r>
        <w:rPr>
          <w:rStyle w:val="ae"/>
        </w:rPr>
        <w:annotationRef/>
      </w:r>
      <w:r>
        <w:rPr>
          <w:lang w:val="uk-UA"/>
        </w:rPr>
        <w:t>коло?</w:t>
      </w:r>
    </w:p>
  </w:comment>
  <w:comment w:id="607" w:author="МАРІЯ БРЕНЬ" w:date="2019-12-19T02:22:00Z" w:initials="МБ">
    <w:p w14:paraId="7CC05F2B" w14:textId="77777777" w:rsidR="000A2EAA" w:rsidRPr="00125F07" w:rsidRDefault="000A2EAA">
      <w:pPr>
        <w:pStyle w:val="af"/>
        <w:rPr>
          <w:lang w:val="uk-UA"/>
        </w:rPr>
      </w:pPr>
      <w:r>
        <w:rPr>
          <w:rStyle w:val="ae"/>
        </w:rPr>
        <w:annotationRef/>
      </w:r>
      <w:r>
        <w:rPr>
          <w:lang w:val="uk-UA"/>
        </w:rPr>
        <w:t>Круг</w:t>
      </w:r>
    </w:p>
  </w:comment>
  <w:comment w:id="630" w:author="ihor.zubenko@oa.edu.ua" w:date="2019-12-18T11:05:00Z" w:initials="i">
    <w:p w14:paraId="7B0FF2A6" w14:textId="77777777" w:rsidR="000A2EAA" w:rsidRDefault="000A2EAA">
      <w:pPr>
        <w:pStyle w:val="af"/>
      </w:pPr>
      <w:r>
        <w:rPr>
          <w:rStyle w:val="ae"/>
        </w:rPr>
        <w:annotationRef/>
      </w:r>
    </w:p>
  </w:comment>
  <w:comment w:id="631" w:author="ihor.zubenko@oa.edu.ua" w:date="2019-12-18T11:05:00Z" w:initials="i">
    <w:p w14:paraId="2DDCB83A" w14:textId="77777777" w:rsidR="000A2EAA" w:rsidRDefault="000A2EAA">
      <w:pPr>
        <w:pStyle w:val="af"/>
      </w:pPr>
      <w:r>
        <w:rPr>
          <w:rStyle w:val="ae"/>
        </w:rPr>
        <w:annotationRef/>
      </w:r>
    </w:p>
  </w:comment>
  <w:comment w:id="755" w:author="ihor.zubenko@oa.edu.ua" w:date="2019-12-18T11:07:00Z" w:initials="i">
    <w:p w14:paraId="07944E88" w14:textId="77777777" w:rsidR="000A2EAA" w:rsidRPr="00DC5C07" w:rsidRDefault="000A2EAA">
      <w:pPr>
        <w:pStyle w:val="af"/>
        <w:rPr>
          <w:lang w:val="uk-UA"/>
        </w:rPr>
      </w:pPr>
      <w:r>
        <w:rPr>
          <w:rStyle w:val="ae"/>
        </w:rPr>
        <w:annotationRef/>
      </w:r>
      <w:r>
        <w:rPr>
          <w:lang w:val="uk-UA"/>
        </w:rPr>
        <w:t>е</w:t>
      </w:r>
    </w:p>
  </w:comment>
  <w:comment w:id="760" w:author="ihor.zubenko@oa.edu.ua" w:date="2019-12-18T11:07:00Z" w:initials="i">
    <w:p w14:paraId="5F95797E" w14:textId="77777777" w:rsidR="000A2EAA" w:rsidRDefault="000A2EAA">
      <w:pPr>
        <w:pStyle w:val="af"/>
      </w:pPr>
      <w:r>
        <w:rPr>
          <w:rStyle w:val="ae"/>
        </w:rPr>
        <w:annotationRef/>
      </w:r>
    </w:p>
  </w:comment>
  <w:comment w:id="795" w:author="ihor.zubenko@oa.edu.ua" w:date="2019-12-18T11:07:00Z" w:initials="i">
    <w:p w14:paraId="17EC4E1C" w14:textId="77777777" w:rsidR="006613B1" w:rsidRDefault="006613B1" w:rsidP="006613B1">
      <w:pPr>
        <w:pStyle w:val="af"/>
      </w:pPr>
      <w:r>
        <w:rPr>
          <w:rStyle w:val="ae"/>
        </w:rPr>
        <w:annotationRef/>
      </w:r>
    </w:p>
  </w:comment>
  <w:comment w:id="1328" w:author="ihor.zubenko@oa.edu.ua" w:date="2019-12-18T11:10:00Z" w:initials="i">
    <w:p w14:paraId="0462B88F" w14:textId="77777777" w:rsidR="000A2EAA" w:rsidRDefault="000A2EAA">
      <w:pPr>
        <w:pStyle w:val="af"/>
      </w:pPr>
      <w:r>
        <w:rPr>
          <w:rStyle w:val="ae"/>
        </w:rPr>
        <w:annotationRef/>
      </w:r>
    </w:p>
  </w:comment>
  <w:comment w:id="1500" w:author="ihor.zubenko@oa.edu.ua" w:date="2019-12-18T11:13:00Z" w:initials="i">
    <w:p w14:paraId="5A4EFAFF" w14:textId="77777777" w:rsidR="000A2EAA" w:rsidRDefault="000A2EAA">
      <w:pPr>
        <w:pStyle w:val="af"/>
      </w:pPr>
      <w:r>
        <w:rPr>
          <w:rStyle w:val="a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89C0F91" w15:done="0"/>
  <w15:commentEx w15:paraId="260E0365" w15:done="0"/>
  <w15:commentEx w15:paraId="02A50BBE" w15:done="0"/>
  <w15:commentEx w15:paraId="10C02788" w15:done="0"/>
  <w15:commentEx w15:paraId="36B94608" w15:done="0"/>
  <w15:commentEx w15:paraId="7CC05F2B" w15:done="0"/>
  <w15:commentEx w15:paraId="7B0FF2A6" w15:done="0"/>
  <w15:commentEx w15:paraId="2DDCB83A" w15:done="0"/>
  <w15:commentEx w15:paraId="07944E88" w15:done="0"/>
  <w15:commentEx w15:paraId="5F95797E" w15:done="0"/>
  <w15:commentEx w15:paraId="17EC4E1C" w15:done="0"/>
  <w15:commentEx w15:paraId="0462B88F" w15:done="0"/>
  <w15:commentEx w15:paraId="5A4EFA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89C0F91" w16cid:durableId="21A5BAFF"/>
  <w16cid:commentId w16cid:paraId="260E0365" w16cid:durableId="21A5BB00"/>
  <w16cid:commentId w16cid:paraId="02A50BBE" w16cid:durableId="21A5BB01"/>
  <w16cid:commentId w16cid:paraId="10C02788" w16cid:durableId="21A5BB02"/>
  <w16cid:commentId w16cid:paraId="36B94608" w16cid:durableId="21A5BB03"/>
  <w16cid:commentId w16cid:paraId="7CC05F2B" w16cid:durableId="21A5BB04"/>
  <w16cid:commentId w16cid:paraId="7B0FF2A6" w16cid:durableId="21A5BB05"/>
  <w16cid:commentId w16cid:paraId="2DDCB83A" w16cid:durableId="21A5BB06"/>
  <w16cid:commentId w16cid:paraId="07944E88" w16cid:durableId="21A5BB07"/>
  <w16cid:commentId w16cid:paraId="5F95797E" w16cid:durableId="21A5BB08"/>
  <w16cid:commentId w16cid:paraId="17EC4E1C" w16cid:durableId="21A5C36E"/>
  <w16cid:commentId w16cid:paraId="0462B88F" w16cid:durableId="21A5BB09"/>
  <w16cid:commentId w16cid:paraId="5A4EFAFF" w16cid:durableId="21A5BB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80A1FA" w14:textId="77777777" w:rsidR="0043021B" w:rsidRDefault="0043021B" w:rsidP="00EB5600">
      <w:r>
        <w:separator/>
      </w:r>
    </w:p>
  </w:endnote>
  <w:endnote w:type="continuationSeparator" w:id="0">
    <w:p w14:paraId="1908A879" w14:textId="77777777" w:rsidR="0043021B" w:rsidRDefault="0043021B" w:rsidP="00EB56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Gill Sans MT">
    <w:altName w:val="Gill Sans MT"/>
    <w:charset w:val="00"/>
    <w:family w:val="swiss"/>
    <w:pitch w:val="variable"/>
    <w:sig w:usb0="00000007" w:usb1="00000000" w:usb2="00000000" w:usb3="00000000" w:csb0="00000003" w:csb1="00000000"/>
  </w:font>
  <w:font w:name="Georgia">
    <w:altName w:val="Georgia"/>
    <w:panose1 w:val="02040502050405020303"/>
    <w:charset w:val="CC"/>
    <w:family w:val="roman"/>
    <w:pitch w:val="variable"/>
    <w:sig w:usb0="00000287" w:usb1="00000000" w:usb2="00000000" w:usb3="00000000" w:csb0="0000009F" w:csb1="00000000"/>
  </w:font>
  <w:font w:name="Arial Black">
    <w:altName w:val="Arial Black"/>
    <w:panose1 w:val="020B0A04020102020204"/>
    <w:charset w:val="CC"/>
    <w:family w:val="swiss"/>
    <w:pitch w:val="variable"/>
    <w:sig w:usb0="A00002AF" w:usb1="400078FB" w:usb2="00000000" w:usb3="00000000" w:csb0="0000009F" w:csb1="00000000"/>
  </w:font>
  <w:font w:name="Tahoma">
    <w:panose1 w:val="020B0604030504040204"/>
    <w:charset w:val="CC"/>
    <w:family w:val="swiss"/>
    <w:pitch w:val="variable"/>
    <w:sig w:usb0="E1002EFF" w:usb1="C000605B" w:usb2="00000029" w:usb3="00000000" w:csb0="000101FF" w:csb1="00000000"/>
  </w:font>
  <w:font w:name="&amp;quot">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E6CFE2" w14:textId="77777777" w:rsidR="0043021B" w:rsidRDefault="0043021B" w:rsidP="00EB5600">
      <w:r>
        <w:separator/>
      </w:r>
    </w:p>
  </w:footnote>
  <w:footnote w:type="continuationSeparator" w:id="0">
    <w:p w14:paraId="7EA5E001" w14:textId="77777777" w:rsidR="0043021B" w:rsidRDefault="0043021B" w:rsidP="00EB56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6449A"/>
    <w:multiLevelType w:val="hybridMultilevel"/>
    <w:tmpl w:val="2F80B554"/>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 w15:restartNumberingAfterBreak="0">
    <w:nsid w:val="0C164B8C"/>
    <w:multiLevelType w:val="multilevel"/>
    <w:tmpl w:val="875A19B8"/>
    <w:lvl w:ilvl="0">
      <w:start w:val="5"/>
      <w:numFmt w:val="lowerLetter"/>
      <w:lvlText w:val="%1"/>
      <w:lvlJc w:val="left"/>
      <w:pPr>
        <w:ind w:left="112" w:hanging="725"/>
      </w:pPr>
      <w:rPr>
        <w:rFonts w:hint="default"/>
        <w:lang w:val="ru-RU" w:eastAsia="ru-RU" w:bidi="ru-RU"/>
      </w:rPr>
    </w:lvl>
    <w:lvl w:ilvl="1">
      <w:start w:val="13"/>
      <w:numFmt w:val="lowerLetter"/>
      <w:lvlText w:val="%1-%2"/>
      <w:lvlJc w:val="left"/>
      <w:pPr>
        <w:ind w:left="112" w:hanging="725"/>
      </w:pPr>
      <w:rPr>
        <w:rFonts w:ascii="Arial" w:eastAsia="Arial" w:hAnsi="Arial" w:cs="Arial" w:hint="default"/>
        <w:color w:val="221F1F"/>
        <w:spacing w:val="-1"/>
        <w:w w:val="100"/>
        <w:sz w:val="40"/>
        <w:szCs w:val="40"/>
        <w:lang w:val="ru-RU" w:eastAsia="ru-RU" w:bidi="ru-RU"/>
      </w:rPr>
    </w:lvl>
    <w:lvl w:ilvl="2">
      <w:start w:val="1"/>
      <w:numFmt w:val="decimal"/>
      <w:lvlText w:val="%3."/>
      <w:lvlJc w:val="left"/>
      <w:pPr>
        <w:ind w:left="533" w:hanging="236"/>
      </w:pPr>
      <w:rPr>
        <w:rFonts w:ascii="Arial" w:eastAsia="Arial" w:hAnsi="Arial" w:cs="Arial" w:hint="default"/>
        <w:spacing w:val="0"/>
        <w:w w:val="100"/>
        <w:sz w:val="17"/>
        <w:szCs w:val="17"/>
        <w:lang w:val="ru-RU" w:eastAsia="ru-RU" w:bidi="ru-RU"/>
      </w:rPr>
    </w:lvl>
    <w:lvl w:ilvl="3">
      <w:numFmt w:val="bullet"/>
      <w:lvlText w:val="•"/>
      <w:lvlJc w:val="left"/>
      <w:pPr>
        <w:ind w:left="2584" w:hanging="236"/>
      </w:pPr>
      <w:rPr>
        <w:rFonts w:hint="default"/>
        <w:lang w:val="ru-RU" w:eastAsia="ru-RU" w:bidi="ru-RU"/>
      </w:rPr>
    </w:lvl>
    <w:lvl w:ilvl="4">
      <w:numFmt w:val="bullet"/>
      <w:lvlText w:val="•"/>
      <w:lvlJc w:val="left"/>
      <w:pPr>
        <w:ind w:left="3606" w:hanging="236"/>
      </w:pPr>
      <w:rPr>
        <w:rFonts w:hint="default"/>
        <w:lang w:val="ru-RU" w:eastAsia="ru-RU" w:bidi="ru-RU"/>
      </w:rPr>
    </w:lvl>
    <w:lvl w:ilvl="5">
      <w:numFmt w:val="bullet"/>
      <w:lvlText w:val="•"/>
      <w:lvlJc w:val="left"/>
      <w:pPr>
        <w:ind w:left="4628" w:hanging="236"/>
      </w:pPr>
      <w:rPr>
        <w:rFonts w:hint="default"/>
        <w:lang w:val="ru-RU" w:eastAsia="ru-RU" w:bidi="ru-RU"/>
      </w:rPr>
    </w:lvl>
    <w:lvl w:ilvl="6">
      <w:numFmt w:val="bullet"/>
      <w:lvlText w:val="•"/>
      <w:lvlJc w:val="left"/>
      <w:pPr>
        <w:ind w:left="5651" w:hanging="236"/>
      </w:pPr>
      <w:rPr>
        <w:rFonts w:hint="default"/>
        <w:lang w:val="ru-RU" w:eastAsia="ru-RU" w:bidi="ru-RU"/>
      </w:rPr>
    </w:lvl>
    <w:lvl w:ilvl="7">
      <w:numFmt w:val="bullet"/>
      <w:lvlText w:val="•"/>
      <w:lvlJc w:val="left"/>
      <w:pPr>
        <w:ind w:left="6673" w:hanging="236"/>
      </w:pPr>
      <w:rPr>
        <w:rFonts w:hint="default"/>
        <w:lang w:val="ru-RU" w:eastAsia="ru-RU" w:bidi="ru-RU"/>
      </w:rPr>
    </w:lvl>
    <w:lvl w:ilvl="8">
      <w:numFmt w:val="bullet"/>
      <w:lvlText w:val="•"/>
      <w:lvlJc w:val="left"/>
      <w:pPr>
        <w:ind w:left="7695" w:hanging="236"/>
      </w:pPr>
      <w:rPr>
        <w:rFonts w:hint="default"/>
        <w:lang w:val="ru-RU" w:eastAsia="ru-RU" w:bidi="ru-RU"/>
      </w:rPr>
    </w:lvl>
  </w:abstractNum>
  <w:abstractNum w:abstractNumId="2" w15:restartNumberingAfterBreak="0">
    <w:nsid w:val="253A4CB2"/>
    <w:multiLevelType w:val="hybridMultilevel"/>
    <w:tmpl w:val="2D22E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191266"/>
    <w:multiLevelType w:val="hybridMultilevel"/>
    <w:tmpl w:val="FEC6A296"/>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4" w15:restartNumberingAfterBreak="0">
    <w:nsid w:val="34962E11"/>
    <w:multiLevelType w:val="hybridMultilevel"/>
    <w:tmpl w:val="02C0BFB4"/>
    <w:lvl w:ilvl="0" w:tplc="E18C3918">
      <w:numFmt w:val="bullet"/>
      <w:lvlText w:val="—"/>
      <w:lvlJc w:val="left"/>
      <w:pPr>
        <w:ind w:left="897" w:hanging="215"/>
      </w:pPr>
      <w:rPr>
        <w:rFonts w:ascii="Arial" w:eastAsia="Arial" w:hAnsi="Arial" w:cs="Arial" w:hint="default"/>
        <w:w w:val="100"/>
        <w:sz w:val="17"/>
        <w:szCs w:val="17"/>
        <w:lang w:val="ru-RU" w:eastAsia="ru-RU" w:bidi="ru-RU"/>
      </w:rPr>
    </w:lvl>
    <w:lvl w:ilvl="1" w:tplc="A044EC8A">
      <w:numFmt w:val="bullet"/>
      <w:lvlText w:val="•"/>
      <w:lvlJc w:val="left"/>
      <w:pPr>
        <w:ind w:left="1784" w:hanging="215"/>
      </w:pPr>
      <w:rPr>
        <w:rFonts w:hint="default"/>
        <w:lang w:val="ru-RU" w:eastAsia="ru-RU" w:bidi="ru-RU"/>
      </w:rPr>
    </w:lvl>
    <w:lvl w:ilvl="2" w:tplc="249618F2">
      <w:numFmt w:val="bullet"/>
      <w:lvlText w:val="•"/>
      <w:lvlJc w:val="left"/>
      <w:pPr>
        <w:ind w:left="2668" w:hanging="215"/>
      </w:pPr>
      <w:rPr>
        <w:rFonts w:hint="default"/>
        <w:lang w:val="ru-RU" w:eastAsia="ru-RU" w:bidi="ru-RU"/>
      </w:rPr>
    </w:lvl>
    <w:lvl w:ilvl="3" w:tplc="3BE8A834">
      <w:numFmt w:val="bullet"/>
      <w:lvlText w:val="•"/>
      <w:lvlJc w:val="left"/>
      <w:pPr>
        <w:ind w:left="3552" w:hanging="215"/>
      </w:pPr>
      <w:rPr>
        <w:rFonts w:hint="default"/>
        <w:lang w:val="ru-RU" w:eastAsia="ru-RU" w:bidi="ru-RU"/>
      </w:rPr>
    </w:lvl>
    <w:lvl w:ilvl="4" w:tplc="3FD06372">
      <w:numFmt w:val="bullet"/>
      <w:lvlText w:val="•"/>
      <w:lvlJc w:val="left"/>
      <w:pPr>
        <w:ind w:left="4436" w:hanging="215"/>
      </w:pPr>
      <w:rPr>
        <w:rFonts w:hint="default"/>
        <w:lang w:val="ru-RU" w:eastAsia="ru-RU" w:bidi="ru-RU"/>
      </w:rPr>
    </w:lvl>
    <w:lvl w:ilvl="5" w:tplc="8E2CAFFA">
      <w:numFmt w:val="bullet"/>
      <w:lvlText w:val="•"/>
      <w:lvlJc w:val="left"/>
      <w:pPr>
        <w:ind w:left="5320" w:hanging="215"/>
      </w:pPr>
      <w:rPr>
        <w:rFonts w:hint="default"/>
        <w:lang w:val="ru-RU" w:eastAsia="ru-RU" w:bidi="ru-RU"/>
      </w:rPr>
    </w:lvl>
    <w:lvl w:ilvl="6" w:tplc="B2608D5C">
      <w:numFmt w:val="bullet"/>
      <w:lvlText w:val="•"/>
      <w:lvlJc w:val="left"/>
      <w:pPr>
        <w:ind w:left="6204" w:hanging="215"/>
      </w:pPr>
      <w:rPr>
        <w:rFonts w:hint="default"/>
        <w:lang w:val="ru-RU" w:eastAsia="ru-RU" w:bidi="ru-RU"/>
      </w:rPr>
    </w:lvl>
    <w:lvl w:ilvl="7" w:tplc="83F247D8">
      <w:numFmt w:val="bullet"/>
      <w:lvlText w:val="•"/>
      <w:lvlJc w:val="left"/>
      <w:pPr>
        <w:ind w:left="7088" w:hanging="215"/>
      </w:pPr>
      <w:rPr>
        <w:rFonts w:hint="default"/>
        <w:lang w:val="ru-RU" w:eastAsia="ru-RU" w:bidi="ru-RU"/>
      </w:rPr>
    </w:lvl>
    <w:lvl w:ilvl="8" w:tplc="BF20BF1A">
      <w:numFmt w:val="bullet"/>
      <w:lvlText w:val="•"/>
      <w:lvlJc w:val="left"/>
      <w:pPr>
        <w:ind w:left="7972" w:hanging="215"/>
      </w:pPr>
      <w:rPr>
        <w:rFonts w:hint="default"/>
        <w:lang w:val="ru-RU" w:eastAsia="ru-RU" w:bidi="ru-RU"/>
      </w:rPr>
    </w:lvl>
  </w:abstractNum>
  <w:abstractNum w:abstractNumId="5" w15:restartNumberingAfterBreak="0">
    <w:nsid w:val="427C4FC5"/>
    <w:multiLevelType w:val="hybridMultilevel"/>
    <w:tmpl w:val="F0FEE5F8"/>
    <w:lvl w:ilvl="0" w:tplc="0C60196C">
      <w:numFmt w:val="bullet"/>
      <w:lvlText w:val="-"/>
      <w:lvlJc w:val="left"/>
      <w:pPr>
        <w:ind w:left="112" w:hanging="257"/>
      </w:pPr>
      <w:rPr>
        <w:rFonts w:ascii="Arial" w:eastAsia="Arial" w:hAnsi="Arial" w:cs="Arial" w:hint="default"/>
        <w:color w:val="221F1F"/>
        <w:spacing w:val="-5"/>
        <w:w w:val="100"/>
        <w:sz w:val="42"/>
        <w:szCs w:val="42"/>
        <w:lang w:val="ru-RU" w:eastAsia="ru-RU" w:bidi="ru-RU"/>
      </w:rPr>
    </w:lvl>
    <w:lvl w:ilvl="1" w:tplc="8F7047B4">
      <w:numFmt w:val="bullet"/>
      <w:lvlText w:val="•"/>
      <w:lvlJc w:val="left"/>
      <w:pPr>
        <w:ind w:left="1150" w:hanging="257"/>
      </w:pPr>
      <w:rPr>
        <w:rFonts w:hint="default"/>
        <w:lang w:val="ru-RU" w:eastAsia="ru-RU" w:bidi="ru-RU"/>
      </w:rPr>
    </w:lvl>
    <w:lvl w:ilvl="2" w:tplc="5216689E">
      <w:numFmt w:val="bullet"/>
      <w:lvlText w:val="•"/>
      <w:lvlJc w:val="left"/>
      <w:pPr>
        <w:ind w:left="2181" w:hanging="257"/>
      </w:pPr>
      <w:rPr>
        <w:rFonts w:hint="default"/>
        <w:lang w:val="ru-RU" w:eastAsia="ru-RU" w:bidi="ru-RU"/>
      </w:rPr>
    </w:lvl>
    <w:lvl w:ilvl="3" w:tplc="0A604428">
      <w:numFmt w:val="bullet"/>
      <w:lvlText w:val="•"/>
      <w:lvlJc w:val="left"/>
      <w:pPr>
        <w:ind w:left="3211" w:hanging="257"/>
      </w:pPr>
      <w:rPr>
        <w:rFonts w:hint="default"/>
        <w:lang w:val="ru-RU" w:eastAsia="ru-RU" w:bidi="ru-RU"/>
      </w:rPr>
    </w:lvl>
    <w:lvl w:ilvl="4" w:tplc="25904A94">
      <w:numFmt w:val="bullet"/>
      <w:lvlText w:val="•"/>
      <w:lvlJc w:val="left"/>
      <w:pPr>
        <w:ind w:left="4242" w:hanging="257"/>
      </w:pPr>
      <w:rPr>
        <w:rFonts w:hint="default"/>
        <w:lang w:val="ru-RU" w:eastAsia="ru-RU" w:bidi="ru-RU"/>
      </w:rPr>
    </w:lvl>
    <w:lvl w:ilvl="5" w:tplc="87C8713C">
      <w:numFmt w:val="bullet"/>
      <w:lvlText w:val="•"/>
      <w:lvlJc w:val="left"/>
      <w:pPr>
        <w:ind w:left="5272" w:hanging="257"/>
      </w:pPr>
      <w:rPr>
        <w:rFonts w:hint="default"/>
        <w:lang w:val="ru-RU" w:eastAsia="ru-RU" w:bidi="ru-RU"/>
      </w:rPr>
    </w:lvl>
    <w:lvl w:ilvl="6" w:tplc="6896BFBA">
      <w:numFmt w:val="bullet"/>
      <w:lvlText w:val="•"/>
      <w:lvlJc w:val="left"/>
      <w:pPr>
        <w:ind w:left="6303" w:hanging="257"/>
      </w:pPr>
      <w:rPr>
        <w:rFonts w:hint="default"/>
        <w:lang w:val="ru-RU" w:eastAsia="ru-RU" w:bidi="ru-RU"/>
      </w:rPr>
    </w:lvl>
    <w:lvl w:ilvl="7" w:tplc="CBA27A08">
      <w:numFmt w:val="bullet"/>
      <w:lvlText w:val="•"/>
      <w:lvlJc w:val="left"/>
      <w:pPr>
        <w:ind w:left="7333" w:hanging="257"/>
      </w:pPr>
      <w:rPr>
        <w:rFonts w:hint="default"/>
        <w:lang w:val="ru-RU" w:eastAsia="ru-RU" w:bidi="ru-RU"/>
      </w:rPr>
    </w:lvl>
    <w:lvl w:ilvl="8" w:tplc="F4504F38">
      <w:numFmt w:val="bullet"/>
      <w:lvlText w:val="•"/>
      <w:lvlJc w:val="left"/>
      <w:pPr>
        <w:ind w:left="8364" w:hanging="257"/>
      </w:pPr>
      <w:rPr>
        <w:rFonts w:hint="default"/>
        <w:lang w:val="ru-RU" w:eastAsia="ru-RU" w:bidi="ru-RU"/>
      </w:rPr>
    </w:lvl>
  </w:abstractNum>
  <w:abstractNum w:abstractNumId="6" w15:restartNumberingAfterBreak="0">
    <w:nsid w:val="4E2701A0"/>
    <w:multiLevelType w:val="hybridMultilevel"/>
    <w:tmpl w:val="4A4C9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3BA5F8E"/>
    <w:multiLevelType w:val="hybridMultilevel"/>
    <w:tmpl w:val="0C381C82"/>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8" w15:restartNumberingAfterBreak="0">
    <w:nsid w:val="5C5161F6"/>
    <w:multiLevelType w:val="hybridMultilevel"/>
    <w:tmpl w:val="E196C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F002FBA"/>
    <w:multiLevelType w:val="hybridMultilevel"/>
    <w:tmpl w:val="3AD0A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6749B7"/>
    <w:multiLevelType w:val="hybridMultilevel"/>
    <w:tmpl w:val="4AA030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5"/>
  </w:num>
  <w:num w:numId="3">
    <w:abstractNumId w:val="4"/>
  </w:num>
  <w:num w:numId="4">
    <w:abstractNumId w:val="2"/>
  </w:num>
  <w:num w:numId="5">
    <w:abstractNumId w:val="6"/>
  </w:num>
  <w:num w:numId="6">
    <w:abstractNumId w:val="8"/>
  </w:num>
  <w:num w:numId="7">
    <w:abstractNumId w:val="10"/>
  </w:num>
  <w:num w:numId="8">
    <w:abstractNumId w:val="9"/>
  </w:num>
  <w:num w:numId="9">
    <w:abstractNumId w:val="7"/>
  </w:num>
  <w:num w:numId="10">
    <w:abstractNumId w:val="0"/>
  </w:num>
  <w:num w:numId="1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МАРІЯ БРЕНЬ">
    <w15:presenceInfo w15:providerId="Windows Live" w15:userId="4e345472ecf3a9b8"/>
  </w15:person>
  <w15:person w15:author="ihor.zubenko@oa.edu.ua">
    <w15:presenceInfo w15:providerId="Windows Live" w15:userId="1fd3fa0e0d3765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977"/>
    <w:rsid w:val="00002C68"/>
    <w:rsid w:val="00003B40"/>
    <w:rsid w:val="0002681C"/>
    <w:rsid w:val="00030540"/>
    <w:rsid w:val="00060BD8"/>
    <w:rsid w:val="00097C12"/>
    <w:rsid w:val="000A2EAA"/>
    <w:rsid w:val="000A7D19"/>
    <w:rsid w:val="000B440B"/>
    <w:rsid w:val="000C021F"/>
    <w:rsid w:val="000C6932"/>
    <w:rsid w:val="000F391A"/>
    <w:rsid w:val="00105DF4"/>
    <w:rsid w:val="0010651F"/>
    <w:rsid w:val="00125F07"/>
    <w:rsid w:val="001423AC"/>
    <w:rsid w:val="0017086F"/>
    <w:rsid w:val="001774CC"/>
    <w:rsid w:val="001818AD"/>
    <w:rsid w:val="00183A6E"/>
    <w:rsid w:val="00184970"/>
    <w:rsid w:val="001B7B72"/>
    <w:rsid w:val="002016E8"/>
    <w:rsid w:val="00247A05"/>
    <w:rsid w:val="0025185A"/>
    <w:rsid w:val="00251FD6"/>
    <w:rsid w:val="00253FB5"/>
    <w:rsid w:val="002704A5"/>
    <w:rsid w:val="002A255F"/>
    <w:rsid w:val="002C57A6"/>
    <w:rsid w:val="002C5E16"/>
    <w:rsid w:val="002E77C1"/>
    <w:rsid w:val="00306EA5"/>
    <w:rsid w:val="00342964"/>
    <w:rsid w:val="00347E6D"/>
    <w:rsid w:val="00357BC4"/>
    <w:rsid w:val="00391811"/>
    <w:rsid w:val="003B0D76"/>
    <w:rsid w:val="003D6273"/>
    <w:rsid w:val="003E16CB"/>
    <w:rsid w:val="003E3F2C"/>
    <w:rsid w:val="003F4544"/>
    <w:rsid w:val="00406D84"/>
    <w:rsid w:val="00412CAE"/>
    <w:rsid w:val="00412D54"/>
    <w:rsid w:val="0043021B"/>
    <w:rsid w:val="00434AC7"/>
    <w:rsid w:val="00446B52"/>
    <w:rsid w:val="004501E1"/>
    <w:rsid w:val="00457F3B"/>
    <w:rsid w:val="00475265"/>
    <w:rsid w:val="00481B7C"/>
    <w:rsid w:val="004A2EA2"/>
    <w:rsid w:val="004A2FF1"/>
    <w:rsid w:val="004A57C9"/>
    <w:rsid w:val="004C7A72"/>
    <w:rsid w:val="004D01C4"/>
    <w:rsid w:val="004D3937"/>
    <w:rsid w:val="004E7438"/>
    <w:rsid w:val="004F41CB"/>
    <w:rsid w:val="00503C8B"/>
    <w:rsid w:val="0052468F"/>
    <w:rsid w:val="005305D0"/>
    <w:rsid w:val="0055709F"/>
    <w:rsid w:val="005645AD"/>
    <w:rsid w:val="0057303A"/>
    <w:rsid w:val="005B33B4"/>
    <w:rsid w:val="005D6090"/>
    <w:rsid w:val="005E7977"/>
    <w:rsid w:val="00601AD8"/>
    <w:rsid w:val="00602581"/>
    <w:rsid w:val="00602C8D"/>
    <w:rsid w:val="00605DAB"/>
    <w:rsid w:val="00607061"/>
    <w:rsid w:val="00636A0C"/>
    <w:rsid w:val="00643A2A"/>
    <w:rsid w:val="006613B1"/>
    <w:rsid w:val="00675E61"/>
    <w:rsid w:val="00677EE2"/>
    <w:rsid w:val="00692DEB"/>
    <w:rsid w:val="006A0C63"/>
    <w:rsid w:val="006B4D06"/>
    <w:rsid w:val="0070571A"/>
    <w:rsid w:val="00713955"/>
    <w:rsid w:val="00767651"/>
    <w:rsid w:val="007752AD"/>
    <w:rsid w:val="00777BFF"/>
    <w:rsid w:val="008120DC"/>
    <w:rsid w:val="008417CB"/>
    <w:rsid w:val="008575C6"/>
    <w:rsid w:val="008769EC"/>
    <w:rsid w:val="008972E0"/>
    <w:rsid w:val="008A23D2"/>
    <w:rsid w:val="008C4560"/>
    <w:rsid w:val="008E39BD"/>
    <w:rsid w:val="008E3C0A"/>
    <w:rsid w:val="0090288D"/>
    <w:rsid w:val="00910495"/>
    <w:rsid w:val="00913701"/>
    <w:rsid w:val="00916A01"/>
    <w:rsid w:val="00932A90"/>
    <w:rsid w:val="00986D34"/>
    <w:rsid w:val="00996C78"/>
    <w:rsid w:val="009E60E8"/>
    <w:rsid w:val="009E7465"/>
    <w:rsid w:val="009F0F21"/>
    <w:rsid w:val="00A06305"/>
    <w:rsid w:val="00A078F5"/>
    <w:rsid w:val="00A2341F"/>
    <w:rsid w:val="00A45D0B"/>
    <w:rsid w:val="00A61DDE"/>
    <w:rsid w:val="00A67F73"/>
    <w:rsid w:val="00AE6F79"/>
    <w:rsid w:val="00B2161A"/>
    <w:rsid w:val="00B40EA5"/>
    <w:rsid w:val="00B55201"/>
    <w:rsid w:val="00B77816"/>
    <w:rsid w:val="00B935A0"/>
    <w:rsid w:val="00BA3DC0"/>
    <w:rsid w:val="00BB08EC"/>
    <w:rsid w:val="00BB31D6"/>
    <w:rsid w:val="00BC387E"/>
    <w:rsid w:val="00BC5BE9"/>
    <w:rsid w:val="00BD3CA4"/>
    <w:rsid w:val="00BD6EF3"/>
    <w:rsid w:val="00C100F4"/>
    <w:rsid w:val="00C1722A"/>
    <w:rsid w:val="00C356BD"/>
    <w:rsid w:val="00C449CB"/>
    <w:rsid w:val="00C542A1"/>
    <w:rsid w:val="00C609A2"/>
    <w:rsid w:val="00C6497B"/>
    <w:rsid w:val="00C74E36"/>
    <w:rsid w:val="00C77973"/>
    <w:rsid w:val="00C9561B"/>
    <w:rsid w:val="00D308CB"/>
    <w:rsid w:val="00D33C80"/>
    <w:rsid w:val="00D67EC7"/>
    <w:rsid w:val="00D81258"/>
    <w:rsid w:val="00D97631"/>
    <w:rsid w:val="00DC00E1"/>
    <w:rsid w:val="00DC45ED"/>
    <w:rsid w:val="00DC5C07"/>
    <w:rsid w:val="00DC7166"/>
    <w:rsid w:val="00DC7BEF"/>
    <w:rsid w:val="00DD2646"/>
    <w:rsid w:val="00DD3D27"/>
    <w:rsid w:val="00DF271F"/>
    <w:rsid w:val="00DF54AF"/>
    <w:rsid w:val="00DF744C"/>
    <w:rsid w:val="00E170D9"/>
    <w:rsid w:val="00E50634"/>
    <w:rsid w:val="00E50F55"/>
    <w:rsid w:val="00E52502"/>
    <w:rsid w:val="00E65AEC"/>
    <w:rsid w:val="00E662C8"/>
    <w:rsid w:val="00EA4222"/>
    <w:rsid w:val="00EB46EE"/>
    <w:rsid w:val="00EB5600"/>
    <w:rsid w:val="00ED2D6C"/>
    <w:rsid w:val="00EE3ED5"/>
    <w:rsid w:val="00EF4562"/>
    <w:rsid w:val="00F118D2"/>
    <w:rsid w:val="00F16861"/>
    <w:rsid w:val="00F22706"/>
    <w:rsid w:val="00F8778D"/>
    <w:rsid w:val="00F968A6"/>
    <w:rsid w:val="00FA3737"/>
    <w:rsid w:val="00FA55B5"/>
    <w:rsid w:val="00FB48A2"/>
    <w:rsid w:val="00FC013B"/>
    <w:rsid w:val="00FD49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BFACC7"/>
  <w15:docId w15:val="{63D15963-CBD2-4727-8012-EF6982F57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446B52"/>
    <w:rPr>
      <w:rFonts w:ascii="Arial" w:eastAsia="Arial" w:hAnsi="Arial" w:cs="Arial"/>
      <w:lang w:val="ru-RU" w:eastAsia="ru-RU" w:bidi="ru-RU"/>
    </w:rPr>
  </w:style>
  <w:style w:type="paragraph" w:styleId="1">
    <w:name w:val="heading 1"/>
    <w:basedOn w:val="a"/>
    <w:link w:val="10"/>
    <w:uiPriority w:val="1"/>
    <w:qFormat/>
    <w:rsid w:val="008A23D2"/>
    <w:pPr>
      <w:spacing w:before="70"/>
      <w:ind w:left="112"/>
      <w:outlineLvl w:val="0"/>
    </w:pPr>
    <w:rPr>
      <w:rFonts w:ascii="Gill Sans MT" w:eastAsia="Gill Sans MT" w:hAnsi="Gill Sans MT" w:cs="Gill Sans MT"/>
      <w:sz w:val="82"/>
      <w:szCs w:val="82"/>
    </w:rPr>
  </w:style>
  <w:style w:type="paragraph" w:styleId="2">
    <w:name w:val="heading 2"/>
    <w:basedOn w:val="a"/>
    <w:link w:val="20"/>
    <w:uiPriority w:val="1"/>
    <w:qFormat/>
    <w:rsid w:val="008A23D2"/>
    <w:pPr>
      <w:spacing w:before="21"/>
      <w:ind w:left="112"/>
      <w:outlineLvl w:val="1"/>
    </w:pPr>
    <w:rPr>
      <w:sz w:val="42"/>
      <w:szCs w:val="42"/>
    </w:rPr>
  </w:style>
  <w:style w:type="paragraph" w:styleId="3">
    <w:name w:val="heading 3"/>
    <w:basedOn w:val="a"/>
    <w:link w:val="30"/>
    <w:uiPriority w:val="1"/>
    <w:qFormat/>
    <w:rsid w:val="008A23D2"/>
    <w:pPr>
      <w:spacing w:before="72"/>
      <w:ind w:left="1424" w:right="1424"/>
      <w:jc w:val="center"/>
      <w:outlineLvl w:val="2"/>
    </w:pPr>
    <w:rPr>
      <w:rFonts w:ascii="Georgia" w:eastAsia="Georgia" w:hAnsi="Georgia" w:cs="Georgia"/>
      <w:sz w:val="31"/>
      <w:szCs w:val="31"/>
    </w:rPr>
  </w:style>
  <w:style w:type="paragraph" w:styleId="4">
    <w:name w:val="heading 4"/>
    <w:basedOn w:val="a"/>
    <w:link w:val="40"/>
    <w:uiPriority w:val="1"/>
    <w:qFormat/>
    <w:rsid w:val="008A23D2"/>
    <w:pPr>
      <w:ind w:left="112"/>
      <w:outlineLvl w:val="3"/>
    </w:pPr>
    <w:rPr>
      <w:sz w:val="30"/>
      <w:szCs w:val="30"/>
    </w:rPr>
  </w:style>
  <w:style w:type="paragraph" w:styleId="5">
    <w:name w:val="heading 5"/>
    <w:basedOn w:val="a"/>
    <w:link w:val="50"/>
    <w:uiPriority w:val="1"/>
    <w:qFormat/>
    <w:rsid w:val="008A23D2"/>
    <w:pPr>
      <w:ind w:left="105"/>
      <w:outlineLvl w:val="4"/>
    </w:pPr>
    <w:rPr>
      <w:rFonts w:ascii="Georgia" w:eastAsia="Georgia" w:hAnsi="Georgia" w:cs="Georgia"/>
      <w:sz w:val="23"/>
      <w:szCs w:val="23"/>
    </w:rPr>
  </w:style>
  <w:style w:type="paragraph" w:styleId="6">
    <w:name w:val="heading 6"/>
    <w:basedOn w:val="a"/>
    <w:link w:val="60"/>
    <w:uiPriority w:val="1"/>
    <w:qFormat/>
    <w:rsid w:val="008A23D2"/>
    <w:pPr>
      <w:ind w:left="105"/>
      <w:outlineLvl w:val="5"/>
    </w:pPr>
    <w:rPr>
      <w:rFonts w:ascii="Arial Black" w:eastAsia="Arial Black" w:hAnsi="Arial Black" w:cs="Arial Black"/>
      <w:sz w:val="19"/>
      <w:szCs w:val="1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8A23D2"/>
    <w:tblPr>
      <w:tblInd w:w="0" w:type="dxa"/>
      <w:tblCellMar>
        <w:top w:w="0" w:type="dxa"/>
        <w:left w:w="0" w:type="dxa"/>
        <w:bottom w:w="0" w:type="dxa"/>
        <w:right w:w="0" w:type="dxa"/>
      </w:tblCellMar>
    </w:tblPr>
  </w:style>
  <w:style w:type="paragraph" w:styleId="a3">
    <w:name w:val="Body Text"/>
    <w:basedOn w:val="a"/>
    <w:link w:val="a4"/>
    <w:uiPriority w:val="1"/>
    <w:qFormat/>
    <w:rsid w:val="008A23D2"/>
    <w:rPr>
      <w:sz w:val="17"/>
      <w:szCs w:val="17"/>
    </w:rPr>
  </w:style>
  <w:style w:type="paragraph" w:styleId="a5">
    <w:name w:val="List Paragraph"/>
    <w:basedOn w:val="a"/>
    <w:uiPriority w:val="1"/>
    <w:qFormat/>
    <w:rsid w:val="008A23D2"/>
    <w:pPr>
      <w:spacing w:before="21"/>
      <w:ind w:left="369" w:hanging="258"/>
    </w:pPr>
  </w:style>
  <w:style w:type="paragraph" w:customStyle="1" w:styleId="TableParagraph">
    <w:name w:val="Table Paragraph"/>
    <w:basedOn w:val="a"/>
    <w:uiPriority w:val="1"/>
    <w:qFormat/>
    <w:rsid w:val="008A23D2"/>
    <w:pPr>
      <w:ind w:left="40"/>
    </w:pPr>
    <w:rPr>
      <w:rFonts w:ascii="Courier New" w:eastAsia="Courier New" w:hAnsi="Courier New" w:cs="Courier New"/>
    </w:rPr>
  </w:style>
  <w:style w:type="paragraph" w:styleId="a6">
    <w:name w:val="header"/>
    <w:basedOn w:val="a"/>
    <w:link w:val="a7"/>
    <w:uiPriority w:val="99"/>
    <w:unhideWhenUsed/>
    <w:rsid w:val="00EB5600"/>
    <w:pPr>
      <w:tabs>
        <w:tab w:val="center" w:pos="4844"/>
        <w:tab w:val="right" w:pos="9689"/>
      </w:tabs>
    </w:pPr>
  </w:style>
  <w:style w:type="character" w:customStyle="1" w:styleId="a7">
    <w:name w:val="Верхній колонтитул Знак"/>
    <w:basedOn w:val="a0"/>
    <w:link w:val="a6"/>
    <w:uiPriority w:val="99"/>
    <w:rsid w:val="00EB5600"/>
    <w:rPr>
      <w:rFonts w:ascii="Arial" w:eastAsia="Arial" w:hAnsi="Arial" w:cs="Arial"/>
      <w:lang w:val="ru-RU" w:eastAsia="ru-RU" w:bidi="ru-RU"/>
    </w:rPr>
  </w:style>
  <w:style w:type="paragraph" w:styleId="a8">
    <w:name w:val="footer"/>
    <w:basedOn w:val="a"/>
    <w:link w:val="a9"/>
    <w:uiPriority w:val="99"/>
    <w:unhideWhenUsed/>
    <w:rsid w:val="00EB5600"/>
    <w:pPr>
      <w:tabs>
        <w:tab w:val="center" w:pos="4844"/>
        <w:tab w:val="right" w:pos="9689"/>
      </w:tabs>
    </w:pPr>
  </w:style>
  <w:style w:type="character" w:customStyle="1" w:styleId="a9">
    <w:name w:val="Нижній колонтитул Знак"/>
    <w:basedOn w:val="a0"/>
    <w:link w:val="a8"/>
    <w:uiPriority w:val="99"/>
    <w:rsid w:val="00EB5600"/>
    <w:rPr>
      <w:rFonts w:ascii="Arial" w:eastAsia="Arial" w:hAnsi="Arial" w:cs="Arial"/>
      <w:lang w:val="ru-RU" w:eastAsia="ru-RU" w:bidi="ru-RU"/>
    </w:rPr>
  </w:style>
  <w:style w:type="character" w:customStyle="1" w:styleId="10">
    <w:name w:val="Заголовок 1 Знак"/>
    <w:basedOn w:val="a0"/>
    <w:link w:val="1"/>
    <w:uiPriority w:val="1"/>
    <w:rsid w:val="0057303A"/>
    <w:rPr>
      <w:rFonts w:ascii="Gill Sans MT" w:eastAsia="Gill Sans MT" w:hAnsi="Gill Sans MT" w:cs="Gill Sans MT"/>
      <w:sz w:val="82"/>
      <w:szCs w:val="82"/>
      <w:lang w:val="ru-RU" w:eastAsia="ru-RU" w:bidi="ru-RU"/>
    </w:rPr>
  </w:style>
  <w:style w:type="character" w:customStyle="1" w:styleId="20">
    <w:name w:val="Заголовок 2 Знак"/>
    <w:basedOn w:val="a0"/>
    <w:link w:val="2"/>
    <w:uiPriority w:val="1"/>
    <w:rsid w:val="0057303A"/>
    <w:rPr>
      <w:rFonts w:ascii="Arial" w:eastAsia="Arial" w:hAnsi="Arial" w:cs="Arial"/>
      <w:sz w:val="42"/>
      <w:szCs w:val="42"/>
      <w:lang w:val="ru-RU" w:eastAsia="ru-RU" w:bidi="ru-RU"/>
    </w:rPr>
  </w:style>
  <w:style w:type="character" w:customStyle="1" w:styleId="30">
    <w:name w:val="Заголовок 3 Знак"/>
    <w:basedOn w:val="a0"/>
    <w:link w:val="3"/>
    <w:uiPriority w:val="1"/>
    <w:rsid w:val="0057303A"/>
    <w:rPr>
      <w:rFonts w:ascii="Georgia" w:eastAsia="Georgia" w:hAnsi="Georgia" w:cs="Georgia"/>
      <w:sz w:val="31"/>
      <w:szCs w:val="31"/>
      <w:lang w:val="ru-RU" w:eastAsia="ru-RU" w:bidi="ru-RU"/>
    </w:rPr>
  </w:style>
  <w:style w:type="character" w:customStyle="1" w:styleId="40">
    <w:name w:val="Заголовок 4 Знак"/>
    <w:basedOn w:val="a0"/>
    <w:link w:val="4"/>
    <w:uiPriority w:val="1"/>
    <w:rsid w:val="0057303A"/>
    <w:rPr>
      <w:rFonts w:ascii="Arial" w:eastAsia="Arial" w:hAnsi="Arial" w:cs="Arial"/>
      <w:sz w:val="30"/>
      <w:szCs w:val="30"/>
      <w:lang w:val="ru-RU" w:eastAsia="ru-RU" w:bidi="ru-RU"/>
    </w:rPr>
  </w:style>
  <w:style w:type="character" w:customStyle="1" w:styleId="50">
    <w:name w:val="Заголовок 5 Знак"/>
    <w:basedOn w:val="a0"/>
    <w:link w:val="5"/>
    <w:uiPriority w:val="1"/>
    <w:rsid w:val="0057303A"/>
    <w:rPr>
      <w:rFonts w:ascii="Georgia" w:eastAsia="Georgia" w:hAnsi="Georgia" w:cs="Georgia"/>
      <w:sz w:val="23"/>
      <w:szCs w:val="23"/>
      <w:lang w:val="ru-RU" w:eastAsia="ru-RU" w:bidi="ru-RU"/>
    </w:rPr>
  </w:style>
  <w:style w:type="character" w:customStyle="1" w:styleId="60">
    <w:name w:val="Заголовок 6 Знак"/>
    <w:basedOn w:val="a0"/>
    <w:link w:val="6"/>
    <w:uiPriority w:val="1"/>
    <w:rsid w:val="0057303A"/>
    <w:rPr>
      <w:rFonts w:ascii="Arial Black" w:eastAsia="Arial Black" w:hAnsi="Arial Black" w:cs="Arial Black"/>
      <w:sz w:val="19"/>
      <w:szCs w:val="19"/>
      <w:lang w:val="ru-RU" w:eastAsia="ru-RU" w:bidi="ru-RU"/>
    </w:rPr>
  </w:style>
  <w:style w:type="character" w:customStyle="1" w:styleId="a4">
    <w:name w:val="Основний текст Знак"/>
    <w:basedOn w:val="a0"/>
    <w:link w:val="a3"/>
    <w:uiPriority w:val="1"/>
    <w:rsid w:val="0057303A"/>
    <w:rPr>
      <w:rFonts w:ascii="Arial" w:eastAsia="Arial" w:hAnsi="Arial" w:cs="Arial"/>
      <w:sz w:val="17"/>
      <w:szCs w:val="17"/>
      <w:lang w:val="ru-RU" w:eastAsia="ru-RU" w:bidi="ru-RU"/>
    </w:rPr>
  </w:style>
  <w:style w:type="paragraph" w:styleId="aa">
    <w:name w:val="Balloon Text"/>
    <w:basedOn w:val="a"/>
    <w:link w:val="ab"/>
    <w:uiPriority w:val="99"/>
    <w:semiHidden/>
    <w:unhideWhenUsed/>
    <w:rsid w:val="0057303A"/>
    <w:rPr>
      <w:rFonts w:ascii="Tahoma" w:hAnsi="Tahoma" w:cs="Tahoma"/>
      <w:sz w:val="16"/>
      <w:szCs w:val="16"/>
    </w:rPr>
  </w:style>
  <w:style w:type="character" w:customStyle="1" w:styleId="ab">
    <w:name w:val="Текст у виносці Знак"/>
    <w:basedOn w:val="a0"/>
    <w:link w:val="aa"/>
    <w:uiPriority w:val="99"/>
    <w:semiHidden/>
    <w:rsid w:val="0057303A"/>
    <w:rPr>
      <w:rFonts w:ascii="Tahoma" w:eastAsia="Arial" w:hAnsi="Tahoma" w:cs="Tahoma"/>
      <w:sz w:val="16"/>
      <w:szCs w:val="16"/>
      <w:lang w:val="ru-RU" w:eastAsia="ru-RU" w:bidi="ru-RU"/>
    </w:rPr>
  </w:style>
  <w:style w:type="character" w:customStyle="1" w:styleId="tlid-translation">
    <w:name w:val="tlid-translation"/>
    <w:basedOn w:val="a0"/>
    <w:rsid w:val="0057303A"/>
  </w:style>
  <w:style w:type="character" w:styleId="ac">
    <w:name w:val="Hyperlink"/>
    <w:basedOn w:val="a0"/>
    <w:uiPriority w:val="99"/>
    <w:unhideWhenUsed/>
    <w:rsid w:val="0057303A"/>
    <w:rPr>
      <w:color w:val="0000FF" w:themeColor="hyperlink"/>
      <w:u w:val="single"/>
    </w:rPr>
  </w:style>
  <w:style w:type="character" w:customStyle="1" w:styleId="alt-edited">
    <w:name w:val="alt-edited"/>
    <w:basedOn w:val="a0"/>
    <w:rsid w:val="0057303A"/>
  </w:style>
  <w:style w:type="paragraph" w:styleId="ad">
    <w:name w:val="Normal (Web)"/>
    <w:basedOn w:val="a"/>
    <w:uiPriority w:val="99"/>
    <w:semiHidden/>
    <w:unhideWhenUsed/>
    <w:rsid w:val="0025185A"/>
    <w:pPr>
      <w:widowControl/>
      <w:autoSpaceDE/>
      <w:autoSpaceDN/>
      <w:spacing w:before="100" w:beforeAutospacing="1" w:after="100" w:afterAutospacing="1"/>
    </w:pPr>
    <w:rPr>
      <w:rFonts w:ascii="Times New Roman" w:eastAsiaTheme="minorEastAsia" w:hAnsi="Times New Roman" w:cs="Times New Roman"/>
      <w:sz w:val="24"/>
      <w:szCs w:val="24"/>
      <w:lang w:val="uk-UA" w:eastAsia="uk-UA" w:bidi="ar-SA"/>
    </w:rPr>
  </w:style>
  <w:style w:type="character" w:styleId="ae">
    <w:name w:val="annotation reference"/>
    <w:basedOn w:val="a0"/>
    <w:uiPriority w:val="99"/>
    <w:semiHidden/>
    <w:unhideWhenUsed/>
    <w:rsid w:val="00097C12"/>
    <w:rPr>
      <w:sz w:val="16"/>
      <w:szCs w:val="16"/>
    </w:rPr>
  </w:style>
  <w:style w:type="paragraph" w:styleId="af">
    <w:name w:val="annotation text"/>
    <w:basedOn w:val="a"/>
    <w:link w:val="af0"/>
    <w:uiPriority w:val="99"/>
    <w:semiHidden/>
    <w:unhideWhenUsed/>
    <w:rsid w:val="00097C12"/>
    <w:rPr>
      <w:sz w:val="20"/>
      <w:szCs w:val="20"/>
    </w:rPr>
  </w:style>
  <w:style w:type="character" w:customStyle="1" w:styleId="af0">
    <w:name w:val="Текст примітки Знак"/>
    <w:basedOn w:val="a0"/>
    <w:link w:val="af"/>
    <w:uiPriority w:val="99"/>
    <w:semiHidden/>
    <w:rsid w:val="00097C12"/>
    <w:rPr>
      <w:rFonts w:ascii="Arial" w:eastAsia="Arial" w:hAnsi="Arial" w:cs="Arial"/>
      <w:sz w:val="20"/>
      <w:szCs w:val="20"/>
      <w:lang w:val="ru-RU" w:eastAsia="ru-RU" w:bidi="ru-RU"/>
    </w:rPr>
  </w:style>
  <w:style w:type="paragraph" w:styleId="af1">
    <w:name w:val="annotation subject"/>
    <w:basedOn w:val="af"/>
    <w:next w:val="af"/>
    <w:link w:val="af2"/>
    <w:uiPriority w:val="99"/>
    <w:semiHidden/>
    <w:unhideWhenUsed/>
    <w:rsid w:val="00097C12"/>
    <w:rPr>
      <w:b/>
      <w:bCs/>
    </w:rPr>
  </w:style>
  <w:style w:type="character" w:customStyle="1" w:styleId="af2">
    <w:name w:val="Тема примітки Знак"/>
    <w:basedOn w:val="af0"/>
    <w:link w:val="af1"/>
    <w:uiPriority w:val="99"/>
    <w:semiHidden/>
    <w:rsid w:val="00097C12"/>
    <w:rPr>
      <w:rFonts w:ascii="Arial" w:eastAsia="Arial" w:hAnsi="Arial" w:cs="Arial"/>
      <w:b/>
      <w:bCs/>
      <w:sz w:val="20"/>
      <w:szCs w:val="20"/>
      <w:lang w:val="ru-RU" w:eastAsia="ru-RU" w:bidi="ru-RU"/>
    </w:rPr>
  </w:style>
  <w:style w:type="character" w:customStyle="1" w:styleId="11">
    <w:name w:val="Незакрита згадка1"/>
    <w:basedOn w:val="a0"/>
    <w:uiPriority w:val="99"/>
    <w:semiHidden/>
    <w:unhideWhenUsed/>
    <w:rsid w:val="00446B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3651320">
      <w:bodyDiv w:val="1"/>
      <w:marLeft w:val="0"/>
      <w:marRight w:val="0"/>
      <w:marTop w:val="0"/>
      <w:marBottom w:val="0"/>
      <w:divBdr>
        <w:top w:val="none" w:sz="0" w:space="0" w:color="auto"/>
        <w:left w:val="none" w:sz="0" w:space="0" w:color="auto"/>
        <w:bottom w:val="none" w:sz="0" w:space="0" w:color="auto"/>
        <w:right w:val="none" w:sz="0" w:space="0" w:color="auto"/>
      </w:divBdr>
      <w:divsChild>
        <w:div w:id="919489894">
          <w:marLeft w:val="0"/>
          <w:marRight w:val="0"/>
          <w:marTop w:val="0"/>
          <w:marBottom w:val="0"/>
          <w:divBdr>
            <w:top w:val="none" w:sz="0" w:space="0" w:color="auto"/>
            <w:left w:val="none" w:sz="0" w:space="0" w:color="auto"/>
            <w:bottom w:val="none" w:sz="0" w:space="0" w:color="auto"/>
            <w:right w:val="none" w:sz="0" w:space="0" w:color="auto"/>
          </w:divBdr>
          <w:divsChild>
            <w:div w:id="189538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microsoft.com/office/2016/09/relationships/commentsIds" Target="commentsIds.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comments" Target="comments.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tepbystep.htmlbook.ru/" TargetMode="External"/><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hyperlink" Target="http://jigsaw.w3.org/css-validator/" TargetMode="Externa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a:headEnd type="triangle"/>
          <a:tailEnd type="triangle"/>
        </a:ln>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C15FD3-B961-47B9-AAE5-043A33D0F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87910</Words>
  <Characters>50110</Characters>
  <Application>Microsoft Office Word</Application>
  <DocSecurity>0</DocSecurity>
  <Lines>417</Lines>
  <Paragraphs>275</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Введение в CSS</vt:lpstr>
      <vt:lpstr>Введение в CSS</vt:lpstr>
    </vt:vector>
  </TitlesOfParts>
  <Company>Microsoft</Company>
  <LinksUpToDate>false</LinksUpToDate>
  <CharactersWithSpaces>137745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Введение в CSS</dc:title>
  <dc:creator>User</dc:creator>
  <cp:lastModifiedBy>МАРІЯ БРЕНЬ</cp:lastModifiedBy>
  <cp:revision>3</cp:revision>
  <cp:lastPrinted>2019-12-19T08:23:00Z</cp:lastPrinted>
  <dcterms:created xsi:type="dcterms:W3CDTF">2019-12-19T08:26:00Z</dcterms:created>
  <dcterms:modified xsi:type="dcterms:W3CDTF">2019-12-19T08:26:00Z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2011-01-21T00:00:00Z</vt:filetime>
  </property>
  <property fmtid="{D5CDD505-2E9C-101B-9397-08002B2CF9AE}" pid="3" name="Creator">
    <vt:lpwstr>Adobe Acrobat Pro 9.0.0</vt:lpwstr>
  </property>
  <property fmtid="{D5CDD505-2E9C-101B-9397-08002B2CF9AE}" pid="4" name="LastSaved">
    <vt:filetime>2019-10-08T00:00:00Z</vt:filetime>
  </property>
</Properties>
</file>